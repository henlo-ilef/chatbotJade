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889A0" w14:textId="6B58B2C2" w:rsidR="000F3654" w:rsidRPr="0075512F" w:rsidDel="000A3E8D" w:rsidRDefault="000F3654" w:rsidP="006C6E09">
      <w:pPr>
        <w:pStyle w:val="BodyText"/>
        <w:rPr>
          <w:del w:id="0" w:author="Houyem Rais" w:date="2024-02-22T15:17:00Z"/>
          <w:sz w:val="20"/>
        </w:rPr>
      </w:pPr>
    </w:p>
    <w:p w14:paraId="300889A1" w14:textId="44CEA933" w:rsidR="000F3654" w:rsidRPr="0075512F" w:rsidDel="000A3E8D" w:rsidRDefault="000F3654">
      <w:pPr>
        <w:pStyle w:val="BodyText"/>
        <w:rPr>
          <w:del w:id="1" w:author="Houyem Rais" w:date="2024-02-22T15:17:00Z"/>
          <w:sz w:val="20"/>
        </w:rPr>
      </w:pPr>
    </w:p>
    <w:p w14:paraId="300889A2" w14:textId="473DD295" w:rsidR="000F3654" w:rsidRPr="0075512F" w:rsidDel="000A3E8D" w:rsidRDefault="000F3654">
      <w:pPr>
        <w:pStyle w:val="BodyText"/>
        <w:rPr>
          <w:del w:id="2" w:author="Houyem Rais" w:date="2024-02-22T15:17:00Z"/>
          <w:sz w:val="20"/>
        </w:rPr>
      </w:pPr>
    </w:p>
    <w:p w14:paraId="300889A3" w14:textId="29C47BCA" w:rsidR="000F3654" w:rsidRPr="0075512F" w:rsidDel="000A3E8D" w:rsidRDefault="000F3654">
      <w:pPr>
        <w:pStyle w:val="BodyText"/>
        <w:rPr>
          <w:del w:id="3" w:author="Houyem Rais" w:date="2024-02-22T15:17:00Z"/>
          <w:sz w:val="20"/>
        </w:rPr>
      </w:pPr>
    </w:p>
    <w:p w14:paraId="300889A4" w14:textId="71CDD02B" w:rsidR="000F3654" w:rsidRPr="0075512F" w:rsidDel="000A3E8D" w:rsidRDefault="000F3654">
      <w:pPr>
        <w:pStyle w:val="BodyText"/>
        <w:rPr>
          <w:del w:id="4" w:author="Houyem Rais" w:date="2024-02-22T15:17:00Z"/>
          <w:sz w:val="20"/>
        </w:rPr>
      </w:pPr>
    </w:p>
    <w:p w14:paraId="300889A5" w14:textId="7FB7EF03" w:rsidR="000F3654" w:rsidRPr="0075512F" w:rsidDel="000A3E8D" w:rsidRDefault="000F3654">
      <w:pPr>
        <w:pStyle w:val="BodyText"/>
        <w:rPr>
          <w:del w:id="5" w:author="Houyem Rais" w:date="2024-02-22T15:17:00Z"/>
          <w:sz w:val="20"/>
        </w:rPr>
      </w:pPr>
    </w:p>
    <w:p w14:paraId="300889A6" w14:textId="4E594DC9" w:rsidR="000F3654" w:rsidRPr="0075512F" w:rsidDel="000A3E8D" w:rsidRDefault="000F3654">
      <w:pPr>
        <w:pStyle w:val="BodyText"/>
        <w:rPr>
          <w:del w:id="6" w:author="Houyem Rais" w:date="2024-02-22T15:17:00Z"/>
          <w:sz w:val="20"/>
        </w:rPr>
      </w:pPr>
    </w:p>
    <w:p w14:paraId="300889A7" w14:textId="5309F00F" w:rsidR="000F3654" w:rsidRPr="0075512F" w:rsidDel="000A3E8D" w:rsidRDefault="000F3654">
      <w:pPr>
        <w:pStyle w:val="BodyText"/>
        <w:spacing w:before="9"/>
        <w:rPr>
          <w:del w:id="7" w:author="Houyem Rais" w:date="2024-02-22T15:17:00Z"/>
          <w:sz w:val="16"/>
        </w:rPr>
      </w:pPr>
    </w:p>
    <w:p w14:paraId="300889A8" w14:textId="0C24ADE8" w:rsidR="000F3654" w:rsidRPr="0075512F" w:rsidDel="000A3E8D" w:rsidRDefault="00507BF6">
      <w:pPr>
        <w:spacing w:before="52"/>
        <w:ind w:left="2191" w:right="2634"/>
        <w:jc w:val="center"/>
        <w:rPr>
          <w:del w:id="8" w:author="Houyem Rais" w:date="2024-02-22T15:17:00Z"/>
          <w:b/>
          <w:sz w:val="24"/>
        </w:rPr>
      </w:pPr>
      <w:del w:id="9" w:author="Houyem Rais" w:date="2024-02-22T15:17:00Z">
        <w:r w:rsidRPr="0075512F" w:rsidDel="000A3E8D">
          <w:rPr>
            <w:noProof/>
          </w:rPr>
          <w:drawing>
            <wp:anchor distT="0" distB="0" distL="0" distR="0" simplePos="0" relativeHeight="251658240" behindDoc="1" locked="0" layoutInCell="1" allowOverlap="1" wp14:anchorId="3008A1D6" wp14:editId="3008A1D7">
              <wp:simplePos x="0" y="0"/>
              <wp:positionH relativeFrom="page">
                <wp:posOffset>3174938</wp:posOffset>
              </wp:positionH>
              <wp:positionV relativeFrom="paragraph">
                <wp:posOffset>-1144478</wp:posOffset>
              </wp:positionV>
              <wp:extent cx="1168017" cy="126546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8" cstate="print"/>
                      <a:stretch>
                        <a:fillRect/>
                      </a:stretch>
                    </pic:blipFill>
                    <pic:spPr>
                      <a:xfrm>
                        <a:off x="0" y="0"/>
                        <a:ext cx="1168017" cy="1265468"/>
                      </a:xfrm>
                      <a:prstGeom prst="rect">
                        <a:avLst/>
                      </a:prstGeom>
                    </pic:spPr>
                  </pic:pic>
                </a:graphicData>
              </a:graphic>
            </wp:anchor>
          </w:drawing>
        </w:r>
        <w:bookmarkStart w:id="10" w:name="_bookmark0"/>
        <w:bookmarkStart w:id="11" w:name="Binder1"/>
        <w:bookmarkStart w:id="12" w:name="1pg_A21_028_-_rapport_de_l'étude_prélimn"/>
        <w:bookmarkEnd w:id="10"/>
        <w:bookmarkEnd w:id="11"/>
        <w:bookmarkEnd w:id="12"/>
        <w:r w:rsidRPr="0075512F" w:rsidDel="000A3E8D">
          <w:rPr>
            <w:b/>
            <w:color w:val="FF0000"/>
            <w:sz w:val="24"/>
          </w:rPr>
          <w:delText>REPUBLIQUE</w:delText>
        </w:r>
        <w:r w:rsidRPr="0075512F" w:rsidDel="000A3E8D">
          <w:rPr>
            <w:b/>
            <w:color w:val="FF0000"/>
            <w:spacing w:val="-5"/>
            <w:sz w:val="24"/>
          </w:rPr>
          <w:delText xml:space="preserve"> </w:delText>
        </w:r>
        <w:r w:rsidRPr="0075512F" w:rsidDel="000A3E8D">
          <w:rPr>
            <w:b/>
            <w:color w:val="FF0000"/>
            <w:spacing w:val="-2"/>
            <w:sz w:val="24"/>
          </w:rPr>
          <w:delText>TUNISIENNE</w:delText>
        </w:r>
      </w:del>
    </w:p>
    <w:p w14:paraId="300889A9" w14:textId="6AF9B071" w:rsidR="000F3654" w:rsidRPr="0075512F" w:rsidDel="000A3E8D" w:rsidRDefault="00507BF6">
      <w:pPr>
        <w:pStyle w:val="BodyText"/>
        <w:spacing w:before="6"/>
        <w:rPr>
          <w:del w:id="13" w:author="Houyem Rais" w:date="2024-02-22T15:17:00Z"/>
          <w:b/>
          <w:sz w:val="14"/>
        </w:rPr>
      </w:pPr>
      <w:del w:id="14" w:author="Houyem Rais" w:date="2024-02-22T15:17:00Z">
        <w:r w:rsidRPr="0075512F" w:rsidDel="000A3E8D">
          <w:rPr>
            <w:noProof/>
          </w:rPr>
          <w:drawing>
            <wp:anchor distT="0" distB="0" distL="0" distR="0" simplePos="0" relativeHeight="251658241" behindDoc="0" locked="0" layoutInCell="1" allowOverlap="1" wp14:anchorId="3008A1D8" wp14:editId="3008A1D9">
              <wp:simplePos x="0" y="0"/>
              <wp:positionH relativeFrom="page">
                <wp:posOffset>2407920</wp:posOffset>
              </wp:positionH>
              <wp:positionV relativeFrom="paragraph">
                <wp:posOffset>128005</wp:posOffset>
              </wp:positionV>
              <wp:extent cx="2470293" cy="16154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9" cstate="print"/>
                      <a:stretch>
                        <a:fillRect/>
                      </a:stretch>
                    </pic:blipFill>
                    <pic:spPr>
                      <a:xfrm>
                        <a:off x="0" y="0"/>
                        <a:ext cx="2470293" cy="1615440"/>
                      </a:xfrm>
                      <a:prstGeom prst="rect">
                        <a:avLst/>
                      </a:prstGeom>
                    </pic:spPr>
                  </pic:pic>
                </a:graphicData>
              </a:graphic>
            </wp:anchor>
          </w:drawing>
        </w:r>
      </w:del>
    </w:p>
    <w:p w14:paraId="300889AA" w14:textId="07F2C5DB" w:rsidR="000F3654" w:rsidRPr="0075512F" w:rsidDel="000A3E8D" w:rsidRDefault="000F3654">
      <w:pPr>
        <w:pStyle w:val="BodyText"/>
        <w:spacing w:before="4"/>
        <w:rPr>
          <w:del w:id="15" w:author="Houyem Rais" w:date="2024-02-22T15:17:00Z"/>
          <w:b/>
        </w:rPr>
      </w:pPr>
    </w:p>
    <w:p w14:paraId="300889AB" w14:textId="16F8F1BB" w:rsidR="000F3654" w:rsidRPr="0075512F" w:rsidDel="000A3E8D" w:rsidRDefault="00507BF6">
      <w:pPr>
        <w:spacing w:line="369" w:lineRule="auto"/>
        <w:ind w:left="2193" w:right="2634"/>
        <w:jc w:val="center"/>
        <w:rPr>
          <w:del w:id="16" w:author="Houyem Rais" w:date="2024-02-22T15:17:00Z"/>
          <w:b/>
          <w:sz w:val="28"/>
        </w:rPr>
      </w:pPr>
      <w:del w:id="17" w:author="Houyem Rais" w:date="2024-02-22T15:17:00Z">
        <w:r w:rsidRPr="0075512F" w:rsidDel="000A3E8D">
          <w:rPr>
            <w:b/>
            <w:color w:val="808080"/>
            <w:sz w:val="28"/>
          </w:rPr>
          <w:delText>DIRECTION</w:delText>
        </w:r>
        <w:r w:rsidRPr="0075512F" w:rsidDel="000A3E8D">
          <w:rPr>
            <w:b/>
            <w:color w:val="808080"/>
            <w:spacing w:val="-9"/>
            <w:sz w:val="28"/>
          </w:rPr>
          <w:delText xml:space="preserve"> </w:delText>
        </w:r>
        <w:r w:rsidRPr="0075512F" w:rsidDel="000A3E8D">
          <w:rPr>
            <w:b/>
            <w:color w:val="808080"/>
            <w:sz w:val="28"/>
          </w:rPr>
          <w:delText>GENERALE</w:delText>
        </w:r>
        <w:r w:rsidRPr="0075512F" w:rsidDel="000A3E8D">
          <w:rPr>
            <w:b/>
            <w:color w:val="808080"/>
            <w:spacing w:val="-7"/>
            <w:sz w:val="28"/>
          </w:rPr>
          <w:delText xml:space="preserve"> </w:delText>
        </w:r>
        <w:r w:rsidRPr="0075512F" w:rsidDel="000A3E8D">
          <w:rPr>
            <w:b/>
            <w:color w:val="808080"/>
            <w:sz w:val="28"/>
          </w:rPr>
          <w:delText>DES</w:delText>
        </w:r>
        <w:r w:rsidRPr="0075512F" w:rsidDel="000A3E8D">
          <w:rPr>
            <w:b/>
            <w:color w:val="808080"/>
            <w:spacing w:val="-7"/>
            <w:sz w:val="28"/>
          </w:rPr>
          <w:delText xml:space="preserve"> </w:delText>
        </w:r>
        <w:r w:rsidRPr="0075512F" w:rsidDel="000A3E8D">
          <w:rPr>
            <w:b/>
            <w:color w:val="808080"/>
            <w:sz w:val="28"/>
          </w:rPr>
          <w:delText>PONTS</w:delText>
        </w:r>
        <w:r w:rsidRPr="0075512F" w:rsidDel="000A3E8D">
          <w:rPr>
            <w:b/>
            <w:color w:val="808080"/>
            <w:spacing w:val="-7"/>
            <w:sz w:val="28"/>
          </w:rPr>
          <w:delText xml:space="preserve"> </w:delText>
        </w:r>
        <w:r w:rsidRPr="0075512F" w:rsidDel="000A3E8D">
          <w:rPr>
            <w:b/>
            <w:color w:val="808080"/>
            <w:sz w:val="28"/>
          </w:rPr>
          <w:delText>ET</w:delText>
        </w:r>
        <w:r w:rsidRPr="0075512F" w:rsidDel="000A3E8D">
          <w:rPr>
            <w:b/>
            <w:color w:val="808080"/>
            <w:spacing w:val="-6"/>
            <w:sz w:val="28"/>
          </w:rPr>
          <w:delText xml:space="preserve"> </w:delText>
        </w:r>
        <w:r w:rsidRPr="0075512F" w:rsidDel="000A3E8D">
          <w:rPr>
            <w:b/>
            <w:color w:val="808080"/>
            <w:sz w:val="28"/>
          </w:rPr>
          <w:delText>CHAUSSEES DIRECTION DES ETUDES</w:delText>
        </w:r>
      </w:del>
    </w:p>
    <w:p w14:paraId="300889AC" w14:textId="273FB861" w:rsidR="000F3654" w:rsidRPr="0075512F" w:rsidDel="000A3E8D" w:rsidRDefault="00795002">
      <w:pPr>
        <w:pStyle w:val="BodyText"/>
        <w:spacing w:before="7"/>
        <w:rPr>
          <w:del w:id="18" w:author="Houyem Rais" w:date="2024-02-22T15:17:00Z"/>
          <w:b/>
          <w:sz w:val="7"/>
        </w:rPr>
      </w:pPr>
      <w:del w:id="19" w:author="Houyem Rais" w:date="2024-02-22T15:17:00Z">
        <w:r w:rsidRPr="0075512F" w:rsidDel="000A3E8D">
          <w:rPr>
            <w:noProof/>
          </w:rPr>
          <mc:AlternateContent>
            <mc:Choice Requires="wpg">
              <w:drawing>
                <wp:anchor distT="0" distB="0" distL="114300" distR="114300" simplePos="0" relativeHeight="251658242" behindDoc="0" locked="0" layoutInCell="1" allowOverlap="1" wp14:anchorId="3008A1D5" wp14:editId="18DFB1E4">
                  <wp:simplePos x="0" y="0"/>
                  <wp:positionH relativeFrom="page">
                    <wp:posOffset>0</wp:posOffset>
                  </wp:positionH>
                  <wp:positionV relativeFrom="page">
                    <wp:posOffset>6247765</wp:posOffset>
                  </wp:positionV>
                  <wp:extent cx="7560945" cy="4070985"/>
                  <wp:effectExtent l="0" t="0" r="1905" b="5715"/>
                  <wp:wrapNone/>
                  <wp:docPr id="1904783770" name="Group 19047837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4070985"/>
                            <a:chOff x="0" y="9838"/>
                            <a:chExt cx="11907" cy="6411"/>
                          </a:xfrm>
                        </wpg:grpSpPr>
                        <pic:pic xmlns:pic="http://schemas.openxmlformats.org/drawingml/2006/picture">
                          <pic:nvPicPr>
                            <pic:cNvPr id="1401147030" name="docshap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9838"/>
                              <a:ext cx="11907" cy="5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994385" name="docshape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581" y="15421"/>
                              <a:ext cx="3009" cy="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3784990" name="docshape4"/>
                          <wps:cNvSpPr txBox="1">
                            <a:spLocks noChangeArrowheads="1"/>
                          </wps:cNvSpPr>
                          <wps:spPr bwMode="auto">
                            <a:xfrm>
                              <a:off x="9988" y="15532"/>
                              <a:ext cx="719"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8A472" w14:textId="77777777" w:rsidR="000F3654" w:rsidRDefault="00507BF6">
                                <w:pPr>
                                  <w:spacing w:line="240" w:lineRule="exact"/>
                                  <w:rPr>
                                    <w:b/>
                                    <w:sz w:val="24"/>
                                  </w:rPr>
                                </w:pPr>
                                <w:r>
                                  <w:rPr>
                                    <w:b/>
                                    <w:color w:val="0070C0"/>
                                    <w:spacing w:val="-2"/>
                                    <w:sz w:val="24"/>
                                  </w:rPr>
                                  <w:t>A21.28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08A1D5" id="Group 1904783770" o:spid="_x0000_s1026" style="position:absolute;left:0;text-align:left;margin-left:0;margin-top:491.95pt;width:595.35pt;height:320.55pt;z-index:251658242;mso-position-horizontal-relative:page;mso-position-vertical-relative:page" coordorigin=",9838" coordsize="11907,64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&#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top:9838;width:11907;height: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">
                    <v:imagedata r:id="rId12" o:title=""/>
                  </v:shape>
                  <v:shape id="docshape3" o:spid="_x0000_s1028" type="#_x0000_t75" style="position:absolute;left:4581;top:15421;width:3009;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">
                    <v:imagedata r:id="rId13" o:title=""/>
                  </v:shape>
                  <v:shapetype id="_x0000_t202" coordsize="21600,21600" o:spt="202" path="m,l,21600r21600,l21600,xe">
                    <v:stroke joinstyle="miter"/>
                    <v:path gradientshapeok="t" o:connecttype="rect"/>
                  </v:shapetype>
                  <v:shape id="docshape4" o:spid="_x0000_s1029" type="#_x0000_t202" style="position:absolute;left:9988;top:15532;width:719;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" filled="f" stroked="f">
                    <v:textbox inset="0,0,0,0">
                      <w:txbxContent>
                        <w:p w14:paraId="3008A472" w14:textId="77777777" w:rsidR="000F3654" w:rsidRDefault="00507BF6">
                          <w:pPr>
                            <w:spacing w:line="240" w:lineRule="exact"/>
                            <w:rPr>
                              <w:b/>
                              <w:sz w:val="24"/>
                            </w:rPr>
                          </w:pPr>
                          <w:r>
                            <w:rPr>
                              <w:b/>
                              <w:color w:val="0070C0"/>
                              <w:spacing w:val="-2"/>
                              <w:sz w:val="24"/>
                            </w:rPr>
                            <w:t>A21.28</w:t>
                          </w:r>
                        </w:p>
                      </w:txbxContent>
                    </v:textbox>
                  </v:shape>
                  <w10:wrap anchorx="page" anchory="page"/>
                </v:group>
              </w:pict>
            </mc:Fallback>
          </mc:AlternateContent>
        </w:r>
        <w:r w:rsidR="00507BF6" w:rsidRPr="0075512F" w:rsidDel="000A3E8D">
          <w:rPr>
            <w:noProof/>
          </w:rPr>
          <mc:AlternateContent>
            <mc:Choice Requires="wps">
              <w:drawing>
                <wp:anchor distT="0" distB="0" distL="0" distR="0" simplePos="0" relativeHeight="251658243" behindDoc="1" locked="0" layoutInCell="1" allowOverlap="1" wp14:anchorId="3008A1DA" wp14:editId="3D2F1076">
                  <wp:simplePos x="0" y="0"/>
                  <wp:positionH relativeFrom="page">
                    <wp:posOffset>1203960</wp:posOffset>
                  </wp:positionH>
                  <wp:positionV relativeFrom="paragraph">
                    <wp:posOffset>74295</wp:posOffset>
                  </wp:positionV>
                  <wp:extent cx="5006340" cy="937260"/>
                  <wp:effectExtent l="0" t="0" r="0" b="0"/>
                  <wp:wrapTopAndBottom/>
                  <wp:docPr id="1006122291" name="Text Box 1006122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340" cy="937260"/>
                          </a:xfrm>
                          <a:prstGeom prst="rect">
                            <a:avLst/>
                          </a:prstGeom>
                          <a:solidFill>
                            <a:srgbClr val="007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08A473" w14:textId="77777777" w:rsidR="000F3654" w:rsidRDefault="00507BF6">
                              <w:pPr>
                                <w:spacing w:before="74"/>
                                <w:ind w:left="422" w:right="420" w:firstLine="1"/>
                                <w:jc w:val="center"/>
                                <w:rPr>
                                  <w:b/>
                                  <w:color w:val="000000"/>
                                  <w:sz w:val="32"/>
                                </w:rPr>
                              </w:pPr>
                              <w:r>
                                <w:rPr>
                                  <w:b/>
                                  <w:color w:val="FFFFFF"/>
                                  <w:sz w:val="32"/>
                                </w:rPr>
                                <w:t>ETUDE DE FAISABILITE D’UNE LIAISON PERMANENTE ENTRE</w:t>
                              </w:r>
                              <w:r>
                                <w:rPr>
                                  <w:b/>
                                  <w:color w:val="FFFFFF"/>
                                  <w:spacing w:val="-5"/>
                                  <w:sz w:val="32"/>
                                </w:rPr>
                                <w:t xml:space="preserve"> </w:t>
                              </w:r>
                              <w:r>
                                <w:rPr>
                                  <w:b/>
                                  <w:color w:val="FFFFFF"/>
                                  <w:sz w:val="32"/>
                                </w:rPr>
                                <w:t>L’ILE</w:t>
                              </w:r>
                              <w:r>
                                <w:rPr>
                                  <w:b/>
                                  <w:color w:val="FFFFFF"/>
                                  <w:spacing w:val="-5"/>
                                  <w:sz w:val="32"/>
                                </w:rPr>
                                <w:t xml:space="preserve"> </w:t>
                              </w:r>
                              <w:r>
                                <w:rPr>
                                  <w:b/>
                                  <w:color w:val="FFFFFF"/>
                                  <w:sz w:val="32"/>
                                </w:rPr>
                                <w:t>DE</w:t>
                              </w:r>
                              <w:r>
                                <w:rPr>
                                  <w:b/>
                                  <w:color w:val="FFFFFF"/>
                                  <w:spacing w:val="-6"/>
                                  <w:sz w:val="32"/>
                                </w:rPr>
                                <w:t xml:space="preserve"> </w:t>
                              </w:r>
                              <w:r>
                                <w:rPr>
                                  <w:b/>
                                  <w:color w:val="FFFFFF"/>
                                  <w:sz w:val="32"/>
                                </w:rPr>
                                <w:t>DJERBA</w:t>
                              </w:r>
                              <w:r>
                                <w:rPr>
                                  <w:b/>
                                  <w:color w:val="FFFFFF"/>
                                  <w:spacing w:val="-5"/>
                                  <w:sz w:val="32"/>
                                </w:rPr>
                                <w:t xml:space="preserve"> </w:t>
                              </w:r>
                              <w:r>
                                <w:rPr>
                                  <w:b/>
                                  <w:color w:val="FFFFFF"/>
                                  <w:sz w:val="32"/>
                                </w:rPr>
                                <w:t>ET</w:t>
                              </w:r>
                              <w:r>
                                <w:rPr>
                                  <w:b/>
                                  <w:color w:val="FFFFFF"/>
                                  <w:spacing w:val="-5"/>
                                  <w:sz w:val="32"/>
                                </w:rPr>
                                <w:t xml:space="preserve"> </w:t>
                              </w:r>
                              <w:r>
                                <w:rPr>
                                  <w:b/>
                                  <w:color w:val="FFFFFF"/>
                                  <w:sz w:val="32"/>
                                </w:rPr>
                                <w:t>LE</w:t>
                              </w:r>
                              <w:r>
                                <w:rPr>
                                  <w:b/>
                                  <w:color w:val="FFFFFF"/>
                                  <w:spacing w:val="-5"/>
                                  <w:sz w:val="32"/>
                                </w:rPr>
                                <w:t xml:space="preserve"> </w:t>
                              </w:r>
                              <w:r>
                                <w:rPr>
                                  <w:b/>
                                  <w:color w:val="FFFFFF"/>
                                  <w:sz w:val="32"/>
                                </w:rPr>
                                <w:t>CONTINENT</w:t>
                              </w:r>
                              <w:r>
                                <w:rPr>
                                  <w:b/>
                                  <w:color w:val="FFFFFF"/>
                                  <w:spacing w:val="-6"/>
                                  <w:sz w:val="32"/>
                                </w:rPr>
                                <w:t xml:space="preserve"> </w:t>
                              </w:r>
                              <w:r>
                                <w:rPr>
                                  <w:b/>
                                  <w:color w:val="FFFFFF"/>
                                  <w:sz w:val="32"/>
                                </w:rPr>
                                <w:t>AU</w:t>
                              </w:r>
                              <w:r>
                                <w:rPr>
                                  <w:b/>
                                  <w:color w:val="FFFFFF"/>
                                  <w:spacing w:val="-5"/>
                                  <w:sz w:val="32"/>
                                </w:rPr>
                                <w:t xml:space="preserve"> </w:t>
                              </w:r>
                              <w:r>
                                <w:rPr>
                                  <w:b/>
                                  <w:color w:val="FFFFFF"/>
                                  <w:sz w:val="32"/>
                                </w:rPr>
                                <w:t>NIVEAU DE LA REGION DU DJORF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8A1DA" id="Text Box 1006122291" o:spid="_x0000_s1030" type="#_x0000_t202" style="position:absolute;left:0;text-align:left;margin-left:94.8pt;margin-top:5.85pt;width:394.2pt;height:73.8pt;z-index:-25165823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" fillcolor="#0070c0" stroked="f">
                  <v:textbox inset="0,0,0,0">
                    <w:txbxContent>
                      <w:p w14:paraId="3008A473" w14:textId="77777777" w:rsidR="000F3654" w:rsidRDefault="00507BF6">
                        <w:pPr>
                          <w:spacing w:before="74"/>
                          <w:ind w:left="422" w:right="420" w:firstLine="1"/>
                          <w:jc w:val="center"/>
                          <w:rPr>
                            <w:b/>
                            <w:color w:val="000000"/>
                            <w:sz w:val="32"/>
                          </w:rPr>
                        </w:pPr>
                        <w:r>
                          <w:rPr>
                            <w:b/>
                            <w:color w:val="FFFFFF"/>
                            <w:sz w:val="32"/>
                          </w:rPr>
                          <w:t>ETUDE DE FAISABILITE D’UNE LIAISON PERMANENTE ENTRE</w:t>
                        </w:r>
                        <w:r>
                          <w:rPr>
                            <w:b/>
                            <w:color w:val="FFFFFF"/>
                            <w:spacing w:val="-5"/>
                            <w:sz w:val="32"/>
                          </w:rPr>
                          <w:t xml:space="preserve"> </w:t>
                        </w:r>
                        <w:r>
                          <w:rPr>
                            <w:b/>
                            <w:color w:val="FFFFFF"/>
                            <w:sz w:val="32"/>
                          </w:rPr>
                          <w:t>L’ILE</w:t>
                        </w:r>
                        <w:r>
                          <w:rPr>
                            <w:b/>
                            <w:color w:val="FFFFFF"/>
                            <w:spacing w:val="-5"/>
                            <w:sz w:val="32"/>
                          </w:rPr>
                          <w:t xml:space="preserve"> </w:t>
                        </w:r>
                        <w:r>
                          <w:rPr>
                            <w:b/>
                            <w:color w:val="FFFFFF"/>
                            <w:sz w:val="32"/>
                          </w:rPr>
                          <w:t>DE</w:t>
                        </w:r>
                        <w:r>
                          <w:rPr>
                            <w:b/>
                            <w:color w:val="FFFFFF"/>
                            <w:spacing w:val="-6"/>
                            <w:sz w:val="32"/>
                          </w:rPr>
                          <w:t xml:space="preserve"> </w:t>
                        </w:r>
                        <w:r>
                          <w:rPr>
                            <w:b/>
                            <w:color w:val="FFFFFF"/>
                            <w:sz w:val="32"/>
                          </w:rPr>
                          <w:t>DJERBA</w:t>
                        </w:r>
                        <w:r>
                          <w:rPr>
                            <w:b/>
                            <w:color w:val="FFFFFF"/>
                            <w:spacing w:val="-5"/>
                            <w:sz w:val="32"/>
                          </w:rPr>
                          <w:t xml:space="preserve"> </w:t>
                        </w:r>
                        <w:r>
                          <w:rPr>
                            <w:b/>
                            <w:color w:val="FFFFFF"/>
                            <w:sz w:val="32"/>
                          </w:rPr>
                          <w:t>ET</w:t>
                        </w:r>
                        <w:r>
                          <w:rPr>
                            <w:b/>
                            <w:color w:val="FFFFFF"/>
                            <w:spacing w:val="-5"/>
                            <w:sz w:val="32"/>
                          </w:rPr>
                          <w:t xml:space="preserve"> </w:t>
                        </w:r>
                        <w:r>
                          <w:rPr>
                            <w:b/>
                            <w:color w:val="FFFFFF"/>
                            <w:sz w:val="32"/>
                          </w:rPr>
                          <w:t>LE</w:t>
                        </w:r>
                        <w:r>
                          <w:rPr>
                            <w:b/>
                            <w:color w:val="FFFFFF"/>
                            <w:spacing w:val="-5"/>
                            <w:sz w:val="32"/>
                          </w:rPr>
                          <w:t xml:space="preserve"> </w:t>
                        </w:r>
                        <w:r>
                          <w:rPr>
                            <w:b/>
                            <w:color w:val="FFFFFF"/>
                            <w:sz w:val="32"/>
                          </w:rPr>
                          <w:t>CONTINENT</w:t>
                        </w:r>
                        <w:r>
                          <w:rPr>
                            <w:b/>
                            <w:color w:val="FFFFFF"/>
                            <w:spacing w:val="-6"/>
                            <w:sz w:val="32"/>
                          </w:rPr>
                          <w:t xml:space="preserve"> </w:t>
                        </w:r>
                        <w:r>
                          <w:rPr>
                            <w:b/>
                            <w:color w:val="FFFFFF"/>
                            <w:sz w:val="32"/>
                          </w:rPr>
                          <w:t>AU</w:t>
                        </w:r>
                        <w:r>
                          <w:rPr>
                            <w:b/>
                            <w:color w:val="FFFFFF"/>
                            <w:spacing w:val="-5"/>
                            <w:sz w:val="32"/>
                          </w:rPr>
                          <w:t xml:space="preserve"> </w:t>
                        </w:r>
                        <w:r>
                          <w:rPr>
                            <w:b/>
                            <w:color w:val="FFFFFF"/>
                            <w:sz w:val="32"/>
                          </w:rPr>
                          <w:t>NIVEAU DE LA REGION DU DJORF</w:t>
                        </w:r>
                      </w:p>
                    </w:txbxContent>
                  </v:textbox>
                  <w10:wrap type="topAndBottom" anchorx="page"/>
                </v:shape>
              </w:pict>
            </mc:Fallback>
          </mc:AlternateContent>
        </w:r>
      </w:del>
    </w:p>
    <w:p w14:paraId="300889AD" w14:textId="52912E57" w:rsidR="000F3654" w:rsidRPr="0075512F" w:rsidDel="000A3E8D" w:rsidRDefault="000F3654">
      <w:pPr>
        <w:pStyle w:val="BodyText"/>
        <w:rPr>
          <w:del w:id="20" w:author="Houyem Rais" w:date="2024-02-22T15:17:00Z"/>
          <w:b/>
          <w:sz w:val="20"/>
        </w:rPr>
      </w:pPr>
    </w:p>
    <w:p w14:paraId="300889AE" w14:textId="1FA3622B" w:rsidR="000F3654" w:rsidRPr="0075512F" w:rsidDel="000A3E8D" w:rsidRDefault="00073D03" w:rsidP="00073D03">
      <w:pPr>
        <w:pStyle w:val="BodyText"/>
        <w:spacing w:before="2"/>
        <w:jc w:val="center"/>
        <w:rPr>
          <w:del w:id="21" w:author="Houyem Rais" w:date="2024-02-22T15:17:00Z"/>
          <w:rFonts w:eastAsia="Calibri" w:cs="Calibri"/>
          <w:sz w:val="40"/>
          <w:szCs w:val="40"/>
        </w:rPr>
      </w:pPr>
      <w:del w:id="22" w:author="Houyem Rais" w:date="2024-02-22T15:17:00Z">
        <w:r w:rsidRPr="0075512F" w:rsidDel="000A3E8D">
          <w:rPr>
            <w:rFonts w:eastAsia="Calibri" w:cs="Calibri"/>
            <w:sz w:val="40"/>
            <w:szCs w:val="40"/>
          </w:rPr>
          <w:delText>RAPPORT DE L’ANALYSE FINANCIERE</w:delText>
        </w:r>
      </w:del>
    </w:p>
    <w:p w14:paraId="300889B0" w14:textId="5D5B914C" w:rsidR="000F3654" w:rsidRPr="0075512F" w:rsidDel="000A3E8D" w:rsidRDefault="000F3654">
      <w:pPr>
        <w:rPr>
          <w:del w:id="23" w:author="Houyem Rais" w:date="2024-02-22T15:17:00Z"/>
        </w:rPr>
        <w:sectPr w:rsidR="000F3654" w:rsidRPr="0075512F" w:rsidDel="000A3E8D">
          <w:footerReference w:type="default" r:id="rId14"/>
          <w:type w:val="continuous"/>
          <w:pgSz w:w="11910" w:h="16840"/>
          <w:pgMar w:top="440" w:right="480" w:bottom="280" w:left="920" w:header="720" w:footer="720" w:gutter="0"/>
          <w:cols w:space="720"/>
        </w:sectPr>
      </w:pPr>
    </w:p>
    <w:p w14:paraId="300889B1" w14:textId="1CE1E86E" w:rsidR="000F3654" w:rsidRPr="0075512F" w:rsidDel="000A3E8D" w:rsidRDefault="000F3654">
      <w:pPr>
        <w:pStyle w:val="BodyText"/>
        <w:spacing w:before="6"/>
        <w:rPr>
          <w:del w:id="24" w:author="Houyem Rais" w:date="2024-02-22T15:17:00Z"/>
          <w:sz w:val="27"/>
        </w:rPr>
      </w:pPr>
    </w:p>
    <w:p w14:paraId="300889B2" w14:textId="02EF194F" w:rsidR="000F3654" w:rsidRPr="0075512F" w:rsidDel="000A3E8D" w:rsidRDefault="00507BF6">
      <w:pPr>
        <w:pStyle w:val="Title"/>
        <w:rPr>
          <w:del w:id="25" w:author="Houyem Rais" w:date="2024-02-22T15:17:00Z"/>
        </w:rPr>
      </w:pPr>
      <w:del w:id="26" w:author="Houyem Rais" w:date="2024-02-22T15:17:00Z">
        <w:r w:rsidRPr="0075512F" w:rsidDel="000A3E8D">
          <w:rPr>
            <w:color w:val="222222"/>
          </w:rPr>
          <w:delText>TABLE</w:delText>
        </w:r>
        <w:r w:rsidRPr="0075512F" w:rsidDel="000A3E8D">
          <w:rPr>
            <w:color w:val="222222"/>
            <w:spacing w:val="-3"/>
          </w:rPr>
          <w:delText xml:space="preserve"> </w:delText>
        </w:r>
        <w:r w:rsidRPr="0075512F" w:rsidDel="000A3E8D">
          <w:rPr>
            <w:color w:val="222222"/>
          </w:rPr>
          <w:delText>DES</w:delText>
        </w:r>
        <w:r w:rsidRPr="0075512F" w:rsidDel="000A3E8D">
          <w:rPr>
            <w:color w:val="222222"/>
            <w:spacing w:val="-3"/>
          </w:rPr>
          <w:delText xml:space="preserve"> </w:delText>
        </w:r>
        <w:r w:rsidRPr="0075512F" w:rsidDel="000A3E8D">
          <w:rPr>
            <w:color w:val="222222"/>
            <w:spacing w:val="-2"/>
          </w:rPr>
          <w:delText>REVISIONS</w:delText>
        </w:r>
      </w:del>
    </w:p>
    <w:p w14:paraId="300889B3" w14:textId="29AAA911" w:rsidR="000F3654" w:rsidRPr="0075512F" w:rsidDel="000A3E8D" w:rsidRDefault="000F3654">
      <w:pPr>
        <w:pStyle w:val="BodyText"/>
        <w:rPr>
          <w:del w:id="27" w:author="Houyem Rais" w:date="2024-02-22T15:17:00Z"/>
          <w:rFonts w:ascii="Segoe UI"/>
          <w:b/>
          <w:sz w:val="52"/>
        </w:rPr>
      </w:pPr>
    </w:p>
    <w:p w14:paraId="300889B4" w14:textId="1324C1F4" w:rsidR="000F3654" w:rsidRPr="0075512F" w:rsidDel="000A3E8D" w:rsidRDefault="000F3654">
      <w:pPr>
        <w:pStyle w:val="BodyText"/>
        <w:spacing w:before="3"/>
        <w:rPr>
          <w:del w:id="28" w:author="Houyem Rais" w:date="2024-02-22T15:17:00Z"/>
          <w:rFonts w:ascii="Segoe UI"/>
          <w:b/>
          <w:sz w:val="55"/>
        </w:rPr>
      </w:pPr>
    </w:p>
    <w:p w14:paraId="70AC06F4" w14:textId="12AD64DE" w:rsidR="00A40B85" w:rsidRPr="0075512F" w:rsidDel="000A3E8D" w:rsidRDefault="00507BF6">
      <w:pPr>
        <w:spacing w:line="309" w:lineRule="auto"/>
        <w:ind w:left="2328" w:right="2634"/>
        <w:jc w:val="center"/>
        <w:rPr>
          <w:del w:id="29" w:author="Houyem Rais" w:date="2024-02-22T15:17:00Z"/>
          <w:rFonts w:ascii="Segoe UI" w:hAnsi="Segoe UI"/>
          <w:b/>
          <w:color w:val="222222"/>
          <w:sz w:val="32"/>
        </w:rPr>
      </w:pPr>
      <w:del w:id="30" w:author="Houyem Rais" w:date="2024-02-22T15:17:00Z">
        <w:r w:rsidRPr="0075512F" w:rsidDel="000A3E8D">
          <w:rPr>
            <w:rFonts w:ascii="Segoe UI" w:hAnsi="Segoe UI"/>
            <w:b/>
            <w:color w:val="222222"/>
            <w:sz w:val="32"/>
          </w:rPr>
          <w:delText>Rapport</w:delText>
        </w:r>
        <w:r w:rsidRPr="0075512F" w:rsidDel="000A3E8D">
          <w:rPr>
            <w:rFonts w:ascii="Segoe UI" w:hAnsi="Segoe UI"/>
            <w:b/>
            <w:color w:val="222222"/>
            <w:spacing w:val="-12"/>
            <w:sz w:val="32"/>
          </w:rPr>
          <w:delText xml:space="preserve"> </w:delText>
        </w:r>
        <w:r w:rsidRPr="0075512F" w:rsidDel="000A3E8D">
          <w:rPr>
            <w:rFonts w:ascii="Segoe UI" w:hAnsi="Segoe UI"/>
            <w:b/>
            <w:color w:val="222222"/>
            <w:sz w:val="32"/>
          </w:rPr>
          <w:delText>de</w:delText>
        </w:r>
        <w:r w:rsidRPr="0075512F" w:rsidDel="000A3E8D">
          <w:rPr>
            <w:rFonts w:ascii="Segoe UI" w:hAnsi="Segoe UI"/>
            <w:b/>
            <w:color w:val="222222"/>
            <w:spacing w:val="-13"/>
            <w:sz w:val="32"/>
          </w:rPr>
          <w:delText xml:space="preserve"> </w:delText>
        </w:r>
        <w:r w:rsidRPr="0075512F" w:rsidDel="000A3E8D">
          <w:rPr>
            <w:rFonts w:ascii="Segoe UI" w:hAnsi="Segoe UI"/>
            <w:b/>
            <w:color w:val="222222"/>
            <w:sz w:val="32"/>
          </w:rPr>
          <w:delText>l’</w:delText>
        </w:r>
        <w:r w:rsidR="00A40B85" w:rsidRPr="0075512F" w:rsidDel="000A3E8D">
          <w:rPr>
            <w:rFonts w:ascii="Segoe UI" w:hAnsi="Segoe UI"/>
            <w:b/>
            <w:color w:val="222222"/>
            <w:sz w:val="32"/>
          </w:rPr>
          <w:delText>analyse financière</w:delText>
        </w:r>
      </w:del>
    </w:p>
    <w:p w14:paraId="300889B5" w14:textId="26EE9E46" w:rsidR="000F3654" w:rsidRPr="0075512F" w:rsidDel="000A3E8D" w:rsidRDefault="001726B5">
      <w:pPr>
        <w:spacing w:line="309" w:lineRule="auto"/>
        <w:ind w:left="2328" w:right="2634"/>
        <w:jc w:val="center"/>
        <w:rPr>
          <w:del w:id="31" w:author="Houyem Rais" w:date="2024-02-22T15:17:00Z"/>
          <w:rFonts w:ascii="Segoe UI" w:hAnsi="Segoe UI"/>
          <w:b/>
          <w:sz w:val="32"/>
        </w:rPr>
      </w:pPr>
      <w:del w:id="32" w:author="Houyem Rais" w:date="2024-02-22T15:17:00Z">
        <w:r w:rsidDel="000A3E8D">
          <w:rPr>
            <w:rFonts w:ascii="Segoe UI" w:hAnsi="Segoe UI"/>
            <w:b/>
            <w:color w:val="222222"/>
            <w:sz w:val="32"/>
          </w:rPr>
          <w:delText>Septembre</w:delText>
        </w:r>
        <w:r w:rsidRPr="0075512F" w:rsidDel="000A3E8D">
          <w:rPr>
            <w:rFonts w:ascii="Segoe UI" w:hAnsi="Segoe UI"/>
            <w:b/>
            <w:color w:val="222222"/>
            <w:sz w:val="32"/>
          </w:rPr>
          <w:delText xml:space="preserve"> </w:delText>
        </w:r>
        <w:r w:rsidR="00507BF6" w:rsidRPr="0075512F" w:rsidDel="000A3E8D">
          <w:rPr>
            <w:rFonts w:ascii="Segoe UI" w:hAnsi="Segoe UI"/>
            <w:b/>
            <w:color w:val="222222"/>
            <w:sz w:val="32"/>
          </w:rPr>
          <w:delText>2023</w:delText>
        </w:r>
      </w:del>
    </w:p>
    <w:p w14:paraId="300889B6" w14:textId="2B3AA598" w:rsidR="000F3654" w:rsidRPr="0075512F" w:rsidDel="000A3E8D" w:rsidRDefault="000F3654">
      <w:pPr>
        <w:pStyle w:val="BodyText"/>
        <w:rPr>
          <w:del w:id="33" w:author="Houyem Rais" w:date="2024-02-22T15:17:00Z"/>
          <w:rFonts w:ascii="Segoe UI"/>
          <w:b/>
          <w:sz w:val="20"/>
        </w:rPr>
      </w:pPr>
    </w:p>
    <w:p w14:paraId="300889B7" w14:textId="03EF7A9C" w:rsidR="000F3654" w:rsidRPr="0075512F" w:rsidDel="000A3E8D" w:rsidRDefault="000F3654">
      <w:pPr>
        <w:pStyle w:val="BodyText"/>
        <w:rPr>
          <w:del w:id="34" w:author="Houyem Rais" w:date="2024-02-22T15:17:00Z"/>
          <w:rFonts w:ascii="Segoe UI"/>
          <w:b/>
          <w:sz w:val="20"/>
        </w:rPr>
      </w:pPr>
    </w:p>
    <w:p w14:paraId="300889B8" w14:textId="153F639A" w:rsidR="000F3654" w:rsidRPr="0075512F" w:rsidDel="000A3E8D" w:rsidRDefault="000F3654">
      <w:pPr>
        <w:pStyle w:val="BodyText"/>
        <w:rPr>
          <w:del w:id="35" w:author="Houyem Rais" w:date="2024-02-22T15:17:00Z"/>
          <w:rFonts w:ascii="Segoe UI"/>
          <w:b/>
          <w:sz w:val="20"/>
        </w:rPr>
      </w:pPr>
    </w:p>
    <w:p w14:paraId="300889B9" w14:textId="3BDCD5E0" w:rsidR="000F3654" w:rsidRPr="0075512F" w:rsidDel="000A3E8D" w:rsidRDefault="000F3654">
      <w:pPr>
        <w:pStyle w:val="BodyText"/>
        <w:rPr>
          <w:del w:id="36" w:author="Houyem Rais" w:date="2024-02-22T15:17:00Z"/>
          <w:rFonts w:ascii="Segoe UI"/>
          <w:b/>
          <w:sz w:val="20"/>
        </w:rPr>
      </w:pPr>
    </w:p>
    <w:p w14:paraId="300889BA" w14:textId="2205BE6E" w:rsidR="000F3654" w:rsidRPr="0075512F" w:rsidDel="000A3E8D" w:rsidRDefault="000F3654">
      <w:pPr>
        <w:pStyle w:val="BodyText"/>
        <w:spacing w:before="9"/>
        <w:rPr>
          <w:del w:id="37" w:author="Houyem Rais" w:date="2024-02-22T15:17:00Z"/>
          <w:rFonts w:ascii="Segoe UI"/>
          <w:b/>
          <w:sz w:val="19"/>
        </w:rPr>
      </w:pPr>
    </w:p>
    <w:tbl>
      <w:tblPr>
        <w:tblW w:w="0" w:type="auto"/>
        <w:tblInd w:w="109" w:type="dxa"/>
        <w:tblLayout w:type="fixed"/>
        <w:tblCellMar>
          <w:left w:w="0" w:type="dxa"/>
          <w:right w:w="0" w:type="dxa"/>
        </w:tblCellMar>
        <w:tblLook w:val="01E0" w:firstRow="1" w:lastRow="1" w:firstColumn="1" w:lastColumn="1" w:noHBand="0" w:noVBand="0"/>
      </w:tblPr>
      <w:tblGrid>
        <w:gridCol w:w="506"/>
        <w:gridCol w:w="1015"/>
        <w:gridCol w:w="4331"/>
        <w:gridCol w:w="2155"/>
        <w:gridCol w:w="1991"/>
      </w:tblGrid>
      <w:tr w:rsidR="000F3654" w:rsidRPr="0075512F" w:rsidDel="000A3E8D" w14:paraId="300889C0" w14:textId="0476315B" w:rsidTr="00B36B93">
        <w:trPr>
          <w:trHeight w:val="424"/>
          <w:del w:id="38" w:author="Houyem Rais" w:date="2024-02-22T15:17:00Z"/>
        </w:trPr>
        <w:tc>
          <w:tcPr>
            <w:tcW w:w="506" w:type="dxa"/>
            <w:shd w:val="clear" w:color="auto" w:fill="C2D69A"/>
          </w:tcPr>
          <w:p w14:paraId="300889BB" w14:textId="0193632E" w:rsidR="000F3654" w:rsidRPr="0075512F" w:rsidDel="000A3E8D" w:rsidRDefault="00507BF6">
            <w:pPr>
              <w:pStyle w:val="TableParagraph"/>
              <w:spacing w:before="61"/>
              <w:ind w:left="-1" w:right="13"/>
              <w:rPr>
                <w:del w:id="39" w:author="Houyem Rais" w:date="2024-02-22T15:17:00Z"/>
                <w:sz w:val="20"/>
              </w:rPr>
            </w:pPr>
            <w:del w:id="40" w:author="Houyem Rais" w:date="2024-02-22T15:17:00Z">
              <w:r w:rsidRPr="0075512F" w:rsidDel="000A3E8D">
                <w:rPr>
                  <w:spacing w:val="-2"/>
                  <w:sz w:val="20"/>
                </w:rPr>
                <w:delText>Indice</w:delText>
              </w:r>
            </w:del>
          </w:p>
        </w:tc>
        <w:tc>
          <w:tcPr>
            <w:tcW w:w="1015" w:type="dxa"/>
            <w:shd w:val="clear" w:color="auto" w:fill="C2D69A"/>
          </w:tcPr>
          <w:p w14:paraId="300889BC" w14:textId="42FF5CB5" w:rsidR="000F3654" w:rsidRPr="0075512F" w:rsidDel="000A3E8D" w:rsidRDefault="00507BF6">
            <w:pPr>
              <w:pStyle w:val="TableParagraph"/>
              <w:spacing w:before="61"/>
              <w:ind w:left="57" w:right="79"/>
              <w:rPr>
                <w:del w:id="41" w:author="Houyem Rais" w:date="2024-02-22T15:17:00Z"/>
                <w:sz w:val="20"/>
              </w:rPr>
            </w:pPr>
            <w:del w:id="42" w:author="Houyem Rais" w:date="2024-02-22T15:17:00Z">
              <w:r w:rsidRPr="0075512F" w:rsidDel="000A3E8D">
                <w:rPr>
                  <w:spacing w:val="-4"/>
                  <w:sz w:val="20"/>
                </w:rPr>
                <w:delText>Date</w:delText>
              </w:r>
            </w:del>
          </w:p>
        </w:tc>
        <w:tc>
          <w:tcPr>
            <w:tcW w:w="4331" w:type="dxa"/>
            <w:shd w:val="clear" w:color="auto" w:fill="C2D69A"/>
          </w:tcPr>
          <w:p w14:paraId="300889BD" w14:textId="1C9CFBB9" w:rsidR="000F3654" w:rsidRPr="0075512F" w:rsidDel="000A3E8D" w:rsidRDefault="00507BF6">
            <w:pPr>
              <w:pStyle w:val="TableParagraph"/>
              <w:spacing w:before="61"/>
              <w:ind w:left="1261" w:right="1276"/>
              <w:rPr>
                <w:del w:id="43" w:author="Houyem Rais" w:date="2024-02-22T15:17:00Z"/>
                <w:sz w:val="20"/>
              </w:rPr>
            </w:pPr>
            <w:del w:id="44" w:author="Houyem Rais" w:date="2024-02-22T15:17:00Z">
              <w:r w:rsidRPr="0075512F" w:rsidDel="000A3E8D">
                <w:rPr>
                  <w:sz w:val="20"/>
                </w:rPr>
                <w:delText>Objet</w:delText>
              </w:r>
              <w:r w:rsidRPr="0075512F" w:rsidDel="000A3E8D">
                <w:rPr>
                  <w:spacing w:val="-4"/>
                  <w:sz w:val="20"/>
                </w:rPr>
                <w:delText xml:space="preserve"> </w:delText>
              </w:r>
              <w:r w:rsidRPr="0075512F" w:rsidDel="000A3E8D">
                <w:rPr>
                  <w:sz w:val="20"/>
                </w:rPr>
                <w:delText>de</w:delText>
              </w:r>
              <w:r w:rsidRPr="0075512F" w:rsidDel="000A3E8D">
                <w:rPr>
                  <w:spacing w:val="-5"/>
                  <w:sz w:val="20"/>
                </w:rPr>
                <w:delText xml:space="preserve"> </w:delText>
              </w:r>
              <w:r w:rsidRPr="0075512F" w:rsidDel="000A3E8D">
                <w:rPr>
                  <w:spacing w:val="-2"/>
                  <w:sz w:val="20"/>
                </w:rPr>
                <w:delText>Modification</w:delText>
              </w:r>
            </w:del>
          </w:p>
        </w:tc>
        <w:tc>
          <w:tcPr>
            <w:tcW w:w="2155" w:type="dxa"/>
            <w:shd w:val="clear" w:color="auto" w:fill="C2D69A"/>
          </w:tcPr>
          <w:p w14:paraId="300889BE" w14:textId="6625CA2F" w:rsidR="000F3654" w:rsidRPr="0075512F" w:rsidDel="000A3E8D" w:rsidRDefault="00507BF6">
            <w:pPr>
              <w:pStyle w:val="TableParagraph"/>
              <w:spacing w:before="61"/>
              <w:ind w:left="642"/>
              <w:jc w:val="left"/>
              <w:rPr>
                <w:del w:id="45" w:author="Houyem Rais" w:date="2024-02-22T15:17:00Z"/>
                <w:sz w:val="20"/>
              </w:rPr>
            </w:pPr>
            <w:del w:id="46" w:author="Houyem Rais" w:date="2024-02-22T15:17:00Z">
              <w:r w:rsidRPr="0075512F" w:rsidDel="000A3E8D">
                <w:rPr>
                  <w:sz w:val="20"/>
                </w:rPr>
                <w:delText>Vérifié</w:delText>
              </w:r>
              <w:r w:rsidRPr="0075512F" w:rsidDel="000A3E8D">
                <w:rPr>
                  <w:spacing w:val="-9"/>
                  <w:sz w:val="20"/>
                </w:rPr>
                <w:delText xml:space="preserve"> </w:delText>
              </w:r>
              <w:r w:rsidRPr="0075512F" w:rsidDel="000A3E8D">
                <w:rPr>
                  <w:spacing w:val="-5"/>
                  <w:sz w:val="20"/>
                </w:rPr>
                <w:delText>par</w:delText>
              </w:r>
            </w:del>
          </w:p>
        </w:tc>
        <w:tc>
          <w:tcPr>
            <w:tcW w:w="1991" w:type="dxa"/>
            <w:shd w:val="clear" w:color="auto" w:fill="C2D69A"/>
          </w:tcPr>
          <w:p w14:paraId="300889BF" w14:textId="39797B26" w:rsidR="000F3654" w:rsidRPr="0075512F" w:rsidDel="000A3E8D" w:rsidRDefault="00507BF6">
            <w:pPr>
              <w:pStyle w:val="TableParagraph"/>
              <w:spacing w:before="61"/>
              <w:ind w:left="428" w:right="438"/>
              <w:rPr>
                <w:del w:id="47" w:author="Houyem Rais" w:date="2024-02-22T15:17:00Z"/>
                <w:sz w:val="20"/>
              </w:rPr>
            </w:pPr>
            <w:del w:id="48" w:author="Houyem Rais" w:date="2024-02-22T15:17:00Z">
              <w:r w:rsidRPr="0075512F" w:rsidDel="000A3E8D">
                <w:rPr>
                  <w:spacing w:val="-2"/>
                  <w:sz w:val="20"/>
                </w:rPr>
                <w:delText>Approuvé</w:delText>
              </w:r>
              <w:r w:rsidRPr="0075512F" w:rsidDel="000A3E8D">
                <w:rPr>
                  <w:spacing w:val="4"/>
                  <w:sz w:val="20"/>
                </w:rPr>
                <w:delText xml:space="preserve"> </w:delText>
              </w:r>
              <w:r w:rsidRPr="0075512F" w:rsidDel="000A3E8D">
                <w:rPr>
                  <w:spacing w:val="-5"/>
                  <w:sz w:val="20"/>
                </w:rPr>
                <w:delText>par</w:delText>
              </w:r>
            </w:del>
          </w:p>
        </w:tc>
      </w:tr>
      <w:tr w:rsidR="000F3654" w:rsidRPr="0075512F" w:rsidDel="000A3E8D" w14:paraId="300889CA" w14:textId="5606C3A1" w:rsidTr="00B36B93">
        <w:trPr>
          <w:trHeight w:val="524"/>
          <w:del w:id="49" w:author="Houyem Rais" w:date="2024-02-22T15:17:00Z"/>
        </w:trPr>
        <w:tc>
          <w:tcPr>
            <w:tcW w:w="506" w:type="dxa"/>
            <w:shd w:val="clear" w:color="auto" w:fill="DADADA"/>
          </w:tcPr>
          <w:p w14:paraId="300889C2" w14:textId="2FF41EFC" w:rsidR="000F3654" w:rsidRPr="0075512F" w:rsidDel="000A3E8D" w:rsidRDefault="00507BF6">
            <w:pPr>
              <w:pStyle w:val="TableParagraph"/>
              <w:ind w:right="1"/>
              <w:rPr>
                <w:del w:id="50" w:author="Houyem Rais" w:date="2024-02-22T15:17:00Z"/>
                <w:sz w:val="20"/>
              </w:rPr>
            </w:pPr>
            <w:del w:id="51" w:author="Houyem Rais" w:date="2024-02-22T15:17:00Z">
              <w:r w:rsidRPr="0075512F" w:rsidDel="000A3E8D">
                <w:rPr>
                  <w:w w:val="99"/>
                  <w:sz w:val="20"/>
                </w:rPr>
                <w:delText>A</w:delText>
              </w:r>
            </w:del>
          </w:p>
        </w:tc>
        <w:tc>
          <w:tcPr>
            <w:tcW w:w="1015" w:type="dxa"/>
            <w:shd w:val="clear" w:color="auto" w:fill="DADADA"/>
          </w:tcPr>
          <w:p w14:paraId="300889C4" w14:textId="00B0BF36" w:rsidR="000F3654" w:rsidRPr="0075512F" w:rsidDel="000A3E8D" w:rsidRDefault="003D570F">
            <w:pPr>
              <w:pStyle w:val="TableParagraph"/>
              <w:ind w:left="-3" w:right="38"/>
              <w:rPr>
                <w:del w:id="52" w:author="Houyem Rais" w:date="2024-02-22T15:17:00Z"/>
                <w:sz w:val="20"/>
              </w:rPr>
            </w:pPr>
            <w:del w:id="53" w:author="Houyem Rais" w:date="2024-02-22T15:17:00Z">
              <w:r w:rsidDel="000A3E8D">
                <w:rPr>
                  <w:sz w:val="20"/>
                </w:rPr>
                <w:delText>0</w:delText>
              </w:r>
              <w:r w:rsidR="00FD1C1B" w:rsidDel="000A3E8D">
                <w:rPr>
                  <w:sz w:val="20"/>
                </w:rPr>
                <w:delText>5</w:delText>
              </w:r>
              <w:r w:rsidDel="000A3E8D">
                <w:rPr>
                  <w:sz w:val="20"/>
                </w:rPr>
                <w:delText>/08/2023</w:delText>
              </w:r>
            </w:del>
          </w:p>
        </w:tc>
        <w:tc>
          <w:tcPr>
            <w:tcW w:w="4331" w:type="dxa"/>
            <w:shd w:val="clear" w:color="auto" w:fill="DADADA"/>
          </w:tcPr>
          <w:p w14:paraId="300889C6" w14:textId="6FC4096F" w:rsidR="000F3654" w:rsidRPr="0075512F" w:rsidDel="000A3E8D" w:rsidRDefault="003D570F">
            <w:pPr>
              <w:pStyle w:val="TableParagraph"/>
              <w:ind w:left="1261" w:right="1274"/>
              <w:rPr>
                <w:del w:id="54" w:author="Houyem Rais" w:date="2024-02-22T15:17:00Z"/>
                <w:sz w:val="20"/>
              </w:rPr>
            </w:pPr>
            <w:del w:id="55" w:author="Houyem Rais" w:date="2024-02-22T15:17:00Z">
              <w:r w:rsidDel="000A3E8D">
                <w:rPr>
                  <w:sz w:val="20"/>
                </w:rPr>
                <w:delText>Création</w:delText>
              </w:r>
              <w:r w:rsidR="00183855" w:rsidDel="000A3E8D">
                <w:rPr>
                  <w:sz w:val="20"/>
                </w:rPr>
                <w:delText xml:space="preserve"> </w:delText>
              </w:r>
            </w:del>
          </w:p>
        </w:tc>
        <w:tc>
          <w:tcPr>
            <w:tcW w:w="2155" w:type="dxa"/>
            <w:shd w:val="clear" w:color="auto" w:fill="DADADA"/>
          </w:tcPr>
          <w:p w14:paraId="300889C7" w14:textId="0C79F397" w:rsidR="000F3654" w:rsidRPr="0075512F" w:rsidDel="000A3E8D" w:rsidRDefault="003D570F" w:rsidP="003D570F">
            <w:pPr>
              <w:pStyle w:val="TableParagraph"/>
              <w:spacing w:before="61"/>
              <w:ind w:left="515" w:hanging="272"/>
              <w:rPr>
                <w:del w:id="56" w:author="Houyem Rais" w:date="2024-02-22T15:17:00Z"/>
                <w:sz w:val="20"/>
              </w:rPr>
            </w:pPr>
            <w:del w:id="57" w:author="Houyem Rais" w:date="2024-02-22T15:17:00Z">
              <w:r w:rsidDel="000A3E8D">
                <w:rPr>
                  <w:sz w:val="20"/>
                </w:rPr>
                <w:delText>K. Amri</w:delText>
              </w:r>
            </w:del>
          </w:p>
        </w:tc>
        <w:tc>
          <w:tcPr>
            <w:tcW w:w="1991" w:type="dxa"/>
            <w:shd w:val="clear" w:color="auto" w:fill="DADADA"/>
          </w:tcPr>
          <w:p w14:paraId="300889C9" w14:textId="3D8297CF" w:rsidR="000F3654" w:rsidRPr="0075512F" w:rsidDel="000A3E8D" w:rsidRDefault="000F3654">
            <w:pPr>
              <w:pStyle w:val="TableParagraph"/>
              <w:ind w:left="428" w:right="438"/>
              <w:rPr>
                <w:del w:id="58" w:author="Houyem Rais" w:date="2024-02-22T15:17:00Z"/>
                <w:sz w:val="20"/>
              </w:rPr>
            </w:pPr>
          </w:p>
        </w:tc>
      </w:tr>
      <w:tr w:rsidR="000F3654" w:rsidRPr="0075512F" w:rsidDel="000A3E8D" w14:paraId="300889D4" w14:textId="6BFDD984" w:rsidTr="00B36B93">
        <w:trPr>
          <w:trHeight w:val="533"/>
          <w:del w:id="59" w:author="Houyem Rais" w:date="2024-02-22T15:17:00Z"/>
        </w:trPr>
        <w:tc>
          <w:tcPr>
            <w:tcW w:w="506" w:type="dxa"/>
            <w:shd w:val="clear" w:color="auto" w:fill="DADADA"/>
          </w:tcPr>
          <w:p w14:paraId="300889CC" w14:textId="7B20F2BA" w:rsidR="000F3654" w:rsidRPr="0075512F" w:rsidDel="000A3E8D" w:rsidRDefault="00507BF6">
            <w:pPr>
              <w:pStyle w:val="TableParagraph"/>
              <w:ind w:right="6"/>
              <w:rPr>
                <w:del w:id="60" w:author="Houyem Rais" w:date="2024-02-22T15:17:00Z"/>
                <w:sz w:val="20"/>
              </w:rPr>
            </w:pPr>
            <w:del w:id="61" w:author="Houyem Rais" w:date="2024-02-22T15:17:00Z">
              <w:r w:rsidRPr="0075512F" w:rsidDel="000A3E8D">
                <w:rPr>
                  <w:w w:val="99"/>
                  <w:sz w:val="20"/>
                </w:rPr>
                <w:delText>B</w:delText>
              </w:r>
            </w:del>
          </w:p>
        </w:tc>
        <w:tc>
          <w:tcPr>
            <w:tcW w:w="1015" w:type="dxa"/>
            <w:shd w:val="clear" w:color="auto" w:fill="DADADA"/>
          </w:tcPr>
          <w:p w14:paraId="300889CE" w14:textId="472B1AD6" w:rsidR="000F3654" w:rsidRPr="0075512F" w:rsidDel="000A3E8D" w:rsidRDefault="006B2E99">
            <w:pPr>
              <w:pStyle w:val="TableParagraph"/>
              <w:ind w:left="-3" w:right="38"/>
              <w:rPr>
                <w:del w:id="62" w:author="Houyem Rais" w:date="2024-02-22T15:17:00Z"/>
                <w:sz w:val="20"/>
              </w:rPr>
            </w:pPr>
            <w:del w:id="63" w:author="Houyem Rais" w:date="2024-02-22T15:17:00Z">
              <w:r w:rsidDel="000A3E8D">
                <w:rPr>
                  <w:sz w:val="20"/>
                </w:rPr>
                <w:delText>0</w:delText>
              </w:r>
              <w:r w:rsidR="00495486" w:rsidDel="000A3E8D">
                <w:rPr>
                  <w:sz w:val="20"/>
                </w:rPr>
                <w:delText>4</w:delText>
              </w:r>
              <w:r w:rsidDel="000A3E8D">
                <w:rPr>
                  <w:sz w:val="20"/>
                </w:rPr>
                <w:delText>/0</w:delText>
              </w:r>
              <w:r w:rsidR="005D3868" w:rsidDel="000A3E8D">
                <w:rPr>
                  <w:sz w:val="20"/>
                </w:rPr>
                <w:delText>9</w:delText>
              </w:r>
              <w:r w:rsidDel="000A3E8D">
                <w:rPr>
                  <w:sz w:val="20"/>
                </w:rPr>
                <w:delText>/2023</w:delText>
              </w:r>
            </w:del>
          </w:p>
        </w:tc>
        <w:tc>
          <w:tcPr>
            <w:tcW w:w="4331" w:type="dxa"/>
            <w:shd w:val="clear" w:color="auto" w:fill="DADADA"/>
          </w:tcPr>
          <w:p w14:paraId="300889D0" w14:textId="5BB15869" w:rsidR="000F3654" w:rsidRPr="0075512F" w:rsidDel="000A3E8D" w:rsidRDefault="000F3654">
            <w:pPr>
              <w:pStyle w:val="TableParagraph"/>
              <w:ind w:left="1261" w:right="1275"/>
              <w:rPr>
                <w:del w:id="64" w:author="Houyem Rais" w:date="2024-02-22T15:17:00Z"/>
                <w:sz w:val="20"/>
              </w:rPr>
            </w:pPr>
          </w:p>
        </w:tc>
        <w:tc>
          <w:tcPr>
            <w:tcW w:w="2155" w:type="dxa"/>
            <w:shd w:val="clear" w:color="auto" w:fill="DADADA"/>
          </w:tcPr>
          <w:p w14:paraId="300889D1" w14:textId="3D9997BA" w:rsidR="000F3654" w:rsidRPr="0075512F" w:rsidDel="000A3E8D" w:rsidRDefault="000F3654">
            <w:pPr>
              <w:pStyle w:val="TableParagraph"/>
              <w:spacing w:before="76"/>
              <w:ind w:left="515" w:hanging="272"/>
              <w:jc w:val="left"/>
              <w:rPr>
                <w:del w:id="65" w:author="Houyem Rais" w:date="2024-02-22T15:17:00Z"/>
                <w:sz w:val="20"/>
              </w:rPr>
            </w:pPr>
          </w:p>
        </w:tc>
        <w:tc>
          <w:tcPr>
            <w:tcW w:w="1991" w:type="dxa"/>
            <w:shd w:val="clear" w:color="auto" w:fill="DADADA"/>
          </w:tcPr>
          <w:p w14:paraId="300889D3" w14:textId="485E7D68" w:rsidR="000F3654" w:rsidRPr="0075512F" w:rsidDel="000A3E8D" w:rsidRDefault="000F3654">
            <w:pPr>
              <w:pStyle w:val="TableParagraph"/>
              <w:ind w:left="428" w:right="438"/>
              <w:rPr>
                <w:del w:id="66" w:author="Houyem Rais" w:date="2024-02-22T15:17:00Z"/>
                <w:sz w:val="20"/>
              </w:rPr>
            </w:pPr>
          </w:p>
        </w:tc>
      </w:tr>
    </w:tbl>
    <w:p w14:paraId="300889D5" w14:textId="6DFEFB8D" w:rsidR="000F3654" w:rsidRPr="0075512F" w:rsidDel="000A3E8D" w:rsidRDefault="000F3654">
      <w:pPr>
        <w:rPr>
          <w:del w:id="67" w:author="Houyem Rais" w:date="2024-02-22T15:17:00Z"/>
          <w:sz w:val="20"/>
        </w:rPr>
        <w:sectPr w:rsidR="000F3654" w:rsidRPr="0075512F" w:rsidDel="000A3E8D">
          <w:headerReference w:type="default" r:id="rId15"/>
          <w:footerReference w:type="default" r:id="rId16"/>
          <w:pgSz w:w="11910" w:h="16850"/>
          <w:pgMar w:top="1140" w:right="480" w:bottom="1240" w:left="920" w:header="629" w:footer="1043" w:gutter="0"/>
          <w:pgNumType w:start="1"/>
          <w:cols w:space="720"/>
        </w:sectPr>
      </w:pPr>
    </w:p>
    <w:p w14:paraId="2021531B" w14:textId="6A0530E1" w:rsidR="000F3654" w:rsidRPr="0075512F" w:rsidDel="000A3E8D" w:rsidRDefault="000F3654">
      <w:pPr>
        <w:rPr>
          <w:del w:id="68" w:author="Houyem Rais" w:date="2024-02-22T15:17:00Z"/>
        </w:rPr>
      </w:pPr>
      <w:bookmarkStart w:id="69" w:name="A21-28-Rapport_de_l'étude_préliminaire"/>
      <w:bookmarkStart w:id="70" w:name="SOMMAIRE"/>
      <w:bookmarkEnd w:id="69"/>
      <w:bookmarkEnd w:id="70"/>
    </w:p>
    <w:p w14:paraId="755BF5AB" w14:textId="48EDC73A" w:rsidR="00D5683E" w:rsidRPr="0075512F" w:rsidDel="000A3E8D" w:rsidRDefault="00D5683E">
      <w:pPr>
        <w:spacing w:before="0" w:after="0" w:line="240" w:lineRule="auto"/>
        <w:jc w:val="left"/>
        <w:rPr>
          <w:del w:id="71" w:author="Houyem Rais" w:date="2024-02-22T15:17:00Z"/>
          <w:b/>
          <w:bCs/>
          <w:color w:val="1F497D" w:themeColor="text2"/>
          <w:sz w:val="32"/>
          <w:szCs w:val="32"/>
        </w:rPr>
      </w:pPr>
      <w:del w:id="72" w:author="Houyem Rais" w:date="2024-02-22T15:17:00Z">
        <w:r w:rsidRPr="0075512F" w:rsidDel="000A3E8D">
          <w:rPr>
            <w:b/>
            <w:bCs/>
            <w:color w:val="1F497D" w:themeColor="text2"/>
            <w:sz w:val="32"/>
            <w:szCs w:val="32"/>
          </w:rPr>
          <w:br w:type="page"/>
        </w:r>
      </w:del>
    </w:p>
    <w:p w14:paraId="507458F9" w14:textId="3F831D0B" w:rsidR="006A6032" w:rsidRPr="0075512F" w:rsidDel="000A3E8D" w:rsidRDefault="00536A58" w:rsidP="00115F39">
      <w:pPr>
        <w:tabs>
          <w:tab w:val="left" w:pos="1252"/>
        </w:tabs>
        <w:ind w:left="284" w:right="214"/>
        <w:jc w:val="center"/>
        <w:rPr>
          <w:del w:id="73" w:author="Houyem Rais" w:date="2024-02-22T15:17:00Z"/>
          <w:b/>
          <w:bCs/>
          <w:color w:val="1F497D" w:themeColor="text2"/>
          <w:sz w:val="32"/>
          <w:szCs w:val="32"/>
        </w:rPr>
      </w:pPr>
      <w:del w:id="74" w:author="Houyem Rais" w:date="2024-02-22T15:17:00Z">
        <w:r w:rsidRPr="0075512F" w:rsidDel="000A3E8D">
          <w:rPr>
            <w:b/>
            <w:bCs/>
            <w:color w:val="1F497D" w:themeColor="text2"/>
            <w:sz w:val="32"/>
            <w:szCs w:val="32"/>
          </w:rPr>
          <w:delText>TABLE DES MATI</w:delText>
        </w:r>
        <w:r w:rsidR="0086159B" w:rsidRPr="0075512F" w:rsidDel="000A3E8D">
          <w:rPr>
            <w:b/>
            <w:bCs/>
            <w:color w:val="1F497D" w:themeColor="text2"/>
            <w:sz w:val="32"/>
            <w:szCs w:val="32"/>
          </w:rPr>
          <w:delText>ERES</w:delText>
        </w:r>
      </w:del>
    </w:p>
    <w:p w14:paraId="0BDE69EC" w14:textId="645133F2" w:rsidR="00183855" w:rsidDel="000A3E8D" w:rsidRDefault="0076525A">
      <w:pPr>
        <w:pStyle w:val="TOC1"/>
        <w:tabs>
          <w:tab w:val="right" w:pos="9204"/>
        </w:tabs>
        <w:rPr>
          <w:del w:id="75" w:author="Houyem Rais" w:date="2024-02-22T15:17:00Z"/>
          <w:rFonts w:eastAsiaTheme="minorEastAsia" w:cstheme="minorBidi"/>
          <w:b w:val="0"/>
          <w:bCs w:val="0"/>
          <w:caps w:val="0"/>
          <w:noProof/>
          <w:kern w:val="2"/>
          <w:sz w:val="22"/>
          <w:szCs w:val="22"/>
          <w:lang w:val="en-US"/>
          <w14:ligatures w14:val="standardContextual"/>
        </w:rPr>
      </w:pPr>
      <w:del w:id="76" w:author="Houyem Rais" w:date="2024-02-22T15:17:00Z">
        <w:r w:rsidRPr="0075512F" w:rsidDel="000A3E8D">
          <w:fldChar w:fldCharType="begin"/>
        </w:r>
        <w:r w:rsidRPr="0075512F" w:rsidDel="000A3E8D">
          <w:delInstrText xml:space="preserve"> TOC \f \h \z \t "Titre 1,1,Titre 2,2,Titre 3,3,Titre 4,4" </w:delInstrText>
        </w:r>
        <w:r w:rsidRPr="0075512F" w:rsidDel="000A3E8D">
          <w:fldChar w:fldCharType="separate"/>
        </w:r>
        <w:r w:rsidR="000A3E8D" w:rsidDel="000A3E8D">
          <w:fldChar w:fldCharType="begin"/>
        </w:r>
        <w:r w:rsidR="000A3E8D" w:rsidDel="000A3E8D">
          <w:delInstrText>HYPERLINK \l "_Toc142174648"</w:delInstrText>
        </w:r>
        <w:r w:rsidR="000A3E8D" w:rsidDel="000A3E8D">
          <w:fldChar w:fldCharType="separate"/>
        </w:r>
        <w:r w:rsidR="00183855" w:rsidRPr="009A7999" w:rsidDel="000A3E8D">
          <w:rPr>
            <w:rStyle w:val="Hyperlink"/>
            <w:noProof/>
          </w:rPr>
          <w:delText>LISTE DES ABREVIATIONS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_Toc142174648 \h </w:delInstrText>
        </w:r>
        <w:r w:rsidR="00183855" w:rsidDel="000A3E8D">
          <w:rPr>
            <w:noProof/>
            <w:webHidden/>
          </w:rPr>
        </w:r>
        <w:r w:rsidR="00183855" w:rsidDel="000A3E8D">
          <w:rPr>
            <w:noProof/>
            <w:webHidden/>
          </w:rPr>
          <w:fldChar w:fldCharType="separate"/>
        </w:r>
        <w:r w:rsidR="00040A67" w:rsidDel="000A3E8D">
          <w:rPr>
            <w:noProof/>
            <w:webHidden/>
          </w:rPr>
          <w:delText>6</w:delText>
        </w:r>
        <w:r w:rsidR="00183855" w:rsidDel="000A3E8D">
          <w:rPr>
            <w:noProof/>
            <w:webHidden/>
          </w:rPr>
          <w:fldChar w:fldCharType="end"/>
        </w:r>
        <w:r w:rsidR="000A3E8D" w:rsidDel="000A3E8D">
          <w:rPr>
            <w:noProof/>
          </w:rPr>
          <w:fldChar w:fldCharType="end"/>
        </w:r>
      </w:del>
    </w:p>
    <w:p w14:paraId="6E924A83" w14:textId="72A89B58" w:rsidR="00183855" w:rsidDel="000A3E8D" w:rsidRDefault="000A3E8D">
      <w:pPr>
        <w:pStyle w:val="TOC1"/>
        <w:tabs>
          <w:tab w:val="right" w:pos="9204"/>
        </w:tabs>
        <w:rPr>
          <w:del w:id="77" w:author="Houyem Rais" w:date="2024-02-22T15:17:00Z"/>
          <w:rFonts w:eastAsiaTheme="minorEastAsia" w:cstheme="minorBidi"/>
          <w:b w:val="0"/>
          <w:bCs w:val="0"/>
          <w:caps w:val="0"/>
          <w:noProof/>
          <w:kern w:val="2"/>
          <w:sz w:val="22"/>
          <w:szCs w:val="22"/>
          <w:lang w:val="en-US"/>
          <w14:ligatures w14:val="standardContextual"/>
        </w:rPr>
      </w:pPr>
      <w:del w:id="78" w:author="Houyem Rais" w:date="2024-02-22T15:17:00Z">
        <w:r w:rsidDel="000A3E8D">
          <w:fldChar w:fldCharType="begin"/>
        </w:r>
        <w:r w:rsidDel="000A3E8D">
          <w:delInstrText>HYPERLINK \l "_Toc142174649"</w:delInstrText>
        </w:r>
        <w:r w:rsidDel="000A3E8D">
          <w:fldChar w:fldCharType="separate"/>
        </w:r>
        <w:r w:rsidR="00183855" w:rsidRPr="009A7999" w:rsidDel="000A3E8D">
          <w:rPr>
            <w:rStyle w:val="Hyperlink"/>
            <w:noProof/>
          </w:rPr>
          <w:delText>LISTE</w:delText>
        </w:r>
        <w:r w:rsidR="00183855" w:rsidRPr="009A7999" w:rsidDel="000A3E8D">
          <w:rPr>
            <w:rStyle w:val="Hyperlink"/>
            <w:noProof/>
            <w:spacing w:val="-3"/>
          </w:rPr>
          <w:delText xml:space="preserve"> </w:delText>
        </w:r>
        <w:r w:rsidR="00183855" w:rsidRPr="009A7999" w:rsidDel="000A3E8D">
          <w:rPr>
            <w:rStyle w:val="Hyperlink"/>
            <w:noProof/>
          </w:rPr>
          <w:delText>DES</w:delText>
        </w:r>
        <w:r w:rsidR="00183855" w:rsidRPr="009A7999" w:rsidDel="000A3E8D">
          <w:rPr>
            <w:rStyle w:val="Hyperlink"/>
            <w:noProof/>
            <w:spacing w:val="-1"/>
          </w:rPr>
          <w:delText xml:space="preserve"> </w:delText>
        </w:r>
        <w:r w:rsidR="00183855" w:rsidRPr="009A7999" w:rsidDel="000A3E8D">
          <w:rPr>
            <w:rStyle w:val="Hyperlink"/>
            <w:noProof/>
            <w:spacing w:val="-2"/>
          </w:rPr>
          <w:delText>TABLEAUX</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_Toc142174649 \h </w:delInstrText>
        </w:r>
        <w:r w:rsidR="00183855" w:rsidDel="000A3E8D">
          <w:rPr>
            <w:noProof/>
            <w:webHidden/>
          </w:rPr>
        </w:r>
        <w:r w:rsidR="00183855" w:rsidDel="000A3E8D">
          <w:rPr>
            <w:noProof/>
            <w:webHidden/>
          </w:rPr>
          <w:fldChar w:fldCharType="separate"/>
        </w:r>
        <w:r w:rsidR="00040A67" w:rsidDel="000A3E8D">
          <w:rPr>
            <w:noProof/>
            <w:webHidden/>
          </w:rPr>
          <w:delText>7</w:delText>
        </w:r>
        <w:r w:rsidR="00183855" w:rsidDel="000A3E8D">
          <w:rPr>
            <w:noProof/>
            <w:webHidden/>
          </w:rPr>
          <w:fldChar w:fldCharType="end"/>
        </w:r>
        <w:r w:rsidDel="000A3E8D">
          <w:rPr>
            <w:noProof/>
          </w:rPr>
          <w:fldChar w:fldCharType="end"/>
        </w:r>
      </w:del>
    </w:p>
    <w:p w14:paraId="7D41843D" w14:textId="07267A58" w:rsidR="00183855" w:rsidDel="000A3E8D" w:rsidRDefault="000A3E8D">
      <w:pPr>
        <w:pStyle w:val="TOC1"/>
        <w:tabs>
          <w:tab w:val="right" w:pos="9204"/>
        </w:tabs>
        <w:rPr>
          <w:del w:id="79" w:author="Houyem Rais" w:date="2024-02-22T15:17:00Z"/>
          <w:rFonts w:eastAsiaTheme="minorEastAsia" w:cstheme="minorBidi"/>
          <w:b w:val="0"/>
          <w:bCs w:val="0"/>
          <w:caps w:val="0"/>
          <w:noProof/>
          <w:kern w:val="2"/>
          <w:sz w:val="22"/>
          <w:szCs w:val="22"/>
          <w:lang w:val="en-US"/>
          <w14:ligatures w14:val="standardContextual"/>
        </w:rPr>
      </w:pPr>
      <w:del w:id="80" w:author="Houyem Rais" w:date="2024-02-22T15:17:00Z">
        <w:r w:rsidDel="000A3E8D">
          <w:fldChar w:fldCharType="begin"/>
        </w:r>
        <w:r w:rsidDel="000A3E8D">
          <w:delInstrText>HYPERLINK \l "_Toc142174650"</w:delInstrText>
        </w:r>
        <w:r w:rsidDel="000A3E8D">
          <w:fldChar w:fldCharType="separate"/>
        </w:r>
        <w:r w:rsidR="00183855" w:rsidRPr="009A7999" w:rsidDel="000A3E8D">
          <w:rPr>
            <w:rStyle w:val="Hyperlink"/>
            <w:noProof/>
          </w:rPr>
          <w:delText>LISTE DES FIGURES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_Toc142174650 \h </w:delInstrText>
        </w:r>
        <w:r w:rsidR="00183855" w:rsidDel="000A3E8D">
          <w:rPr>
            <w:noProof/>
            <w:webHidden/>
          </w:rPr>
        </w:r>
        <w:r w:rsidR="00183855" w:rsidDel="000A3E8D">
          <w:rPr>
            <w:noProof/>
            <w:webHidden/>
          </w:rPr>
          <w:fldChar w:fldCharType="separate"/>
        </w:r>
        <w:r w:rsidR="00040A67" w:rsidDel="000A3E8D">
          <w:rPr>
            <w:noProof/>
            <w:webHidden/>
          </w:rPr>
          <w:delText>9</w:delText>
        </w:r>
        <w:r w:rsidR="00183855" w:rsidDel="000A3E8D">
          <w:rPr>
            <w:noProof/>
            <w:webHidden/>
          </w:rPr>
          <w:fldChar w:fldCharType="end"/>
        </w:r>
        <w:r w:rsidDel="000A3E8D">
          <w:rPr>
            <w:noProof/>
          </w:rPr>
          <w:fldChar w:fldCharType="end"/>
        </w:r>
      </w:del>
    </w:p>
    <w:p w14:paraId="557B13B7" w14:textId="4C044287" w:rsidR="00183855" w:rsidDel="000A3E8D" w:rsidRDefault="000A3E8D">
      <w:pPr>
        <w:pStyle w:val="TOC1"/>
        <w:tabs>
          <w:tab w:val="right" w:pos="9204"/>
        </w:tabs>
        <w:rPr>
          <w:del w:id="81" w:author="Houyem Rais" w:date="2024-02-22T15:17:00Z"/>
          <w:rFonts w:eastAsiaTheme="minorEastAsia" w:cstheme="minorBidi"/>
          <w:b w:val="0"/>
          <w:bCs w:val="0"/>
          <w:caps w:val="0"/>
          <w:noProof/>
          <w:kern w:val="2"/>
          <w:sz w:val="22"/>
          <w:szCs w:val="22"/>
          <w:lang w:val="en-US"/>
          <w14:ligatures w14:val="standardContextual"/>
        </w:rPr>
      </w:pPr>
      <w:del w:id="82" w:author="Houyem Rais" w:date="2024-02-22T15:17:00Z">
        <w:r w:rsidDel="000A3E8D">
          <w:fldChar w:fldCharType="begin"/>
        </w:r>
        <w:r w:rsidDel="000A3E8D">
          <w:delInstrText>HYPERLINK \l "_Toc142174651"</w:delInstrText>
        </w:r>
        <w:r w:rsidDel="000A3E8D">
          <w:fldChar w:fldCharType="separate"/>
        </w:r>
        <w:r w:rsidR="00183855" w:rsidRPr="009A7999" w:rsidDel="000A3E8D">
          <w:rPr>
            <w:rStyle w:val="Hyperlink"/>
            <w:noProof/>
          </w:rPr>
          <w:delText>RESUME EXECUTIF</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_Toc142174651 \h </w:delInstrText>
        </w:r>
        <w:r w:rsidR="00183855" w:rsidDel="000A3E8D">
          <w:rPr>
            <w:noProof/>
            <w:webHidden/>
          </w:rPr>
        </w:r>
        <w:r w:rsidR="00183855" w:rsidDel="000A3E8D">
          <w:rPr>
            <w:noProof/>
            <w:webHidden/>
          </w:rPr>
          <w:fldChar w:fldCharType="separate"/>
        </w:r>
        <w:r w:rsidR="00040A67" w:rsidDel="000A3E8D">
          <w:rPr>
            <w:noProof/>
            <w:webHidden/>
          </w:rPr>
          <w:delText>11</w:delText>
        </w:r>
        <w:r w:rsidR="00183855" w:rsidDel="000A3E8D">
          <w:rPr>
            <w:noProof/>
            <w:webHidden/>
          </w:rPr>
          <w:fldChar w:fldCharType="end"/>
        </w:r>
        <w:r w:rsidDel="000A3E8D">
          <w:rPr>
            <w:noProof/>
          </w:rPr>
          <w:fldChar w:fldCharType="end"/>
        </w:r>
      </w:del>
    </w:p>
    <w:p w14:paraId="6DB0418C" w14:textId="17B6C4CE" w:rsidR="00183855" w:rsidDel="000A3E8D" w:rsidRDefault="000A3E8D">
      <w:pPr>
        <w:pStyle w:val="TOC1"/>
        <w:tabs>
          <w:tab w:val="left" w:pos="440"/>
          <w:tab w:val="right" w:pos="9204"/>
        </w:tabs>
        <w:rPr>
          <w:del w:id="83" w:author="Houyem Rais" w:date="2024-02-22T15:17:00Z"/>
          <w:rFonts w:eastAsiaTheme="minorEastAsia" w:cstheme="minorBidi"/>
          <w:b w:val="0"/>
          <w:bCs w:val="0"/>
          <w:caps w:val="0"/>
          <w:noProof/>
          <w:kern w:val="2"/>
          <w:sz w:val="22"/>
          <w:szCs w:val="22"/>
          <w:lang w:val="en-US"/>
          <w14:ligatures w14:val="standardContextual"/>
        </w:rPr>
      </w:pPr>
      <w:del w:id="84" w:author="Houyem Rais" w:date="2024-02-22T15:17:00Z">
        <w:r w:rsidDel="000A3E8D">
          <w:fldChar w:fldCharType="begin"/>
        </w:r>
        <w:r w:rsidDel="000A3E8D">
          <w:delInstrText>HYPERLINK \l "_Toc142174652"</w:delInstrText>
        </w:r>
        <w:r w:rsidDel="000A3E8D">
          <w:fldChar w:fldCharType="separate"/>
        </w:r>
        <w:r w:rsidR="00183855" w:rsidRPr="009A7999" w:rsidDel="000A3E8D">
          <w:rPr>
            <w:rStyle w:val="Hyperlink"/>
            <w:noProof/>
          </w:rPr>
          <w:delText>1.</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INTRODUCTION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_Toc142174652 \h </w:delInstrText>
        </w:r>
        <w:r w:rsidR="00183855" w:rsidDel="000A3E8D">
          <w:rPr>
            <w:noProof/>
            <w:webHidden/>
          </w:rPr>
        </w:r>
        <w:r w:rsidR="00183855" w:rsidDel="000A3E8D">
          <w:rPr>
            <w:noProof/>
            <w:webHidden/>
          </w:rPr>
          <w:fldChar w:fldCharType="separate"/>
        </w:r>
        <w:r w:rsidR="00040A67" w:rsidDel="000A3E8D">
          <w:rPr>
            <w:noProof/>
            <w:webHidden/>
          </w:rPr>
          <w:delText>18</w:delText>
        </w:r>
        <w:r w:rsidR="00183855" w:rsidDel="000A3E8D">
          <w:rPr>
            <w:noProof/>
            <w:webHidden/>
          </w:rPr>
          <w:fldChar w:fldCharType="end"/>
        </w:r>
        <w:r w:rsidDel="000A3E8D">
          <w:rPr>
            <w:noProof/>
          </w:rPr>
          <w:fldChar w:fldCharType="end"/>
        </w:r>
      </w:del>
    </w:p>
    <w:p w14:paraId="1DCF918C" w14:textId="0E54D618" w:rsidR="00183855" w:rsidDel="000A3E8D" w:rsidRDefault="000A3E8D">
      <w:pPr>
        <w:pStyle w:val="TOC2"/>
        <w:tabs>
          <w:tab w:val="left" w:pos="880"/>
          <w:tab w:val="right" w:pos="9204"/>
        </w:tabs>
        <w:rPr>
          <w:del w:id="85" w:author="Houyem Rais" w:date="2024-02-22T15:17:00Z"/>
          <w:rFonts w:eastAsiaTheme="minorEastAsia" w:cstheme="minorBidi"/>
          <w:smallCaps w:val="0"/>
          <w:noProof/>
          <w:kern w:val="2"/>
          <w:sz w:val="22"/>
          <w:szCs w:val="22"/>
          <w:lang w:val="en-US"/>
          <w14:ligatures w14:val="standardContextual"/>
        </w:rPr>
      </w:pPr>
      <w:del w:id="86" w:author="Houyem Rais" w:date="2024-02-22T15:17:00Z">
        <w:r w:rsidDel="000A3E8D">
          <w:fldChar w:fldCharType="begin"/>
        </w:r>
        <w:r w:rsidDel="000A3E8D">
          <w:delInstrText>HYPERLINK \l "_Toc142174653"</w:delInstrText>
        </w:r>
        <w:r w:rsidDel="000A3E8D">
          <w:fldChar w:fldCharType="separate"/>
        </w:r>
        <w:r w:rsidR="00183855" w:rsidRPr="009A7999" w:rsidDel="000A3E8D">
          <w:rPr>
            <w:rStyle w:val="Hyperlink"/>
            <w:noProof/>
            <w:spacing w:val="-2"/>
          </w:rPr>
          <w:delText>1.1.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Objectif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_Toc142174653 \h </w:delInstrText>
        </w:r>
        <w:r w:rsidR="00183855" w:rsidDel="000A3E8D">
          <w:rPr>
            <w:noProof/>
            <w:webHidden/>
          </w:rPr>
        </w:r>
        <w:r w:rsidR="00183855" w:rsidDel="000A3E8D">
          <w:rPr>
            <w:noProof/>
            <w:webHidden/>
          </w:rPr>
          <w:fldChar w:fldCharType="separate"/>
        </w:r>
        <w:r w:rsidR="00040A67" w:rsidDel="000A3E8D">
          <w:rPr>
            <w:noProof/>
            <w:webHidden/>
          </w:rPr>
          <w:delText>18</w:delText>
        </w:r>
        <w:r w:rsidR="00183855" w:rsidDel="000A3E8D">
          <w:rPr>
            <w:noProof/>
            <w:webHidden/>
          </w:rPr>
          <w:fldChar w:fldCharType="end"/>
        </w:r>
        <w:r w:rsidDel="000A3E8D">
          <w:rPr>
            <w:noProof/>
          </w:rPr>
          <w:fldChar w:fldCharType="end"/>
        </w:r>
      </w:del>
    </w:p>
    <w:p w14:paraId="3F0F5ABC" w14:textId="704AE2F7" w:rsidR="00183855" w:rsidDel="000A3E8D" w:rsidRDefault="000A3E8D">
      <w:pPr>
        <w:pStyle w:val="TOC2"/>
        <w:tabs>
          <w:tab w:val="left" w:pos="880"/>
          <w:tab w:val="right" w:pos="9204"/>
        </w:tabs>
        <w:rPr>
          <w:del w:id="87" w:author="Houyem Rais" w:date="2024-02-22T15:17:00Z"/>
          <w:rFonts w:eastAsiaTheme="minorEastAsia" w:cstheme="minorBidi"/>
          <w:smallCaps w:val="0"/>
          <w:noProof/>
          <w:kern w:val="2"/>
          <w:sz w:val="22"/>
          <w:szCs w:val="22"/>
          <w:lang w:val="en-US"/>
          <w14:ligatures w14:val="standardContextual"/>
        </w:rPr>
      </w:pPr>
      <w:del w:id="88" w:author="Houyem Rais" w:date="2024-02-22T15:17:00Z">
        <w:r w:rsidDel="000A3E8D">
          <w:fldChar w:fldCharType="begin"/>
        </w:r>
        <w:r w:rsidDel="000A3E8D">
          <w:delInstrText>HYPERLINK \l "_Toc142174654"</w:delInstrText>
        </w:r>
        <w:r w:rsidDel="000A3E8D">
          <w:fldChar w:fldCharType="separate"/>
        </w:r>
        <w:r w:rsidR="00183855" w:rsidRPr="009A7999" w:rsidDel="000A3E8D">
          <w:rPr>
            <w:rStyle w:val="Hyperlink"/>
            <w:noProof/>
            <w:spacing w:val="-2"/>
          </w:rPr>
          <w:delText>1.2.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Synthèse des prévisions de trafic</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_Toc142174654 \h </w:delInstrText>
        </w:r>
        <w:r w:rsidR="00183855" w:rsidDel="000A3E8D">
          <w:rPr>
            <w:noProof/>
            <w:webHidden/>
          </w:rPr>
        </w:r>
        <w:r w:rsidR="00183855" w:rsidDel="000A3E8D">
          <w:rPr>
            <w:noProof/>
            <w:webHidden/>
          </w:rPr>
          <w:fldChar w:fldCharType="separate"/>
        </w:r>
        <w:r w:rsidR="00040A67" w:rsidDel="000A3E8D">
          <w:rPr>
            <w:noProof/>
            <w:webHidden/>
          </w:rPr>
          <w:delText>19</w:delText>
        </w:r>
        <w:r w:rsidR="00183855" w:rsidDel="000A3E8D">
          <w:rPr>
            <w:noProof/>
            <w:webHidden/>
          </w:rPr>
          <w:fldChar w:fldCharType="end"/>
        </w:r>
        <w:r w:rsidDel="000A3E8D">
          <w:rPr>
            <w:noProof/>
          </w:rPr>
          <w:fldChar w:fldCharType="end"/>
        </w:r>
      </w:del>
    </w:p>
    <w:p w14:paraId="4B18C4F3" w14:textId="3064D264" w:rsidR="00183855" w:rsidDel="000A3E8D" w:rsidRDefault="000A3E8D">
      <w:pPr>
        <w:pStyle w:val="TOC2"/>
        <w:tabs>
          <w:tab w:val="left" w:pos="880"/>
          <w:tab w:val="right" w:pos="9204"/>
        </w:tabs>
        <w:rPr>
          <w:del w:id="89" w:author="Houyem Rais" w:date="2024-02-22T15:17:00Z"/>
          <w:rFonts w:eastAsiaTheme="minorEastAsia" w:cstheme="minorBidi"/>
          <w:smallCaps w:val="0"/>
          <w:noProof/>
          <w:kern w:val="2"/>
          <w:sz w:val="22"/>
          <w:szCs w:val="22"/>
          <w:lang w:val="en-US"/>
          <w14:ligatures w14:val="standardContextual"/>
        </w:rPr>
      </w:pPr>
      <w:del w:id="90" w:author="Houyem Rais" w:date="2024-02-22T15:17:00Z">
        <w:r w:rsidDel="000A3E8D">
          <w:fldChar w:fldCharType="begin"/>
        </w:r>
        <w:r w:rsidDel="000A3E8D">
          <w:delInstrText>HYPERLINK \l "_Toc142174655"</w:delInstrText>
        </w:r>
        <w:r w:rsidDel="000A3E8D">
          <w:fldChar w:fldCharType="separate"/>
        </w:r>
        <w:r w:rsidR="00183855" w:rsidRPr="009A7999" w:rsidDel="000A3E8D">
          <w:rPr>
            <w:rStyle w:val="Hyperlink"/>
            <w:noProof/>
            <w:spacing w:val="-2"/>
          </w:rPr>
          <w:delText>1.3.</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Variantes retenues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_Toc142174655 \h </w:delInstrText>
        </w:r>
        <w:r w:rsidR="00183855" w:rsidDel="000A3E8D">
          <w:rPr>
            <w:noProof/>
            <w:webHidden/>
          </w:rPr>
        </w:r>
        <w:r w:rsidR="00183855" w:rsidDel="000A3E8D">
          <w:rPr>
            <w:noProof/>
            <w:webHidden/>
          </w:rPr>
          <w:fldChar w:fldCharType="separate"/>
        </w:r>
        <w:r w:rsidR="00040A67" w:rsidDel="000A3E8D">
          <w:rPr>
            <w:noProof/>
            <w:webHidden/>
          </w:rPr>
          <w:delText>19</w:delText>
        </w:r>
        <w:r w:rsidR="00183855" w:rsidDel="000A3E8D">
          <w:rPr>
            <w:noProof/>
            <w:webHidden/>
          </w:rPr>
          <w:fldChar w:fldCharType="end"/>
        </w:r>
        <w:r w:rsidDel="000A3E8D">
          <w:rPr>
            <w:noProof/>
          </w:rPr>
          <w:fldChar w:fldCharType="end"/>
        </w:r>
      </w:del>
    </w:p>
    <w:p w14:paraId="10487246" w14:textId="10ACF01E" w:rsidR="00183855" w:rsidDel="000A3E8D" w:rsidRDefault="000A3E8D">
      <w:pPr>
        <w:pStyle w:val="TOC2"/>
        <w:tabs>
          <w:tab w:val="left" w:pos="880"/>
          <w:tab w:val="right" w:pos="9204"/>
        </w:tabs>
        <w:rPr>
          <w:del w:id="91" w:author="Houyem Rais" w:date="2024-02-22T15:17:00Z"/>
          <w:rFonts w:eastAsiaTheme="minorEastAsia" w:cstheme="minorBidi"/>
          <w:smallCaps w:val="0"/>
          <w:noProof/>
          <w:kern w:val="2"/>
          <w:sz w:val="22"/>
          <w:szCs w:val="22"/>
          <w:lang w:val="en-US"/>
          <w14:ligatures w14:val="standardContextual"/>
        </w:rPr>
      </w:pPr>
      <w:del w:id="92" w:author="Houyem Rais" w:date="2024-02-22T15:17:00Z">
        <w:r w:rsidDel="000A3E8D">
          <w:fldChar w:fldCharType="begin"/>
        </w:r>
        <w:r w:rsidDel="000A3E8D">
          <w:delInstrText>HYPERLINK \l "_Toc142174656"</w:delInstrText>
        </w:r>
        <w:r w:rsidDel="000A3E8D">
          <w:fldChar w:fldCharType="separate"/>
        </w:r>
        <w:r w:rsidR="00183855" w:rsidRPr="009A7999" w:rsidDel="000A3E8D">
          <w:rPr>
            <w:rStyle w:val="Hyperlink"/>
            <w:noProof/>
            <w:spacing w:val="-2"/>
          </w:rPr>
          <w:delText>1.4.</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Evaluation du coût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_Toc142174656 \h </w:delInstrText>
        </w:r>
        <w:r w:rsidR="00183855" w:rsidDel="000A3E8D">
          <w:rPr>
            <w:noProof/>
            <w:webHidden/>
          </w:rPr>
        </w:r>
        <w:r w:rsidR="00183855" w:rsidDel="000A3E8D">
          <w:rPr>
            <w:noProof/>
            <w:webHidden/>
          </w:rPr>
          <w:fldChar w:fldCharType="separate"/>
        </w:r>
        <w:r w:rsidR="00040A67" w:rsidDel="000A3E8D">
          <w:rPr>
            <w:noProof/>
            <w:webHidden/>
          </w:rPr>
          <w:delText>20</w:delText>
        </w:r>
        <w:r w:rsidR="00183855" w:rsidDel="000A3E8D">
          <w:rPr>
            <w:noProof/>
            <w:webHidden/>
          </w:rPr>
          <w:fldChar w:fldCharType="end"/>
        </w:r>
        <w:r w:rsidDel="000A3E8D">
          <w:rPr>
            <w:noProof/>
          </w:rPr>
          <w:fldChar w:fldCharType="end"/>
        </w:r>
      </w:del>
    </w:p>
    <w:p w14:paraId="4654B2A8" w14:textId="12E1B9B1" w:rsidR="00183855" w:rsidDel="000A3E8D" w:rsidRDefault="000A3E8D">
      <w:pPr>
        <w:pStyle w:val="TOC1"/>
        <w:tabs>
          <w:tab w:val="left" w:pos="440"/>
          <w:tab w:val="right" w:pos="9204"/>
        </w:tabs>
        <w:rPr>
          <w:del w:id="93" w:author="Houyem Rais" w:date="2024-02-22T15:17:00Z"/>
          <w:rFonts w:eastAsiaTheme="minorEastAsia" w:cstheme="minorBidi"/>
          <w:b w:val="0"/>
          <w:bCs w:val="0"/>
          <w:caps w:val="0"/>
          <w:noProof/>
          <w:kern w:val="2"/>
          <w:sz w:val="22"/>
          <w:szCs w:val="22"/>
          <w:lang w:val="en-US"/>
          <w14:ligatures w14:val="standardContextual"/>
        </w:rPr>
      </w:pPr>
      <w:del w:id="94" w:author="Houyem Rais" w:date="2024-02-22T15:17:00Z">
        <w:r w:rsidDel="000A3E8D">
          <w:fldChar w:fldCharType="begin"/>
        </w:r>
        <w:r w:rsidDel="000A3E8D">
          <w:delInstrText>HYPERLINK \l "_Toc142174657"</w:delInstrText>
        </w:r>
        <w:r w:rsidDel="000A3E8D">
          <w:fldChar w:fldCharType="separate"/>
        </w:r>
        <w:r w:rsidR="00183855" w:rsidRPr="009A7999" w:rsidDel="000A3E8D">
          <w:rPr>
            <w:rStyle w:val="Hyperlink"/>
            <w:noProof/>
          </w:rPr>
          <w:delText>2.</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Scénarios d’exécution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_Toc142174657 \h </w:delInstrText>
        </w:r>
        <w:r w:rsidR="00183855" w:rsidDel="000A3E8D">
          <w:rPr>
            <w:noProof/>
            <w:webHidden/>
          </w:rPr>
        </w:r>
        <w:r w:rsidR="00183855" w:rsidDel="000A3E8D">
          <w:rPr>
            <w:noProof/>
            <w:webHidden/>
          </w:rPr>
          <w:fldChar w:fldCharType="separate"/>
        </w:r>
        <w:r w:rsidR="00040A67" w:rsidDel="000A3E8D">
          <w:rPr>
            <w:noProof/>
            <w:webHidden/>
          </w:rPr>
          <w:delText>22</w:delText>
        </w:r>
        <w:r w:rsidR="00183855" w:rsidDel="000A3E8D">
          <w:rPr>
            <w:noProof/>
            <w:webHidden/>
          </w:rPr>
          <w:fldChar w:fldCharType="end"/>
        </w:r>
        <w:r w:rsidDel="000A3E8D">
          <w:rPr>
            <w:noProof/>
          </w:rPr>
          <w:fldChar w:fldCharType="end"/>
        </w:r>
      </w:del>
    </w:p>
    <w:p w14:paraId="3A56BEF5" w14:textId="5BC84EE2" w:rsidR="00183855" w:rsidDel="000A3E8D" w:rsidRDefault="000A3E8D">
      <w:pPr>
        <w:pStyle w:val="TOC2"/>
        <w:tabs>
          <w:tab w:val="left" w:pos="880"/>
          <w:tab w:val="right" w:pos="9204"/>
        </w:tabs>
        <w:rPr>
          <w:del w:id="95" w:author="Houyem Rais" w:date="2024-02-22T15:17:00Z"/>
          <w:rFonts w:eastAsiaTheme="minorEastAsia" w:cstheme="minorBidi"/>
          <w:smallCaps w:val="0"/>
          <w:noProof/>
          <w:kern w:val="2"/>
          <w:sz w:val="22"/>
          <w:szCs w:val="22"/>
          <w:lang w:val="en-US"/>
          <w14:ligatures w14:val="standardContextual"/>
        </w:rPr>
      </w:pPr>
      <w:del w:id="96" w:author="Houyem Rais" w:date="2024-02-22T15:17:00Z">
        <w:r w:rsidDel="000A3E8D">
          <w:fldChar w:fldCharType="begin"/>
        </w:r>
        <w:r w:rsidDel="000A3E8D">
          <w:delInstrText>HYPERLINK \l "_Toc142174658"</w:delInstrText>
        </w:r>
        <w:r w:rsidDel="000A3E8D">
          <w:fldChar w:fldCharType="separate"/>
        </w:r>
        <w:r w:rsidR="00183855" w:rsidRPr="009A7999" w:rsidDel="000A3E8D">
          <w:rPr>
            <w:rStyle w:val="Hyperlink"/>
            <w:noProof/>
            <w:spacing w:val="-2"/>
          </w:rPr>
          <w:delText>2.1.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Options de réalisation possibles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_Toc142174658 \h </w:delInstrText>
        </w:r>
        <w:r w:rsidR="00183855" w:rsidDel="000A3E8D">
          <w:rPr>
            <w:noProof/>
            <w:webHidden/>
          </w:rPr>
        </w:r>
        <w:r w:rsidR="00183855" w:rsidDel="000A3E8D">
          <w:rPr>
            <w:noProof/>
            <w:webHidden/>
          </w:rPr>
          <w:fldChar w:fldCharType="separate"/>
        </w:r>
        <w:r w:rsidR="00040A67" w:rsidDel="000A3E8D">
          <w:rPr>
            <w:noProof/>
            <w:webHidden/>
          </w:rPr>
          <w:delText>22</w:delText>
        </w:r>
        <w:r w:rsidR="00183855" w:rsidDel="000A3E8D">
          <w:rPr>
            <w:noProof/>
            <w:webHidden/>
          </w:rPr>
          <w:fldChar w:fldCharType="end"/>
        </w:r>
        <w:r w:rsidDel="000A3E8D">
          <w:rPr>
            <w:noProof/>
          </w:rPr>
          <w:fldChar w:fldCharType="end"/>
        </w:r>
      </w:del>
    </w:p>
    <w:p w14:paraId="2CE8945F" w14:textId="566F7A7A" w:rsidR="00183855" w:rsidDel="000A3E8D" w:rsidRDefault="000A3E8D">
      <w:pPr>
        <w:pStyle w:val="TOC3"/>
        <w:tabs>
          <w:tab w:val="left" w:pos="1320"/>
          <w:tab w:val="right" w:pos="9204"/>
        </w:tabs>
        <w:rPr>
          <w:del w:id="97" w:author="Houyem Rais" w:date="2024-02-22T15:17:00Z"/>
          <w:rFonts w:eastAsiaTheme="minorEastAsia" w:cstheme="minorBidi"/>
          <w:i w:val="0"/>
          <w:iCs w:val="0"/>
          <w:noProof/>
          <w:kern w:val="2"/>
          <w:sz w:val="22"/>
          <w:szCs w:val="22"/>
          <w:lang w:val="en-US"/>
          <w14:ligatures w14:val="standardContextual"/>
        </w:rPr>
      </w:pPr>
      <w:del w:id="98" w:author="Houyem Rais" w:date="2024-02-22T15:17:00Z">
        <w:r w:rsidDel="000A3E8D">
          <w:fldChar w:fldCharType="begin"/>
        </w:r>
        <w:r w:rsidDel="000A3E8D">
          <w:delInstrText>HYPERLINK \l "_Toc142174659"</w:delInstrText>
        </w:r>
        <w:r w:rsidDel="000A3E8D">
          <w:fldChar w:fldCharType="separate"/>
        </w:r>
        <w:r w:rsidR="00183855" w:rsidRPr="009A7999" w:rsidDel="000A3E8D">
          <w:rPr>
            <w:rStyle w:val="Hyperlink"/>
            <w:bCs/>
            <w:noProof/>
            <w:spacing w:val="-2"/>
          </w:rPr>
          <w:delText>2.1.1.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Option 1 : Marché public (EPC / EPC+F)</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_Toc142174659 \h </w:delInstrText>
        </w:r>
        <w:r w:rsidR="00183855" w:rsidDel="000A3E8D">
          <w:rPr>
            <w:noProof/>
            <w:webHidden/>
          </w:rPr>
        </w:r>
        <w:r w:rsidR="00183855" w:rsidDel="000A3E8D">
          <w:rPr>
            <w:noProof/>
            <w:webHidden/>
          </w:rPr>
          <w:fldChar w:fldCharType="separate"/>
        </w:r>
        <w:r w:rsidR="00040A67" w:rsidDel="000A3E8D">
          <w:rPr>
            <w:noProof/>
            <w:webHidden/>
          </w:rPr>
          <w:delText>22</w:delText>
        </w:r>
        <w:r w:rsidR="00183855" w:rsidDel="000A3E8D">
          <w:rPr>
            <w:noProof/>
            <w:webHidden/>
          </w:rPr>
          <w:fldChar w:fldCharType="end"/>
        </w:r>
        <w:r w:rsidDel="000A3E8D">
          <w:rPr>
            <w:noProof/>
          </w:rPr>
          <w:fldChar w:fldCharType="end"/>
        </w:r>
      </w:del>
    </w:p>
    <w:p w14:paraId="7190D268" w14:textId="1A3F04DA" w:rsidR="00183855" w:rsidDel="000A3E8D" w:rsidRDefault="000A3E8D">
      <w:pPr>
        <w:pStyle w:val="TOC4"/>
        <w:tabs>
          <w:tab w:val="left" w:pos="1540"/>
          <w:tab w:val="right" w:pos="9204"/>
        </w:tabs>
        <w:rPr>
          <w:del w:id="99" w:author="Houyem Rais" w:date="2024-02-22T15:17:00Z"/>
          <w:rFonts w:eastAsiaTheme="minorEastAsia" w:cstheme="minorBidi"/>
          <w:noProof/>
          <w:kern w:val="2"/>
          <w:sz w:val="22"/>
          <w:szCs w:val="22"/>
          <w:lang w:val="en-US"/>
          <w14:ligatures w14:val="standardContextual"/>
        </w:rPr>
      </w:pPr>
      <w:del w:id="100" w:author="Houyem Rais" w:date="2024-02-22T15:17:00Z">
        <w:r w:rsidDel="000A3E8D">
          <w:fldChar w:fldCharType="begin"/>
        </w:r>
        <w:r w:rsidDel="000A3E8D">
          <w:delInstrText>HYPERLINK \l "_Toc142174660"</w:delInstrText>
        </w:r>
        <w:r w:rsidDel="000A3E8D">
          <w:fldChar w:fldCharType="separate"/>
        </w:r>
        <w:r w:rsidR="00183855" w:rsidRPr="009A7999" w:rsidDel="000A3E8D">
          <w:rPr>
            <w:rStyle w:val="Hyperlink"/>
            <w:bCs/>
            <w:noProof/>
          </w:rPr>
          <w:delText>2.1.1.1.</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Le contrat Engineering, Procurement and Construction (EPC)</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_Toc142174660 \h </w:delInstrText>
        </w:r>
        <w:r w:rsidR="00183855" w:rsidDel="000A3E8D">
          <w:rPr>
            <w:noProof/>
            <w:webHidden/>
          </w:rPr>
        </w:r>
        <w:r w:rsidR="00183855" w:rsidDel="000A3E8D">
          <w:rPr>
            <w:noProof/>
            <w:webHidden/>
          </w:rPr>
          <w:fldChar w:fldCharType="separate"/>
        </w:r>
        <w:r w:rsidR="00040A67" w:rsidDel="000A3E8D">
          <w:rPr>
            <w:noProof/>
            <w:webHidden/>
          </w:rPr>
          <w:delText>23</w:delText>
        </w:r>
        <w:r w:rsidR="00183855" w:rsidDel="000A3E8D">
          <w:rPr>
            <w:noProof/>
            <w:webHidden/>
          </w:rPr>
          <w:fldChar w:fldCharType="end"/>
        </w:r>
        <w:r w:rsidDel="000A3E8D">
          <w:rPr>
            <w:noProof/>
          </w:rPr>
          <w:fldChar w:fldCharType="end"/>
        </w:r>
      </w:del>
    </w:p>
    <w:p w14:paraId="5BE4CE13" w14:textId="26F7EEEF" w:rsidR="00183855" w:rsidDel="000A3E8D" w:rsidRDefault="000A3E8D">
      <w:pPr>
        <w:pStyle w:val="TOC4"/>
        <w:tabs>
          <w:tab w:val="left" w:pos="1540"/>
          <w:tab w:val="right" w:pos="9204"/>
        </w:tabs>
        <w:rPr>
          <w:del w:id="101" w:author="Houyem Rais" w:date="2024-02-22T15:17:00Z"/>
          <w:rFonts w:eastAsiaTheme="minorEastAsia" w:cstheme="minorBidi"/>
          <w:noProof/>
          <w:kern w:val="2"/>
          <w:sz w:val="22"/>
          <w:szCs w:val="22"/>
          <w:lang w:val="en-US"/>
          <w14:ligatures w14:val="standardContextual"/>
        </w:rPr>
      </w:pPr>
      <w:del w:id="102" w:author="Houyem Rais" w:date="2024-02-22T15:17:00Z">
        <w:r w:rsidDel="000A3E8D">
          <w:fldChar w:fldCharType="begin"/>
        </w:r>
        <w:r w:rsidDel="000A3E8D">
          <w:delInstrText>HYPERLINK \l "_Toc142174661"</w:delInstrText>
        </w:r>
        <w:r w:rsidDel="000A3E8D">
          <w:fldChar w:fldCharType="separate"/>
        </w:r>
        <w:r w:rsidR="00183855" w:rsidRPr="009A7999" w:rsidDel="000A3E8D">
          <w:rPr>
            <w:rStyle w:val="Hyperlink"/>
            <w:bCs/>
            <w:noProof/>
          </w:rPr>
          <w:delText>2.1.1.2.</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lang w:val="en-US"/>
          </w:rPr>
          <w:delText>Le contrat Engineering, Procurement, Construction and Financing (EPC + F)</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_Toc142174661 \h </w:delInstrText>
        </w:r>
        <w:r w:rsidR="00183855" w:rsidDel="000A3E8D">
          <w:rPr>
            <w:noProof/>
            <w:webHidden/>
          </w:rPr>
        </w:r>
        <w:r w:rsidR="00183855" w:rsidDel="000A3E8D">
          <w:rPr>
            <w:noProof/>
            <w:webHidden/>
          </w:rPr>
          <w:fldChar w:fldCharType="separate"/>
        </w:r>
        <w:r w:rsidR="00040A67" w:rsidDel="000A3E8D">
          <w:rPr>
            <w:noProof/>
            <w:webHidden/>
          </w:rPr>
          <w:delText>24</w:delText>
        </w:r>
        <w:r w:rsidR="00183855" w:rsidDel="000A3E8D">
          <w:rPr>
            <w:noProof/>
            <w:webHidden/>
          </w:rPr>
          <w:fldChar w:fldCharType="end"/>
        </w:r>
        <w:r w:rsidDel="000A3E8D">
          <w:rPr>
            <w:noProof/>
          </w:rPr>
          <w:fldChar w:fldCharType="end"/>
        </w:r>
      </w:del>
    </w:p>
    <w:p w14:paraId="73C29720" w14:textId="5DAF95B4" w:rsidR="00183855" w:rsidDel="000A3E8D" w:rsidRDefault="000A3E8D">
      <w:pPr>
        <w:pStyle w:val="TOC4"/>
        <w:tabs>
          <w:tab w:val="left" w:pos="1540"/>
          <w:tab w:val="right" w:pos="9204"/>
        </w:tabs>
        <w:rPr>
          <w:del w:id="103" w:author="Houyem Rais" w:date="2024-02-22T15:17:00Z"/>
          <w:rFonts w:eastAsiaTheme="minorEastAsia" w:cstheme="minorBidi"/>
          <w:noProof/>
          <w:kern w:val="2"/>
          <w:sz w:val="22"/>
          <w:szCs w:val="22"/>
          <w:lang w:val="en-US"/>
          <w14:ligatures w14:val="standardContextual"/>
        </w:rPr>
      </w:pPr>
      <w:del w:id="104" w:author="Houyem Rais" w:date="2024-02-22T15:17:00Z">
        <w:r w:rsidDel="000A3E8D">
          <w:fldChar w:fldCharType="begin"/>
        </w:r>
        <w:r w:rsidDel="000A3E8D">
          <w:delInstrText>HYPERLINK \l "_Toc142174662"</w:delInstrText>
        </w:r>
        <w:r w:rsidDel="000A3E8D">
          <w:fldChar w:fldCharType="separate"/>
        </w:r>
        <w:r w:rsidR="00183855" w:rsidRPr="009A7999" w:rsidDel="000A3E8D">
          <w:rPr>
            <w:rStyle w:val="Hyperlink"/>
            <w:bCs/>
            <w:noProof/>
          </w:rPr>
          <w:delText>2.1.1.3.</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Le contrat d’Exploitation – Maintenance ou « O&amp;M » (Operation &amp; Maintenance)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_Toc142174662 \h </w:delInstrText>
        </w:r>
        <w:r w:rsidR="00183855" w:rsidDel="000A3E8D">
          <w:rPr>
            <w:noProof/>
            <w:webHidden/>
          </w:rPr>
        </w:r>
        <w:r w:rsidR="00183855" w:rsidDel="000A3E8D">
          <w:rPr>
            <w:noProof/>
            <w:webHidden/>
          </w:rPr>
          <w:fldChar w:fldCharType="separate"/>
        </w:r>
        <w:r w:rsidR="00040A67" w:rsidDel="000A3E8D">
          <w:rPr>
            <w:noProof/>
            <w:webHidden/>
          </w:rPr>
          <w:delText>25</w:delText>
        </w:r>
        <w:r w:rsidR="00183855" w:rsidDel="000A3E8D">
          <w:rPr>
            <w:noProof/>
            <w:webHidden/>
          </w:rPr>
          <w:fldChar w:fldCharType="end"/>
        </w:r>
        <w:r w:rsidDel="000A3E8D">
          <w:rPr>
            <w:noProof/>
          </w:rPr>
          <w:fldChar w:fldCharType="end"/>
        </w:r>
      </w:del>
    </w:p>
    <w:p w14:paraId="0B2C99DE" w14:textId="6B581DF7" w:rsidR="00183855" w:rsidDel="000A3E8D" w:rsidRDefault="000A3E8D">
      <w:pPr>
        <w:pStyle w:val="TOC3"/>
        <w:tabs>
          <w:tab w:val="left" w:pos="1320"/>
          <w:tab w:val="right" w:pos="9204"/>
        </w:tabs>
        <w:rPr>
          <w:del w:id="105" w:author="Houyem Rais" w:date="2024-02-22T15:17:00Z"/>
          <w:rFonts w:eastAsiaTheme="minorEastAsia" w:cstheme="minorBidi"/>
          <w:i w:val="0"/>
          <w:iCs w:val="0"/>
          <w:noProof/>
          <w:kern w:val="2"/>
          <w:sz w:val="22"/>
          <w:szCs w:val="22"/>
          <w:lang w:val="en-US"/>
          <w14:ligatures w14:val="standardContextual"/>
        </w:rPr>
      </w:pPr>
      <w:del w:id="106" w:author="Houyem Rais" w:date="2024-02-22T15:17:00Z">
        <w:r w:rsidDel="000A3E8D">
          <w:fldChar w:fldCharType="begin"/>
        </w:r>
        <w:r w:rsidDel="000A3E8D">
          <w:delInstrText>HYPERLINK \l "_Toc142174663"</w:delInstrText>
        </w:r>
        <w:r w:rsidDel="000A3E8D">
          <w:fldChar w:fldCharType="separate"/>
        </w:r>
        <w:r w:rsidR="00183855" w:rsidRPr="009A7999" w:rsidDel="000A3E8D">
          <w:rPr>
            <w:rStyle w:val="Hyperlink"/>
            <w:bCs/>
            <w:noProof/>
            <w:spacing w:val="-2"/>
          </w:rPr>
          <w:delText>2.1.2.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Option 2 : Concession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_Toc142174663 \h </w:delInstrText>
        </w:r>
        <w:r w:rsidR="00183855" w:rsidDel="000A3E8D">
          <w:rPr>
            <w:noProof/>
            <w:webHidden/>
          </w:rPr>
        </w:r>
        <w:r w:rsidR="00183855" w:rsidDel="000A3E8D">
          <w:rPr>
            <w:noProof/>
            <w:webHidden/>
          </w:rPr>
          <w:fldChar w:fldCharType="separate"/>
        </w:r>
        <w:r w:rsidR="00040A67" w:rsidDel="000A3E8D">
          <w:rPr>
            <w:noProof/>
            <w:webHidden/>
          </w:rPr>
          <w:delText>26</w:delText>
        </w:r>
        <w:r w:rsidR="00183855" w:rsidDel="000A3E8D">
          <w:rPr>
            <w:noProof/>
            <w:webHidden/>
          </w:rPr>
          <w:fldChar w:fldCharType="end"/>
        </w:r>
        <w:r w:rsidDel="000A3E8D">
          <w:rPr>
            <w:noProof/>
          </w:rPr>
          <w:fldChar w:fldCharType="end"/>
        </w:r>
      </w:del>
    </w:p>
    <w:p w14:paraId="49179B36" w14:textId="4DE246ED" w:rsidR="00183855" w:rsidDel="000A3E8D" w:rsidRDefault="000A3E8D">
      <w:pPr>
        <w:pStyle w:val="TOC3"/>
        <w:tabs>
          <w:tab w:val="left" w:pos="1320"/>
          <w:tab w:val="right" w:pos="9204"/>
        </w:tabs>
        <w:rPr>
          <w:del w:id="107" w:author="Houyem Rais" w:date="2024-02-22T15:17:00Z"/>
          <w:rFonts w:eastAsiaTheme="minorEastAsia" w:cstheme="minorBidi"/>
          <w:i w:val="0"/>
          <w:iCs w:val="0"/>
          <w:noProof/>
          <w:kern w:val="2"/>
          <w:sz w:val="22"/>
          <w:szCs w:val="22"/>
          <w:lang w:val="en-US"/>
          <w14:ligatures w14:val="standardContextual"/>
        </w:rPr>
      </w:pPr>
      <w:del w:id="108" w:author="Houyem Rais" w:date="2024-02-22T15:17:00Z">
        <w:r w:rsidDel="000A3E8D">
          <w:fldChar w:fldCharType="begin"/>
        </w:r>
        <w:r w:rsidDel="000A3E8D">
          <w:delInstrText>HYPERLINK \l "_Toc142174664"</w:delInstrText>
        </w:r>
        <w:r w:rsidDel="000A3E8D">
          <w:fldChar w:fldCharType="separate"/>
        </w:r>
        <w:r w:rsidR="00183855" w:rsidRPr="009A7999" w:rsidDel="000A3E8D">
          <w:rPr>
            <w:rStyle w:val="Hyperlink"/>
            <w:bCs/>
            <w:noProof/>
            <w:spacing w:val="-2"/>
          </w:rPr>
          <w:delText>2.1.3.</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Option 3 : Contrat de Partenariat (PPP)</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_Toc142174664 \h </w:delInstrText>
        </w:r>
        <w:r w:rsidR="00183855" w:rsidDel="000A3E8D">
          <w:rPr>
            <w:noProof/>
            <w:webHidden/>
          </w:rPr>
        </w:r>
        <w:r w:rsidR="00183855" w:rsidDel="000A3E8D">
          <w:rPr>
            <w:noProof/>
            <w:webHidden/>
          </w:rPr>
          <w:fldChar w:fldCharType="separate"/>
        </w:r>
        <w:r w:rsidR="00040A67" w:rsidDel="000A3E8D">
          <w:rPr>
            <w:noProof/>
            <w:webHidden/>
          </w:rPr>
          <w:delText>28</w:delText>
        </w:r>
        <w:r w:rsidR="00183855" w:rsidDel="000A3E8D">
          <w:rPr>
            <w:noProof/>
            <w:webHidden/>
          </w:rPr>
          <w:fldChar w:fldCharType="end"/>
        </w:r>
        <w:r w:rsidDel="000A3E8D">
          <w:rPr>
            <w:noProof/>
          </w:rPr>
          <w:fldChar w:fldCharType="end"/>
        </w:r>
      </w:del>
    </w:p>
    <w:p w14:paraId="29AA3DFC" w14:textId="284707F6" w:rsidR="00183855" w:rsidDel="000A3E8D" w:rsidRDefault="000A3E8D">
      <w:pPr>
        <w:pStyle w:val="TOC2"/>
        <w:tabs>
          <w:tab w:val="left" w:pos="880"/>
          <w:tab w:val="right" w:pos="9204"/>
        </w:tabs>
        <w:rPr>
          <w:del w:id="109" w:author="Houyem Rais" w:date="2024-02-22T15:17:00Z"/>
          <w:rFonts w:eastAsiaTheme="minorEastAsia" w:cstheme="minorBidi"/>
          <w:smallCaps w:val="0"/>
          <w:noProof/>
          <w:kern w:val="2"/>
          <w:sz w:val="22"/>
          <w:szCs w:val="22"/>
          <w:lang w:val="en-US"/>
          <w14:ligatures w14:val="standardContextual"/>
        </w:rPr>
      </w:pPr>
      <w:del w:id="110" w:author="Houyem Rais" w:date="2024-02-22T15:17:00Z">
        <w:r w:rsidDel="000A3E8D">
          <w:fldChar w:fldCharType="begin"/>
        </w:r>
        <w:r w:rsidDel="000A3E8D">
          <w:delInstrText>HYPERLINK \l "_Toc142174665"</w:delInstrText>
        </w:r>
        <w:r w:rsidDel="000A3E8D">
          <w:fldChar w:fldCharType="separate"/>
        </w:r>
        <w:r w:rsidR="00183855" w:rsidRPr="009A7999" w:rsidDel="000A3E8D">
          <w:rPr>
            <w:rStyle w:val="Hyperlink"/>
            <w:noProof/>
            <w:spacing w:val="-2"/>
          </w:rPr>
          <w:delText>2.2.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Analyse juridique des options proposées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_Toc142174665 \h </w:delInstrText>
        </w:r>
        <w:r w:rsidR="00183855" w:rsidDel="000A3E8D">
          <w:rPr>
            <w:noProof/>
            <w:webHidden/>
          </w:rPr>
        </w:r>
        <w:r w:rsidR="00183855" w:rsidDel="000A3E8D">
          <w:rPr>
            <w:noProof/>
            <w:webHidden/>
          </w:rPr>
          <w:fldChar w:fldCharType="separate"/>
        </w:r>
        <w:r w:rsidR="00040A67" w:rsidDel="000A3E8D">
          <w:rPr>
            <w:noProof/>
            <w:webHidden/>
          </w:rPr>
          <w:delText>30</w:delText>
        </w:r>
        <w:r w:rsidR="00183855" w:rsidDel="000A3E8D">
          <w:rPr>
            <w:noProof/>
            <w:webHidden/>
          </w:rPr>
          <w:fldChar w:fldCharType="end"/>
        </w:r>
        <w:r w:rsidDel="000A3E8D">
          <w:rPr>
            <w:noProof/>
          </w:rPr>
          <w:fldChar w:fldCharType="end"/>
        </w:r>
      </w:del>
    </w:p>
    <w:p w14:paraId="0318BE73" w14:textId="67ED25B0" w:rsidR="00183855" w:rsidDel="000A3E8D" w:rsidRDefault="000A3E8D">
      <w:pPr>
        <w:pStyle w:val="TOC3"/>
        <w:tabs>
          <w:tab w:val="left" w:pos="1320"/>
          <w:tab w:val="right" w:pos="9204"/>
        </w:tabs>
        <w:rPr>
          <w:del w:id="111" w:author="Houyem Rais" w:date="2024-02-22T15:17:00Z"/>
          <w:rFonts w:eastAsiaTheme="minorEastAsia" w:cstheme="minorBidi"/>
          <w:i w:val="0"/>
          <w:iCs w:val="0"/>
          <w:noProof/>
          <w:kern w:val="2"/>
          <w:sz w:val="22"/>
          <w:szCs w:val="22"/>
          <w:lang w:val="en-US"/>
          <w14:ligatures w14:val="standardContextual"/>
        </w:rPr>
      </w:pPr>
      <w:del w:id="112" w:author="Houyem Rais" w:date="2024-02-22T15:17:00Z">
        <w:r w:rsidDel="000A3E8D">
          <w:fldChar w:fldCharType="begin"/>
        </w:r>
        <w:r w:rsidDel="000A3E8D">
          <w:delInstrText>HYPERLINK \l "_Toc142174666"</w:delInstrText>
        </w:r>
        <w:r w:rsidDel="000A3E8D">
          <w:fldChar w:fldCharType="separate"/>
        </w:r>
        <w:r w:rsidR="00183855" w:rsidRPr="009A7999" w:rsidDel="000A3E8D">
          <w:rPr>
            <w:rStyle w:val="Hyperlink"/>
            <w:bCs/>
            <w:noProof/>
            <w:spacing w:val="-2"/>
          </w:rPr>
          <w:delText>2.2.1.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Option 1 : Marché Public (EPC avec ou sans financement + O&amp;M)</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_Toc142174666 \h </w:delInstrText>
        </w:r>
        <w:r w:rsidR="00183855" w:rsidDel="000A3E8D">
          <w:rPr>
            <w:noProof/>
            <w:webHidden/>
          </w:rPr>
        </w:r>
        <w:r w:rsidR="00183855" w:rsidDel="000A3E8D">
          <w:rPr>
            <w:noProof/>
            <w:webHidden/>
          </w:rPr>
          <w:fldChar w:fldCharType="separate"/>
        </w:r>
        <w:r w:rsidR="00040A67" w:rsidDel="000A3E8D">
          <w:rPr>
            <w:noProof/>
            <w:webHidden/>
          </w:rPr>
          <w:delText>30</w:delText>
        </w:r>
        <w:r w:rsidR="00183855" w:rsidDel="000A3E8D">
          <w:rPr>
            <w:noProof/>
            <w:webHidden/>
          </w:rPr>
          <w:fldChar w:fldCharType="end"/>
        </w:r>
        <w:r w:rsidDel="000A3E8D">
          <w:rPr>
            <w:noProof/>
          </w:rPr>
          <w:fldChar w:fldCharType="end"/>
        </w:r>
      </w:del>
    </w:p>
    <w:p w14:paraId="674EE358" w14:textId="1AE04229" w:rsidR="00183855" w:rsidDel="000A3E8D" w:rsidRDefault="000A3E8D">
      <w:pPr>
        <w:pStyle w:val="TOC3"/>
        <w:tabs>
          <w:tab w:val="left" w:pos="1320"/>
          <w:tab w:val="right" w:pos="9204"/>
        </w:tabs>
        <w:rPr>
          <w:del w:id="113" w:author="Houyem Rais" w:date="2024-02-22T15:17:00Z"/>
          <w:rFonts w:eastAsiaTheme="minorEastAsia" w:cstheme="minorBidi"/>
          <w:i w:val="0"/>
          <w:iCs w:val="0"/>
          <w:noProof/>
          <w:kern w:val="2"/>
          <w:sz w:val="22"/>
          <w:szCs w:val="22"/>
          <w:lang w:val="en-US"/>
          <w14:ligatures w14:val="standardContextual"/>
        </w:rPr>
      </w:pPr>
      <w:del w:id="114" w:author="Houyem Rais" w:date="2024-02-22T15:17:00Z">
        <w:r w:rsidDel="000A3E8D">
          <w:fldChar w:fldCharType="begin"/>
        </w:r>
        <w:r w:rsidDel="000A3E8D">
          <w:delInstrText>HYPERLINK \l "_Toc142174667"</w:delInstrText>
        </w:r>
        <w:r w:rsidDel="000A3E8D">
          <w:fldChar w:fldCharType="separate"/>
        </w:r>
        <w:r w:rsidR="00183855" w:rsidRPr="009A7999" w:rsidDel="000A3E8D">
          <w:rPr>
            <w:rStyle w:val="Hyperlink"/>
            <w:bCs/>
            <w:noProof/>
            <w:spacing w:val="-2"/>
          </w:rPr>
          <w:delText>2.2.2.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Option 2 : Contrat de Concession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_Toc142174667 \h </w:delInstrText>
        </w:r>
        <w:r w:rsidR="00183855" w:rsidDel="000A3E8D">
          <w:rPr>
            <w:noProof/>
            <w:webHidden/>
          </w:rPr>
        </w:r>
        <w:r w:rsidR="00183855" w:rsidDel="000A3E8D">
          <w:rPr>
            <w:noProof/>
            <w:webHidden/>
          </w:rPr>
          <w:fldChar w:fldCharType="separate"/>
        </w:r>
        <w:r w:rsidR="00040A67" w:rsidDel="000A3E8D">
          <w:rPr>
            <w:noProof/>
            <w:webHidden/>
          </w:rPr>
          <w:delText>31</w:delText>
        </w:r>
        <w:r w:rsidR="00183855" w:rsidDel="000A3E8D">
          <w:rPr>
            <w:noProof/>
            <w:webHidden/>
          </w:rPr>
          <w:fldChar w:fldCharType="end"/>
        </w:r>
        <w:r w:rsidDel="000A3E8D">
          <w:rPr>
            <w:noProof/>
          </w:rPr>
          <w:fldChar w:fldCharType="end"/>
        </w:r>
      </w:del>
    </w:p>
    <w:p w14:paraId="58748F32" w14:textId="2D0FEC5A" w:rsidR="00183855" w:rsidDel="000A3E8D" w:rsidRDefault="000A3E8D">
      <w:pPr>
        <w:pStyle w:val="TOC3"/>
        <w:tabs>
          <w:tab w:val="left" w:pos="1320"/>
          <w:tab w:val="right" w:pos="9204"/>
        </w:tabs>
        <w:rPr>
          <w:del w:id="115" w:author="Houyem Rais" w:date="2024-02-22T15:17:00Z"/>
          <w:rFonts w:eastAsiaTheme="minorEastAsia" w:cstheme="minorBidi"/>
          <w:i w:val="0"/>
          <w:iCs w:val="0"/>
          <w:noProof/>
          <w:kern w:val="2"/>
          <w:sz w:val="22"/>
          <w:szCs w:val="22"/>
          <w:lang w:val="en-US"/>
          <w14:ligatures w14:val="standardContextual"/>
        </w:rPr>
      </w:pPr>
      <w:del w:id="116" w:author="Houyem Rais" w:date="2024-02-22T15:17:00Z">
        <w:r w:rsidDel="000A3E8D">
          <w:fldChar w:fldCharType="begin"/>
        </w:r>
        <w:r w:rsidDel="000A3E8D">
          <w:delInstrText>HYPERLINK \l "_Toc142174668"</w:delInstrText>
        </w:r>
        <w:r w:rsidDel="000A3E8D">
          <w:fldChar w:fldCharType="separate"/>
        </w:r>
        <w:r w:rsidR="00183855" w:rsidRPr="009A7999" w:rsidDel="000A3E8D">
          <w:rPr>
            <w:rStyle w:val="Hyperlink"/>
            <w:bCs/>
            <w:noProof/>
            <w:spacing w:val="-2"/>
          </w:rPr>
          <w:delText>2.2.3.</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Option 3 : Contrat de Partenariat (PPP)</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_Toc142174668 \h </w:delInstrText>
        </w:r>
        <w:r w:rsidR="00183855" w:rsidDel="000A3E8D">
          <w:rPr>
            <w:noProof/>
            <w:webHidden/>
          </w:rPr>
        </w:r>
        <w:r w:rsidR="00183855" w:rsidDel="000A3E8D">
          <w:rPr>
            <w:noProof/>
            <w:webHidden/>
          </w:rPr>
          <w:fldChar w:fldCharType="separate"/>
        </w:r>
        <w:r w:rsidR="00040A67" w:rsidDel="000A3E8D">
          <w:rPr>
            <w:noProof/>
            <w:webHidden/>
          </w:rPr>
          <w:delText>31</w:delText>
        </w:r>
        <w:r w:rsidR="00183855" w:rsidDel="000A3E8D">
          <w:rPr>
            <w:noProof/>
            <w:webHidden/>
          </w:rPr>
          <w:fldChar w:fldCharType="end"/>
        </w:r>
        <w:r w:rsidDel="000A3E8D">
          <w:rPr>
            <w:noProof/>
          </w:rPr>
          <w:fldChar w:fldCharType="end"/>
        </w:r>
      </w:del>
    </w:p>
    <w:p w14:paraId="0AA6550C" w14:textId="6A71767D" w:rsidR="00183855" w:rsidDel="000A3E8D" w:rsidRDefault="000A3E8D">
      <w:pPr>
        <w:pStyle w:val="TOC1"/>
        <w:tabs>
          <w:tab w:val="left" w:pos="440"/>
          <w:tab w:val="right" w:pos="9204"/>
        </w:tabs>
        <w:rPr>
          <w:del w:id="117" w:author="Houyem Rais" w:date="2024-02-22T15:17:00Z"/>
          <w:rFonts w:eastAsiaTheme="minorEastAsia" w:cstheme="minorBidi"/>
          <w:b w:val="0"/>
          <w:bCs w:val="0"/>
          <w:caps w:val="0"/>
          <w:noProof/>
          <w:kern w:val="2"/>
          <w:sz w:val="22"/>
          <w:szCs w:val="22"/>
          <w:lang w:val="en-US"/>
          <w14:ligatures w14:val="standardContextual"/>
        </w:rPr>
      </w:pPr>
      <w:del w:id="118" w:author="Houyem Rais" w:date="2024-02-22T15:17:00Z">
        <w:r w:rsidDel="000A3E8D">
          <w:fldChar w:fldCharType="begin"/>
        </w:r>
        <w:r w:rsidDel="000A3E8D">
          <w:delInstrText>HYPERLINK \l "_Toc142174669"</w:delInstrText>
        </w:r>
        <w:r w:rsidDel="000A3E8D">
          <w:fldChar w:fldCharType="separate"/>
        </w:r>
        <w:r w:rsidR="00183855" w:rsidRPr="009A7999" w:rsidDel="000A3E8D">
          <w:rPr>
            <w:rStyle w:val="Hyperlink"/>
            <w:noProof/>
          </w:rPr>
          <w:delText>3.</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Analyse des risques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_Toc142174669 \h </w:delInstrText>
        </w:r>
        <w:r w:rsidR="00183855" w:rsidDel="000A3E8D">
          <w:rPr>
            <w:noProof/>
            <w:webHidden/>
          </w:rPr>
        </w:r>
        <w:r w:rsidR="00183855" w:rsidDel="000A3E8D">
          <w:rPr>
            <w:noProof/>
            <w:webHidden/>
          </w:rPr>
          <w:fldChar w:fldCharType="separate"/>
        </w:r>
        <w:r w:rsidR="00040A67" w:rsidDel="000A3E8D">
          <w:rPr>
            <w:noProof/>
            <w:webHidden/>
          </w:rPr>
          <w:delText>32</w:delText>
        </w:r>
        <w:r w:rsidR="00183855" w:rsidDel="000A3E8D">
          <w:rPr>
            <w:noProof/>
            <w:webHidden/>
          </w:rPr>
          <w:fldChar w:fldCharType="end"/>
        </w:r>
        <w:r w:rsidDel="000A3E8D">
          <w:rPr>
            <w:noProof/>
          </w:rPr>
          <w:fldChar w:fldCharType="end"/>
        </w:r>
      </w:del>
    </w:p>
    <w:p w14:paraId="2A1965B5" w14:textId="4CB26A4D" w:rsidR="00183855" w:rsidDel="000A3E8D" w:rsidRDefault="000A3E8D">
      <w:pPr>
        <w:pStyle w:val="TOC2"/>
        <w:tabs>
          <w:tab w:val="left" w:pos="880"/>
          <w:tab w:val="right" w:pos="9204"/>
        </w:tabs>
        <w:rPr>
          <w:del w:id="119" w:author="Houyem Rais" w:date="2024-02-22T15:17:00Z"/>
          <w:rFonts w:eastAsiaTheme="minorEastAsia" w:cstheme="minorBidi"/>
          <w:smallCaps w:val="0"/>
          <w:noProof/>
          <w:kern w:val="2"/>
          <w:sz w:val="22"/>
          <w:szCs w:val="22"/>
          <w:lang w:val="en-US"/>
          <w14:ligatures w14:val="standardContextual"/>
        </w:rPr>
      </w:pPr>
      <w:del w:id="120" w:author="Houyem Rais" w:date="2024-02-22T15:17:00Z">
        <w:r w:rsidDel="000A3E8D">
          <w:fldChar w:fldCharType="begin"/>
        </w:r>
        <w:r w:rsidDel="000A3E8D">
          <w:delInstrText>HYPERLINK \l "_Toc142174670"</w:delInstrText>
        </w:r>
        <w:r w:rsidDel="000A3E8D">
          <w:fldChar w:fldCharType="separate"/>
        </w:r>
        <w:r w:rsidR="00183855" w:rsidRPr="009A7999" w:rsidDel="000A3E8D">
          <w:rPr>
            <w:rStyle w:val="Hyperlink"/>
            <w:noProof/>
            <w:spacing w:val="-2"/>
          </w:rPr>
          <w:delText>3.1.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Introduction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_Toc142174670 \h </w:delInstrText>
        </w:r>
        <w:r w:rsidR="00183855" w:rsidDel="000A3E8D">
          <w:rPr>
            <w:noProof/>
            <w:webHidden/>
          </w:rPr>
        </w:r>
        <w:r w:rsidR="00183855" w:rsidDel="000A3E8D">
          <w:rPr>
            <w:noProof/>
            <w:webHidden/>
          </w:rPr>
          <w:fldChar w:fldCharType="separate"/>
        </w:r>
        <w:r w:rsidR="00040A67" w:rsidDel="000A3E8D">
          <w:rPr>
            <w:noProof/>
            <w:webHidden/>
          </w:rPr>
          <w:delText>32</w:delText>
        </w:r>
        <w:r w:rsidR="00183855" w:rsidDel="000A3E8D">
          <w:rPr>
            <w:noProof/>
            <w:webHidden/>
          </w:rPr>
          <w:fldChar w:fldCharType="end"/>
        </w:r>
        <w:r w:rsidDel="000A3E8D">
          <w:rPr>
            <w:noProof/>
          </w:rPr>
          <w:fldChar w:fldCharType="end"/>
        </w:r>
      </w:del>
    </w:p>
    <w:p w14:paraId="2B5F9B02" w14:textId="74154533" w:rsidR="00183855" w:rsidDel="000A3E8D" w:rsidRDefault="000A3E8D">
      <w:pPr>
        <w:pStyle w:val="TOC2"/>
        <w:tabs>
          <w:tab w:val="left" w:pos="880"/>
          <w:tab w:val="right" w:pos="9204"/>
        </w:tabs>
        <w:rPr>
          <w:del w:id="121" w:author="Houyem Rais" w:date="2024-02-22T15:17:00Z"/>
          <w:rFonts w:eastAsiaTheme="minorEastAsia" w:cstheme="minorBidi"/>
          <w:smallCaps w:val="0"/>
          <w:noProof/>
          <w:kern w:val="2"/>
          <w:sz w:val="22"/>
          <w:szCs w:val="22"/>
          <w:lang w:val="en-US"/>
          <w14:ligatures w14:val="standardContextual"/>
        </w:rPr>
      </w:pPr>
      <w:del w:id="122" w:author="Houyem Rais" w:date="2024-02-22T15:17:00Z">
        <w:r w:rsidDel="000A3E8D">
          <w:fldChar w:fldCharType="begin"/>
        </w:r>
        <w:r w:rsidDel="000A3E8D">
          <w:delInstrText>HYPERLINK \l "_Toc142174671"</w:delInstrText>
        </w:r>
        <w:r w:rsidDel="000A3E8D">
          <w:fldChar w:fldCharType="separate"/>
        </w:r>
        <w:r w:rsidR="00183855" w:rsidRPr="009A7999" w:rsidDel="000A3E8D">
          <w:rPr>
            <w:rStyle w:val="Hyperlink"/>
            <w:noProof/>
            <w:spacing w:val="-2"/>
          </w:rPr>
          <w:delText>3.2.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Les principes d’analyse et de répartition des risques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_Toc142174671 \h </w:delInstrText>
        </w:r>
        <w:r w:rsidR="00183855" w:rsidDel="000A3E8D">
          <w:rPr>
            <w:noProof/>
            <w:webHidden/>
          </w:rPr>
        </w:r>
        <w:r w:rsidR="00183855" w:rsidDel="000A3E8D">
          <w:rPr>
            <w:noProof/>
            <w:webHidden/>
          </w:rPr>
          <w:fldChar w:fldCharType="separate"/>
        </w:r>
        <w:r w:rsidR="00040A67" w:rsidDel="000A3E8D">
          <w:rPr>
            <w:noProof/>
            <w:webHidden/>
          </w:rPr>
          <w:delText>32</w:delText>
        </w:r>
        <w:r w:rsidR="00183855" w:rsidDel="000A3E8D">
          <w:rPr>
            <w:noProof/>
            <w:webHidden/>
          </w:rPr>
          <w:fldChar w:fldCharType="end"/>
        </w:r>
        <w:r w:rsidDel="000A3E8D">
          <w:rPr>
            <w:noProof/>
          </w:rPr>
          <w:fldChar w:fldCharType="end"/>
        </w:r>
      </w:del>
    </w:p>
    <w:p w14:paraId="0DCA75CB" w14:textId="2B9C2A71" w:rsidR="00183855" w:rsidDel="000A3E8D" w:rsidRDefault="000A3E8D">
      <w:pPr>
        <w:pStyle w:val="TOC2"/>
        <w:tabs>
          <w:tab w:val="left" w:pos="880"/>
          <w:tab w:val="right" w:pos="9204"/>
        </w:tabs>
        <w:rPr>
          <w:del w:id="123" w:author="Houyem Rais" w:date="2024-02-22T15:17:00Z"/>
          <w:rFonts w:eastAsiaTheme="minorEastAsia" w:cstheme="minorBidi"/>
          <w:smallCaps w:val="0"/>
          <w:noProof/>
          <w:kern w:val="2"/>
          <w:sz w:val="22"/>
          <w:szCs w:val="22"/>
          <w:lang w:val="en-US"/>
          <w14:ligatures w14:val="standardContextual"/>
        </w:rPr>
      </w:pPr>
      <w:del w:id="124" w:author="Houyem Rais" w:date="2024-02-22T15:17:00Z">
        <w:r w:rsidDel="000A3E8D">
          <w:fldChar w:fldCharType="begin"/>
        </w:r>
        <w:r w:rsidDel="000A3E8D">
          <w:delInstrText>HYPERLINK \l "_Toc142174672"</w:delInstrText>
        </w:r>
        <w:r w:rsidDel="000A3E8D">
          <w:fldChar w:fldCharType="separate"/>
        </w:r>
        <w:r w:rsidR="00183855" w:rsidRPr="009A7999" w:rsidDel="000A3E8D">
          <w:rPr>
            <w:rStyle w:val="Hyperlink"/>
            <w:noProof/>
            <w:spacing w:val="-2"/>
          </w:rPr>
          <w:delText>3.3.</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Identification des risques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_Toc142174672 \h </w:delInstrText>
        </w:r>
        <w:r w:rsidR="00183855" w:rsidDel="000A3E8D">
          <w:rPr>
            <w:noProof/>
            <w:webHidden/>
          </w:rPr>
        </w:r>
        <w:r w:rsidR="00183855" w:rsidDel="000A3E8D">
          <w:rPr>
            <w:noProof/>
            <w:webHidden/>
          </w:rPr>
          <w:fldChar w:fldCharType="separate"/>
        </w:r>
        <w:r w:rsidR="00040A67" w:rsidDel="000A3E8D">
          <w:rPr>
            <w:noProof/>
            <w:webHidden/>
          </w:rPr>
          <w:delText>33</w:delText>
        </w:r>
        <w:r w:rsidR="00183855" w:rsidDel="000A3E8D">
          <w:rPr>
            <w:noProof/>
            <w:webHidden/>
          </w:rPr>
          <w:fldChar w:fldCharType="end"/>
        </w:r>
        <w:r w:rsidDel="000A3E8D">
          <w:rPr>
            <w:noProof/>
          </w:rPr>
          <w:fldChar w:fldCharType="end"/>
        </w:r>
      </w:del>
    </w:p>
    <w:p w14:paraId="2B15ACF6" w14:textId="49A68DB1" w:rsidR="00183855" w:rsidDel="000A3E8D" w:rsidRDefault="000A3E8D">
      <w:pPr>
        <w:pStyle w:val="TOC2"/>
        <w:tabs>
          <w:tab w:val="left" w:pos="880"/>
          <w:tab w:val="right" w:pos="9204"/>
        </w:tabs>
        <w:rPr>
          <w:del w:id="125" w:author="Houyem Rais" w:date="2024-02-22T15:17:00Z"/>
          <w:rFonts w:eastAsiaTheme="minorEastAsia" w:cstheme="minorBidi"/>
          <w:smallCaps w:val="0"/>
          <w:noProof/>
          <w:kern w:val="2"/>
          <w:sz w:val="22"/>
          <w:szCs w:val="22"/>
          <w:lang w:val="en-US"/>
          <w14:ligatures w14:val="standardContextual"/>
        </w:rPr>
      </w:pPr>
      <w:del w:id="126" w:author="Houyem Rais" w:date="2024-02-22T15:17:00Z">
        <w:r w:rsidDel="000A3E8D">
          <w:fldChar w:fldCharType="begin"/>
        </w:r>
        <w:r w:rsidDel="000A3E8D">
          <w:delInstrText>HYPERLINK \l "_Toc142174673"</w:delInstrText>
        </w:r>
        <w:r w:rsidDel="000A3E8D">
          <w:fldChar w:fldCharType="separate"/>
        </w:r>
        <w:r w:rsidR="00183855" w:rsidRPr="009A7999" w:rsidDel="000A3E8D">
          <w:rPr>
            <w:rStyle w:val="Hyperlink"/>
            <w:noProof/>
            <w:spacing w:val="-2"/>
          </w:rPr>
          <w:delText>3.4.</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Matrice des risques et répartition des risques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_Toc142174673 \h </w:delInstrText>
        </w:r>
        <w:r w:rsidR="00183855" w:rsidDel="000A3E8D">
          <w:rPr>
            <w:noProof/>
            <w:webHidden/>
          </w:rPr>
        </w:r>
        <w:r w:rsidR="00183855" w:rsidDel="000A3E8D">
          <w:rPr>
            <w:noProof/>
            <w:webHidden/>
          </w:rPr>
          <w:fldChar w:fldCharType="separate"/>
        </w:r>
        <w:r w:rsidR="00040A67" w:rsidDel="000A3E8D">
          <w:rPr>
            <w:noProof/>
            <w:webHidden/>
          </w:rPr>
          <w:delText>35</w:delText>
        </w:r>
        <w:r w:rsidR="00183855" w:rsidDel="000A3E8D">
          <w:rPr>
            <w:noProof/>
            <w:webHidden/>
          </w:rPr>
          <w:fldChar w:fldCharType="end"/>
        </w:r>
        <w:r w:rsidDel="000A3E8D">
          <w:rPr>
            <w:noProof/>
          </w:rPr>
          <w:fldChar w:fldCharType="end"/>
        </w:r>
      </w:del>
    </w:p>
    <w:p w14:paraId="79992664" w14:textId="0BA03569" w:rsidR="00183855" w:rsidDel="000A3E8D" w:rsidRDefault="000A3E8D">
      <w:pPr>
        <w:pStyle w:val="TOC1"/>
        <w:tabs>
          <w:tab w:val="left" w:pos="440"/>
          <w:tab w:val="right" w:pos="9204"/>
        </w:tabs>
        <w:rPr>
          <w:del w:id="127" w:author="Houyem Rais" w:date="2024-02-22T15:17:00Z"/>
          <w:rFonts w:eastAsiaTheme="minorEastAsia" w:cstheme="minorBidi"/>
          <w:b w:val="0"/>
          <w:bCs w:val="0"/>
          <w:caps w:val="0"/>
          <w:noProof/>
          <w:kern w:val="2"/>
          <w:sz w:val="22"/>
          <w:szCs w:val="22"/>
          <w:lang w:val="en-US"/>
          <w14:ligatures w14:val="standardContextual"/>
        </w:rPr>
      </w:pPr>
      <w:del w:id="128" w:author="Houyem Rais" w:date="2024-02-22T15:17:00Z">
        <w:r w:rsidDel="000A3E8D">
          <w:fldChar w:fldCharType="begin"/>
        </w:r>
        <w:r w:rsidDel="000A3E8D">
          <w:delInstrText>HYPERLINK \l "_Toc142174674"</w:delInstrText>
        </w:r>
        <w:r w:rsidDel="000A3E8D">
          <w:fldChar w:fldCharType="separate"/>
        </w:r>
        <w:r w:rsidR="00183855" w:rsidRPr="009A7999" w:rsidDel="000A3E8D">
          <w:rPr>
            <w:rStyle w:val="Hyperlink"/>
            <w:noProof/>
          </w:rPr>
          <w:delText>4.</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Comparaison des différentes options de réalisation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_Toc142174674 \h </w:delInstrText>
        </w:r>
        <w:r w:rsidR="00183855" w:rsidDel="000A3E8D">
          <w:rPr>
            <w:noProof/>
            <w:webHidden/>
          </w:rPr>
        </w:r>
        <w:r w:rsidR="00183855" w:rsidDel="000A3E8D">
          <w:rPr>
            <w:noProof/>
            <w:webHidden/>
          </w:rPr>
          <w:fldChar w:fldCharType="separate"/>
        </w:r>
        <w:r w:rsidR="00040A67" w:rsidDel="000A3E8D">
          <w:rPr>
            <w:noProof/>
            <w:webHidden/>
          </w:rPr>
          <w:delText>42</w:delText>
        </w:r>
        <w:r w:rsidR="00183855" w:rsidDel="000A3E8D">
          <w:rPr>
            <w:noProof/>
            <w:webHidden/>
          </w:rPr>
          <w:fldChar w:fldCharType="end"/>
        </w:r>
        <w:r w:rsidDel="000A3E8D">
          <w:rPr>
            <w:noProof/>
          </w:rPr>
          <w:fldChar w:fldCharType="end"/>
        </w:r>
      </w:del>
    </w:p>
    <w:p w14:paraId="0362C00B" w14:textId="20029C7C" w:rsidR="00183855" w:rsidDel="000A3E8D" w:rsidRDefault="000A3E8D">
      <w:pPr>
        <w:pStyle w:val="TOC2"/>
        <w:tabs>
          <w:tab w:val="left" w:pos="880"/>
          <w:tab w:val="right" w:pos="9204"/>
        </w:tabs>
        <w:rPr>
          <w:del w:id="129" w:author="Houyem Rais" w:date="2024-02-22T15:17:00Z"/>
          <w:rFonts w:eastAsiaTheme="minorEastAsia" w:cstheme="minorBidi"/>
          <w:smallCaps w:val="0"/>
          <w:noProof/>
          <w:kern w:val="2"/>
          <w:sz w:val="22"/>
          <w:szCs w:val="22"/>
          <w:lang w:val="en-US"/>
          <w14:ligatures w14:val="standardContextual"/>
        </w:rPr>
      </w:pPr>
      <w:del w:id="130" w:author="Houyem Rais" w:date="2024-02-22T15:17:00Z">
        <w:r w:rsidDel="000A3E8D">
          <w:fldChar w:fldCharType="begin"/>
        </w:r>
        <w:r w:rsidDel="000A3E8D">
          <w:delInstrText>HYPERLINK \l "_Toc142174675"</w:delInstrText>
        </w:r>
        <w:r w:rsidDel="000A3E8D">
          <w:fldChar w:fldCharType="separate"/>
        </w:r>
        <w:r w:rsidR="00183855" w:rsidRPr="009A7999" w:rsidDel="000A3E8D">
          <w:rPr>
            <w:rStyle w:val="Hyperlink"/>
            <w:noProof/>
            <w:spacing w:val="-2"/>
          </w:rPr>
          <w:delText>4.1.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Introduction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_Toc142174675 \h </w:delInstrText>
        </w:r>
        <w:r w:rsidR="00183855" w:rsidDel="000A3E8D">
          <w:rPr>
            <w:noProof/>
            <w:webHidden/>
          </w:rPr>
        </w:r>
        <w:r w:rsidR="00183855" w:rsidDel="000A3E8D">
          <w:rPr>
            <w:noProof/>
            <w:webHidden/>
          </w:rPr>
          <w:fldChar w:fldCharType="separate"/>
        </w:r>
        <w:r w:rsidR="00040A67" w:rsidDel="000A3E8D">
          <w:rPr>
            <w:noProof/>
            <w:webHidden/>
          </w:rPr>
          <w:delText>42</w:delText>
        </w:r>
        <w:r w:rsidR="00183855" w:rsidDel="000A3E8D">
          <w:rPr>
            <w:noProof/>
            <w:webHidden/>
          </w:rPr>
          <w:fldChar w:fldCharType="end"/>
        </w:r>
        <w:r w:rsidDel="000A3E8D">
          <w:rPr>
            <w:noProof/>
          </w:rPr>
          <w:fldChar w:fldCharType="end"/>
        </w:r>
      </w:del>
    </w:p>
    <w:p w14:paraId="7E6E2741" w14:textId="7813F126" w:rsidR="00183855" w:rsidDel="000A3E8D" w:rsidRDefault="000A3E8D">
      <w:pPr>
        <w:pStyle w:val="TOC2"/>
        <w:tabs>
          <w:tab w:val="left" w:pos="880"/>
          <w:tab w:val="right" w:pos="9204"/>
        </w:tabs>
        <w:rPr>
          <w:del w:id="131" w:author="Houyem Rais" w:date="2024-02-22T15:17:00Z"/>
          <w:rFonts w:eastAsiaTheme="minorEastAsia" w:cstheme="minorBidi"/>
          <w:smallCaps w:val="0"/>
          <w:noProof/>
          <w:kern w:val="2"/>
          <w:sz w:val="22"/>
          <w:szCs w:val="22"/>
          <w:lang w:val="en-US"/>
          <w14:ligatures w14:val="standardContextual"/>
        </w:rPr>
      </w:pPr>
      <w:del w:id="132" w:author="Houyem Rais" w:date="2024-02-22T15:17:00Z">
        <w:r w:rsidDel="000A3E8D">
          <w:fldChar w:fldCharType="begin"/>
        </w:r>
        <w:r w:rsidDel="000A3E8D">
          <w:delInstrText>HYPERLINK \l "_Toc142174676"</w:delInstrText>
        </w:r>
        <w:r w:rsidDel="000A3E8D">
          <w:fldChar w:fldCharType="separate"/>
        </w:r>
        <w:r w:rsidR="00183855" w:rsidRPr="009A7999" w:rsidDel="000A3E8D">
          <w:rPr>
            <w:rStyle w:val="Hyperlink"/>
            <w:noProof/>
            <w:spacing w:val="-2"/>
          </w:rPr>
          <w:delText>4.2.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Considérations générales relatives au choix de l’option de réalisation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_Toc142174676 \h </w:delInstrText>
        </w:r>
        <w:r w:rsidR="00183855" w:rsidDel="000A3E8D">
          <w:rPr>
            <w:noProof/>
            <w:webHidden/>
          </w:rPr>
        </w:r>
        <w:r w:rsidR="00183855" w:rsidDel="000A3E8D">
          <w:rPr>
            <w:noProof/>
            <w:webHidden/>
          </w:rPr>
          <w:fldChar w:fldCharType="separate"/>
        </w:r>
        <w:r w:rsidR="00040A67" w:rsidDel="000A3E8D">
          <w:rPr>
            <w:noProof/>
            <w:webHidden/>
          </w:rPr>
          <w:delText>42</w:delText>
        </w:r>
        <w:r w:rsidR="00183855" w:rsidDel="000A3E8D">
          <w:rPr>
            <w:noProof/>
            <w:webHidden/>
          </w:rPr>
          <w:fldChar w:fldCharType="end"/>
        </w:r>
        <w:r w:rsidDel="000A3E8D">
          <w:rPr>
            <w:noProof/>
          </w:rPr>
          <w:fldChar w:fldCharType="end"/>
        </w:r>
      </w:del>
    </w:p>
    <w:p w14:paraId="62E4F0D5" w14:textId="735A428E" w:rsidR="00183855" w:rsidDel="000A3E8D" w:rsidRDefault="000A3E8D">
      <w:pPr>
        <w:pStyle w:val="TOC2"/>
        <w:tabs>
          <w:tab w:val="left" w:pos="880"/>
          <w:tab w:val="right" w:pos="9204"/>
        </w:tabs>
        <w:rPr>
          <w:del w:id="133" w:author="Houyem Rais" w:date="2024-02-22T15:17:00Z"/>
          <w:rFonts w:eastAsiaTheme="minorEastAsia" w:cstheme="minorBidi"/>
          <w:smallCaps w:val="0"/>
          <w:noProof/>
          <w:kern w:val="2"/>
          <w:sz w:val="22"/>
          <w:szCs w:val="22"/>
          <w:lang w:val="en-US"/>
          <w14:ligatures w14:val="standardContextual"/>
        </w:rPr>
      </w:pPr>
      <w:del w:id="134" w:author="Houyem Rais" w:date="2024-02-22T15:17:00Z">
        <w:r w:rsidDel="000A3E8D">
          <w:fldChar w:fldCharType="begin"/>
        </w:r>
        <w:r w:rsidDel="000A3E8D">
          <w:delInstrText>HYPERLINK \l "_Toc142174677"</w:delInstrText>
        </w:r>
        <w:r w:rsidDel="000A3E8D">
          <w:fldChar w:fldCharType="separate"/>
        </w:r>
        <w:r w:rsidR="00183855" w:rsidRPr="009A7999" w:rsidDel="000A3E8D">
          <w:rPr>
            <w:rStyle w:val="Hyperlink"/>
            <w:noProof/>
            <w:spacing w:val="-2"/>
          </w:rPr>
          <w:delText>4.3.</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Critères de sélection des options de réalisation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_Toc142174677 \h </w:delInstrText>
        </w:r>
        <w:r w:rsidR="00183855" w:rsidDel="000A3E8D">
          <w:rPr>
            <w:noProof/>
            <w:webHidden/>
          </w:rPr>
        </w:r>
        <w:r w:rsidR="00183855" w:rsidDel="000A3E8D">
          <w:rPr>
            <w:noProof/>
            <w:webHidden/>
          </w:rPr>
          <w:fldChar w:fldCharType="separate"/>
        </w:r>
        <w:r w:rsidR="00040A67" w:rsidDel="000A3E8D">
          <w:rPr>
            <w:noProof/>
            <w:webHidden/>
          </w:rPr>
          <w:delText>43</w:delText>
        </w:r>
        <w:r w:rsidR="00183855" w:rsidDel="000A3E8D">
          <w:rPr>
            <w:noProof/>
            <w:webHidden/>
          </w:rPr>
          <w:fldChar w:fldCharType="end"/>
        </w:r>
        <w:r w:rsidDel="000A3E8D">
          <w:rPr>
            <w:noProof/>
          </w:rPr>
          <w:fldChar w:fldCharType="end"/>
        </w:r>
      </w:del>
    </w:p>
    <w:p w14:paraId="03F7FDEA" w14:textId="7693577E" w:rsidR="00183855" w:rsidDel="000A3E8D" w:rsidRDefault="000A3E8D">
      <w:pPr>
        <w:pStyle w:val="TOC2"/>
        <w:tabs>
          <w:tab w:val="left" w:pos="880"/>
          <w:tab w:val="right" w:pos="9204"/>
        </w:tabs>
        <w:rPr>
          <w:del w:id="135" w:author="Houyem Rais" w:date="2024-02-22T15:17:00Z"/>
          <w:rFonts w:eastAsiaTheme="minorEastAsia" w:cstheme="minorBidi"/>
          <w:smallCaps w:val="0"/>
          <w:noProof/>
          <w:kern w:val="2"/>
          <w:sz w:val="22"/>
          <w:szCs w:val="22"/>
          <w:lang w:val="en-US"/>
          <w14:ligatures w14:val="standardContextual"/>
        </w:rPr>
      </w:pPr>
      <w:del w:id="136" w:author="Houyem Rais" w:date="2024-02-22T15:17:00Z">
        <w:r w:rsidDel="000A3E8D">
          <w:fldChar w:fldCharType="begin"/>
        </w:r>
        <w:r w:rsidDel="000A3E8D">
          <w:delInstrText>HYPERLINK \l "_Toc142174678"</w:delInstrText>
        </w:r>
        <w:r w:rsidDel="000A3E8D">
          <w:fldChar w:fldCharType="separate"/>
        </w:r>
        <w:r w:rsidR="00183855" w:rsidRPr="009A7999" w:rsidDel="000A3E8D">
          <w:rPr>
            <w:rStyle w:val="Hyperlink"/>
            <w:noProof/>
            <w:spacing w:val="-2"/>
          </w:rPr>
          <w:delText>4.4.</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Etendue de service du secteur privé</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_Toc142174678 \h </w:delInstrText>
        </w:r>
        <w:r w:rsidR="00183855" w:rsidDel="000A3E8D">
          <w:rPr>
            <w:noProof/>
            <w:webHidden/>
          </w:rPr>
        </w:r>
        <w:r w:rsidR="00183855" w:rsidDel="000A3E8D">
          <w:rPr>
            <w:noProof/>
            <w:webHidden/>
          </w:rPr>
          <w:fldChar w:fldCharType="separate"/>
        </w:r>
        <w:r w:rsidR="00040A67" w:rsidDel="000A3E8D">
          <w:rPr>
            <w:noProof/>
            <w:webHidden/>
          </w:rPr>
          <w:delText>45</w:delText>
        </w:r>
        <w:r w:rsidR="00183855" w:rsidDel="000A3E8D">
          <w:rPr>
            <w:noProof/>
            <w:webHidden/>
          </w:rPr>
          <w:fldChar w:fldCharType="end"/>
        </w:r>
        <w:r w:rsidDel="000A3E8D">
          <w:rPr>
            <w:noProof/>
          </w:rPr>
          <w:fldChar w:fldCharType="end"/>
        </w:r>
      </w:del>
    </w:p>
    <w:p w14:paraId="5BD4A803" w14:textId="1460CBE8" w:rsidR="00183855" w:rsidDel="000A3E8D" w:rsidRDefault="000A3E8D">
      <w:pPr>
        <w:pStyle w:val="TOC2"/>
        <w:tabs>
          <w:tab w:val="left" w:pos="880"/>
          <w:tab w:val="right" w:pos="9204"/>
        </w:tabs>
        <w:rPr>
          <w:del w:id="137" w:author="Houyem Rais" w:date="2024-02-22T15:17:00Z"/>
          <w:rFonts w:eastAsiaTheme="minorEastAsia" w:cstheme="minorBidi"/>
          <w:smallCaps w:val="0"/>
          <w:noProof/>
          <w:kern w:val="2"/>
          <w:sz w:val="22"/>
          <w:szCs w:val="22"/>
          <w:lang w:val="en-US"/>
          <w14:ligatures w14:val="standardContextual"/>
        </w:rPr>
      </w:pPr>
      <w:del w:id="138" w:author="Houyem Rais" w:date="2024-02-22T15:17:00Z">
        <w:r w:rsidDel="000A3E8D">
          <w:fldChar w:fldCharType="begin"/>
        </w:r>
        <w:r w:rsidDel="000A3E8D">
          <w:delInstrText>HYPERLINK \l "_Toc142174679"</w:delInstrText>
        </w:r>
        <w:r w:rsidDel="000A3E8D">
          <w:fldChar w:fldCharType="separate"/>
        </w:r>
        <w:r w:rsidR="00183855" w:rsidRPr="009A7999" w:rsidDel="000A3E8D">
          <w:rPr>
            <w:rStyle w:val="Hyperlink"/>
            <w:noProof/>
            <w:spacing w:val="-2"/>
          </w:rPr>
          <w:delText>4.5.</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Analyse multicritère des options proposées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_Toc142174679 \h </w:delInstrText>
        </w:r>
        <w:r w:rsidR="00183855" w:rsidDel="000A3E8D">
          <w:rPr>
            <w:noProof/>
            <w:webHidden/>
          </w:rPr>
        </w:r>
        <w:r w:rsidR="00183855" w:rsidDel="000A3E8D">
          <w:rPr>
            <w:noProof/>
            <w:webHidden/>
          </w:rPr>
          <w:fldChar w:fldCharType="separate"/>
        </w:r>
        <w:r w:rsidR="00040A67" w:rsidDel="000A3E8D">
          <w:rPr>
            <w:noProof/>
            <w:webHidden/>
          </w:rPr>
          <w:delText>46</w:delText>
        </w:r>
        <w:r w:rsidR="00183855" w:rsidDel="000A3E8D">
          <w:rPr>
            <w:noProof/>
            <w:webHidden/>
          </w:rPr>
          <w:fldChar w:fldCharType="end"/>
        </w:r>
        <w:r w:rsidDel="000A3E8D">
          <w:rPr>
            <w:noProof/>
          </w:rPr>
          <w:fldChar w:fldCharType="end"/>
        </w:r>
      </w:del>
    </w:p>
    <w:p w14:paraId="083E692A" w14:textId="494DCEB2" w:rsidR="00183855" w:rsidDel="000A3E8D" w:rsidRDefault="000A3E8D">
      <w:pPr>
        <w:pStyle w:val="TOC2"/>
        <w:tabs>
          <w:tab w:val="left" w:pos="880"/>
          <w:tab w:val="right" w:pos="9204"/>
        </w:tabs>
        <w:rPr>
          <w:del w:id="139" w:author="Houyem Rais" w:date="2024-02-22T15:17:00Z"/>
          <w:rFonts w:eastAsiaTheme="minorEastAsia" w:cstheme="minorBidi"/>
          <w:smallCaps w:val="0"/>
          <w:noProof/>
          <w:kern w:val="2"/>
          <w:sz w:val="22"/>
          <w:szCs w:val="22"/>
          <w:lang w:val="en-US"/>
          <w14:ligatures w14:val="standardContextual"/>
        </w:rPr>
      </w:pPr>
      <w:del w:id="140" w:author="Houyem Rais" w:date="2024-02-22T15:17:00Z">
        <w:r w:rsidDel="000A3E8D">
          <w:fldChar w:fldCharType="begin"/>
        </w:r>
        <w:r w:rsidDel="000A3E8D">
          <w:delInstrText>HYPERLINK \l "_Toc142174680"</w:delInstrText>
        </w:r>
        <w:r w:rsidDel="000A3E8D">
          <w:fldChar w:fldCharType="separate"/>
        </w:r>
        <w:r w:rsidR="00183855" w:rsidRPr="009A7999" w:rsidDel="000A3E8D">
          <w:rPr>
            <w:rStyle w:val="Hyperlink"/>
            <w:noProof/>
            <w:spacing w:val="-2"/>
          </w:rPr>
          <w:delText>4.6.</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Conclusion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_Toc142174680 \h </w:delInstrText>
        </w:r>
        <w:r w:rsidR="00183855" w:rsidDel="000A3E8D">
          <w:rPr>
            <w:noProof/>
            <w:webHidden/>
          </w:rPr>
        </w:r>
        <w:r w:rsidR="00183855" w:rsidDel="000A3E8D">
          <w:rPr>
            <w:noProof/>
            <w:webHidden/>
          </w:rPr>
          <w:fldChar w:fldCharType="separate"/>
        </w:r>
        <w:r w:rsidR="00040A67" w:rsidDel="000A3E8D">
          <w:rPr>
            <w:noProof/>
            <w:webHidden/>
          </w:rPr>
          <w:delText>48</w:delText>
        </w:r>
        <w:r w:rsidR="00183855" w:rsidDel="000A3E8D">
          <w:rPr>
            <w:noProof/>
            <w:webHidden/>
          </w:rPr>
          <w:fldChar w:fldCharType="end"/>
        </w:r>
        <w:r w:rsidDel="000A3E8D">
          <w:rPr>
            <w:noProof/>
          </w:rPr>
          <w:fldChar w:fldCharType="end"/>
        </w:r>
      </w:del>
    </w:p>
    <w:p w14:paraId="5D551D37" w14:textId="3E77B424" w:rsidR="00183855" w:rsidDel="000A3E8D" w:rsidRDefault="000A3E8D">
      <w:pPr>
        <w:pStyle w:val="TOC1"/>
        <w:tabs>
          <w:tab w:val="left" w:pos="440"/>
          <w:tab w:val="right" w:pos="9204"/>
        </w:tabs>
        <w:rPr>
          <w:del w:id="141" w:author="Houyem Rais" w:date="2024-02-22T15:17:00Z"/>
          <w:rFonts w:eastAsiaTheme="minorEastAsia" w:cstheme="minorBidi"/>
          <w:b w:val="0"/>
          <w:bCs w:val="0"/>
          <w:caps w:val="0"/>
          <w:noProof/>
          <w:kern w:val="2"/>
          <w:sz w:val="22"/>
          <w:szCs w:val="22"/>
          <w:lang w:val="en-US"/>
          <w14:ligatures w14:val="standardContextual"/>
        </w:rPr>
      </w:pPr>
      <w:del w:id="142" w:author="Houyem Rais" w:date="2024-02-22T15:17:00Z">
        <w:r w:rsidDel="000A3E8D">
          <w:fldChar w:fldCharType="begin"/>
        </w:r>
        <w:r w:rsidDel="000A3E8D">
          <w:delInstrText>HYPERLINK \l "_Toc142174681"</w:delInstrText>
        </w:r>
        <w:r w:rsidDel="000A3E8D">
          <w:fldChar w:fldCharType="separate"/>
        </w:r>
        <w:r w:rsidR="00183855" w:rsidRPr="009A7999" w:rsidDel="000A3E8D">
          <w:rPr>
            <w:rStyle w:val="Hyperlink"/>
            <w:noProof/>
          </w:rPr>
          <w:delText>5.</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Consultation des partenaires techniques et financiers et du secteur privé</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_Toc142174681 \h </w:delInstrText>
        </w:r>
        <w:r w:rsidR="00183855" w:rsidDel="000A3E8D">
          <w:rPr>
            <w:noProof/>
            <w:webHidden/>
          </w:rPr>
        </w:r>
        <w:r w:rsidR="00183855" w:rsidDel="000A3E8D">
          <w:rPr>
            <w:noProof/>
            <w:webHidden/>
          </w:rPr>
          <w:fldChar w:fldCharType="separate"/>
        </w:r>
        <w:r w:rsidR="00040A67" w:rsidDel="000A3E8D">
          <w:rPr>
            <w:noProof/>
            <w:webHidden/>
          </w:rPr>
          <w:delText>49</w:delText>
        </w:r>
        <w:r w:rsidR="00183855" w:rsidDel="000A3E8D">
          <w:rPr>
            <w:noProof/>
            <w:webHidden/>
          </w:rPr>
          <w:fldChar w:fldCharType="end"/>
        </w:r>
        <w:r w:rsidDel="000A3E8D">
          <w:rPr>
            <w:noProof/>
          </w:rPr>
          <w:fldChar w:fldCharType="end"/>
        </w:r>
      </w:del>
    </w:p>
    <w:p w14:paraId="254EA039" w14:textId="721A484B" w:rsidR="00183855" w:rsidDel="000A3E8D" w:rsidRDefault="000A3E8D">
      <w:pPr>
        <w:pStyle w:val="TOC2"/>
        <w:tabs>
          <w:tab w:val="left" w:pos="880"/>
          <w:tab w:val="right" w:pos="9204"/>
        </w:tabs>
        <w:rPr>
          <w:del w:id="143" w:author="Houyem Rais" w:date="2024-02-22T15:17:00Z"/>
          <w:rFonts w:eastAsiaTheme="minorEastAsia" w:cstheme="minorBidi"/>
          <w:smallCaps w:val="0"/>
          <w:noProof/>
          <w:kern w:val="2"/>
          <w:sz w:val="22"/>
          <w:szCs w:val="22"/>
          <w:lang w:val="en-US"/>
          <w14:ligatures w14:val="standardContextual"/>
        </w:rPr>
      </w:pPr>
      <w:del w:id="144" w:author="Houyem Rais" w:date="2024-02-22T15:17:00Z">
        <w:r w:rsidDel="000A3E8D">
          <w:fldChar w:fldCharType="begin"/>
        </w:r>
        <w:r w:rsidDel="000A3E8D">
          <w:delInstrText>HYPERLINK \l "_Toc142174682"</w:delInstrText>
        </w:r>
        <w:r w:rsidDel="000A3E8D">
          <w:fldChar w:fldCharType="separate"/>
        </w:r>
        <w:r w:rsidR="00183855" w:rsidRPr="009A7999" w:rsidDel="000A3E8D">
          <w:rPr>
            <w:rStyle w:val="Hyperlink"/>
            <w:noProof/>
            <w:spacing w:val="-2"/>
          </w:rPr>
          <w:delText>5.1.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Introduction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_Toc142174682 \h </w:delInstrText>
        </w:r>
        <w:r w:rsidR="00183855" w:rsidDel="000A3E8D">
          <w:rPr>
            <w:noProof/>
            <w:webHidden/>
          </w:rPr>
        </w:r>
        <w:r w:rsidR="00183855" w:rsidDel="000A3E8D">
          <w:rPr>
            <w:noProof/>
            <w:webHidden/>
          </w:rPr>
          <w:fldChar w:fldCharType="separate"/>
        </w:r>
        <w:r w:rsidR="00040A67" w:rsidDel="000A3E8D">
          <w:rPr>
            <w:noProof/>
            <w:webHidden/>
          </w:rPr>
          <w:delText>49</w:delText>
        </w:r>
        <w:r w:rsidR="00183855" w:rsidDel="000A3E8D">
          <w:rPr>
            <w:noProof/>
            <w:webHidden/>
          </w:rPr>
          <w:fldChar w:fldCharType="end"/>
        </w:r>
        <w:r w:rsidDel="000A3E8D">
          <w:rPr>
            <w:noProof/>
          </w:rPr>
          <w:fldChar w:fldCharType="end"/>
        </w:r>
      </w:del>
    </w:p>
    <w:p w14:paraId="54656AFF" w14:textId="63DA40E2" w:rsidR="00183855" w:rsidDel="000A3E8D" w:rsidRDefault="000A3E8D">
      <w:pPr>
        <w:pStyle w:val="TOC2"/>
        <w:tabs>
          <w:tab w:val="left" w:pos="880"/>
          <w:tab w:val="right" w:pos="9204"/>
        </w:tabs>
        <w:rPr>
          <w:del w:id="145" w:author="Houyem Rais" w:date="2024-02-22T15:17:00Z"/>
          <w:rFonts w:eastAsiaTheme="minorEastAsia" w:cstheme="minorBidi"/>
          <w:smallCaps w:val="0"/>
          <w:noProof/>
          <w:kern w:val="2"/>
          <w:sz w:val="22"/>
          <w:szCs w:val="22"/>
          <w:lang w:val="en-US"/>
          <w14:ligatures w14:val="standardContextual"/>
        </w:rPr>
      </w:pPr>
      <w:del w:id="146" w:author="Houyem Rais" w:date="2024-02-22T15:17:00Z">
        <w:r w:rsidDel="000A3E8D">
          <w:fldChar w:fldCharType="begin"/>
        </w:r>
        <w:r w:rsidDel="000A3E8D">
          <w:delInstrText>HYPERLINK \l "_Toc142174683"</w:delInstrText>
        </w:r>
        <w:r w:rsidDel="000A3E8D">
          <w:fldChar w:fldCharType="separate"/>
        </w:r>
        <w:r w:rsidR="00183855" w:rsidRPr="009A7999" w:rsidDel="000A3E8D">
          <w:rPr>
            <w:rStyle w:val="Hyperlink"/>
            <w:noProof/>
            <w:spacing w:val="-2"/>
          </w:rPr>
          <w:delText>5.2.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Conclusions de la consultation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_Toc142174683 \h </w:delInstrText>
        </w:r>
        <w:r w:rsidR="00183855" w:rsidDel="000A3E8D">
          <w:rPr>
            <w:noProof/>
            <w:webHidden/>
          </w:rPr>
        </w:r>
        <w:r w:rsidR="00183855" w:rsidDel="000A3E8D">
          <w:rPr>
            <w:noProof/>
            <w:webHidden/>
          </w:rPr>
          <w:fldChar w:fldCharType="separate"/>
        </w:r>
        <w:r w:rsidR="00040A67" w:rsidDel="000A3E8D">
          <w:rPr>
            <w:noProof/>
            <w:webHidden/>
          </w:rPr>
          <w:delText>49</w:delText>
        </w:r>
        <w:r w:rsidR="00183855" w:rsidDel="000A3E8D">
          <w:rPr>
            <w:noProof/>
            <w:webHidden/>
          </w:rPr>
          <w:fldChar w:fldCharType="end"/>
        </w:r>
        <w:r w:rsidDel="000A3E8D">
          <w:rPr>
            <w:noProof/>
          </w:rPr>
          <w:fldChar w:fldCharType="end"/>
        </w:r>
      </w:del>
    </w:p>
    <w:p w14:paraId="51C68CA1" w14:textId="07FD784F" w:rsidR="00183855" w:rsidDel="000A3E8D" w:rsidRDefault="000A3E8D">
      <w:pPr>
        <w:pStyle w:val="TOC3"/>
        <w:tabs>
          <w:tab w:val="left" w:pos="1320"/>
          <w:tab w:val="right" w:pos="9204"/>
        </w:tabs>
        <w:rPr>
          <w:del w:id="147" w:author="Houyem Rais" w:date="2024-02-22T15:17:00Z"/>
          <w:rFonts w:eastAsiaTheme="minorEastAsia" w:cstheme="minorBidi"/>
          <w:i w:val="0"/>
          <w:iCs w:val="0"/>
          <w:noProof/>
          <w:kern w:val="2"/>
          <w:sz w:val="22"/>
          <w:szCs w:val="22"/>
          <w:lang w:val="en-US"/>
          <w14:ligatures w14:val="standardContextual"/>
        </w:rPr>
      </w:pPr>
      <w:del w:id="148" w:author="Houyem Rais" w:date="2024-02-22T15:17:00Z">
        <w:r w:rsidDel="000A3E8D">
          <w:fldChar w:fldCharType="begin"/>
        </w:r>
        <w:r w:rsidDel="000A3E8D">
          <w:delInstrText>HYPERLINK \l "_Toc142174684"</w:delInstrText>
        </w:r>
        <w:r w:rsidDel="000A3E8D">
          <w:fldChar w:fldCharType="separate"/>
        </w:r>
        <w:r w:rsidR="00183855" w:rsidRPr="009A7999" w:rsidDel="000A3E8D">
          <w:rPr>
            <w:rStyle w:val="Hyperlink"/>
            <w:noProof/>
            <w:spacing w:val="-2"/>
          </w:rPr>
          <w:delText>5.2.1.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Intérêt pour le projet et facteurs de succès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_Toc142174684 \h </w:delInstrText>
        </w:r>
        <w:r w:rsidR="00183855" w:rsidDel="000A3E8D">
          <w:rPr>
            <w:noProof/>
            <w:webHidden/>
          </w:rPr>
        </w:r>
        <w:r w:rsidR="00183855" w:rsidDel="000A3E8D">
          <w:rPr>
            <w:noProof/>
            <w:webHidden/>
          </w:rPr>
          <w:fldChar w:fldCharType="separate"/>
        </w:r>
        <w:r w:rsidR="00040A67" w:rsidDel="000A3E8D">
          <w:rPr>
            <w:noProof/>
            <w:webHidden/>
          </w:rPr>
          <w:delText>49</w:delText>
        </w:r>
        <w:r w:rsidR="00183855" w:rsidDel="000A3E8D">
          <w:rPr>
            <w:noProof/>
            <w:webHidden/>
          </w:rPr>
          <w:fldChar w:fldCharType="end"/>
        </w:r>
        <w:r w:rsidDel="000A3E8D">
          <w:rPr>
            <w:noProof/>
          </w:rPr>
          <w:fldChar w:fldCharType="end"/>
        </w:r>
      </w:del>
    </w:p>
    <w:p w14:paraId="490DEE14" w14:textId="7CEDEC07" w:rsidR="00183855" w:rsidDel="000A3E8D" w:rsidRDefault="000A3E8D">
      <w:pPr>
        <w:pStyle w:val="TOC3"/>
        <w:tabs>
          <w:tab w:val="left" w:pos="1320"/>
          <w:tab w:val="right" w:pos="9204"/>
        </w:tabs>
        <w:rPr>
          <w:del w:id="149" w:author="Houyem Rais" w:date="2024-02-22T15:17:00Z"/>
          <w:rFonts w:eastAsiaTheme="minorEastAsia" w:cstheme="minorBidi"/>
          <w:i w:val="0"/>
          <w:iCs w:val="0"/>
          <w:noProof/>
          <w:kern w:val="2"/>
          <w:sz w:val="22"/>
          <w:szCs w:val="22"/>
          <w:lang w:val="en-US"/>
          <w14:ligatures w14:val="standardContextual"/>
        </w:rPr>
      </w:pPr>
      <w:del w:id="150" w:author="Houyem Rais" w:date="2024-02-22T15:17:00Z">
        <w:r w:rsidDel="000A3E8D">
          <w:fldChar w:fldCharType="begin"/>
        </w:r>
        <w:r w:rsidDel="000A3E8D">
          <w:delInstrText>HYPERLINK \l "_Toc142174685"</w:delInstrText>
        </w:r>
        <w:r w:rsidDel="000A3E8D">
          <w:fldChar w:fldCharType="separate"/>
        </w:r>
        <w:r w:rsidR="00183855" w:rsidRPr="009A7999" w:rsidDel="000A3E8D">
          <w:rPr>
            <w:rStyle w:val="Hyperlink"/>
            <w:noProof/>
            <w:spacing w:val="-2"/>
          </w:rPr>
          <w:delText>5.2.2.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Conditions de financement et rentabilité requise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_Toc142174685 \h </w:delInstrText>
        </w:r>
        <w:r w:rsidR="00183855" w:rsidDel="000A3E8D">
          <w:rPr>
            <w:noProof/>
            <w:webHidden/>
          </w:rPr>
        </w:r>
        <w:r w:rsidR="00183855" w:rsidDel="000A3E8D">
          <w:rPr>
            <w:noProof/>
            <w:webHidden/>
          </w:rPr>
          <w:fldChar w:fldCharType="separate"/>
        </w:r>
        <w:r w:rsidR="00040A67" w:rsidDel="000A3E8D">
          <w:rPr>
            <w:noProof/>
            <w:webHidden/>
          </w:rPr>
          <w:delText>50</w:delText>
        </w:r>
        <w:r w:rsidR="00183855" w:rsidDel="000A3E8D">
          <w:rPr>
            <w:noProof/>
            <w:webHidden/>
          </w:rPr>
          <w:fldChar w:fldCharType="end"/>
        </w:r>
        <w:r w:rsidDel="000A3E8D">
          <w:rPr>
            <w:noProof/>
          </w:rPr>
          <w:fldChar w:fldCharType="end"/>
        </w:r>
      </w:del>
    </w:p>
    <w:p w14:paraId="36735D31" w14:textId="224B5489" w:rsidR="00183855" w:rsidDel="000A3E8D" w:rsidRDefault="000A3E8D">
      <w:pPr>
        <w:pStyle w:val="TOC3"/>
        <w:tabs>
          <w:tab w:val="left" w:pos="1320"/>
          <w:tab w:val="right" w:pos="9204"/>
        </w:tabs>
        <w:rPr>
          <w:del w:id="151" w:author="Houyem Rais" w:date="2024-02-22T15:17:00Z"/>
          <w:rFonts w:eastAsiaTheme="minorEastAsia" w:cstheme="minorBidi"/>
          <w:i w:val="0"/>
          <w:iCs w:val="0"/>
          <w:noProof/>
          <w:kern w:val="2"/>
          <w:sz w:val="22"/>
          <w:szCs w:val="22"/>
          <w:lang w:val="en-US"/>
          <w14:ligatures w14:val="standardContextual"/>
        </w:rPr>
      </w:pPr>
      <w:del w:id="152" w:author="Houyem Rais" w:date="2024-02-22T15:17:00Z">
        <w:r w:rsidDel="000A3E8D">
          <w:fldChar w:fldCharType="begin"/>
        </w:r>
        <w:r w:rsidDel="000A3E8D">
          <w:delInstrText>HYPERLINK \l "_Toc142174686"</w:delInstrText>
        </w:r>
        <w:r w:rsidDel="000A3E8D">
          <w:fldChar w:fldCharType="separate"/>
        </w:r>
        <w:r w:rsidR="00183855" w:rsidRPr="009A7999" w:rsidDel="000A3E8D">
          <w:rPr>
            <w:rStyle w:val="Hyperlink"/>
            <w:noProof/>
            <w:spacing w:val="-2"/>
          </w:rPr>
          <w:delText>5.2.3.</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Formes contractuelles préférées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_Toc142174686 \h </w:delInstrText>
        </w:r>
        <w:r w:rsidR="00183855" w:rsidDel="000A3E8D">
          <w:rPr>
            <w:noProof/>
            <w:webHidden/>
          </w:rPr>
        </w:r>
        <w:r w:rsidR="00183855" w:rsidDel="000A3E8D">
          <w:rPr>
            <w:noProof/>
            <w:webHidden/>
          </w:rPr>
          <w:fldChar w:fldCharType="separate"/>
        </w:r>
        <w:r w:rsidR="00040A67" w:rsidDel="000A3E8D">
          <w:rPr>
            <w:noProof/>
            <w:webHidden/>
          </w:rPr>
          <w:delText>50</w:delText>
        </w:r>
        <w:r w:rsidR="00183855" w:rsidDel="000A3E8D">
          <w:rPr>
            <w:noProof/>
            <w:webHidden/>
          </w:rPr>
          <w:fldChar w:fldCharType="end"/>
        </w:r>
        <w:r w:rsidDel="000A3E8D">
          <w:rPr>
            <w:noProof/>
          </w:rPr>
          <w:fldChar w:fldCharType="end"/>
        </w:r>
      </w:del>
    </w:p>
    <w:p w14:paraId="02CAF82C" w14:textId="7930AB22" w:rsidR="00183855" w:rsidDel="000A3E8D" w:rsidRDefault="000A3E8D">
      <w:pPr>
        <w:pStyle w:val="TOC3"/>
        <w:tabs>
          <w:tab w:val="left" w:pos="1320"/>
          <w:tab w:val="right" w:pos="9204"/>
        </w:tabs>
        <w:rPr>
          <w:del w:id="153" w:author="Houyem Rais" w:date="2024-02-22T15:17:00Z"/>
          <w:rFonts w:eastAsiaTheme="minorEastAsia" w:cstheme="minorBidi"/>
          <w:i w:val="0"/>
          <w:iCs w:val="0"/>
          <w:noProof/>
          <w:kern w:val="2"/>
          <w:sz w:val="22"/>
          <w:szCs w:val="22"/>
          <w:lang w:val="en-US"/>
          <w14:ligatures w14:val="standardContextual"/>
        </w:rPr>
      </w:pPr>
      <w:del w:id="154" w:author="Houyem Rais" w:date="2024-02-22T15:17:00Z">
        <w:r w:rsidDel="000A3E8D">
          <w:fldChar w:fldCharType="begin"/>
        </w:r>
        <w:r w:rsidDel="000A3E8D">
          <w:delInstrText>HYPERLINK \l "_Toc142174687"</w:delInstrText>
        </w:r>
        <w:r w:rsidDel="000A3E8D">
          <w:fldChar w:fldCharType="separate"/>
        </w:r>
        <w:r w:rsidR="00183855" w:rsidRPr="009A7999" w:rsidDel="000A3E8D">
          <w:rPr>
            <w:rStyle w:val="Hyperlink"/>
            <w:noProof/>
            <w:spacing w:val="-2"/>
          </w:rPr>
          <w:delText>5.2.4.</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Financements verts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_Toc142174687 \h </w:delInstrText>
        </w:r>
        <w:r w:rsidR="00183855" w:rsidDel="000A3E8D">
          <w:rPr>
            <w:noProof/>
            <w:webHidden/>
          </w:rPr>
        </w:r>
        <w:r w:rsidR="00183855" w:rsidDel="000A3E8D">
          <w:rPr>
            <w:noProof/>
            <w:webHidden/>
          </w:rPr>
          <w:fldChar w:fldCharType="separate"/>
        </w:r>
        <w:r w:rsidR="00040A67" w:rsidDel="000A3E8D">
          <w:rPr>
            <w:noProof/>
            <w:webHidden/>
          </w:rPr>
          <w:delText>51</w:delText>
        </w:r>
        <w:r w:rsidR="00183855" w:rsidDel="000A3E8D">
          <w:rPr>
            <w:noProof/>
            <w:webHidden/>
          </w:rPr>
          <w:fldChar w:fldCharType="end"/>
        </w:r>
        <w:r w:rsidDel="000A3E8D">
          <w:rPr>
            <w:noProof/>
          </w:rPr>
          <w:fldChar w:fldCharType="end"/>
        </w:r>
      </w:del>
    </w:p>
    <w:p w14:paraId="3F9F5B85" w14:textId="48700198" w:rsidR="00183855" w:rsidDel="000A3E8D" w:rsidRDefault="000A3E8D">
      <w:pPr>
        <w:pStyle w:val="TOC1"/>
        <w:tabs>
          <w:tab w:val="left" w:pos="440"/>
          <w:tab w:val="right" w:pos="9204"/>
        </w:tabs>
        <w:rPr>
          <w:del w:id="155" w:author="Houyem Rais" w:date="2024-02-22T15:17:00Z"/>
          <w:rFonts w:eastAsiaTheme="minorEastAsia" w:cstheme="minorBidi"/>
          <w:b w:val="0"/>
          <w:bCs w:val="0"/>
          <w:caps w:val="0"/>
          <w:noProof/>
          <w:kern w:val="2"/>
          <w:sz w:val="22"/>
          <w:szCs w:val="22"/>
          <w:lang w:val="en-US"/>
          <w14:ligatures w14:val="standardContextual"/>
        </w:rPr>
      </w:pPr>
      <w:del w:id="156" w:author="Houyem Rais" w:date="2024-02-22T15:17:00Z">
        <w:r w:rsidDel="000A3E8D">
          <w:fldChar w:fldCharType="begin"/>
        </w:r>
        <w:r w:rsidDel="000A3E8D">
          <w:delInstrText>HYPERLINK \l "_Toc142174688"</w:delInstrText>
        </w:r>
        <w:r w:rsidDel="000A3E8D">
          <w:fldChar w:fldCharType="separate"/>
        </w:r>
        <w:r w:rsidR="00183855" w:rsidRPr="009A7999" w:rsidDel="000A3E8D">
          <w:rPr>
            <w:rStyle w:val="Hyperlink"/>
            <w:noProof/>
          </w:rPr>
          <w:delText>6.</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Etude de benchmark</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_Toc142174688 \h </w:delInstrText>
        </w:r>
        <w:r w:rsidR="00183855" w:rsidDel="000A3E8D">
          <w:rPr>
            <w:noProof/>
            <w:webHidden/>
          </w:rPr>
        </w:r>
        <w:r w:rsidR="00183855" w:rsidDel="000A3E8D">
          <w:rPr>
            <w:noProof/>
            <w:webHidden/>
          </w:rPr>
          <w:fldChar w:fldCharType="separate"/>
        </w:r>
        <w:r w:rsidR="00040A67" w:rsidDel="000A3E8D">
          <w:rPr>
            <w:noProof/>
            <w:webHidden/>
          </w:rPr>
          <w:delText>52</w:delText>
        </w:r>
        <w:r w:rsidR="00183855" w:rsidDel="000A3E8D">
          <w:rPr>
            <w:noProof/>
            <w:webHidden/>
          </w:rPr>
          <w:fldChar w:fldCharType="end"/>
        </w:r>
        <w:r w:rsidDel="000A3E8D">
          <w:rPr>
            <w:noProof/>
          </w:rPr>
          <w:fldChar w:fldCharType="end"/>
        </w:r>
      </w:del>
    </w:p>
    <w:p w14:paraId="5F86C540" w14:textId="4AFEC497" w:rsidR="00183855" w:rsidDel="000A3E8D" w:rsidRDefault="000A3E8D">
      <w:pPr>
        <w:pStyle w:val="TOC2"/>
        <w:tabs>
          <w:tab w:val="left" w:pos="880"/>
          <w:tab w:val="right" w:pos="9204"/>
        </w:tabs>
        <w:rPr>
          <w:del w:id="157" w:author="Houyem Rais" w:date="2024-02-22T15:17:00Z"/>
          <w:rFonts w:eastAsiaTheme="minorEastAsia" w:cstheme="minorBidi"/>
          <w:smallCaps w:val="0"/>
          <w:noProof/>
          <w:kern w:val="2"/>
          <w:sz w:val="22"/>
          <w:szCs w:val="22"/>
          <w:lang w:val="en-US"/>
          <w14:ligatures w14:val="standardContextual"/>
        </w:rPr>
      </w:pPr>
      <w:del w:id="158" w:author="Houyem Rais" w:date="2024-02-22T15:17:00Z">
        <w:r w:rsidDel="000A3E8D">
          <w:fldChar w:fldCharType="begin"/>
        </w:r>
        <w:r w:rsidDel="000A3E8D">
          <w:delInstrText>HYPERLINK \l "_Toc142174689"</w:delInstrText>
        </w:r>
        <w:r w:rsidDel="000A3E8D">
          <w:fldChar w:fldCharType="separate"/>
        </w:r>
        <w:r w:rsidR="00183855" w:rsidRPr="009A7999" w:rsidDel="000A3E8D">
          <w:rPr>
            <w:rStyle w:val="Hyperlink"/>
            <w:noProof/>
            <w:spacing w:val="-2"/>
          </w:rPr>
          <w:delText>6.1.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Pont à péage Henri-Konan Bédié (Pont HKB, Côte d’Ivoire)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_Toc142174689 \h </w:delInstrText>
        </w:r>
        <w:r w:rsidR="00183855" w:rsidDel="000A3E8D">
          <w:rPr>
            <w:noProof/>
            <w:webHidden/>
          </w:rPr>
        </w:r>
        <w:r w:rsidR="00183855" w:rsidDel="000A3E8D">
          <w:rPr>
            <w:noProof/>
            <w:webHidden/>
          </w:rPr>
          <w:fldChar w:fldCharType="separate"/>
        </w:r>
        <w:r w:rsidR="00040A67" w:rsidDel="000A3E8D">
          <w:rPr>
            <w:noProof/>
            <w:webHidden/>
          </w:rPr>
          <w:delText>52</w:delText>
        </w:r>
        <w:r w:rsidR="00183855" w:rsidDel="000A3E8D">
          <w:rPr>
            <w:noProof/>
            <w:webHidden/>
          </w:rPr>
          <w:fldChar w:fldCharType="end"/>
        </w:r>
        <w:r w:rsidDel="000A3E8D">
          <w:rPr>
            <w:noProof/>
          </w:rPr>
          <w:fldChar w:fldCharType="end"/>
        </w:r>
      </w:del>
    </w:p>
    <w:p w14:paraId="504A011D" w14:textId="2BD2F6B8" w:rsidR="00183855" w:rsidDel="000A3E8D" w:rsidRDefault="000A3E8D">
      <w:pPr>
        <w:pStyle w:val="TOC3"/>
        <w:tabs>
          <w:tab w:val="left" w:pos="1320"/>
          <w:tab w:val="right" w:pos="9204"/>
        </w:tabs>
        <w:rPr>
          <w:del w:id="159" w:author="Houyem Rais" w:date="2024-02-22T15:17:00Z"/>
          <w:rFonts w:eastAsiaTheme="minorEastAsia" w:cstheme="minorBidi"/>
          <w:i w:val="0"/>
          <w:iCs w:val="0"/>
          <w:noProof/>
          <w:kern w:val="2"/>
          <w:sz w:val="22"/>
          <w:szCs w:val="22"/>
          <w:lang w:val="en-US"/>
          <w14:ligatures w14:val="standardContextual"/>
        </w:rPr>
      </w:pPr>
      <w:del w:id="160" w:author="Houyem Rais" w:date="2024-02-22T15:17:00Z">
        <w:r w:rsidDel="000A3E8D">
          <w:fldChar w:fldCharType="begin"/>
        </w:r>
        <w:r w:rsidDel="000A3E8D">
          <w:delInstrText>HYPERLINK \l "_Toc142174690"</w:delInstrText>
        </w:r>
        <w:r w:rsidDel="000A3E8D">
          <w:fldChar w:fldCharType="separate"/>
        </w:r>
        <w:r w:rsidR="00183855" w:rsidRPr="009A7999" w:rsidDel="000A3E8D">
          <w:rPr>
            <w:rStyle w:val="Hyperlink"/>
            <w:bCs/>
            <w:noProof/>
            <w:spacing w:val="-2"/>
          </w:rPr>
          <w:delText>6.1.1.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Présentation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_Toc142174690 \h </w:delInstrText>
        </w:r>
        <w:r w:rsidR="00183855" w:rsidDel="000A3E8D">
          <w:rPr>
            <w:noProof/>
            <w:webHidden/>
          </w:rPr>
        </w:r>
        <w:r w:rsidR="00183855" w:rsidDel="000A3E8D">
          <w:rPr>
            <w:noProof/>
            <w:webHidden/>
          </w:rPr>
          <w:fldChar w:fldCharType="separate"/>
        </w:r>
        <w:r w:rsidR="00040A67" w:rsidDel="000A3E8D">
          <w:rPr>
            <w:noProof/>
            <w:webHidden/>
          </w:rPr>
          <w:delText>52</w:delText>
        </w:r>
        <w:r w:rsidR="00183855" w:rsidDel="000A3E8D">
          <w:rPr>
            <w:noProof/>
            <w:webHidden/>
          </w:rPr>
          <w:fldChar w:fldCharType="end"/>
        </w:r>
        <w:r w:rsidDel="000A3E8D">
          <w:rPr>
            <w:noProof/>
          </w:rPr>
          <w:fldChar w:fldCharType="end"/>
        </w:r>
      </w:del>
    </w:p>
    <w:p w14:paraId="42199FB5" w14:textId="704E964C" w:rsidR="00183855" w:rsidDel="000A3E8D" w:rsidRDefault="000A3E8D">
      <w:pPr>
        <w:pStyle w:val="TOC3"/>
        <w:tabs>
          <w:tab w:val="left" w:pos="1320"/>
          <w:tab w:val="right" w:pos="9204"/>
        </w:tabs>
        <w:rPr>
          <w:del w:id="161" w:author="Houyem Rais" w:date="2024-02-22T15:17:00Z"/>
          <w:rFonts w:eastAsiaTheme="minorEastAsia" w:cstheme="minorBidi"/>
          <w:i w:val="0"/>
          <w:iCs w:val="0"/>
          <w:noProof/>
          <w:kern w:val="2"/>
          <w:sz w:val="22"/>
          <w:szCs w:val="22"/>
          <w:lang w:val="en-US"/>
          <w14:ligatures w14:val="standardContextual"/>
        </w:rPr>
      </w:pPr>
      <w:del w:id="162" w:author="Houyem Rais" w:date="2024-02-22T15:17:00Z">
        <w:r w:rsidDel="000A3E8D">
          <w:fldChar w:fldCharType="begin"/>
        </w:r>
        <w:r w:rsidDel="000A3E8D">
          <w:delInstrText>HYPERLINK \l "_Toc142174691"</w:delInstrText>
        </w:r>
        <w:r w:rsidDel="000A3E8D">
          <w:fldChar w:fldCharType="separate"/>
        </w:r>
        <w:r w:rsidR="00183855" w:rsidRPr="009A7999" w:rsidDel="000A3E8D">
          <w:rPr>
            <w:rStyle w:val="Hyperlink"/>
            <w:bCs/>
            <w:noProof/>
            <w:spacing w:val="-2"/>
          </w:rPr>
          <w:delText>6.1.2.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Structuration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_Toc142174691 \h </w:delInstrText>
        </w:r>
        <w:r w:rsidR="00183855" w:rsidDel="000A3E8D">
          <w:rPr>
            <w:noProof/>
            <w:webHidden/>
          </w:rPr>
        </w:r>
        <w:r w:rsidR="00183855" w:rsidDel="000A3E8D">
          <w:rPr>
            <w:noProof/>
            <w:webHidden/>
          </w:rPr>
          <w:fldChar w:fldCharType="separate"/>
        </w:r>
        <w:r w:rsidR="00040A67" w:rsidDel="000A3E8D">
          <w:rPr>
            <w:noProof/>
            <w:webHidden/>
          </w:rPr>
          <w:delText>53</w:delText>
        </w:r>
        <w:r w:rsidR="00183855" w:rsidDel="000A3E8D">
          <w:rPr>
            <w:noProof/>
            <w:webHidden/>
          </w:rPr>
          <w:fldChar w:fldCharType="end"/>
        </w:r>
        <w:r w:rsidDel="000A3E8D">
          <w:rPr>
            <w:noProof/>
          </w:rPr>
          <w:fldChar w:fldCharType="end"/>
        </w:r>
      </w:del>
    </w:p>
    <w:p w14:paraId="6C10CB5A" w14:textId="5478C8BB" w:rsidR="00183855" w:rsidDel="000A3E8D" w:rsidRDefault="000A3E8D">
      <w:pPr>
        <w:pStyle w:val="TOC2"/>
        <w:tabs>
          <w:tab w:val="left" w:pos="880"/>
          <w:tab w:val="right" w:pos="9204"/>
        </w:tabs>
        <w:rPr>
          <w:del w:id="163" w:author="Houyem Rais" w:date="2024-02-22T15:17:00Z"/>
          <w:rFonts w:eastAsiaTheme="minorEastAsia" w:cstheme="minorBidi"/>
          <w:smallCaps w:val="0"/>
          <w:noProof/>
          <w:kern w:val="2"/>
          <w:sz w:val="22"/>
          <w:szCs w:val="22"/>
          <w:lang w:val="en-US"/>
          <w14:ligatures w14:val="standardContextual"/>
        </w:rPr>
      </w:pPr>
      <w:del w:id="164" w:author="Houyem Rais" w:date="2024-02-22T15:17:00Z">
        <w:r w:rsidDel="000A3E8D">
          <w:fldChar w:fldCharType="begin"/>
        </w:r>
        <w:r w:rsidDel="000A3E8D">
          <w:delInstrText>HYPERLINK \l "_Toc142174692"</w:delInstrText>
        </w:r>
        <w:r w:rsidDel="000A3E8D">
          <w:fldChar w:fldCharType="separate"/>
        </w:r>
        <w:r w:rsidR="00183855" w:rsidRPr="009A7999" w:rsidDel="000A3E8D">
          <w:rPr>
            <w:rStyle w:val="Hyperlink"/>
            <w:noProof/>
            <w:spacing w:val="-2"/>
          </w:rPr>
          <w:delText>6.2.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Viaduc de Millau (France)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_Toc142174692 \h </w:delInstrText>
        </w:r>
        <w:r w:rsidR="00183855" w:rsidDel="000A3E8D">
          <w:rPr>
            <w:noProof/>
            <w:webHidden/>
          </w:rPr>
        </w:r>
        <w:r w:rsidR="00183855" w:rsidDel="000A3E8D">
          <w:rPr>
            <w:noProof/>
            <w:webHidden/>
          </w:rPr>
          <w:fldChar w:fldCharType="separate"/>
        </w:r>
        <w:r w:rsidR="00040A67" w:rsidDel="000A3E8D">
          <w:rPr>
            <w:noProof/>
            <w:webHidden/>
          </w:rPr>
          <w:delText>53</w:delText>
        </w:r>
        <w:r w:rsidR="00183855" w:rsidDel="000A3E8D">
          <w:rPr>
            <w:noProof/>
            <w:webHidden/>
          </w:rPr>
          <w:fldChar w:fldCharType="end"/>
        </w:r>
        <w:r w:rsidDel="000A3E8D">
          <w:rPr>
            <w:noProof/>
          </w:rPr>
          <w:fldChar w:fldCharType="end"/>
        </w:r>
      </w:del>
    </w:p>
    <w:p w14:paraId="5B562B69" w14:textId="1D65CBAC" w:rsidR="00183855" w:rsidDel="000A3E8D" w:rsidRDefault="000A3E8D">
      <w:pPr>
        <w:pStyle w:val="TOC3"/>
        <w:tabs>
          <w:tab w:val="left" w:pos="1320"/>
          <w:tab w:val="right" w:pos="9204"/>
        </w:tabs>
        <w:rPr>
          <w:del w:id="165" w:author="Houyem Rais" w:date="2024-02-22T15:17:00Z"/>
          <w:rFonts w:eastAsiaTheme="minorEastAsia" w:cstheme="minorBidi"/>
          <w:i w:val="0"/>
          <w:iCs w:val="0"/>
          <w:noProof/>
          <w:kern w:val="2"/>
          <w:sz w:val="22"/>
          <w:szCs w:val="22"/>
          <w:lang w:val="en-US"/>
          <w14:ligatures w14:val="standardContextual"/>
        </w:rPr>
      </w:pPr>
      <w:del w:id="166" w:author="Houyem Rais" w:date="2024-02-22T15:17:00Z">
        <w:r w:rsidDel="000A3E8D">
          <w:fldChar w:fldCharType="begin"/>
        </w:r>
        <w:r w:rsidDel="000A3E8D">
          <w:delInstrText>HYPERLINK \l "_Toc142174693"</w:delInstrText>
        </w:r>
        <w:r w:rsidDel="000A3E8D">
          <w:fldChar w:fldCharType="separate"/>
        </w:r>
        <w:r w:rsidR="00183855" w:rsidRPr="009A7999" w:rsidDel="000A3E8D">
          <w:rPr>
            <w:rStyle w:val="Hyperlink"/>
            <w:bCs/>
            <w:noProof/>
            <w:spacing w:val="-2"/>
          </w:rPr>
          <w:delText>6.2.1.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Présentation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_Toc142174693 \h </w:delInstrText>
        </w:r>
        <w:r w:rsidR="00183855" w:rsidDel="000A3E8D">
          <w:rPr>
            <w:noProof/>
            <w:webHidden/>
          </w:rPr>
        </w:r>
        <w:r w:rsidR="00183855" w:rsidDel="000A3E8D">
          <w:rPr>
            <w:noProof/>
            <w:webHidden/>
          </w:rPr>
          <w:fldChar w:fldCharType="separate"/>
        </w:r>
        <w:r w:rsidR="00040A67" w:rsidDel="000A3E8D">
          <w:rPr>
            <w:noProof/>
            <w:webHidden/>
          </w:rPr>
          <w:delText>53</w:delText>
        </w:r>
        <w:r w:rsidR="00183855" w:rsidDel="000A3E8D">
          <w:rPr>
            <w:noProof/>
            <w:webHidden/>
          </w:rPr>
          <w:fldChar w:fldCharType="end"/>
        </w:r>
        <w:r w:rsidDel="000A3E8D">
          <w:rPr>
            <w:noProof/>
          </w:rPr>
          <w:fldChar w:fldCharType="end"/>
        </w:r>
      </w:del>
    </w:p>
    <w:p w14:paraId="13CC54C2" w14:textId="50EB9846" w:rsidR="00183855" w:rsidDel="000A3E8D" w:rsidRDefault="000A3E8D">
      <w:pPr>
        <w:pStyle w:val="TOC3"/>
        <w:tabs>
          <w:tab w:val="left" w:pos="1320"/>
          <w:tab w:val="right" w:pos="9204"/>
        </w:tabs>
        <w:rPr>
          <w:del w:id="167" w:author="Houyem Rais" w:date="2024-02-22T15:17:00Z"/>
          <w:rFonts w:eastAsiaTheme="minorEastAsia" w:cstheme="minorBidi"/>
          <w:i w:val="0"/>
          <w:iCs w:val="0"/>
          <w:noProof/>
          <w:kern w:val="2"/>
          <w:sz w:val="22"/>
          <w:szCs w:val="22"/>
          <w:lang w:val="en-US"/>
          <w14:ligatures w14:val="standardContextual"/>
        </w:rPr>
      </w:pPr>
      <w:del w:id="168" w:author="Houyem Rais" w:date="2024-02-22T15:17:00Z">
        <w:r w:rsidDel="000A3E8D">
          <w:fldChar w:fldCharType="begin"/>
        </w:r>
        <w:r w:rsidDel="000A3E8D">
          <w:delInstrText>HYPERLINK \l "_Toc142174694"</w:delInstrText>
        </w:r>
        <w:r w:rsidDel="000A3E8D">
          <w:fldChar w:fldCharType="separate"/>
        </w:r>
        <w:r w:rsidR="00183855" w:rsidRPr="009A7999" w:rsidDel="000A3E8D">
          <w:rPr>
            <w:rStyle w:val="Hyperlink"/>
            <w:bCs/>
            <w:noProof/>
            <w:spacing w:val="-2"/>
          </w:rPr>
          <w:delText>6.2.2.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Structuration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_Toc142174694 \h </w:delInstrText>
        </w:r>
        <w:r w:rsidR="00183855" w:rsidDel="000A3E8D">
          <w:rPr>
            <w:noProof/>
            <w:webHidden/>
          </w:rPr>
        </w:r>
        <w:r w:rsidR="00183855" w:rsidDel="000A3E8D">
          <w:rPr>
            <w:noProof/>
            <w:webHidden/>
          </w:rPr>
          <w:fldChar w:fldCharType="separate"/>
        </w:r>
        <w:r w:rsidR="00040A67" w:rsidDel="000A3E8D">
          <w:rPr>
            <w:noProof/>
            <w:webHidden/>
          </w:rPr>
          <w:delText>54</w:delText>
        </w:r>
        <w:r w:rsidR="00183855" w:rsidDel="000A3E8D">
          <w:rPr>
            <w:noProof/>
            <w:webHidden/>
          </w:rPr>
          <w:fldChar w:fldCharType="end"/>
        </w:r>
        <w:r w:rsidDel="000A3E8D">
          <w:rPr>
            <w:noProof/>
          </w:rPr>
          <w:fldChar w:fldCharType="end"/>
        </w:r>
      </w:del>
    </w:p>
    <w:p w14:paraId="20DC4263" w14:textId="681E8D17" w:rsidR="00183855" w:rsidDel="000A3E8D" w:rsidRDefault="000A3E8D">
      <w:pPr>
        <w:pStyle w:val="TOC2"/>
        <w:tabs>
          <w:tab w:val="left" w:pos="880"/>
          <w:tab w:val="right" w:pos="9204"/>
        </w:tabs>
        <w:rPr>
          <w:del w:id="169" w:author="Houyem Rais" w:date="2024-02-22T15:17:00Z"/>
          <w:rFonts w:eastAsiaTheme="minorEastAsia" w:cstheme="minorBidi"/>
          <w:smallCaps w:val="0"/>
          <w:noProof/>
          <w:kern w:val="2"/>
          <w:sz w:val="22"/>
          <w:szCs w:val="22"/>
          <w:lang w:val="en-US"/>
          <w14:ligatures w14:val="standardContextual"/>
        </w:rPr>
      </w:pPr>
      <w:del w:id="170" w:author="Houyem Rais" w:date="2024-02-22T15:17:00Z">
        <w:r w:rsidDel="000A3E8D">
          <w:fldChar w:fldCharType="begin"/>
        </w:r>
        <w:r w:rsidDel="000A3E8D">
          <w:delInstrText>HYPERLINK \l "_Toc142174695"</w:delInstrText>
        </w:r>
        <w:r w:rsidDel="000A3E8D">
          <w:fldChar w:fldCharType="separate"/>
        </w:r>
        <w:r w:rsidR="00183855" w:rsidRPr="009A7999" w:rsidDel="000A3E8D">
          <w:rPr>
            <w:rStyle w:val="Hyperlink"/>
            <w:noProof/>
            <w:spacing w:val="-2"/>
          </w:rPr>
          <w:delText>6.3.</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Le pont de Rion-Antirion – Grèce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_Toc142174695 \h </w:delInstrText>
        </w:r>
        <w:r w:rsidR="00183855" w:rsidDel="000A3E8D">
          <w:rPr>
            <w:noProof/>
            <w:webHidden/>
          </w:rPr>
        </w:r>
        <w:r w:rsidR="00183855" w:rsidDel="000A3E8D">
          <w:rPr>
            <w:noProof/>
            <w:webHidden/>
          </w:rPr>
          <w:fldChar w:fldCharType="separate"/>
        </w:r>
        <w:r w:rsidR="00040A67" w:rsidDel="000A3E8D">
          <w:rPr>
            <w:noProof/>
            <w:webHidden/>
          </w:rPr>
          <w:delText>55</w:delText>
        </w:r>
        <w:r w:rsidR="00183855" w:rsidDel="000A3E8D">
          <w:rPr>
            <w:noProof/>
            <w:webHidden/>
          </w:rPr>
          <w:fldChar w:fldCharType="end"/>
        </w:r>
        <w:r w:rsidDel="000A3E8D">
          <w:rPr>
            <w:noProof/>
          </w:rPr>
          <w:fldChar w:fldCharType="end"/>
        </w:r>
      </w:del>
    </w:p>
    <w:p w14:paraId="3CEB9460" w14:textId="5285DEF3" w:rsidR="00183855" w:rsidDel="000A3E8D" w:rsidRDefault="000A3E8D">
      <w:pPr>
        <w:pStyle w:val="TOC3"/>
        <w:tabs>
          <w:tab w:val="left" w:pos="1320"/>
          <w:tab w:val="right" w:pos="9204"/>
        </w:tabs>
        <w:rPr>
          <w:del w:id="171" w:author="Houyem Rais" w:date="2024-02-22T15:17:00Z"/>
          <w:rFonts w:eastAsiaTheme="minorEastAsia" w:cstheme="minorBidi"/>
          <w:i w:val="0"/>
          <w:iCs w:val="0"/>
          <w:noProof/>
          <w:kern w:val="2"/>
          <w:sz w:val="22"/>
          <w:szCs w:val="22"/>
          <w:lang w:val="en-US"/>
          <w14:ligatures w14:val="standardContextual"/>
        </w:rPr>
      </w:pPr>
      <w:del w:id="172" w:author="Houyem Rais" w:date="2024-02-22T15:17:00Z">
        <w:r w:rsidDel="000A3E8D">
          <w:fldChar w:fldCharType="begin"/>
        </w:r>
        <w:r w:rsidDel="000A3E8D">
          <w:delInstrText>HYPERLINK \l "_Toc142174696"</w:delInstrText>
        </w:r>
        <w:r w:rsidDel="000A3E8D">
          <w:fldChar w:fldCharType="separate"/>
        </w:r>
        <w:r w:rsidR="00183855" w:rsidRPr="009A7999" w:rsidDel="000A3E8D">
          <w:rPr>
            <w:rStyle w:val="Hyperlink"/>
            <w:bCs/>
            <w:noProof/>
            <w:spacing w:val="-2"/>
          </w:rPr>
          <w:delText>6.3.1.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Présentation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_Toc142174696 \h </w:delInstrText>
        </w:r>
        <w:r w:rsidR="00183855" w:rsidDel="000A3E8D">
          <w:rPr>
            <w:noProof/>
            <w:webHidden/>
          </w:rPr>
        </w:r>
        <w:r w:rsidR="00183855" w:rsidDel="000A3E8D">
          <w:rPr>
            <w:noProof/>
            <w:webHidden/>
          </w:rPr>
          <w:fldChar w:fldCharType="separate"/>
        </w:r>
        <w:r w:rsidR="00040A67" w:rsidDel="000A3E8D">
          <w:rPr>
            <w:noProof/>
            <w:webHidden/>
          </w:rPr>
          <w:delText>55</w:delText>
        </w:r>
        <w:r w:rsidR="00183855" w:rsidDel="000A3E8D">
          <w:rPr>
            <w:noProof/>
            <w:webHidden/>
          </w:rPr>
          <w:fldChar w:fldCharType="end"/>
        </w:r>
        <w:r w:rsidDel="000A3E8D">
          <w:rPr>
            <w:noProof/>
          </w:rPr>
          <w:fldChar w:fldCharType="end"/>
        </w:r>
      </w:del>
    </w:p>
    <w:p w14:paraId="34A7FA7F" w14:textId="4924F624" w:rsidR="00183855" w:rsidDel="000A3E8D" w:rsidRDefault="000A3E8D">
      <w:pPr>
        <w:pStyle w:val="TOC3"/>
        <w:tabs>
          <w:tab w:val="left" w:pos="1320"/>
          <w:tab w:val="right" w:pos="9204"/>
        </w:tabs>
        <w:rPr>
          <w:del w:id="173" w:author="Houyem Rais" w:date="2024-02-22T15:17:00Z"/>
          <w:rFonts w:eastAsiaTheme="minorEastAsia" w:cstheme="minorBidi"/>
          <w:i w:val="0"/>
          <w:iCs w:val="0"/>
          <w:noProof/>
          <w:kern w:val="2"/>
          <w:sz w:val="22"/>
          <w:szCs w:val="22"/>
          <w:lang w:val="en-US"/>
          <w14:ligatures w14:val="standardContextual"/>
        </w:rPr>
      </w:pPr>
      <w:del w:id="174" w:author="Houyem Rais" w:date="2024-02-22T15:17:00Z">
        <w:r w:rsidDel="000A3E8D">
          <w:fldChar w:fldCharType="begin"/>
        </w:r>
        <w:r w:rsidDel="000A3E8D">
          <w:delInstrText>HYPERLINK \l "_Toc142174697"</w:delInstrText>
        </w:r>
        <w:r w:rsidDel="000A3E8D">
          <w:fldChar w:fldCharType="separate"/>
        </w:r>
        <w:r w:rsidR="00183855" w:rsidRPr="009A7999" w:rsidDel="000A3E8D">
          <w:rPr>
            <w:rStyle w:val="Hyperlink"/>
            <w:bCs/>
            <w:noProof/>
            <w:spacing w:val="-2"/>
          </w:rPr>
          <w:delText>6.3.2.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Structuration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_Toc142174697 \h </w:delInstrText>
        </w:r>
        <w:r w:rsidR="00183855" w:rsidDel="000A3E8D">
          <w:rPr>
            <w:noProof/>
            <w:webHidden/>
          </w:rPr>
        </w:r>
        <w:r w:rsidR="00183855" w:rsidDel="000A3E8D">
          <w:rPr>
            <w:noProof/>
            <w:webHidden/>
          </w:rPr>
          <w:fldChar w:fldCharType="separate"/>
        </w:r>
        <w:r w:rsidR="00040A67" w:rsidDel="000A3E8D">
          <w:rPr>
            <w:noProof/>
            <w:webHidden/>
          </w:rPr>
          <w:delText>56</w:delText>
        </w:r>
        <w:r w:rsidR="00183855" w:rsidDel="000A3E8D">
          <w:rPr>
            <w:noProof/>
            <w:webHidden/>
          </w:rPr>
          <w:fldChar w:fldCharType="end"/>
        </w:r>
        <w:r w:rsidDel="000A3E8D">
          <w:rPr>
            <w:noProof/>
          </w:rPr>
          <w:fldChar w:fldCharType="end"/>
        </w:r>
      </w:del>
    </w:p>
    <w:p w14:paraId="2B41A8E3" w14:textId="6AEF2392" w:rsidR="00183855" w:rsidDel="000A3E8D" w:rsidRDefault="000A3E8D">
      <w:pPr>
        <w:pStyle w:val="TOC2"/>
        <w:tabs>
          <w:tab w:val="left" w:pos="880"/>
          <w:tab w:val="right" w:pos="9204"/>
        </w:tabs>
        <w:rPr>
          <w:del w:id="175" w:author="Houyem Rais" w:date="2024-02-22T15:17:00Z"/>
          <w:rFonts w:eastAsiaTheme="minorEastAsia" w:cstheme="minorBidi"/>
          <w:smallCaps w:val="0"/>
          <w:noProof/>
          <w:kern w:val="2"/>
          <w:sz w:val="22"/>
          <w:szCs w:val="22"/>
          <w:lang w:val="en-US"/>
          <w14:ligatures w14:val="standardContextual"/>
        </w:rPr>
      </w:pPr>
      <w:del w:id="176" w:author="Houyem Rais" w:date="2024-02-22T15:17:00Z">
        <w:r w:rsidDel="000A3E8D">
          <w:fldChar w:fldCharType="begin"/>
        </w:r>
        <w:r w:rsidDel="000A3E8D">
          <w:delInstrText>HYPERLINK \l "_Toc142174698"</w:delInstrText>
        </w:r>
        <w:r w:rsidDel="000A3E8D">
          <w:fldChar w:fldCharType="separate"/>
        </w:r>
        <w:r w:rsidR="00183855" w:rsidRPr="009A7999" w:rsidDel="000A3E8D">
          <w:rPr>
            <w:rStyle w:val="Hyperlink"/>
            <w:noProof/>
            <w:spacing w:val="-2"/>
          </w:rPr>
          <w:delText>6.4.</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Synthèse de l'étude de Benchmark, enseignements tirés et recommandations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_Toc142174698 \h </w:delInstrText>
        </w:r>
        <w:r w:rsidR="00183855" w:rsidDel="000A3E8D">
          <w:rPr>
            <w:noProof/>
            <w:webHidden/>
          </w:rPr>
        </w:r>
        <w:r w:rsidR="00183855" w:rsidDel="000A3E8D">
          <w:rPr>
            <w:noProof/>
            <w:webHidden/>
          </w:rPr>
          <w:fldChar w:fldCharType="separate"/>
        </w:r>
        <w:r w:rsidR="00040A67" w:rsidDel="000A3E8D">
          <w:rPr>
            <w:noProof/>
            <w:webHidden/>
          </w:rPr>
          <w:delText>56</w:delText>
        </w:r>
        <w:r w:rsidR="00183855" w:rsidDel="000A3E8D">
          <w:rPr>
            <w:noProof/>
            <w:webHidden/>
          </w:rPr>
          <w:fldChar w:fldCharType="end"/>
        </w:r>
        <w:r w:rsidDel="000A3E8D">
          <w:rPr>
            <w:noProof/>
          </w:rPr>
          <w:fldChar w:fldCharType="end"/>
        </w:r>
      </w:del>
    </w:p>
    <w:p w14:paraId="10F8E2A3" w14:textId="0DB5B580" w:rsidR="00183855" w:rsidDel="000A3E8D" w:rsidRDefault="000A3E8D">
      <w:pPr>
        <w:pStyle w:val="TOC1"/>
        <w:tabs>
          <w:tab w:val="left" w:pos="440"/>
          <w:tab w:val="right" w:pos="9204"/>
        </w:tabs>
        <w:rPr>
          <w:del w:id="177" w:author="Houyem Rais" w:date="2024-02-22T15:17:00Z"/>
          <w:rFonts w:eastAsiaTheme="minorEastAsia" w:cstheme="minorBidi"/>
          <w:b w:val="0"/>
          <w:bCs w:val="0"/>
          <w:caps w:val="0"/>
          <w:noProof/>
          <w:kern w:val="2"/>
          <w:sz w:val="22"/>
          <w:szCs w:val="22"/>
          <w:lang w:val="en-US"/>
          <w14:ligatures w14:val="standardContextual"/>
        </w:rPr>
      </w:pPr>
      <w:del w:id="178" w:author="Houyem Rais" w:date="2024-02-22T15:17:00Z">
        <w:r w:rsidDel="000A3E8D">
          <w:fldChar w:fldCharType="begin"/>
        </w:r>
        <w:r w:rsidDel="000A3E8D">
          <w:delInstrText>HYPERLINK \l "_Toc142174699"</w:delInstrText>
        </w:r>
        <w:r w:rsidDel="000A3E8D">
          <w:fldChar w:fldCharType="separate"/>
        </w:r>
        <w:r w:rsidR="00183855" w:rsidRPr="009A7999" w:rsidDel="000A3E8D">
          <w:rPr>
            <w:rStyle w:val="Hyperlink"/>
            <w:noProof/>
          </w:rPr>
          <w:delText>7.</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Données d’entrée de l’étude financière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_Toc142174699 \h </w:delInstrText>
        </w:r>
        <w:r w:rsidR="00183855" w:rsidDel="000A3E8D">
          <w:rPr>
            <w:noProof/>
            <w:webHidden/>
          </w:rPr>
        </w:r>
        <w:r w:rsidR="00183855" w:rsidDel="000A3E8D">
          <w:rPr>
            <w:noProof/>
            <w:webHidden/>
          </w:rPr>
          <w:fldChar w:fldCharType="separate"/>
        </w:r>
        <w:r w:rsidR="00040A67" w:rsidDel="000A3E8D">
          <w:rPr>
            <w:noProof/>
            <w:webHidden/>
          </w:rPr>
          <w:delText>59</w:delText>
        </w:r>
        <w:r w:rsidR="00183855" w:rsidDel="000A3E8D">
          <w:rPr>
            <w:noProof/>
            <w:webHidden/>
          </w:rPr>
          <w:fldChar w:fldCharType="end"/>
        </w:r>
        <w:r w:rsidDel="000A3E8D">
          <w:rPr>
            <w:noProof/>
          </w:rPr>
          <w:fldChar w:fldCharType="end"/>
        </w:r>
      </w:del>
    </w:p>
    <w:p w14:paraId="371B3658" w14:textId="2907CBA0" w:rsidR="00183855" w:rsidDel="000A3E8D" w:rsidRDefault="000A3E8D">
      <w:pPr>
        <w:pStyle w:val="TOC2"/>
        <w:tabs>
          <w:tab w:val="left" w:pos="880"/>
          <w:tab w:val="right" w:pos="9204"/>
        </w:tabs>
        <w:rPr>
          <w:del w:id="179" w:author="Houyem Rais" w:date="2024-02-22T15:17:00Z"/>
          <w:rFonts w:eastAsiaTheme="minorEastAsia" w:cstheme="minorBidi"/>
          <w:smallCaps w:val="0"/>
          <w:noProof/>
          <w:kern w:val="2"/>
          <w:sz w:val="22"/>
          <w:szCs w:val="22"/>
          <w:lang w:val="en-US"/>
          <w14:ligatures w14:val="standardContextual"/>
        </w:rPr>
      </w:pPr>
      <w:del w:id="180" w:author="Houyem Rais" w:date="2024-02-22T15:17:00Z">
        <w:r w:rsidDel="000A3E8D">
          <w:fldChar w:fldCharType="begin"/>
        </w:r>
        <w:r w:rsidDel="000A3E8D">
          <w:delInstrText>HYPERLINK \l "_Toc142174700"</w:delInstrText>
        </w:r>
        <w:r w:rsidDel="000A3E8D">
          <w:fldChar w:fldCharType="separate"/>
        </w:r>
        <w:r w:rsidR="00183855" w:rsidRPr="009A7999" w:rsidDel="000A3E8D">
          <w:rPr>
            <w:rStyle w:val="Hyperlink"/>
            <w:noProof/>
            <w:spacing w:val="-2"/>
          </w:rPr>
          <w:delText>7.1.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Plan d’Investissement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_Toc142174700 \h </w:delInstrText>
        </w:r>
        <w:r w:rsidR="00183855" w:rsidDel="000A3E8D">
          <w:rPr>
            <w:noProof/>
            <w:webHidden/>
          </w:rPr>
        </w:r>
        <w:r w:rsidR="00183855" w:rsidDel="000A3E8D">
          <w:rPr>
            <w:noProof/>
            <w:webHidden/>
          </w:rPr>
          <w:fldChar w:fldCharType="separate"/>
        </w:r>
        <w:r w:rsidR="00040A67" w:rsidDel="000A3E8D">
          <w:rPr>
            <w:noProof/>
            <w:webHidden/>
          </w:rPr>
          <w:delText>59</w:delText>
        </w:r>
        <w:r w:rsidR="00183855" w:rsidDel="000A3E8D">
          <w:rPr>
            <w:noProof/>
            <w:webHidden/>
          </w:rPr>
          <w:fldChar w:fldCharType="end"/>
        </w:r>
        <w:r w:rsidDel="000A3E8D">
          <w:rPr>
            <w:noProof/>
          </w:rPr>
          <w:fldChar w:fldCharType="end"/>
        </w:r>
      </w:del>
    </w:p>
    <w:p w14:paraId="2A00B17A" w14:textId="45AB91C0" w:rsidR="00183855" w:rsidDel="000A3E8D" w:rsidRDefault="000A3E8D">
      <w:pPr>
        <w:pStyle w:val="TOC3"/>
        <w:tabs>
          <w:tab w:val="left" w:pos="1320"/>
          <w:tab w:val="right" w:pos="9204"/>
        </w:tabs>
        <w:rPr>
          <w:del w:id="181" w:author="Houyem Rais" w:date="2024-02-22T15:17:00Z"/>
          <w:rFonts w:eastAsiaTheme="minorEastAsia" w:cstheme="minorBidi"/>
          <w:i w:val="0"/>
          <w:iCs w:val="0"/>
          <w:noProof/>
          <w:kern w:val="2"/>
          <w:sz w:val="22"/>
          <w:szCs w:val="22"/>
          <w:lang w:val="en-US"/>
          <w14:ligatures w14:val="standardContextual"/>
        </w:rPr>
      </w:pPr>
      <w:del w:id="182" w:author="Houyem Rais" w:date="2024-02-22T15:17:00Z">
        <w:r w:rsidDel="000A3E8D">
          <w:fldChar w:fldCharType="begin"/>
        </w:r>
        <w:r w:rsidDel="000A3E8D">
          <w:delInstrText>HYPERLINK \l "_Toc142174701"</w:delInstrText>
        </w:r>
        <w:r w:rsidDel="000A3E8D">
          <w:fldChar w:fldCharType="separate"/>
        </w:r>
        <w:r w:rsidR="00183855" w:rsidRPr="009A7999" w:rsidDel="000A3E8D">
          <w:rPr>
            <w:rStyle w:val="Hyperlink"/>
            <w:noProof/>
            <w:spacing w:val="-2"/>
          </w:rPr>
          <w:delText>7.1.1.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Coûts de construction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_Toc142174701 \h </w:delInstrText>
        </w:r>
        <w:r w:rsidR="00183855" w:rsidDel="000A3E8D">
          <w:rPr>
            <w:noProof/>
            <w:webHidden/>
          </w:rPr>
        </w:r>
        <w:r w:rsidR="00183855" w:rsidDel="000A3E8D">
          <w:rPr>
            <w:noProof/>
            <w:webHidden/>
          </w:rPr>
          <w:fldChar w:fldCharType="separate"/>
        </w:r>
        <w:r w:rsidR="00040A67" w:rsidDel="000A3E8D">
          <w:rPr>
            <w:noProof/>
            <w:webHidden/>
          </w:rPr>
          <w:delText>59</w:delText>
        </w:r>
        <w:r w:rsidR="00183855" w:rsidDel="000A3E8D">
          <w:rPr>
            <w:noProof/>
            <w:webHidden/>
          </w:rPr>
          <w:fldChar w:fldCharType="end"/>
        </w:r>
        <w:r w:rsidDel="000A3E8D">
          <w:rPr>
            <w:noProof/>
          </w:rPr>
          <w:fldChar w:fldCharType="end"/>
        </w:r>
      </w:del>
    </w:p>
    <w:p w14:paraId="77A5512F" w14:textId="2FEC6D16" w:rsidR="00183855" w:rsidDel="000A3E8D" w:rsidRDefault="000A3E8D">
      <w:pPr>
        <w:pStyle w:val="TOC3"/>
        <w:tabs>
          <w:tab w:val="left" w:pos="1320"/>
          <w:tab w:val="right" w:pos="9204"/>
        </w:tabs>
        <w:rPr>
          <w:del w:id="183" w:author="Houyem Rais" w:date="2024-02-22T15:17:00Z"/>
          <w:rFonts w:eastAsiaTheme="minorEastAsia" w:cstheme="minorBidi"/>
          <w:i w:val="0"/>
          <w:iCs w:val="0"/>
          <w:noProof/>
          <w:kern w:val="2"/>
          <w:sz w:val="22"/>
          <w:szCs w:val="22"/>
          <w:lang w:val="en-US"/>
          <w14:ligatures w14:val="standardContextual"/>
        </w:rPr>
      </w:pPr>
      <w:del w:id="184" w:author="Houyem Rais" w:date="2024-02-22T15:17:00Z">
        <w:r w:rsidDel="000A3E8D">
          <w:fldChar w:fldCharType="begin"/>
        </w:r>
        <w:r w:rsidDel="000A3E8D">
          <w:delInstrText>HYPERLINK \l "_Toc142174702"</w:delInstrText>
        </w:r>
        <w:r w:rsidDel="000A3E8D">
          <w:fldChar w:fldCharType="separate"/>
        </w:r>
        <w:r w:rsidR="00183855" w:rsidRPr="009A7999" w:rsidDel="000A3E8D">
          <w:rPr>
            <w:rStyle w:val="Hyperlink"/>
            <w:noProof/>
            <w:spacing w:val="-2"/>
          </w:rPr>
          <w:delText>7.1.2.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Durée d’amortissement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_Toc142174702 \h </w:delInstrText>
        </w:r>
        <w:r w:rsidR="00183855" w:rsidDel="000A3E8D">
          <w:rPr>
            <w:noProof/>
            <w:webHidden/>
          </w:rPr>
        </w:r>
        <w:r w:rsidR="00183855" w:rsidDel="000A3E8D">
          <w:rPr>
            <w:noProof/>
            <w:webHidden/>
          </w:rPr>
          <w:fldChar w:fldCharType="separate"/>
        </w:r>
        <w:r w:rsidR="00040A67" w:rsidDel="000A3E8D">
          <w:rPr>
            <w:noProof/>
            <w:webHidden/>
          </w:rPr>
          <w:delText>59</w:delText>
        </w:r>
        <w:r w:rsidR="00183855" w:rsidDel="000A3E8D">
          <w:rPr>
            <w:noProof/>
            <w:webHidden/>
          </w:rPr>
          <w:fldChar w:fldCharType="end"/>
        </w:r>
        <w:r w:rsidDel="000A3E8D">
          <w:rPr>
            <w:noProof/>
          </w:rPr>
          <w:fldChar w:fldCharType="end"/>
        </w:r>
      </w:del>
    </w:p>
    <w:p w14:paraId="1C287D4D" w14:textId="4A032882" w:rsidR="00183855" w:rsidDel="000A3E8D" w:rsidRDefault="000A3E8D">
      <w:pPr>
        <w:pStyle w:val="TOC2"/>
        <w:tabs>
          <w:tab w:val="left" w:pos="880"/>
          <w:tab w:val="right" w:pos="9204"/>
        </w:tabs>
        <w:rPr>
          <w:del w:id="185" w:author="Houyem Rais" w:date="2024-02-22T15:17:00Z"/>
          <w:rFonts w:eastAsiaTheme="minorEastAsia" w:cstheme="minorBidi"/>
          <w:smallCaps w:val="0"/>
          <w:noProof/>
          <w:kern w:val="2"/>
          <w:sz w:val="22"/>
          <w:szCs w:val="22"/>
          <w:lang w:val="en-US"/>
          <w14:ligatures w14:val="standardContextual"/>
        </w:rPr>
      </w:pPr>
      <w:del w:id="186" w:author="Houyem Rais" w:date="2024-02-22T15:17:00Z">
        <w:r w:rsidDel="000A3E8D">
          <w:fldChar w:fldCharType="begin"/>
        </w:r>
        <w:r w:rsidDel="000A3E8D">
          <w:delInstrText>HYPERLINK \l "_Toc142174703"</w:delInstrText>
        </w:r>
        <w:r w:rsidDel="000A3E8D">
          <w:fldChar w:fldCharType="separate"/>
        </w:r>
        <w:r w:rsidR="00183855" w:rsidRPr="009A7999" w:rsidDel="000A3E8D">
          <w:rPr>
            <w:rStyle w:val="Hyperlink"/>
            <w:noProof/>
            <w:spacing w:val="-2"/>
          </w:rPr>
          <w:delText>7.2.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Les coûts d’entretien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_Toc142174703 \h </w:delInstrText>
        </w:r>
        <w:r w:rsidR="00183855" w:rsidDel="000A3E8D">
          <w:rPr>
            <w:noProof/>
            <w:webHidden/>
          </w:rPr>
        </w:r>
        <w:r w:rsidR="00183855" w:rsidDel="000A3E8D">
          <w:rPr>
            <w:noProof/>
            <w:webHidden/>
          </w:rPr>
          <w:fldChar w:fldCharType="separate"/>
        </w:r>
        <w:r w:rsidR="00040A67" w:rsidDel="000A3E8D">
          <w:rPr>
            <w:noProof/>
            <w:webHidden/>
          </w:rPr>
          <w:delText>60</w:delText>
        </w:r>
        <w:r w:rsidR="00183855" w:rsidDel="000A3E8D">
          <w:rPr>
            <w:noProof/>
            <w:webHidden/>
          </w:rPr>
          <w:fldChar w:fldCharType="end"/>
        </w:r>
        <w:r w:rsidDel="000A3E8D">
          <w:rPr>
            <w:noProof/>
          </w:rPr>
          <w:fldChar w:fldCharType="end"/>
        </w:r>
      </w:del>
    </w:p>
    <w:p w14:paraId="585BA4F3" w14:textId="3616B8E1" w:rsidR="00183855" w:rsidDel="000A3E8D" w:rsidRDefault="000A3E8D">
      <w:pPr>
        <w:pStyle w:val="TOC3"/>
        <w:tabs>
          <w:tab w:val="left" w:pos="1320"/>
          <w:tab w:val="right" w:pos="9204"/>
        </w:tabs>
        <w:rPr>
          <w:del w:id="187" w:author="Houyem Rais" w:date="2024-02-22T15:17:00Z"/>
          <w:rFonts w:eastAsiaTheme="minorEastAsia" w:cstheme="minorBidi"/>
          <w:i w:val="0"/>
          <w:iCs w:val="0"/>
          <w:noProof/>
          <w:kern w:val="2"/>
          <w:sz w:val="22"/>
          <w:szCs w:val="22"/>
          <w:lang w:val="en-US"/>
          <w14:ligatures w14:val="standardContextual"/>
        </w:rPr>
      </w:pPr>
      <w:del w:id="188" w:author="Houyem Rais" w:date="2024-02-22T15:17:00Z">
        <w:r w:rsidDel="000A3E8D">
          <w:fldChar w:fldCharType="begin"/>
        </w:r>
        <w:r w:rsidDel="000A3E8D">
          <w:delInstrText>HYPERLINK \l "_Toc142174704"</w:delInstrText>
        </w:r>
        <w:r w:rsidDel="000A3E8D">
          <w:fldChar w:fldCharType="separate"/>
        </w:r>
        <w:r w:rsidR="00183855" w:rsidRPr="009A7999" w:rsidDel="000A3E8D">
          <w:rPr>
            <w:rStyle w:val="Hyperlink"/>
            <w:noProof/>
            <w:spacing w:val="-2"/>
          </w:rPr>
          <w:delText>7.2.1.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Entretien du viaduc</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_Toc142174704 \h </w:delInstrText>
        </w:r>
        <w:r w:rsidR="00183855" w:rsidDel="000A3E8D">
          <w:rPr>
            <w:noProof/>
            <w:webHidden/>
          </w:rPr>
        </w:r>
        <w:r w:rsidR="00183855" w:rsidDel="000A3E8D">
          <w:rPr>
            <w:noProof/>
            <w:webHidden/>
          </w:rPr>
          <w:fldChar w:fldCharType="separate"/>
        </w:r>
        <w:r w:rsidR="00040A67" w:rsidDel="000A3E8D">
          <w:rPr>
            <w:noProof/>
            <w:webHidden/>
          </w:rPr>
          <w:delText>60</w:delText>
        </w:r>
        <w:r w:rsidR="00183855" w:rsidDel="000A3E8D">
          <w:rPr>
            <w:noProof/>
            <w:webHidden/>
          </w:rPr>
          <w:fldChar w:fldCharType="end"/>
        </w:r>
        <w:r w:rsidDel="000A3E8D">
          <w:rPr>
            <w:noProof/>
          </w:rPr>
          <w:fldChar w:fldCharType="end"/>
        </w:r>
      </w:del>
    </w:p>
    <w:p w14:paraId="4ED3DE09" w14:textId="675B6B6A" w:rsidR="00183855" w:rsidDel="000A3E8D" w:rsidRDefault="000A3E8D">
      <w:pPr>
        <w:pStyle w:val="TOC3"/>
        <w:tabs>
          <w:tab w:val="left" w:pos="1320"/>
          <w:tab w:val="right" w:pos="9204"/>
        </w:tabs>
        <w:rPr>
          <w:del w:id="189" w:author="Houyem Rais" w:date="2024-02-22T15:17:00Z"/>
          <w:rFonts w:eastAsiaTheme="minorEastAsia" w:cstheme="minorBidi"/>
          <w:i w:val="0"/>
          <w:iCs w:val="0"/>
          <w:noProof/>
          <w:kern w:val="2"/>
          <w:sz w:val="22"/>
          <w:szCs w:val="22"/>
          <w:lang w:val="en-US"/>
          <w14:ligatures w14:val="standardContextual"/>
        </w:rPr>
      </w:pPr>
      <w:del w:id="190" w:author="Houyem Rais" w:date="2024-02-22T15:17:00Z">
        <w:r w:rsidDel="000A3E8D">
          <w:fldChar w:fldCharType="begin"/>
        </w:r>
        <w:r w:rsidDel="000A3E8D">
          <w:delInstrText>HYPERLINK \l "_Toc142174705"</w:delInstrText>
        </w:r>
        <w:r w:rsidDel="000A3E8D">
          <w:fldChar w:fldCharType="separate"/>
        </w:r>
        <w:r w:rsidR="00183855" w:rsidRPr="009A7999" w:rsidDel="000A3E8D">
          <w:rPr>
            <w:rStyle w:val="Hyperlink"/>
            <w:noProof/>
            <w:spacing w:val="-2"/>
          </w:rPr>
          <w:delText>7.2.2.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Entretien des voies d’accès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_Toc142174705 \h </w:delInstrText>
        </w:r>
        <w:r w:rsidR="00183855" w:rsidDel="000A3E8D">
          <w:rPr>
            <w:noProof/>
            <w:webHidden/>
          </w:rPr>
        </w:r>
        <w:r w:rsidR="00183855" w:rsidDel="000A3E8D">
          <w:rPr>
            <w:noProof/>
            <w:webHidden/>
          </w:rPr>
          <w:fldChar w:fldCharType="separate"/>
        </w:r>
        <w:r w:rsidR="00040A67" w:rsidDel="000A3E8D">
          <w:rPr>
            <w:noProof/>
            <w:webHidden/>
          </w:rPr>
          <w:delText>61</w:delText>
        </w:r>
        <w:r w:rsidR="00183855" w:rsidDel="000A3E8D">
          <w:rPr>
            <w:noProof/>
            <w:webHidden/>
          </w:rPr>
          <w:fldChar w:fldCharType="end"/>
        </w:r>
        <w:r w:rsidDel="000A3E8D">
          <w:rPr>
            <w:noProof/>
          </w:rPr>
          <w:fldChar w:fldCharType="end"/>
        </w:r>
      </w:del>
    </w:p>
    <w:p w14:paraId="30F9DE5B" w14:textId="126C46E8" w:rsidR="00183855" w:rsidDel="000A3E8D" w:rsidRDefault="000A3E8D">
      <w:pPr>
        <w:pStyle w:val="TOC2"/>
        <w:tabs>
          <w:tab w:val="left" w:pos="880"/>
          <w:tab w:val="right" w:pos="9204"/>
        </w:tabs>
        <w:rPr>
          <w:del w:id="191" w:author="Houyem Rais" w:date="2024-02-22T15:17:00Z"/>
          <w:rFonts w:eastAsiaTheme="minorEastAsia" w:cstheme="minorBidi"/>
          <w:smallCaps w:val="0"/>
          <w:noProof/>
          <w:kern w:val="2"/>
          <w:sz w:val="22"/>
          <w:szCs w:val="22"/>
          <w:lang w:val="en-US"/>
          <w14:ligatures w14:val="standardContextual"/>
        </w:rPr>
      </w:pPr>
      <w:del w:id="192" w:author="Houyem Rais" w:date="2024-02-22T15:17:00Z">
        <w:r w:rsidDel="000A3E8D">
          <w:fldChar w:fldCharType="begin"/>
        </w:r>
        <w:r w:rsidDel="000A3E8D">
          <w:delInstrText>HYPERLINK \l "_Toc142174706"</w:delInstrText>
        </w:r>
        <w:r w:rsidDel="000A3E8D">
          <w:fldChar w:fldCharType="separate"/>
        </w:r>
        <w:r w:rsidR="00183855" w:rsidRPr="009A7999" w:rsidDel="000A3E8D">
          <w:rPr>
            <w:rStyle w:val="Hyperlink"/>
            <w:noProof/>
            <w:spacing w:val="-2"/>
          </w:rPr>
          <w:delText>7.3.</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Les coûts d’exploitation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_Toc142174706 \h </w:delInstrText>
        </w:r>
        <w:r w:rsidR="00183855" w:rsidDel="000A3E8D">
          <w:rPr>
            <w:noProof/>
            <w:webHidden/>
          </w:rPr>
        </w:r>
        <w:r w:rsidR="00183855" w:rsidDel="000A3E8D">
          <w:rPr>
            <w:noProof/>
            <w:webHidden/>
          </w:rPr>
          <w:fldChar w:fldCharType="separate"/>
        </w:r>
        <w:r w:rsidR="00040A67" w:rsidDel="000A3E8D">
          <w:rPr>
            <w:noProof/>
            <w:webHidden/>
          </w:rPr>
          <w:delText>62</w:delText>
        </w:r>
        <w:r w:rsidR="00183855" w:rsidDel="000A3E8D">
          <w:rPr>
            <w:noProof/>
            <w:webHidden/>
          </w:rPr>
          <w:fldChar w:fldCharType="end"/>
        </w:r>
        <w:r w:rsidDel="000A3E8D">
          <w:rPr>
            <w:noProof/>
          </w:rPr>
          <w:fldChar w:fldCharType="end"/>
        </w:r>
      </w:del>
    </w:p>
    <w:p w14:paraId="7CD40FCA" w14:textId="5AAFB2B8" w:rsidR="00183855" w:rsidDel="000A3E8D" w:rsidRDefault="000A3E8D">
      <w:pPr>
        <w:pStyle w:val="TOC3"/>
        <w:tabs>
          <w:tab w:val="left" w:pos="1320"/>
          <w:tab w:val="right" w:pos="9204"/>
        </w:tabs>
        <w:rPr>
          <w:del w:id="193" w:author="Houyem Rais" w:date="2024-02-22T15:17:00Z"/>
          <w:rFonts w:eastAsiaTheme="minorEastAsia" w:cstheme="minorBidi"/>
          <w:i w:val="0"/>
          <w:iCs w:val="0"/>
          <w:noProof/>
          <w:kern w:val="2"/>
          <w:sz w:val="22"/>
          <w:szCs w:val="22"/>
          <w:lang w:val="en-US"/>
          <w14:ligatures w14:val="standardContextual"/>
        </w:rPr>
      </w:pPr>
      <w:del w:id="194" w:author="Houyem Rais" w:date="2024-02-22T15:17:00Z">
        <w:r w:rsidDel="000A3E8D">
          <w:fldChar w:fldCharType="begin"/>
        </w:r>
        <w:r w:rsidDel="000A3E8D">
          <w:delInstrText>HYPERLINK \l "_Toc142174707"</w:delInstrText>
        </w:r>
        <w:r w:rsidDel="000A3E8D">
          <w:fldChar w:fldCharType="separate"/>
        </w:r>
        <w:r w:rsidR="00183855" w:rsidRPr="009A7999" w:rsidDel="000A3E8D">
          <w:rPr>
            <w:rStyle w:val="Hyperlink"/>
            <w:noProof/>
            <w:spacing w:val="-2"/>
          </w:rPr>
          <w:delText>7.3.1.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Les salaires et charges salariales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_Toc142174707 \h </w:delInstrText>
        </w:r>
        <w:r w:rsidR="00183855" w:rsidDel="000A3E8D">
          <w:rPr>
            <w:noProof/>
            <w:webHidden/>
          </w:rPr>
        </w:r>
        <w:r w:rsidR="00183855" w:rsidDel="000A3E8D">
          <w:rPr>
            <w:noProof/>
            <w:webHidden/>
          </w:rPr>
          <w:fldChar w:fldCharType="separate"/>
        </w:r>
        <w:r w:rsidR="00040A67" w:rsidDel="000A3E8D">
          <w:rPr>
            <w:noProof/>
            <w:webHidden/>
          </w:rPr>
          <w:delText>62</w:delText>
        </w:r>
        <w:r w:rsidR="00183855" w:rsidDel="000A3E8D">
          <w:rPr>
            <w:noProof/>
            <w:webHidden/>
          </w:rPr>
          <w:fldChar w:fldCharType="end"/>
        </w:r>
        <w:r w:rsidDel="000A3E8D">
          <w:rPr>
            <w:noProof/>
          </w:rPr>
          <w:fldChar w:fldCharType="end"/>
        </w:r>
      </w:del>
    </w:p>
    <w:p w14:paraId="6E6EA434" w14:textId="511798A6" w:rsidR="00183855" w:rsidDel="000A3E8D" w:rsidRDefault="000A3E8D">
      <w:pPr>
        <w:pStyle w:val="TOC3"/>
        <w:tabs>
          <w:tab w:val="left" w:pos="1320"/>
          <w:tab w:val="right" w:pos="9204"/>
        </w:tabs>
        <w:rPr>
          <w:del w:id="195" w:author="Houyem Rais" w:date="2024-02-22T15:17:00Z"/>
          <w:rFonts w:eastAsiaTheme="minorEastAsia" w:cstheme="minorBidi"/>
          <w:i w:val="0"/>
          <w:iCs w:val="0"/>
          <w:noProof/>
          <w:kern w:val="2"/>
          <w:sz w:val="22"/>
          <w:szCs w:val="22"/>
          <w:lang w:val="en-US"/>
          <w14:ligatures w14:val="standardContextual"/>
        </w:rPr>
      </w:pPr>
      <w:del w:id="196" w:author="Houyem Rais" w:date="2024-02-22T15:17:00Z">
        <w:r w:rsidDel="000A3E8D">
          <w:fldChar w:fldCharType="begin"/>
        </w:r>
        <w:r w:rsidDel="000A3E8D">
          <w:delInstrText>HYPERLINK \l "_Toc142174708"</w:delInstrText>
        </w:r>
        <w:r w:rsidDel="000A3E8D">
          <w:fldChar w:fldCharType="separate"/>
        </w:r>
        <w:r w:rsidR="00183855" w:rsidRPr="009A7999" w:rsidDel="000A3E8D">
          <w:rPr>
            <w:rStyle w:val="Hyperlink"/>
            <w:noProof/>
            <w:spacing w:val="-2"/>
          </w:rPr>
          <w:delText>7.3.2.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Autres charges d’exploitation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_Toc142174708 \h </w:delInstrText>
        </w:r>
        <w:r w:rsidR="00183855" w:rsidDel="000A3E8D">
          <w:rPr>
            <w:noProof/>
            <w:webHidden/>
          </w:rPr>
        </w:r>
        <w:r w:rsidR="00183855" w:rsidDel="000A3E8D">
          <w:rPr>
            <w:noProof/>
            <w:webHidden/>
          </w:rPr>
          <w:fldChar w:fldCharType="separate"/>
        </w:r>
        <w:r w:rsidR="00040A67" w:rsidDel="000A3E8D">
          <w:rPr>
            <w:noProof/>
            <w:webHidden/>
          </w:rPr>
          <w:delText>63</w:delText>
        </w:r>
        <w:r w:rsidR="00183855" w:rsidDel="000A3E8D">
          <w:rPr>
            <w:noProof/>
            <w:webHidden/>
          </w:rPr>
          <w:fldChar w:fldCharType="end"/>
        </w:r>
        <w:r w:rsidDel="000A3E8D">
          <w:rPr>
            <w:noProof/>
          </w:rPr>
          <w:fldChar w:fldCharType="end"/>
        </w:r>
      </w:del>
    </w:p>
    <w:p w14:paraId="259E476B" w14:textId="70F3472F" w:rsidR="00183855" w:rsidDel="000A3E8D" w:rsidRDefault="000A3E8D">
      <w:pPr>
        <w:pStyle w:val="TOC3"/>
        <w:tabs>
          <w:tab w:val="left" w:pos="1320"/>
          <w:tab w:val="right" w:pos="9204"/>
        </w:tabs>
        <w:rPr>
          <w:del w:id="197" w:author="Houyem Rais" w:date="2024-02-22T15:17:00Z"/>
          <w:rFonts w:eastAsiaTheme="minorEastAsia" w:cstheme="minorBidi"/>
          <w:i w:val="0"/>
          <w:iCs w:val="0"/>
          <w:noProof/>
          <w:kern w:val="2"/>
          <w:sz w:val="22"/>
          <w:szCs w:val="22"/>
          <w:lang w:val="en-US"/>
          <w14:ligatures w14:val="standardContextual"/>
        </w:rPr>
      </w:pPr>
      <w:del w:id="198" w:author="Houyem Rais" w:date="2024-02-22T15:17:00Z">
        <w:r w:rsidDel="000A3E8D">
          <w:fldChar w:fldCharType="begin"/>
        </w:r>
        <w:r w:rsidDel="000A3E8D">
          <w:delInstrText>HYPERLINK \l "_Toc142174709"</w:delInstrText>
        </w:r>
        <w:r w:rsidDel="000A3E8D">
          <w:fldChar w:fldCharType="separate"/>
        </w:r>
        <w:r w:rsidR="00183855" w:rsidRPr="009A7999" w:rsidDel="000A3E8D">
          <w:rPr>
            <w:rStyle w:val="Hyperlink"/>
            <w:noProof/>
            <w:spacing w:val="-2"/>
          </w:rPr>
          <w:delText>7.3.3.</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Coûts d’exploitation annuels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_Toc142174709 \h </w:delInstrText>
        </w:r>
        <w:r w:rsidR="00183855" w:rsidDel="000A3E8D">
          <w:rPr>
            <w:noProof/>
            <w:webHidden/>
          </w:rPr>
        </w:r>
        <w:r w:rsidR="00183855" w:rsidDel="000A3E8D">
          <w:rPr>
            <w:noProof/>
            <w:webHidden/>
          </w:rPr>
          <w:fldChar w:fldCharType="separate"/>
        </w:r>
        <w:r w:rsidR="00040A67" w:rsidDel="000A3E8D">
          <w:rPr>
            <w:noProof/>
            <w:webHidden/>
          </w:rPr>
          <w:delText>63</w:delText>
        </w:r>
        <w:r w:rsidR="00183855" w:rsidDel="000A3E8D">
          <w:rPr>
            <w:noProof/>
            <w:webHidden/>
          </w:rPr>
          <w:fldChar w:fldCharType="end"/>
        </w:r>
        <w:r w:rsidDel="000A3E8D">
          <w:rPr>
            <w:noProof/>
          </w:rPr>
          <w:fldChar w:fldCharType="end"/>
        </w:r>
      </w:del>
    </w:p>
    <w:p w14:paraId="44269655" w14:textId="5EBECDDE" w:rsidR="00183855" w:rsidDel="000A3E8D" w:rsidRDefault="000A3E8D">
      <w:pPr>
        <w:pStyle w:val="TOC2"/>
        <w:tabs>
          <w:tab w:val="left" w:pos="880"/>
          <w:tab w:val="right" w:pos="9204"/>
        </w:tabs>
        <w:rPr>
          <w:del w:id="199" w:author="Houyem Rais" w:date="2024-02-22T15:17:00Z"/>
          <w:rFonts w:eastAsiaTheme="minorEastAsia" w:cstheme="minorBidi"/>
          <w:smallCaps w:val="0"/>
          <w:noProof/>
          <w:kern w:val="2"/>
          <w:sz w:val="22"/>
          <w:szCs w:val="22"/>
          <w:lang w:val="en-US"/>
          <w14:ligatures w14:val="standardContextual"/>
        </w:rPr>
      </w:pPr>
      <w:del w:id="200" w:author="Houyem Rais" w:date="2024-02-22T15:17:00Z">
        <w:r w:rsidDel="000A3E8D">
          <w:fldChar w:fldCharType="begin"/>
        </w:r>
        <w:r w:rsidDel="000A3E8D">
          <w:delInstrText>HYPERLINK \l "_Toc142174710"</w:delInstrText>
        </w:r>
        <w:r w:rsidDel="000A3E8D">
          <w:fldChar w:fldCharType="separate"/>
        </w:r>
        <w:r w:rsidR="00183855" w:rsidRPr="009A7999" w:rsidDel="000A3E8D">
          <w:rPr>
            <w:rStyle w:val="Hyperlink"/>
            <w:noProof/>
            <w:spacing w:val="-2"/>
          </w:rPr>
          <w:delText>7.4.</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Les recettes d’exploitation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_Toc142174710 \h </w:delInstrText>
        </w:r>
        <w:r w:rsidR="00183855" w:rsidDel="000A3E8D">
          <w:rPr>
            <w:noProof/>
            <w:webHidden/>
          </w:rPr>
        </w:r>
        <w:r w:rsidR="00183855" w:rsidDel="000A3E8D">
          <w:rPr>
            <w:noProof/>
            <w:webHidden/>
          </w:rPr>
          <w:fldChar w:fldCharType="separate"/>
        </w:r>
        <w:r w:rsidR="00040A67" w:rsidDel="000A3E8D">
          <w:rPr>
            <w:noProof/>
            <w:webHidden/>
          </w:rPr>
          <w:delText>64</w:delText>
        </w:r>
        <w:r w:rsidR="00183855" w:rsidDel="000A3E8D">
          <w:rPr>
            <w:noProof/>
            <w:webHidden/>
          </w:rPr>
          <w:fldChar w:fldCharType="end"/>
        </w:r>
        <w:r w:rsidDel="000A3E8D">
          <w:rPr>
            <w:noProof/>
          </w:rPr>
          <w:fldChar w:fldCharType="end"/>
        </w:r>
      </w:del>
    </w:p>
    <w:p w14:paraId="17621924" w14:textId="259833F5" w:rsidR="00183855" w:rsidDel="000A3E8D" w:rsidRDefault="000A3E8D">
      <w:pPr>
        <w:pStyle w:val="TOC3"/>
        <w:tabs>
          <w:tab w:val="left" w:pos="1320"/>
          <w:tab w:val="right" w:pos="9204"/>
        </w:tabs>
        <w:rPr>
          <w:del w:id="201" w:author="Houyem Rais" w:date="2024-02-22T15:17:00Z"/>
          <w:rFonts w:eastAsiaTheme="minorEastAsia" w:cstheme="minorBidi"/>
          <w:i w:val="0"/>
          <w:iCs w:val="0"/>
          <w:noProof/>
          <w:kern w:val="2"/>
          <w:sz w:val="22"/>
          <w:szCs w:val="22"/>
          <w:lang w:val="en-US"/>
          <w14:ligatures w14:val="standardContextual"/>
        </w:rPr>
      </w:pPr>
      <w:del w:id="202" w:author="Houyem Rais" w:date="2024-02-22T15:17:00Z">
        <w:r w:rsidDel="000A3E8D">
          <w:fldChar w:fldCharType="begin"/>
        </w:r>
        <w:r w:rsidDel="000A3E8D">
          <w:delInstrText>HYPERLINK \l "_Toc142174711"</w:delInstrText>
        </w:r>
        <w:r w:rsidDel="000A3E8D">
          <w:fldChar w:fldCharType="separate"/>
        </w:r>
        <w:r w:rsidR="00183855" w:rsidRPr="009A7999" w:rsidDel="000A3E8D">
          <w:rPr>
            <w:rStyle w:val="Hyperlink"/>
            <w:noProof/>
            <w:spacing w:val="-2"/>
          </w:rPr>
          <w:delText>7.4.1.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La tarification du péage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_Toc142174711 \h </w:delInstrText>
        </w:r>
        <w:r w:rsidR="00183855" w:rsidDel="000A3E8D">
          <w:rPr>
            <w:noProof/>
            <w:webHidden/>
          </w:rPr>
        </w:r>
        <w:r w:rsidR="00183855" w:rsidDel="000A3E8D">
          <w:rPr>
            <w:noProof/>
            <w:webHidden/>
          </w:rPr>
          <w:fldChar w:fldCharType="separate"/>
        </w:r>
        <w:r w:rsidR="00040A67" w:rsidDel="000A3E8D">
          <w:rPr>
            <w:noProof/>
            <w:webHidden/>
          </w:rPr>
          <w:delText>64</w:delText>
        </w:r>
        <w:r w:rsidR="00183855" w:rsidDel="000A3E8D">
          <w:rPr>
            <w:noProof/>
            <w:webHidden/>
          </w:rPr>
          <w:fldChar w:fldCharType="end"/>
        </w:r>
        <w:r w:rsidDel="000A3E8D">
          <w:rPr>
            <w:noProof/>
          </w:rPr>
          <w:fldChar w:fldCharType="end"/>
        </w:r>
      </w:del>
    </w:p>
    <w:p w14:paraId="296B40E3" w14:textId="3617ED8F" w:rsidR="00183855" w:rsidDel="000A3E8D" w:rsidRDefault="000A3E8D">
      <w:pPr>
        <w:pStyle w:val="TOC3"/>
        <w:tabs>
          <w:tab w:val="left" w:pos="1320"/>
          <w:tab w:val="right" w:pos="9204"/>
        </w:tabs>
        <w:rPr>
          <w:del w:id="203" w:author="Houyem Rais" w:date="2024-02-22T15:17:00Z"/>
          <w:rFonts w:eastAsiaTheme="minorEastAsia" w:cstheme="minorBidi"/>
          <w:i w:val="0"/>
          <w:iCs w:val="0"/>
          <w:noProof/>
          <w:kern w:val="2"/>
          <w:sz w:val="22"/>
          <w:szCs w:val="22"/>
          <w:lang w:val="en-US"/>
          <w14:ligatures w14:val="standardContextual"/>
        </w:rPr>
      </w:pPr>
      <w:del w:id="204" w:author="Houyem Rais" w:date="2024-02-22T15:17:00Z">
        <w:r w:rsidDel="000A3E8D">
          <w:fldChar w:fldCharType="begin"/>
        </w:r>
        <w:r w:rsidDel="000A3E8D">
          <w:delInstrText>HYPERLINK \l "_Toc142174712"</w:delInstrText>
        </w:r>
        <w:r w:rsidDel="000A3E8D">
          <w:fldChar w:fldCharType="separate"/>
        </w:r>
        <w:r w:rsidR="00183855" w:rsidRPr="009A7999" w:rsidDel="000A3E8D">
          <w:rPr>
            <w:rStyle w:val="Hyperlink"/>
            <w:noProof/>
            <w:spacing w:val="-2"/>
          </w:rPr>
          <w:delText>7.4.2.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Détermination du tarif et de la structure du péage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_Toc142174712 \h </w:delInstrText>
        </w:r>
        <w:r w:rsidR="00183855" w:rsidDel="000A3E8D">
          <w:rPr>
            <w:noProof/>
            <w:webHidden/>
          </w:rPr>
        </w:r>
        <w:r w:rsidR="00183855" w:rsidDel="000A3E8D">
          <w:rPr>
            <w:noProof/>
            <w:webHidden/>
          </w:rPr>
          <w:fldChar w:fldCharType="separate"/>
        </w:r>
        <w:r w:rsidR="00040A67" w:rsidDel="000A3E8D">
          <w:rPr>
            <w:noProof/>
            <w:webHidden/>
          </w:rPr>
          <w:delText>64</w:delText>
        </w:r>
        <w:r w:rsidR="00183855" w:rsidDel="000A3E8D">
          <w:rPr>
            <w:noProof/>
            <w:webHidden/>
          </w:rPr>
          <w:fldChar w:fldCharType="end"/>
        </w:r>
        <w:r w:rsidDel="000A3E8D">
          <w:rPr>
            <w:noProof/>
          </w:rPr>
          <w:fldChar w:fldCharType="end"/>
        </w:r>
      </w:del>
    </w:p>
    <w:p w14:paraId="12A510E5" w14:textId="08760288" w:rsidR="00183855" w:rsidDel="000A3E8D" w:rsidRDefault="000A3E8D">
      <w:pPr>
        <w:pStyle w:val="TOC4"/>
        <w:tabs>
          <w:tab w:val="left" w:pos="1540"/>
          <w:tab w:val="right" w:pos="9204"/>
        </w:tabs>
        <w:rPr>
          <w:del w:id="205" w:author="Houyem Rais" w:date="2024-02-22T15:17:00Z"/>
          <w:rFonts w:eastAsiaTheme="minorEastAsia" w:cstheme="minorBidi"/>
          <w:noProof/>
          <w:kern w:val="2"/>
          <w:sz w:val="22"/>
          <w:szCs w:val="22"/>
          <w:lang w:val="en-US"/>
          <w14:ligatures w14:val="standardContextual"/>
        </w:rPr>
      </w:pPr>
      <w:del w:id="206" w:author="Houyem Rais" w:date="2024-02-22T15:17:00Z">
        <w:r w:rsidDel="000A3E8D">
          <w:fldChar w:fldCharType="begin"/>
        </w:r>
        <w:r w:rsidDel="000A3E8D">
          <w:delInstrText>HYPERLINK \l "_Toc142174713"</w:delInstrText>
        </w:r>
        <w:r w:rsidDel="000A3E8D">
          <w:fldChar w:fldCharType="separate"/>
        </w:r>
        <w:r w:rsidR="00183855" w:rsidRPr="009A7999" w:rsidDel="000A3E8D">
          <w:rPr>
            <w:rStyle w:val="Hyperlink"/>
            <w:bCs/>
            <w:noProof/>
          </w:rPr>
          <w:delText>7.4.2.1.</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Consultation publique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_Toc142174713 \h </w:delInstrText>
        </w:r>
        <w:r w:rsidR="00183855" w:rsidDel="000A3E8D">
          <w:rPr>
            <w:noProof/>
            <w:webHidden/>
          </w:rPr>
        </w:r>
        <w:r w:rsidR="00183855" w:rsidDel="000A3E8D">
          <w:rPr>
            <w:noProof/>
            <w:webHidden/>
          </w:rPr>
          <w:fldChar w:fldCharType="separate"/>
        </w:r>
        <w:r w:rsidR="00040A67" w:rsidDel="000A3E8D">
          <w:rPr>
            <w:noProof/>
            <w:webHidden/>
          </w:rPr>
          <w:delText>64</w:delText>
        </w:r>
        <w:r w:rsidR="00183855" w:rsidDel="000A3E8D">
          <w:rPr>
            <w:noProof/>
            <w:webHidden/>
          </w:rPr>
          <w:fldChar w:fldCharType="end"/>
        </w:r>
        <w:r w:rsidDel="000A3E8D">
          <w:rPr>
            <w:noProof/>
          </w:rPr>
          <w:fldChar w:fldCharType="end"/>
        </w:r>
      </w:del>
    </w:p>
    <w:p w14:paraId="6185DF28" w14:textId="08C3E084" w:rsidR="00183855" w:rsidDel="000A3E8D" w:rsidRDefault="000A3E8D">
      <w:pPr>
        <w:pStyle w:val="TOC4"/>
        <w:tabs>
          <w:tab w:val="left" w:pos="1540"/>
          <w:tab w:val="right" w:pos="9204"/>
        </w:tabs>
        <w:rPr>
          <w:del w:id="207" w:author="Houyem Rais" w:date="2024-02-22T15:17:00Z"/>
          <w:rFonts w:eastAsiaTheme="minorEastAsia" w:cstheme="minorBidi"/>
          <w:noProof/>
          <w:kern w:val="2"/>
          <w:sz w:val="22"/>
          <w:szCs w:val="22"/>
          <w:lang w:val="en-US"/>
          <w14:ligatures w14:val="standardContextual"/>
        </w:rPr>
      </w:pPr>
      <w:del w:id="208" w:author="Houyem Rais" w:date="2024-02-22T15:17:00Z">
        <w:r w:rsidDel="000A3E8D">
          <w:fldChar w:fldCharType="begin"/>
        </w:r>
        <w:r w:rsidDel="000A3E8D">
          <w:delInstrText>HYPERLINK \l "_Toc142174714"</w:delInstrText>
        </w:r>
        <w:r w:rsidDel="000A3E8D">
          <w:fldChar w:fldCharType="separate"/>
        </w:r>
        <w:r w:rsidR="00183855" w:rsidRPr="009A7999" w:rsidDel="000A3E8D">
          <w:rPr>
            <w:rStyle w:val="Hyperlink"/>
            <w:bCs/>
            <w:noProof/>
          </w:rPr>
          <w:delText>7.4.2.2.</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Tarification de péage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_Toc142174714 \h </w:delInstrText>
        </w:r>
        <w:r w:rsidR="00183855" w:rsidDel="000A3E8D">
          <w:rPr>
            <w:noProof/>
            <w:webHidden/>
          </w:rPr>
        </w:r>
        <w:r w:rsidR="00183855" w:rsidDel="000A3E8D">
          <w:rPr>
            <w:noProof/>
            <w:webHidden/>
          </w:rPr>
          <w:fldChar w:fldCharType="separate"/>
        </w:r>
        <w:r w:rsidR="00040A67" w:rsidDel="000A3E8D">
          <w:rPr>
            <w:noProof/>
            <w:webHidden/>
          </w:rPr>
          <w:delText>65</w:delText>
        </w:r>
        <w:r w:rsidR="00183855" w:rsidDel="000A3E8D">
          <w:rPr>
            <w:noProof/>
            <w:webHidden/>
          </w:rPr>
          <w:fldChar w:fldCharType="end"/>
        </w:r>
        <w:r w:rsidDel="000A3E8D">
          <w:rPr>
            <w:noProof/>
          </w:rPr>
          <w:fldChar w:fldCharType="end"/>
        </w:r>
      </w:del>
    </w:p>
    <w:p w14:paraId="67CEE3AF" w14:textId="073EE3B4" w:rsidR="00183855" w:rsidDel="000A3E8D" w:rsidRDefault="000A3E8D">
      <w:pPr>
        <w:pStyle w:val="TOC3"/>
        <w:tabs>
          <w:tab w:val="left" w:pos="1320"/>
          <w:tab w:val="right" w:pos="9204"/>
        </w:tabs>
        <w:rPr>
          <w:del w:id="209" w:author="Houyem Rais" w:date="2024-02-22T15:17:00Z"/>
          <w:rFonts w:eastAsiaTheme="minorEastAsia" w:cstheme="minorBidi"/>
          <w:i w:val="0"/>
          <w:iCs w:val="0"/>
          <w:noProof/>
          <w:kern w:val="2"/>
          <w:sz w:val="22"/>
          <w:szCs w:val="22"/>
          <w:lang w:val="en-US"/>
          <w14:ligatures w14:val="standardContextual"/>
        </w:rPr>
      </w:pPr>
      <w:del w:id="210" w:author="Houyem Rais" w:date="2024-02-22T15:17:00Z">
        <w:r w:rsidDel="000A3E8D">
          <w:fldChar w:fldCharType="begin"/>
        </w:r>
        <w:r w:rsidDel="000A3E8D">
          <w:delInstrText>HYPERLINK \l "_Toc142174715"</w:delInstrText>
        </w:r>
        <w:r w:rsidDel="000A3E8D">
          <w:fldChar w:fldCharType="separate"/>
        </w:r>
        <w:r w:rsidR="00183855" w:rsidRPr="009A7999" w:rsidDel="000A3E8D">
          <w:rPr>
            <w:rStyle w:val="Hyperlink"/>
            <w:noProof/>
            <w:spacing w:val="-2"/>
          </w:rPr>
          <w:delText>7.4.3.</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Les recettes de péage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_Toc142174715 \h </w:delInstrText>
        </w:r>
        <w:r w:rsidR="00183855" w:rsidDel="000A3E8D">
          <w:rPr>
            <w:noProof/>
            <w:webHidden/>
          </w:rPr>
        </w:r>
        <w:r w:rsidR="00183855" w:rsidDel="000A3E8D">
          <w:rPr>
            <w:noProof/>
            <w:webHidden/>
          </w:rPr>
          <w:fldChar w:fldCharType="separate"/>
        </w:r>
        <w:r w:rsidR="00040A67" w:rsidDel="000A3E8D">
          <w:rPr>
            <w:noProof/>
            <w:webHidden/>
          </w:rPr>
          <w:delText>66</w:delText>
        </w:r>
        <w:r w:rsidR="00183855" w:rsidDel="000A3E8D">
          <w:rPr>
            <w:noProof/>
            <w:webHidden/>
          </w:rPr>
          <w:fldChar w:fldCharType="end"/>
        </w:r>
        <w:r w:rsidDel="000A3E8D">
          <w:rPr>
            <w:noProof/>
          </w:rPr>
          <w:fldChar w:fldCharType="end"/>
        </w:r>
      </w:del>
    </w:p>
    <w:p w14:paraId="0701AED5" w14:textId="2F8CDDDA" w:rsidR="00183855" w:rsidDel="000A3E8D" w:rsidRDefault="000A3E8D">
      <w:pPr>
        <w:pStyle w:val="TOC3"/>
        <w:tabs>
          <w:tab w:val="left" w:pos="1320"/>
          <w:tab w:val="right" w:pos="9204"/>
        </w:tabs>
        <w:rPr>
          <w:del w:id="211" w:author="Houyem Rais" w:date="2024-02-22T15:17:00Z"/>
          <w:rFonts w:eastAsiaTheme="minorEastAsia" w:cstheme="minorBidi"/>
          <w:i w:val="0"/>
          <w:iCs w:val="0"/>
          <w:noProof/>
          <w:kern w:val="2"/>
          <w:sz w:val="22"/>
          <w:szCs w:val="22"/>
          <w:lang w:val="en-US"/>
          <w14:ligatures w14:val="standardContextual"/>
        </w:rPr>
      </w:pPr>
      <w:del w:id="212" w:author="Houyem Rais" w:date="2024-02-22T15:17:00Z">
        <w:r w:rsidDel="000A3E8D">
          <w:fldChar w:fldCharType="begin"/>
        </w:r>
        <w:r w:rsidDel="000A3E8D">
          <w:delInstrText>HYPERLINK \l "_Toc142174716"</w:delInstrText>
        </w:r>
        <w:r w:rsidDel="000A3E8D">
          <w:fldChar w:fldCharType="separate"/>
        </w:r>
        <w:r w:rsidR="00183855" w:rsidRPr="009A7999" w:rsidDel="000A3E8D">
          <w:rPr>
            <w:rStyle w:val="Hyperlink"/>
            <w:noProof/>
            <w:spacing w:val="-2"/>
          </w:rPr>
          <w:delText>7.4.4.</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Autres recettes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_Toc142174716 \h </w:delInstrText>
        </w:r>
        <w:r w:rsidR="00183855" w:rsidDel="000A3E8D">
          <w:rPr>
            <w:noProof/>
            <w:webHidden/>
          </w:rPr>
        </w:r>
        <w:r w:rsidR="00183855" w:rsidDel="000A3E8D">
          <w:rPr>
            <w:noProof/>
            <w:webHidden/>
          </w:rPr>
          <w:fldChar w:fldCharType="separate"/>
        </w:r>
        <w:r w:rsidR="00040A67" w:rsidDel="000A3E8D">
          <w:rPr>
            <w:noProof/>
            <w:webHidden/>
          </w:rPr>
          <w:delText>66</w:delText>
        </w:r>
        <w:r w:rsidR="00183855" w:rsidDel="000A3E8D">
          <w:rPr>
            <w:noProof/>
            <w:webHidden/>
          </w:rPr>
          <w:fldChar w:fldCharType="end"/>
        </w:r>
        <w:r w:rsidDel="000A3E8D">
          <w:rPr>
            <w:noProof/>
          </w:rPr>
          <w:fldChar w:fldCharType="end"/>
        </w:r>
      </w:del>
    </w:p>
    <w:p w14:paraId="669CD753" w14:textId="3DD40575" w:rsidR="00183855" w:rsidDel="000A3E8D" w:rsidRDefault="000A3E8D">
      <w:pPr>
        <w:pStyle w:val="TOC2"/>
        <w:tabs>
          <w:tab w:val="left" w:pos="880"/>
          <w:tab w:val="right" w:pos="9204"/>
        </w:tabs>
        <w:rPr>
          <w:del w:id="213" w:author="Houyem Rais" w:date="2024-02-22T15:17:00Z"/>
          <w:rFonts w:eastAsiaTheme="minorEastAsia" w:cstheme="minorBidi"/>
          <w:smallCaps w:val="0"/>
          <w:noProof/>
          <w:kern w:val="2"/>
          <w:sz w:val="22"/>
          <w:szCs w:val="22"/>
          <w:lang w:val="en-US"/>
          <w14:ligatures w14:val="standardContextual"/>
        </w:rPr>
      </w:pPr>
      <w:del w:id="214" w:author="Houyem Rais" w:date="2024-02-22T15:17:00Z">
        <w:r w:rsidDel="000A3E8D">
          <w:fldChar w:fldCharType="begin"/>
        </w:r>
        <w:r w:rsidDel="000A3E8D">
          <w:delInstrText>HYPERLINK \l "_Toc142174717"</w:delInstrText>
        </w:r>
        <w:r w:rsidDel="000A3E8D">
          <w:fldChar w:fldCharType="separate"/>
        </w:r>
        <w:r w:rsidR="00183855" w:rsidRPr="009A7999" w:rsidDel="000A3E8D">
          <w:rPr>
            <w:rStyle w:val="Hyperlink"/>
            <w:noProof/>
            <w:spacing w:val="-2"/>
          </w:rPr>
          <w:delText>7.5.</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Financement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_Toc142174717 \h </w:delInstrText>
        </w:r>
        <w:r w:rsidR="00183855" w:rsidDel="000A3E8D">
          <w:rPr>
            <w:noProof/>
            <w:webHidden/>
          </w:rPr>
        </w:r>
        <w:r w:rsidR="00183855" w:rsidDel="000A3E8D">
          <w:rPr>
            <w:noProof/>
            <w:webHidden/>
          </w:rPr>
          <w:fldChar w:fldCharType="separate"/>
        </w:r>
        <w:r w:rsidR="00040A67" w:rsidDel="000A3E8D">
          <w:rPr>
            <w:noProof/>
            <w:webHidden/>
          </w:rPr>
          <w:delText>66</w:delText>
        </w:r>
        <w:r w:rsidR="00183855" w:rsidDel="000A3E8D">
          <w:rPr>
            <w:noProof/>
            <w:webHidden/>
          </w:rPr>
          <w:fldChar w:fldCharType="end"/>
        </w:r>
        <w:r w:rsidDel="000A3E8D">
          <w:rPr>
            <w:noProof/>
          </w:rPr>
          <w:fldChar w:fldCharType="end"/>
        </w:r>
      </w:del>
    </w:p>
    <w:p w14:paraId="29FD82F7" w14:textId="35D9F06E" w:rsidR="00183855" w:rsidDel="000A3E8D" w:rsidRDefault="000A3E8D">
      <w:pPr>
        <w:pStyle w:val="TOC3"/>
        <w:tabs>
          <w:tab w:val="left" w:pos="1320"/>
          <w:tab w:val="right" w:pos="9204"/>
        </w:tabs>
        <w:rPr>
          <w:del w:id="215" w:author="Houyem Rais" w:date="2024-02-22T15:17:00Z"/>
          <w:rFonts w:eastAsiaTheme="minorEastAsia" w:cstheme="minorBidi"/>
          <w:i w:val="0"/>
          <w:iCs w:val="0"/>
          <w:noProof/>
          <w:kern w:val="2"/>
          <w:sz w:val="22"/>
          <w:szCs w:val="22"/>
          <w:lang w:val="en-US"/>
          <w14:ligatures w14:val="standardContextual"/>
        </w:rPr>
      </w:pPr>
      <w:del w:id="216" w:author="Houyem Rais" w:date="2024-02-22T15:17:00Z">
        <w:r w:rsidDel="000A3E8D">
          <w:fldChar w:fldCharType="begin"/>
        </w:r>
        <w:r w:rsidDel="000A3E8D">
          <w:delInstrText>HYPERLINK \l "_Toc142174718"</w:delInstrText>
        </w:r>
        <w:r w:rsidDel="000A3E8D">
          <w:fldChar w:fldCharType="separate"/>
        </w:r>
        <w:r w:rsidR="00183855" w:rsidRPr="009A7999" w:rsidDel="000A3E8D">
          <w:rPr>
            <w:rStyle w:val="Hyperlink"/>
            <w:noProof/>
            <w:spacing w:val="-2"/>
          </w:rPr>
          <w:delText>7.5.1.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Stratégie de financement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_Toc142174718 \h </w:delInstrText>
        </w:r>
        <w:r w:rsidR="00183855" w:rsidDel="000A3E8D">
          <w:rPr>
            <w:noProof/>
            <w:webHidden/>
          </w:rPr>
        </w:r>
        <w:r w:rsidR="00183855" w:rsidDel="000A3E8D">
          <w:rPr>
            <w:noProof/>
            <w:webHidden/>
          </w:rPr>
          <w:fldChar w:fldCharType="separate"/>
        </w:r>
        <w:r w:rsidR="00040A67" w:rsidDel="000A3E8D">
          <w:rPr>
            <w:noProof/>
            <w:webHidden/>
          </w:rPr>
          <w:delText>66</w:delText>
        </w:r>
        <w:r w:rsidR="00183855" w:rsidDel="000A3E8D">
          <w:rPr>
            <w:noProof/>
            <w:webHidden/>
          </w:rPr>
          <w:fldChar w:fldCharType="end"/>
        </w:r>
        <w:r w:rsidDel="000A3E8D">
          <w:rPr>
            <w:noProof/>
          </w:rPr>
          <w:fldChar w:fldCharType="end"/>
        </w:r>
      </w:del>
    </w:p>
    <w:p w14:paraId="7D960236" w14:textId="7DA5712D" w:rsidR="00183855" w:rsidDel="000A3E8D" w:rsidRDefault="000A3E8D">
      <w:pPr>
        <w:pStyle w:val="TOC3"/>
        <w:tabs>
          <w:tab w:val="left" w:pos="1320"/>
          <w:tab w:val="right" w:pos="9204"/>
        </w:tabs>
        <w:rPr>
          <w:del w:id="217" w:author="Houyem Rais" w:date="2024-02-22T15:17:00Z"/>
          <w:rFonts w:eastAsiaTheme="minorEastAsia" w:cstheme="minorBidi"/>
          <w:i w:val="0"/>
          <w:iCs w:val="0"/>
          <w:noProof/>
          <w:kern w:val="2"/>
          <w:sz w:val="22"/>
          <w:szCs w:val="22"/>
          <w:lang w:val="en-US"/>
          <w14:ligatures w14:val="standardContextual"/>
        </w:rPr>
      </w:pPr>
      <w:del w:id="218" w:author="Houyem Rais" w:date="2024-02-22T15:17:00Z">
        <w:r w:rsidDel="000A3E8D">
          <w:fldChar w:fldCharType="begin"/>
        </w:r>
        <w:r w:rsidDel="000A3E8D">
          <w:delInstrText>HYPERLINK \l "_Toc142174719"</w:delInstrText>
        </w:r>
        <w:r w:rsidDel="000A3E8D">
          <w:fldChar w:fldCharType="separate"/>
        </w:r>
        <w:r w:rsidR="00183855" w:rsidRPr="009A7999" w:rsidDel="000A3E8D">
          <w:rPr>
            <w:rStyle w:val="Hyperlink"/>
            <w:noProof/>
            <w:spacing w:val="-2"/>
          </w:rPr>
          <w:delText>7.5.2.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Pourvoyeurs de financement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_Toc142174719 \h </w:delInstrText>
        </w:r>
        <w:r w:rsidR="00183855" w:rsidDel="000A3E8D">
          <w:rPr>
            <w:noProof/>
            <w:webHidden/>
          </w:rPr>
        </w:r>
        <w:r w:rsidR="00183855" w:rsidDel="000A3E8D">
          <w:rPr>
            <w:noProof/>
            <w:webHidden/>
          </w:rPr>
          <w:fldChar w:fldCharType="separate"/>
        </w:r>
        <w:r w:rsidR="00040A67" w:rsidDel="000A3E8D">
          <w:rPr>
            <w:noProof/>
            <w:webHidden/>
          </w:rPr>
          <w:delText>67</w:delText>
        </w:r>
        <w:r w:rsidR="00183855" w:rsidDel="000A3E8D">
          <w:rPr>
            <w:noProof/>
            <w:webHidden/>
          </w:rPr>
          <w:fldChar w:fldCharType="end"/>
        </w:r>
        <w:r w:rsidDel="000A3E8D">
          <w:rPr>
            <w:noProof/>
          </w:rPr>
          <w:fldChar w:fldCharType="end"/>
        </w:r>
      </w:del>
    </w:p>
    <w:p w14:paraId="7EDFD291" w14:textId="6B742F48" w:rsidR="00183855" w:rsidDel="000A3E8D" w:rsidRDefault="000A3E8D">
      <w:pPr>
        <w:pStyle w:val="TOC3"/>
        <w:tabs>
          <w:tab w:val="left" w:pos="1320"/>
          <w:tab w:val="right" w:pos="9204"/>
        </w:tabs>
        <w:rPr>
          <w:del w:id="219" w:author="Houyem Rais" w:date="2024-02-22T15:17:00Z"/>
          <w:rFonts w:eastAsiaTheme="minorEastAsia" w:cstheme="minorBidi"/>
          <w:i w:val="0"/>
          <w:iCs w:val="0"/>
          <w:noProof/>
          <w:kern w:val="2"/>
          <w:sz w:val="22"/>
          <w:szCs w:val="22"/>
          <w:lang w:val="en-US"/>
          <w14:ligatures w14:val="standardContextual"/>
        </w:rPr>
      </w:pPr>
      <w:del w:id="220" w:author="Houyem Rais" w:date="2024-02-22T15:17:00Z">
        <w:r w:rsidDel="000A3E8D">
          <w:fldChar w:fldCharType="begin"/>
        </w:r>
        <w:r w:rsidDel="000A3E8D">
          <w:delInstrText>HYPERLINK \l "_Toc142174720"</w:delInstrText>
        </w:r>
        <w:r w:rsidDel="000A3E8D">
          <w:fldChar w:fldCharType="separate"/>
        </w:r>
        <w:r w:rsidR="00183855" w:rsidRPr="009A7999" w:rsidDel="000A3E8D">
          <w:rPr>
            <w:rStyle w:val="Hyperlink"/>
            <w:noProof/>
            <w:spacing w:val="-2"/>
          </w:rPr>
          <w:delText>7.5.3.</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Sources de financement - Financement privé et commercial</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_Toc142174720 \h </w:delInstrText>
        </w:r>
        <w:r w:rsidR="00183855" w:rsidDel="000A3E8D">
          <w:rPr>
            <w:noProof/>
            <w:webHidden/>
          </w:rPr>
        </w:r>
        <w:r w:rsidR="00183855" w:rsidDel="000A3E8D">
          <w:rPr>
            <w:noProof/>
            <w:webHidden/>
          </w:rPr>
          <w:fldChar w:fldCharType="separate"/>
        </w:r>
        <w:r w:rsidR="00040A67" w:rsidDel="000A3E8D">
          <w:rPr>
            <w:noProof/>
            <w:webHidden/>
          </w:rPr>
          <w:delText>67</w:delText>
        </w:r>
        <w:r w:rsidR="00183855" w:rsidDel="000A3E8D">
          <w:rPr>
            <w:noProof/>
            <w:webHidden/>
          </w:rPr>
          <w:fldChar w:fldCharType="end"/>
        </w:r>
        <w:r w:rsidDel="000A3E8D">
          <w:rPr>
            <w:noProof/>
          </w:rPr>
          <w:fldChar w:fldCharType="end"/>
        </w:r>
      </w:del>
    </w:p>
    <w:p w14:paraId="6B9DF5BE" w14:textId="103AD945" w:rsidR="00183855" w:rsidDel="000A3E8D" w:rsidRDefault="000A3E8D">
      <w:pPr>
        <w:pStyle w:val="TOC3"/>
        <w:tabs>
          <w:tab w:val="left" w:pos="1320"/>
          <w:tab w:val="right" w:pos="9204"/>
        </w:tabs>
        <w:rPr>
          <w:del w:id="221" w:author="Houyem Rais" w:date="2024-02-22T15:17:00Z"/>
          <w:rFonts w:eastAsiaTheme="minorEastAsia" w:cstheme="minorBidi"/>
          <w:i w:val="0"/>
          <w:iCs w:val="0"/>
          <w:noProof/>
          <w:kern w:val="2"/>
          <w:sz w:val="22"/>
          <w:szCs w:val="22"/>
          <w:lang w:val="en-US"/>
          <w14:ligatures w14:val="standardContextual"/>
        </w:rPr>
      </w:pPr>
      <w:del w:id="222" w:author="Houyem Rais" w:date="2024-02-22T15:17:00Z">
        <w:r w:rsidDel="000A3E8D">
          <w:fldChar w:fldCharType="begin"/>
        </w:r>
        <w:r w:rsidDel="000A3E8D">
          <w:delInstrText>HYPERLINK \l "_Toc142174721"</w:delInstrText>
        </w:r>
        <w:r w:rsidDel="000A3E8D">
          <w:fldChar w:fldCharType="separate"/>
        </w:r>
        <w:r w:rsidR="00183855" w:rsidRPr="009A7999" w:rsidDel="000A3E8D">
          <w:rPr>
            <w:rStyle w:val="Hyperlink"/>
            <w:noProof/>
            <w:spacing w:val="-2"/>
          </w:rPr>
          <w:delText>7.5.4.</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Options de soutien gouvernemental (Subvention publique)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_Toc142174721 \h </w:delInstrText>
        </w:r>
        <w:r w:rsidR="00183855" w:rsidDel="000A3E8D">
          <w:rPr>
            <w:noProof/>
            <w:webHidden/>
          </w:rPr>
        </w:r>
        <w:r w:rsidR="00183855" w:rsidDel="000A3E8D">
          <w:rPr>
            <w:noProof/>
            <w:webHidden/>
          </w:rPr>
          <w:fldChar w:fldCharType="separate"/>
        </w:r>
        <w:r w:rsidR="00040A67" w:rsidDel="000A3E8D">
          <w:rPr>
            <w:noProof/>
            <w:webHidden/>
          </w:rPr>
          <w:delText>70</w:delText>
        </w:r>
        <w:r w:rsidR="00183855" w:rsidDel="000A3E8D">
          <w:rPr>
            <w:noProof/>
            <w:webHidden/>
          </w:rPr>
          <w:fldChar w:fldCharType="end"/>
        </w:r>
        <w:r w:rsidDel="000A3E8D">
          <w:rPr>
            <w:noProof/>
          </w:rPr>
          <w:fldChar w:fldCharType="end"/>
        </w:r>
      </w:del>
    </w:p>
    <w:p w14:paraId="25E9579C" w14:textId="764FC0EE" w:rsidR="00183855" w:rsidDel="000A3E8D" w:rsidRDefault="000A3E8D">
      <w:pPr>
        <w:pStyle w:val="TOC3"/>
        <w:tabs>
          <w:tab w:val="left" w:pos="1320"/>
          <w:tab w:val="right" w:pos="9204"/>
        </w:tabs>
        <w:rPr>
          <w:del w:id="223" w:author="Houyem Rais" w:date="2024-02-22T15:17:00Z"/>
          <w:rFonts w:eastAsiaTheme="minorEastAsia" w:cstheme="minorBidi"/>
          <w:i w:val="0"/>
          <w:iCs w:val="0"/>
          <w:noProof/>
          <w:kern w:val="2"/>
          <w:sz w:val="22"/>
          <w:szCs w:val="22"/>
          <w:lang w:val="en-US"/>
          <w14:ligatures w14:val="standardContextual"/>
        </w:rPr>
      </w:pPr>
      <w:del w:id="224" w:author="Houyem Rais" w:date="2024-02-22T15:17:00Z">
        <w:r w:rsidDel="000A3E8D">
          <w:fldChar w:fldCharType="begin"/>
        </w:r>
        <w:r w:rsidDel="000A3E8D">
          <w:delInstrText>HYPERLINK \l "_Toc142174722"</w:delInstrText>
        </w:r>
        <w:r w:rsidDel="000A3E8D">
          <w:fldChar w:fldCharType="separate"/>
        </w:r>
        <w:r w:rsidR="00183855" w:rsidRPr="009A7999" w:rsidDel="000A3E8D">
          <w:rPr>
            <w:rStyle w:val="Hyperlink"/>
            <w:noProof/>
            <w:spacing w:val="-2"/>
          </w:rPr>
          <w:delText>7.5.5.</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Fonds propres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_Toc142174722 \h </w:delInstrText>
        </w:r>
        <w:r w:rsidR="00183855" w:rsidDel="000A3E8D">
          <w:rPr>
            <w:noProof/>
            <w:webHidden/>
          </w:rPr>
        </w:r>
        <w:r w:rsidR="00183855" w:rsidDel="000A3E8D">
          <w:rPr>
            <w:noProof/>
            <w:webHidden/>
          </w:rPr>
          <w:fldChar w:fldCharType="separate"/>
        </w:r>
        <w:r w:rsidR="00040A67" w:rsidDel="000A3E8D">
          <w:rPr>
            <w:noProof/>
            <w:webHidden/>
          </w:rPr>
          <w:delText>71</w:delText>
        </w:r>
        <w:r w:rsidR="00183855" w:rsidDel="000A3E8D">
          <w:rPr>
            <w:noProof/>
            <w:webHidden/>
          </w:rPr>
          <w:fldChar w:fldCharType="end"/>
        </w:r>
        <w:r w:rsidDel="000A3E8D">
          <w:rPr>
            <w:noProof/>
          </w:rPr>
          <w:fldChar w:fldCharType="end"/>
        </w:r>
      </w:del>
    </w:p>
    <w:p w14:paraId="03D2D092" w14:textId="0AB19BA1" w:rsidR="00183855" w:rsidDel="000A3E8D" w:rsidRDefault="000A3E8D">
      <w:pPr>
        <w:pStyle w:val="TOC3"/>
        <w:tabs>
          <w:tab w:val="left" w:pos="1320"/>
          <w:tab w:val="right" w:pos="9204"/>
        </w:tabs>
        <w:rPr>
          <w:del w:id="225" w:author="Houyem Rais" w:date="2024-02-22T15:17:00Z"/>
          <w:rFonts w:eastAsiaTheme="minorEastAsia" w:cstheme="minorBidi"/>
          <w:i w:val="0"/>
          <w:iCs w:val="0"/>
          <w:noProof/>
          <w:kern w:val="2"/>
          <w:sz w:val="22"/>
          <w:szCs w:val="22"/>
          <w:lang w:val="en-US"/>
          <w14:ligatures w14:val="standardContextual"/>
        </w:rPr>
      </w:pPr>
      <w:del w:id="226" w:author="Houyem Rais" w:date="2024-02-22T15:17:00Z">
        <w:r w:rsidDel="000A3E8D">
          <w:fldChar w:fldCharType="begin"/>
        </w:r>
        <w:r w:rsidDel="000A3E8D">
          <w:delInstrText>HYPERLINK \l "_Toc142174723"</w:delInstrText>
        </w:r>
        <w:r w:rsidDel="000A3E8D">
          <w:fldChar w:fldCharType="separate"/>
        </w:r>
        <w:r w:rsidR="00183855" w:rsidRPr="009A7999" w:rsidDel="000A3E8D">
          <w:rPr>
            <w:rStyle w:val="Hyperlink"/>
            <w:noProof/>
            <w:spacing w:val="-2"/>
          </w:rPr>
          <w:delText>7.5.6.</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Levier de dette - proportion de la dette aux fonds propres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_Toc142174723 \h </w:delInstrText>
        </w:r>
        <w:r w:rsidR="00183855" w:rsidDel="000A3E8D">
          <w:rPr>
            <w:noProof/>
            <w:webHidden/>
          </w:rPr>
        </w:r>
        <w:r w:rsidR="00183855" w:rsidDel="000A3E8D">
          <w:rPr>
            <w:noProof/>
            <w:webHidden/>
          </w:rPr>
          <w:fldChar w:fldCharType="separate"/>
        </w:r>
        <w:r w:rsidR="00040A67" w:rsidDel="000A3E8D">
          <w:rPr>
            <w:noProof/>
            <w:webHidden/>
          </w:rPr>
          <w:delText>71</w:delText>
        </w:r>
        <w:r w:rsidR="00183855" w:rsidDel="000A3E8D">
          <w:rPr>
            <w:noProof/>
            <w:webHidden/>
          </w:rPr>
          <w:fldChar w:fldCharType="end"/>
        </w:r>
        <w:r w:rsidDel="000A3E8D">
          <w:rPr>
            <w:noProof/>
          </w:rPr>
          <w:fldChar w:fldCharType="end"/>
        </w:r>
      </w:del>
    </w:p>
    <w:p w14:paraId="49981CCC" w14:textId="334C31F0" w:rsidR="00183855" w:rsidDel="000A3E8D" w:rsidRDefault="000A3E8D">
      <w:pPr>
        <w:pStyle w:val="TOC3"/>
        <w:tabs>
          <w:tab w:val="left" w:pos="1320"/>
          <w:tab w:val="right" w:pos="9204"/>
        </w:tabs>
        <w:rPr>
          <w:del w:id="227" w:author="Houyem Rais" w:date="2024-02-22T15:17:00Z"/>
          <w:rFonts w:eastAsiaTheme="minorEastAsia" w:cstheme="minorBidi"/>
          <w:i w:val="0"/>
          <w:iCs w:val="0"/>
          <w:noProof/>
          <w:kern w:val="2"/>
          <w:sz w:val="22"/>
          <w:szCs w:val="22"/>
          <w:lang w:val="en-US"/>
          <w14:ligatures w14:val="standardContextual"/>
        </w:rPr>
      </w:pPr>
      <w:del w:id="228" w:author="Houyem Rais" w:date="2024-02-22T15:17:00Z">
        <w:r w:rsidDel="000A3E8D">
          <w:fldChar w:fldCharType="begin"/>
        </w:r>
        <w:r w:rsidDel="000A3E8D">
          <w:delInstrText>HYPERLINK \l "_Toc142174724"</w:delInstrText>
        </w:r>
        <w:r w:rsidDel="000A3E8D">
          <w:fldChar w:fldCharType="separate"/>
        </w:r>
        <w:r w:rsidR="00183855" w:rsidRPr="009A7999" w:rsidDel="000A3E8D">
          <w:rPr>
            <w:rStyle w:val="Hyperlink"/>
            <w:noProof/>
            <w:spacing w:val="-2"/>
          </w:rPr>
          <w:delText>7.5.7.</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Structure du capital optimale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_Toc142174724 \h </w:delInstrText>
        </w:r>
        <w:r w:rsidR="00183855" w:rsidDel="000A3E8D">
          <w:rPr>
            <w:noProof/>
            <w:webHidden/>
          </w:rPr>
        </w:r>
        <w:r w:rsidR="00183855" w:rsidDel="000A3E8D">
          <w:rPr>
            <w:noProof/>
            <w:webHidden/>
          </w:rPr>
          <w:fldChar w:fldCharType="separate"/>
        </w:r>
        <w:r w:rsidR="00040A67" w:rsidDel="000A3E8D">
          <w:rPr>
            <w:noProof/>
            <w:webHidden/>
          </w:rPr>
          <w:delText>71</w:delText>
        </w:r>
        <w:r w:rsidR="00183855" w:rsidDel="000A3E8D">
          <w:rPr>
            <w:noProof/>
            <w:webHidden/>
          </w:rPr>
          <w:fldChar w:fldCharType="end"/>
        </w:r>
        <w:r w:rsidDel="000A3E8D">
          <w:rPr>
            <w:noProof/>
          </w:rPr>
          <w:fldChar w:fldCharType="end"/>
        </w:r>
      </w:del>
    </w:p>
    <w:p w14:paraId="6B959AF1" w14:textId="3B83FFF2" w:rsidR="00183855" w:rsidDel="000A3E8D" w:rsidRDefault="000A3E8D">
      <w:pPr>
        <w:pStyle w:val="TOC3"/>
        <w:tabs>
          <w:tab w:val="left" w:pos="1320"/>
          <w:tab w:val="right" w:pos="9204"/>
        </w:tabs>
        <w:rPr>
          <w:del w:id="229" w:author="Houyem Rais" w:date="2024-02-22T15:17:00Z"/>
          <w:rFonts w:eastAsiaTheme="minorEastAsia" w:cstheme="minorBidi"/>
          <w:i w:val="0"/>
          <w:iCs w:val="0"/>
          <w:noProof/>
          <w:kern w:val="2"/>
          <w:sz w:val="22"/>
          <w:szCs w:val="22"/>
          <w:lang w:val="en-US"/>
          <w14:ligatures w14:val="standardContextual"/>
        </w:rPr>
      </w:pPr>
      <w:del w:id="230" w:author="Houyem Rais" w:date="2024-02-22T15:17:00Z">
        <w:r w:rsidDel="000A3E8D">
          <w:fldChar w:fldCharType="begin"/>
        </w:r>
        <w:r w:rsidDel="000A3E8D">
          <w:delInstrText>HYPERLINK \l "_Toc142174725"</w:delInstrText>
        </w:r>
        <w:r w:rsidDel="000A3E8D">
          <w:fldChar w:fldCharType="separate"/>
        </w:r>
        <w:r w:rsidR="00183855" w:rsidRPr="009A7999" w:rsidDel="000A3E8D">
          <w:rPr>
            <w:rStyle w:val="Hyperlink"/>
            <w:noProof/>
            <w:spacing w:val="-2"/>
          </w:rPr>
          <w:delText>7.5.8.</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Hypothèses de financement de la dette senior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_Toc142174725 \h </w:delInstrText>
        </w:r>
        <w:r w:rsidR="00183855" w:rsidDel="000A3E8D">
          <w:rPr>
            <w:noProof/>
            <w:webHidden/>
          </w:rPr>
        </w:r>
        <w:r w:rsidR="00183855" w:rsidDel="000A3E8D">
          <w:rPr>
            <w:noProof/>
            <w:webHidden/>
          </w:rPr>
          <w:fldChar w:fldCharType="separate"/>
        </w:r>
        <w:r w:rsidR="00040A67" w:rsidDel="000A3E8D">
          <w:rPr>
            <w:noProof/>
            <w:webHidden/>
          </w:rPr>
          <w:delText>71</w:delText>
        </w:r>
        <w:r w:rsidR="00183855" w:rsidDel="000A3E8D">
          <w:rPr>
            <w:noProof/>
            <w:webHidden/>
          </w:rPr>
          <w:fldChar w:fldCharType="end"/>
        </w:r>
        <w:r w:rsidDel="000A3E8D">
          <w:rPr>
            <w:noProof/>
          </w:rPr>
          <w:fldChar w:fldCharType="end"/>
        </w:r>
      </w:del>
    </w:p>
    <w:p w14:paraId="656611C6" w14:textId="35759473" w:rsidR="00183855" w:rsidDel="000A3E8D" w:rsidRDefault="000A3E8D">
      <w:pPr>
        <w:pStyle w:val="TOC1"/>
        <w:tabs>
          <w:tab w:val="left" w:pos="440"/>
          <w:tab w:val="right" w:pos="9204"/>
        </w:tabs>
        <w:rPr>
          <w:del w:id="231" w:author="Houyem Rais" w:date="2024-02-22T15:17:00Z"/>
          <w:rFonts w:eastAsiaTheme="minorEastAsia" w:cstheme="minorBidi"/>
          <w:b w:val="0"/>
          <w:bCs w:val="0"/>
          <w:caps w:val="0"/>
          <w:noProof/>
          <w:kern w:val="2"/>
          <w:sz w:val="22"/>
          <w:szCs w:val="22"/>
          <w:lang w:val="en-US"/>
          <w14:ligatures w14:val="standardContextual"/>
        </w:rPr>
      </w:pPr>
      <w:del w:id="232" w:author="Houyem Rais" w:date="2024-02-22T15:17:00Z">
        <w:r w:rsidDel="000A3E8D">
          <w:fldChar w:fldCharType="begin"/>
        </w:r>
        <w:r w:rsidDel="000A3E8D">
          <w:delInstrText>HYPERLINK \l "_Toc142174726"</w:delInstrText>
        </w:r>
        <w:r w:rsidDel="000A3E8D">
          <w:fldChar w:fldCharType="separate"/>
        </w:r>
        <w:r w:rsidR="00183855" w:rsidRPr="009A7999" w:rsidDel="000A3E8D">
          <w:rPr>
            <w:rStyle w:val="Hyperlink"/>
            <w:noProof/>
          </w:rPr>
          <w:delText>8.</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Analyse de la rentabilité financière des différentes options de réalisation du projet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_Toc142174726 \h </w:delInstrText>
        </w:r>
        <w:r w:rsidR="00183855" w:rsidDel="000A3E8D">
          <w:rPr>
            <w:noProof/>
            <w:webHidden/>
          </w:rPr>
        </w:r>
        <w:r w:rsidR="00183855" w:rsidDel="000A3E8D">
          <w:rPr>
            <w:noProof/>
            <w:webHidden/>
          </w:rPr>
          <w:fldChar w:fldCharType="separate"/>
        </w:r>
        <w:r w:rsidR="00040A67" w:rsidDel="000A3E8D">
          <w:rPr>
            <w:noProof/>
            <w:webHidden/>
          </w:rPr>
          <w:delText>72</w:delText>
        </w:r>
        <w:r w:rsidR="00183855" w:rsidDel="000A3E8D">
          <w:rPr>
            <w:noProof/>
            <w:webHidden/>
          </w:rPr>
          <w:fldChar w:fldCharType="end"/>
        </w:r>
        <w:r w:rsidDel="000A3E8D">
          <w:rPr>
            <w:noProof/>
          </w:rPr>
          <w:fldChar w:fldCharType="end"/>
        </w:r>
      </w:del>
    </w:p>
    <w:p w14:paraId="17C4CD72" w14:textId="16809D49" w:rsidR="00183855" w:rsidDel="000A3E8D" w:rsidRDefault="000A3E8D">
      <w:pPr>
        <w:pStyle w:val="TOC2"/>
        <w:tabs>
          <w:tab w:val="left" w:pos="880"/>
          <w:tab w:val="right" w:pos="9204"/>
        </w:tabs>
        <w:rPr>
          <w:del w:id="233" w:author="Houyem Rais" w:date="2024-02-22T15:17:00Z"/>
          <w:rFonts w:eastAsiaTheme="minorEastAsia" w:cstheme="minorBidi"/>
          <w:smallCaps w:val="0"/>
          <w:noProof/>
          <w:kern w:val="2"/>
          <w:sz w:val="22"/>
          <w:szCs w:val="22"/>
          <w:lang w:val="en-US"/>
          <w14:ligatures w14:val="standardContextual"/>
        </w:rPr>
      </w:pPr>
      <w:del w:id="234" w:author="Houyem Rais" w:date="2024-02-22T15:17:00Z">
        <w:r w:rsidDel="000A3E8D">
          <w:fldChar w:fldCharType="begin"/>
        </w:r>
        <w:r w:rsidDel="000A3E8D">
          <w:delInstrText>HYPERLINK \l "_Toc142174727"</w:delInstrText>
        </w:r>
        <w:r w:rsidDel="000A3E8D">
          <w:fldChar w:fldCharType="separate"/>
        </w:r>
        <w:r w:rsidR="00183855" w:rsidRPr="009A7999" w:rsidDel="000A3E8D">
          <w:rPr>
            <w:rStyle w:val="Hyperlink"/>
            <w:noProof/>
            <w:spacing w:val="-2"/>
          </w:rPr>
          <w:delText>8.1.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Introduction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_Toc142174727 \h </w:delInstrText>
        </w:r>
        <w:r w:rsidR="00183855" w:rsidDel="000A3E8D">
          <w:rPr>
            <w:noProof/>
            <w:webHidden/>
          </w:rPr>
        </w:r>
        <w:r w:rsidR="00183855" w:rsidDel="000A3E8D">
          <w:rPr>
            <w:noProof/>
            <w:webHidden/>
          </w:rPr>
          <w:fldChar w:fldCharType="separate"/>
        </w:r>
        <w:r w:rsidR="00040A67" w:rsidDel="000A3E8D">
          <w:rPr>
            <w:noProof/>
            <w:webHidden/>
          </w:rPr>
          <w:delText>72</w:delText>
        </w:r>
        <w:r w:rsidR="00183855" w:rsidDel="000A3E8D">
          <w:rPr>
            <w:noProof/>
            <w:webHidden/>
          </w:rPr>
          <w:fldChar w:fldCharType="end"/>
        </w:r>
        <w:r w:rsidDel="000A3E8D">
          <w:rPr>
            <w:noProof/>
          </w:rPr>
          <w:fldChar w:fldCharType="end"/>
        </w:r>
      </w:del>
    </w:p>
    <w:p w14:paraId="740A5332" w14:textId="78A9C62E" w:rsidR="00183855" w:rsidDel="000A3E8D" w:rsidRDefault="000A3E8D">
      <w:pPr>
        <w:pStyle w:val="TOC2"/>
        <w:tabs>
          <w:tab w:val="left" w:pos="880"/>
          <w:tab w:val="right" w:pos="9204"/>
        </w:tabs>
        <w:rPr>
          <w:del w:id="235" w:author="Houyem Rais" w:date="2024-02-22T15:17:00Z"/>
          <w:rFonts w:eastAsiaTheme="minorEastAsia" w:cstheme="minorBidi"/>
          <w:smallCaps w:val="0"/>
          <w:noProof/>
          <w:kern w:val="2"/>
          <w:sz w:val="22"/>
          <w:szCs w:val="22"/>
          <w:lang w:val="en-US"/>
          <w14:ligatures w14:val="standardContextual"/>
        </w:rPr>
      </w:pPr>
      <w:del w:id="236" w:author="Houyem Rais" w:date="2024-02-22T15:17:00Z">
        <w:r w:rsidDel="000A3E8D">
          <w:fldChar w:fldCharType="begin"/>
        </w:r>
        <w:r w:rsidDel="000A3E8D">
          <w:delInstrText>HYPERLINK \l "_Toc142174728"</w:delInstrText>
        </w:r>
        <w:r w:rsidDel="000A3E8D">
          <w:fldChar w:fldCharType="separate"/>
        </w:r>
        <w:r w:rsidR="00183855" w:rsidRPr="009A7999" w:rsidDel="000A3E8D">
          <w:rPr>
            <w:rStyle w:val="Hyperlink"/>
            <w:noProof/>
            <w:spacing w:val="-2"/>
          </w:rPr>
          <w:delText>8.2.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Hypothèses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_Toc142174728 \h </w:delInstrText>
        </w:r>
        <w:r w:rsidR="00183855" w:rsidDel="000A3E8D">
          <w:rPr>
            <w:noProof/>
            <w:webHidden/>
          </w:rPr>
        </w:r>
        <w:r w:rsidR="00183855" w:rsidDel="000A3E8D">
          <w:rPr>
            <w:noProof/>
            <w:webHidden/>
          </w:rPr>
          <w:fldChar w:fldCharType="separate"/>
        </w:r>
        <w:r w:rsidR="00040A67" w:rsidDel="000A3E8D">
          <w:rPr>
            <w:noProof/>
            <w:webHidden/>
          </w:rPr>
          <w:delText>72</w:delText>
        </w:r>
        <w:r w:rsidR="00183855" w:rsidDel="000A3E8D">
          <w:rPr>
            <w:noProof/>
            <w:webHidden/>
          </w:rPr>
          <w:fldChar w:fldCharType="end"/>
        </w:r>
        <w:r w:rsidDel="000A3E8D">
          <w:rPr>
            <w:noProof/>
          </w:rPr>
          <w:fldChar w:fldCharType="end"/>
        </w:r>
      </w:del>
    </w:p>
    <w:p w14:paraId="4B269BA0" w14:textId="7BE2E1C5" w:rsidR="00183855" w:rsidDel="000A3E8D" w:rsidRDefault="000A3E8D">
      <w:pPr>
        <w:pStyle w:val="TOC3"/>
        <w:tabs>
          <w:tab w:val="left" w:pos="1320"/>
          <w:tab w:val="right" w:pos="9204"/>
        </w:tabs>
        <w:rPr>
          <w:del w:id="237" w:author="Houyem Rais" w:date="2024-02-22T15:17:00Z"/>
          <w:rFonts w:eastAsiaTheme="minorEastAsia" w:cstheme="minorBidi"/>
          <w:i w:val="0"/>
          <w:iCs w:val="0"/>
          <w:noProof/>
          <w:kern w:val="2"/>
          <w:sz w:val="22"/>
          <w:szCs w:val="22"/>
          <w:lang w:val="en-US"/>
          <w14:ligatures w14:val="standardContextual"/>
        </w:rPr>
      </w:pPr>
      <w:del w:id="238" w:author="Houyem Rais" w:date="2024-02-22T15:17:00Z">
        <w:r w:rsidDel="000A3E8D">
          <w:fldChar w:fldCharType="begin"/>
        </w:r>
        <w:r w:rsidDel="000A3E8D">
          <w:delInstrText>HYPERLINK \l "_Toc142174729"</w:delInstrText>
        </w:r>
        <w:r w:rsidDel="000A3E8D">
          <w:fldChar w:fldCharType="separate"/>
        </w:r>
        <w:r w:rsidR="00183855" w:rsidRPr="009A7999" w:rsidDel="000A3E8D">
          <w:rPr>
            <w:rStyle w:val="Hyperlink"/>
            <w:noProof/>
            <w:spacing w:val="-2"/>
          </w:rPr>
          <w:delText>8.2.1.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Hypothèses macro-économiques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_Toc142174729 \h </w:delInstrText>
        </w:r>
        <w:r w:rsidR="00183855" w:rsidDel="000A3E8D">
          <w:rPr>
            <w:noProof/>
            <w:webHidden/>
          </w:rPr>
        </w:r>
        <w:r w:rsidR="00183855" w:rsidDel="000A3E8D">
          <w:rPr>
            <w:noProof/>
            <w:webHidden/>
          </w:rPr>
          <w:fldChar w:fldCharType="separate"/>
        </w:r>
        <w:r w:rsidR="00040A67" w:rsidDel="000A3E8D">
          <w:rPr>
            <w:noProof/>
            <w:webHidden/>
          </w:rPr>
          <w:delText>72</w:delText>
        </w:r>
        <w:r w:rsidR="00183855" w:rsidDel="000A3E8D">
          <w:rPr>
            <w:noProof/>
            <w:webHidden/>
          </w:rPr>
          <w:fldChar w:fldCharType="end"/>
        </w:r>
        <w:r w:rsidDel="000A3E8D">
          <w:rPr>
            <w:noProof/>
          </w:rPr>
          <w:fldChar w:fldCharType="end"/>
        </w:r>
      </w:del>
    </w:p>
    <w:p w14:paraId="232D29B6" w14:textId="2295418A" w:rsidR="00183855" w:rsidDel="000A3E8D" w:rsidRDefault="000A3E8D">
      <w:pPr>
        <w:pStyle w:val="TOC3"/>
        <w:tabs>
          <w:tab w:val="left" w:pos="1320"/>
          <w:tab w:val="right" w:pos="9204"/>
        </w:tabs>
        <w:rPr>
          <w:del w:id="239" w:author="Houyem Rais" w:date="2024-02-22T15:17:00Z"/>
          <w:rFonts w:eastAsiaTheme="minorEastAsia" w:cstheme="minorBidi"/>
          <w:i w:val="0"/>
          <w:iCs w:val="0"/>
          <w:noProof/>
          <w:kern w:val="2"/>
          <w:sz w:val="22"/>
          <w:szCs w:val="22"/>
          <w:lang w:val="en-US"/>
          <w14:ligatures w14:val="standardContextual"/>
        </w:rPr>
      </w:pPr>
      <w:del w:id="240" w:author="Houyem Rais" w:date="2024-02-22T15:17:00Z">
        <w:r w:rsidDel="000A3E8D">
          <w:fldChar w:fldCharType="begin"/>
        </w:r>
        <w:r w:rsidDel="000A3E8D">
          <w:delInstrText>HYPERLINK \l "_Toc142174730"</w:delInstrText>
        </w:r>
        <w:r w:rsidDel="000A3E8D">
          <w:fldChar w:fldCharType="separate"/>
        </w:r>
        <w:r w:rsidR="00183855" w:rsidRPr="009A7999" w:rsidDel="000A3E8D">
          <w:rPr>
            <w:rStyle w:val="Hyperlink"/>
            <w:noProof/>
            <w:spacing w:val="-2"/>
          </w:rPr>
          <w:delText>8.2.2.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Hypothèses générales et de structure financière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_Toc142174730 \h </w:delInstrText>
        </w:r>
        <w:r w:rsidR="00183855" w:rsidDel="000A3E8D">
          <w:rPr>
            <w:noProof/>
            <w:webHidden/>
          </w:rPr>
        </w:r>
        <w:r w:rsidR="00183855" w:rsidDel="000A3E8D">
          <w:rPr>
            <w:noProof/>
            <w:webHidden/>
          </w:rPr>
          <w:fldChar w:fldCharType="separate"/>
        </w:r>
        <w:r w:rsidR="00040A67" w:rsidDel="000A3E8D">
          <w:rPr>
            <w:noProof/>
            <w:webHidden/>
          </w:rPr>
          <w:delText>74</w:delText>
        </w:r>
        <w:r w:rsidR="00183855" w:rsidDel="000A3E8D">
          <w:rPr>
            <w:noProof/>
            <w:webHidden/>
          </w:rPr>
          <w:fldChar w:fldCharType="end"/>
        </w:r>
        <w:r w:rsidDel="000A3E8D">
          <w:rPr>
            <w:noProof/>
          </w:rPr>
          <w:fldChar w:fldCharType="end"/>
        </w:r>
      </w:del>
    </w:p>
    <w:p w14:paraId="16A5E3C4" w14:textId="4C0B2D2E" w:rsidR="00183855" w:rsidDel="000A3E8D" w:rsidRDefault="000A3E8D">
      <w:pPr>
        <w:pStyle w:val="TOC2"/>
        <w:tabs>
          <w:tab w:val="left" w:pos="880"/>
          <w:tab w:val="right" w:pos="9204"/>
        </w:tabs>
        <w:rPr>
          <w:del w:id="241" w:author="Houyem Rais" w:date="2024-02-22T15:17:00Z"/>
          <w:rFonts w:eastAsiaTheme="minorEastAsia" w:cstheme="minorBidi"/>
          <w:smallCaps w:val="0"/>
          <w:noProof/>
          <w:kern w:val="2"/>
          <w:sz w:val="22"/>
          <w:szCs w:val="22"/>
          <w:lang w:val="en-US"/>
          <w14:ligatures w14:val="standardContextual"/>
        </w:rPr>
      </w:pPr>
      <w:del w:id="242" w:author="Houyem Rais" w:date="2024-02-22T15:17:00Z">
        <w:r w:rsidDel="000A3E8D">
          <w:fldChar w:fldCharType="begin"/>
        </w:r>
        <w:r w:rsidDel="000A3E8D">
          <w:delInstrText>HYPERLINK \l "_Toc142174731"</w:delInstrText>
        </w:r>
        <w:r w:rsidDel="000A3E8D">
          <w:fldChar w:fldCharType="separate"/>
        </w:r>
        <w:r w:rsidR="00183855" w:rsidRPr="009A7999" w:rsidDel="000A3E8D">
          <w:rPr>
            <w:rStyle w:val="Hyperlink"/>
            <w:noProof/>
            <w:spacing w:val="-2"/>
          </w:rPr>
          <w:delText>8.3.</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Analyse des options contractuelles pour chaque scénario technique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_Toc142174731 \h </w:delInstrText>
        </w:r>
        <w:r w:rsidR="00183855" w:rsidDel="000A3E8D">
          <w:rPr>
            <w:noProof/>
            <w:webHidden/>
          </w:rPr>
        </w:r>
        <w:r w:rsidR="00183855" w:rsidDel="000A3E8D">
          <w:rPr>
            <w:noProof/>
            <w:webHidden/>
          </w:rPr>
          <w:fldChar w:fldCharType="separate"/>
        </w:r>
        <w:r w:rsidR="00040A67" w:rsidDel="000A3E8D">
          <w:rPr>
            <w:noProof/>
            <w:webHidden/>
          </w:rPr>
          <w:delText>75</w:delText>
        </w:r>
        <w:r w:rsidR="00183855" w:rsidDel="000A3E8D">
          <w:rPr>
            <w:noProof/>
            <w:webHidden/>
          </w:rPr>
          <w:fldChar w:fldCharType="end"/>
        </w:r>
        <w:r w:rsidDel="000A3E8D">
          <w:rPr>
            <w:noProof/>
          </w:rPr>
          <w:fldChar w:fldCharType="end"/>
        </w:r>
      </w:del>
    </w:p>
    <w:p w14:paraId="751F95F7" w14:textId="596B1801" w:rsidR="00183855" w:rsidDel="000A3E8D" w:rsidRDefault="000A3E8D">
      <w:pPr>
        <w:pStyle w:val="TOC3"/>
        <w:tabs>
          <w:tab w:val="left" w:pos="1320"/>
          <w:tab w:val="right" w:pos="9204"/>
        </w:tabs>
        <w:rPr>
          <w:del w:id="243" w:author="Houyem Rais" w:date="2024-02-22T15:17:00Z"/>
          <w:rFonts w:eastAsiaTheme="minorEastAsia" w:cstheme="minorBidi"/>
          <w:i w:val="0"/>
          <w:iCs w:val="0"/>
          <w:noProof/>
          <w:kern w:val="2"/>
          <w:sz w:val="22"/>
          <w:szCs w:val="22"/>
          <w:lang w:val="en-US"/>
          <w14:ligatures w14:val="standardContextual"/>
        </w:rPr>
      </w:pPr>
      <w:del w:id="244" w:author="Houyem Rais" w:date="2024-02-22T15:17:00Z">
        <w:r w:rsidDel="000A3E8D">
          <w:fldChar w:fldCharType="begin"/>
        </w:r>
        <w:r w:rsidDel="000A3E8D">
          <w:delInstrText>HYPERLINK \l "_Toc142174732"</w:delInstrText>
        </w:r>
        <w:r w:rsidDel="000A3E8D">
          <w:fldChar w:fldCharType="separate"/>
        </w:r>
        <w:r w:rsidR="00183855" w:rsidRPr="009A7999" w:rsidDel="000A3E8D">
          <w:rPr>
            <w:rStyle w:val="Hyperlink"/>
            <w:noProof/>
            <w:spacing w:val="-2"/>
          </w:rPr>
          <w:delText>8.3.1.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Variante B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_Toc142174732 \h </w:delInstrText>
        </w:r>
        <w:r w:rsidR="00183855" w:rsidDel="000A3E8D">
          <w:rPr>
            <w:noProof/>
            <w:webHidden/>
          </w:rPr>
        </w:r>
        <w:r w:rsidR="00183855" w:rsidDel="000A3E8D">
          <w:rPr>
            <w:noProof/>
            <w:webHidden/>
          </w:rPr>
          <w:fldChar w:fldCharType="separate"/>
        </w:r>
        <w:r w:rsidR="00040A67" w:rsidDel="000A3E8D">
          <w:rPr>
            <w:noProof/>
            <w:webHidden/>
          </w:rPr>
          <w:delText>75</w:delText>
        </w:r>
        <w:r w:rsidR="00183855" w:rsidDel="000A3E8D">
          <w:rPr>
            <w:noProof/>
            <w:webHidden/>
          </w:rPr>
          <w:fldChar w:fldCharType="end"/>
        </w:r>
        <w:r w:rsidDel="000A3E8D">
          <w:rPr>
            <w:noProof/>
          </w:rPr>
          <w:fldChar w:fldCharType="end"/>
        </w:r>
      </w:del>
    </w:p>
    <w:p w14:paraId="57C914AC" w14:textId="28C55483" w:rsidR="00183855" w:rsidDel="000A3E8D" w:rsidRDefault="000A3E8D">
      <w:pPr>
        <w:pStyle w:val="TOC4"/>
        <w:tabs>
          <w:tab w:val="left" w:pos="1540"/>
          <w:tab w:val="right" w:pos="9204"/>
        </w:tabs>
        <w:rPr>
          <w:del w:id="245" w:author="Houyem Rais" w:date="2024-02-22T15:17:00Z"/>
          <w:rFonts w:eastAsiaTheme="minorEastAsia" w:cstheme="minorBidi"/>
          <w:noProof/>
          <w:kern w:val="2"/>
          <w:sz w:val="22"/>
          <w:szCs w:val="22"/>
          <w:lang w:val="en-US"/>
          <w14:ligatures w14:val="standardContextual"/>
        </w:rPr>
      </w:pPr>
      <w:del w:id="246" w:author="Houyem Rais" w:date="2024-02-22T15:17:00Z">
        <w:r w:rsidDel="000A3E8D">
          <w:fldChar w:fldCharType="begin"/>
        </w:r>
        <w:r w:rsidDel="000A3E8D">
          <w:delInstrText>HYPERLINK \l "_Toc142174733"</w:delInstrText>
        </w:r>
        <w:r w:rsidDel="000A3E8D">
          <w:fldChar w:fldCharType="separate"/>
        </w:r>
        <w:r w:rsidR="00183855" w:rsidRPr="009A7999" w:rsidDel="000A3E8D">
          <w:rPr>
            <w:rStyle w:val="Hyperlink"/>
            <w:bCs/>
            <w:noProof/>
          </w:rPr>
          <w:delText>8.3.1.1.</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1 : Concession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_Toc142174733 \h </w:delInstrText>
        </w:r>
        <w:r w:rsidR="00183855" w:rsidDel="000A3E8D">
          <w:rPr>
            <w:noProof/>
            <w:webHidden/>
          </w:rPr>
        </w:r>
        <w:r w:rsidR="00183855" w:rsidDel="000A3E8D">
          <w:rPr>
            <w:noProof/>
            <w:webHidden/>
          </w:rPr>
          <w:fldChar w:fldCharType="separate"/>
        </w:r>
        <w:r w:rsidR="00040A67" w:rsidDel="000A3E8D">
          <w:rPr>
            <w:noProof/>
            <w:webHidden/>
          </w:rPr>
          <w:delText>75</w:delText>
        </w:r>
        <w:r w:rsidR="00183855" w:rsidDel="000A3E8D">
          <w:rPr>
            <w:noProof/>
            <w:webHidden/>
          </w:rPr>
          <w:fldChar w:fldCharType="end"/>
        </w:r>
        <w:r w:rsidDel="000A3E8D">
          <w:rPr>
            <w:noProof/>
          </w:rPr>
          <w:fldChar w:fldCharType="end"/>
        </w:r>
      </w:del>
    </w:p>
    <w:p w14:paraId="582AF2B5" w14:textId="61B716E7" w:rsidR="00183855" w:rsidDel="000A3E8D" w:rsidRDefault="000A3E8D">
      <w:pPr>
        <w:pStyle w:val="TOC4"/>
        <w:tabs>
          <w:tab w:val="left" w:pos="1540"/>
          <w:tab w:val="right" w:pos="9204"/>
        </w:tabs>
        <w:rPr>
          <w:del w:id="247" w:author="Houyem Rais" w:date="2024-02-22T15:17:00Z"/>
          <w:rFonts w:eastAsiaTheme="minorEastAsia" w:cstheme="minorBidi"/>
          <w:noProof/>
          <w:kern w:val="2"/>
          <w:sz w:val="22"/>
          <w:szCs w:val="22"/>
          <w:lang w:val="en-US"/>
          <w14:ligatures w14:val="standardContextual"/>
        </w:rPr>
      </w:pPr>
      <w:del w:id="248" w:author="Houyem Rais" w:date="2024-02-22T15:17:00Z">
        <w:r w:rsidDel="000A3E8D">
          <w:fldChar w:fldCharType="begin"/>
        </w:r>
        <w:r w:rsidDel="000A3E8D">
          <w:delInstrText>HYPERLINK \l "_Toc142174734"</w:delInstrText>
        </w:r>
        <w:r w:rsidDel="000A3E8D">
          <w:fldChar w:fldCharType="separate"/>
        </w:r>
        <w:r w:rsidR="00183855" w:rsidRPr="009A7999" w:rsidDel="000A3E8D">
          <w:rPr>
            <w:rStyle w:val="Hyperlink"/>
            <w:bCs/>
            <w:noProof/>
          </w:rPr>
          <w:delText>8.3.1.2.</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2 : Contrat de Partenariat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_Toc142174734 \h </w:delInstrText>
        </w:r>
        <w:r w:rsidR="00183855" w:rsidDel="000A3E8D">
          <w:rPr>
            <w:noProof/>
            <w:webHidden/>
          </w:rPr>
        </w:r>
        <w:r w:rsidR="00183855" w:rsidDel="000A3E8D">
          <w:rPr>
            <w:noProof/>
            <w:webHidden/>
          </w:rPr>
          <w:fldChar w:fldCharType="separate"/>
        </w:r>
        <w:r w:rsidR="00040A67" w:rsidDel="000A3E8D">
          <w:rPr>
            <w:noProof/>
            <w:webHidden/>
          </w:rPr>
          <w:delText>78</w:delText>
        </w:r>
        <w:r w:rsidR="00183855" w:rsidDel="000A3E8D">
          <w:rPr>
            <w:noProof/>
            <w:webHidden/>
          </w:rPr>
          <w:fldChar w:fldCharType="end"/>
        </w:r>
        <w:r w:rsidDel="000A3E8D">
          <w:rPr>
            <w:noProof/>
          </w:rPr>
          <w:fldChar w:fldCharType="end"/>
        </w:r>
      </w:del>
    </w:p>
    <w:p w14:paraId="02ADFCFF" w14:textId="3A18DE05" w:rsidR="00183855" w:rsidDel="000A3E8D" w:rsidRDefault="000A3E8D">
      <w:pPr>
        <w:pStyle w:val="TOC4"/>
        <w:tabs>
          <w:tab w:val="left" w:pos="1540"/>
          <w:tab w:val="right" w:pos="9204"/>
        </w:tabs>
        <w:rPr>
          <w:del w:id="249" w:author="Houyem Rais" w:date="2024-02-22T15:17:00Z"/>
          <w:rFonts w:eastAsiaTheme="minorEastAsia" w:cstheme="minorBidi"/>
          <w:noProof/>
          <w:kern w:val="2"/>
          <w:sz w:val="22"/>
          <w:szCs w:val="22"/>
          <w:lang w:val="en-US"/>
          <w14:ligatures w14:val="standardContextual"/>
        </w:rPr>
      </w:pPr>
      <w:del w:id="250" w:author="Houyem Rais" w:date="2024-02-22T15:17:00Z">
        <w:r w:rsidDel="000A3E8D">
          <w:fldChar w:fldCharType="begin"/>
        </w:r>
        <w:r w:rsidDel="000A3E8D">
          <w:delInstrText>HYPERLINK \l "_Toc142174735"</w:delInstrText>
        </w:r>
        <w:r w:rsidDel="000A3E8D">
          <w:fldChar w:fldCharType="separate"/>
        </w:r>
        <w:r w:rsidR="00183855" w:rsidRPr="009A7999" w:rsidDel="000A3E8D">
          <w:rPr>
            <w:rStyle w:val="Hyperlink"/>
            <w:bCs/>
            <w:noProof/>
          </w:rPr>
          <w:delText>8.3.1.3.</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 xml:space="preserve">Option 3 : EPC+F </w:delText>
        </w:r>
        <w:r w:rsidR="00183855" w:rsidRPr="009A7999" w:rsidDel="000A3E8D">
          <w:rPr>
            <w:rStyle w:val="Hyperlink"/>
            <w:rFonts w:eastAsia="Calibri"/>
            <w:noProof/>
          </w:rPr>
          <w:delText>+ Contrat d’E&amp;M</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_Toc142174735 \h </w:delInstrText>
        </w:r>
        <w:r w:rsidR="00183855" w:rsidDel="000A3E8D">
          <w:rPr>
            <w:noProof/>
            <w:webHidden/>
          </w:rPr>
        </w:r>
        <w:r w:rsidR="00183855" w:rsidDel="000A3E8D">
          <w:rPr>
            <w:noProof/>
            <w:webHidden/>
          </w:rPr>
          <w:fldChar w:fldCharType="separate"/>
        </w:r>
        <w:r w:rsidR="00040A67" w:rsidDel="000A3E8D">
          <w:rPr>
            <w:noProof/>
            <w:webHidden/>
          </w:rPr>
          <w:delText>79</w:delText>
        </w:r>
        <w:r w:rsidR="00183855" w:rsidDel="000A3E8D">
          <w:rPr>
            <w:noProof/>
            <w:webHidden/>
          </w:rPr>
          <w:fldChar w:fldCharType="end"/>
        </w:r>
        <w:r w:rsidDel="000A3E8D">
          <w:rPr>
            <w:noProof/>
          </w:rPr>
          <w:fldChar w:fldCharType="end"/>
        </w:r>
      </w:del>
    </w:p>
    <w:p w14:paraId="67CF840C" w14:textId="11854A6A" w:rsidR="00183855" w:rsidDel="000A3E8D" w:rsidRDefault="000A3E8D">
      <w:pPr>
        <w:pStyle w:val="TOC3"/>
        <w:tabs>
          <w:tab w:val="left" w:pos="1320"/>
          <w:tab w:val="right" w:pos="9204"/>
        </w:tabs>
        <w:rPr>
          <w:del w:id="251" w:author="Houyem Rais" w:date="2024-02-22T15:17:00Z"/>
          <w:rFonts w:eastAsiaTheme="minorEastAsia" w:cstheme="minorBidi"/>
          <w:i w:val="0"/>
          <w:iCs w:val="0"/>
          <w:noProof/>
          <w:kern w:val="2"/>
          <w:sz w:val="22"/>
          <w:szCs w:val="22"/>
          <w:lang w:val="en-US"/>
          <w14:ligatures w14:val="standardContextual"/>
        </w:rPr>
      </w:pPr>
      <w:del w:id="252" w:author="Houyem Rais" w:date="2024-02-22T15:17:00Z">
        <w:r w:rsidDel="000A3E8D">
          <w:fldChar w:fldCharType="begin"/>
        </w:r>
        <w:r w:rsidDel="000A3E8D">
          <w:delInstrText>HYPERLINK \l "_Toc142174736"</w:delInstrText>
        </w:r>
        <w:r w:rsidDel="000A3E8D">
          <w:fldChar w:fldCharType="separate"/>
        </w:r>
        <w:r w:rsidR="00183855" w:rsidRPr="009A7999" w:rsidDel="000A3E8D">
          <w:rPr>
            <w:rStyle w:val="Hyperlink"/>
            <w:noProof/>
            <w:spacing w:val="-2"/>
          </w:rPr>
          <w:delText>8.3.2.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Variante B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_Toc142174736 \h </w:delInstrText>
        </w:r>
        <w:r w:rsidR="00183855" w:rsidDel="000A3E8D">
          <w:rPr>
            <w:noProof/>
            <w:webHidden/>
          </w:rPr>
        </w:r>
        <w:r w:rsidR="00183855" w:rsidDel="000A3E8D">
          <w:rPr>
            <w:noProof/>
            <w:webHidden/>
          </w:rPr>
          <w:fldChar w:fldCharType="separate"/>
        </w:r>
        <w:r w:rsidR="00040A67" w:rsidDel="000A3E8D">
          <w:rPr>
            <w:noProof/>
            <w:webHidden/>
          </w:rPr>
          <w:delText>81</w:delText>
        </w:r>
        <w:r w:rsidR="00183855" w:rsidDel="000A3E8D">
          <w:rPr>
            <w:noProof/>
            <w:webHidden/>
          </w:rPr>
          <w:fldChar w:fldCharType="end"/>
        </w:r>
        <w:r w:rsidDel="000A3E8D">
          <w:rPr>
            <w:noProof/>
          </w:rPr>
          <w:fldChar w:fldCharType="end"/>
        </w:r>
      </w:del>
    </w:p>
    <w:p w14:paraId="1F09B028" w14:textId="695BDC6F" w:rsidR="00183855" w:rsidDel="000A3E8D" w:rsidRDefault="000A3E8D">
      <w:pPr>
        <w:pStyle w:val="TOC4"/>
        <w:tabs>
          <w:tab w:val="left" w:pos="1540"/>
          <w:tab w:val="right" w:pos="9204"/>
        </w:tabs>
        <w:rPr>
          <w:del w:id="253" w:author="Houyem Rais" w:date="2024-02-22T15:17:00Z"/>
          <w:rFonts w:eastAsiaTheme="minorEastAsia" w:cstheme="minorBidi"/>
          <w:noProof/>
          <w:kern w:val="2"/>
          <w:sz w:val="22"/>
          <w:szCs w:val="22"/>
          <w:lang w:val="en-US"/>
          <w14:ligatures w14:val="standardContextual"/>
        </w:rPr>
      </w:pPr>
      <w:del w:id="254" w:author="Houyem Rais" w:date="2024-02-22T15:17:00Z">
        <w:r w:rsidDel="000A3E8D">
          <w:fldChar w:fldCharType="begin"/>
        </w:r>
        <w:r w:rsidDel="000A3E8D">
          <w:delInstrText>HYPERLINK \l "_Toc142174737"</w:delInstrText>
        </w:r>
        <w:r w:rsidDel="000A3E8D">
          <w:fldChar w:fldCharType="separate"/>
        </w:r>
        <w:r w:rsidR="00183855" w:rsidRPr="009A7999" w:rsidDel="000A3E8D">
          <w:rPr>
            <w:rStyle w:val="Hyperlink"/>
            <w:bCs/>
            <w:noProof/>
          </w:rPr>
          <w:delText>8.3.2.1.</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1 : Concession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_Toc142174737 \h </w:delInstrText>
        </w:r>
        <w:r w:rsidR="00183855" w:rsidDel="000A3E8D">
          <w:rPr>
            <w:noProof/>
            <w:webHidden/>
          </w:rPr>
        </w:r>
        <w:r w:rsidR="00183855" w:rsidDel="000A3E8D">
          <w:rPr>
            <w:noProof/>
            <w:webHidden/>
          </w:rPr>
          <w:fldChar w:fldCharType="separate"/>
        </w:r>
        <w:r w:rsidR="00040A67" w:rsidDel="000A3E8D">
          <w:rPr>
            <w:noProof/>
            <w:webHidden/>
          </w:rPr>
          <w:delText>81</w:delText>
        </w:r>
        <w:r w:rsidR="00183855" w:rsidDel="000A3E8D">
          <w:rPr>
            <w:noProof/>
            <w:webHidden/>
          </w:rPr>
          <w:fldChar w:fldCharType="end"/>
        </w:r>
        <w:r w:rsidDel="000A3E8D">
          <w:rPr>
            <w:noProof/>
          </w:rPr>
          <w:fldChar w:fldCharType="end"/>
        </w:r>
      </w:del>
    </w:p>
    <w:p w14:paraId="51B7B94F" w14:textId="7D5D7B54" w:rsidR="00183855" w:rsidDel="000A3E8D" w:rsidRDefault="000A3E8D">
      <w:pPr>
        <w:pStyle w:val="TOC4"/>
        <w:tabs>
          <w:tab w:val="left" w:pos="1540"/>
          <w:tab w:val="right" w:pos="9204"/>
        </w:tabs>
        <w:rPr>
          <w:del w:id="255" w:author="Houyem Rais" w:date="2024-02-22T15:17:00Z"/>
          <w:rFonts w:eastAsiaTheme="minorEastAsia" w:cstheme="minorBidi"/>
          <w:noProof/>
          <w:kern w:val="2"/>
          <w:sz w:val="22"/>
          <w:szCs w:val="22"/>
          <w:lang w:val="en-US"/>
          <w14:ligatures w14:val="standardContextual"/>
        </w:rPr>
      </w:pPr>
      <w:del w:id="256" w:author="Houyem Rais" w:date="2024-02-22T15:17:00Z">
        <w:r w:rsidDel="000A3E8D">
          <w:fldChar w:fldCharType="begin"/>
        </w:r>
        <w:r w:rsidDel="000A3E8D">
          <w:delInstrText>HYPERLINK \l "_Toc142174738"</w:delInstrText>
        </w:r>
        <w:r w:rsidDel="000A3E8D">
          <w:fldChar w:fldCharType="separate"/>
        </w:r>
        <w:r w:rsidR="00183855" w:rsidRPr="009A7999" w:rsidDel="000A3E8D">
          <w:rPr>
            <w:rStyle w:val="Hyperlink"/>
            <w:bCs/>
            <w:noProof/>
          </w:rPr>
          <w:delText>8.3.2.2.</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2 : Contrat de Partenariat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_Toc142174738 \h </w:delInstrText>
        </w:r>
        <w:r w:rsidR="00183855" w:rsidDel="000A3E8D">
          <w:rPr>
            <w:noProof/>
            <w:webHidden/>
          </w:rPr>
        </w:r>
        <w:r w:rsidR="00183855" w:rsidDel="000A3E8D">
          <w:rPr>
            <w:noProof/>
            <w:webHidden/>
          </w:rPr>
          <w:fldChar w:fldCharType="separate"/>
        </w:r>
        <w:r w:rsidR="00040A67" w:rsidDel="000A3E8D">
          <w:rPr>
            <w:noProof/>
            <w:webHidden/>
          </w:rPr>
          <w:delText>83</w:delText>
        </w:r>
        <w:r w:rsidR="00183855" w:rsidDel="000A3E8D">
          <w:rPr>
            <w:noProof/>
            <w:webHidden/>
          </w:rPr>
          <w:fldChar w:fldCharType="end"/>
        </w:r>
        <w:r w:rsidDel="000A3E8D">
          <w:rPr>
            <w:noProof/>
          </w:rPr>
          <w:fldChar w:fldCharType="end"/>
        </w:r>
      </w:del>
    </w:p>
    <w:p w14:paraId="104CF02E" w14:textId="3CA6D6A0" w:rsidR="00183855" w:rsidDel="000A3E8D" w:rsidRDefault="000A3E8D">
      <w:pPr>
        <w:pStyle w:val="TOC4"/>
        <w:tabs>
          <w:tab w:val="left" w:pos="1540"/>
          <w:tab w:val="right" w:pos="9204"/>
        </w:tabs>
        <w:rPr>
          <w:del w:id="257" w:author="Houyem Rais" w:date="2024-02-22T15:17:00Z"/>
          <w:rFonts w:eastAsiaTheme="minorEastAsia" w:cstheme="minorBidi"/>
          <w:noProof/>
          <w:kern w:val="2"/>
          <w:sz w:val="22"/>
          <w:szCs w:val="22"/>
          <w:lang w:val="en-US"/>
          <w14:ligatures w14:val="standardContextual"/>
        </w:rPr>
      </w:pPr>
      <w:del w:id="258" w:author="Houyem Rais" w:date="2024-02-22T15:17:00Z">
        <w:r w:rsidDel="000A3E8D">
          <w:fldChar w:fldCharType="begin"/>
        </w:r>
        <w:r w:rsidDel="000A3E8D">
          <w:delInstrText>HYPERLINK \l "_Toc142174739"</w:delInstrText>
        </w:r>
        <w:r w:rsidDel="000A3E8D">
          <w:fldChar w:fldCharType="separate"/>
        </w:r>
        <w:r w:rsidR="00183855" w:rsidRPr="009A7999" w:rsidDel="000A3E8D">
          <w:rPr>
            <w:rStyle w:val="Hyperlink"/>
            <w:bCs/>
            <w:noProof/>
          </w:rPr>
          <w:delText>8.3.2.3.</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3 : EPC+F + Contrat d’E&amp;M</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_Toc142174739 \h </w:delInstrText>
        </w:r>
        <w:r w:rsidR="00183855" w:rsidDel="000A3E8D">
          <w:rPr>
            <w:noProof/>
            <w:webHidden/>
          </w:rPr>
        </w:r>
        <w:r w:rsidR="00183855" w:rsidDel="000A3E8D">
          <w:rPr>
            <w:noProof/>
            <w:webHidden/>
          </w:rPr>
          <w:fldChar w:fldCharType="separate"/>
        </w:r>
        <w:r w:rsidR="00040A67" w:rsidDel="000A3E8D">
          <w:rPr>
            <w:noProof/>
            <w:webHidden/>
          </w:rPr>
          <w:delText>84</w:delText>
        </w:r>
        <w:r w:rsidR="00183855" w:rsidDel="000A3E8D">
          <w:rPr>
            <w:noProof/>
            <w:webHidden/>
          </w:rPr>
          <w:fldChar w:fldCharType="end"/>
        </w:r>
        <w:r w:rsidDel="000A3E8D">
          <w:rPr>
            <w:noProof/>
          </w:rPr>
          <w:fldChar w:fldCharType="end"/>
        </w:r>
      </w:del>
    </w:p>
    <w:p w14:paraId="72A6DE70" w14:textId="7DF77229" w:rsidR="00183855" w:rsidDel="000A3E8D" w:rsidRDefault="000A3E8D">
      <w:pPr>
        <w:pStyle w:val="TOC3"/>
        <w:tabs>
          <w:tab w:val="left" w:pos="1320"/>
          <w:tab w:val="right" w:pos="9204"/>
        </w:tabs>
        <w:rPr>
          <w:del w:id="259" w:author="Houyem Rais" w:date="2024-02-22T15:17:00Z"/>
          <w:rFonts w:eastAsiaTheme="minorEastAsia" w:cstheme="minorBidi"/>
          <w:i w:val="0"/>
          <w:iCs w:val="0"/>
          <w:noProof/>
          <w:kern w:val="2"/>
          <w:sz w:val="22"/>
          <w:szCs w:val="22"/>
          <w:lang w:val="en-US"/>
          <w14:ligatures w14:val="standardContextual"/>
        </w:rPr>
      </w:pPr>
      <w:del w:id="260" w:author="Houyem Rais" w:date="2024-02-22T15:17:00Z">
        <w:r w:rsidDel="000A3E8D">
          <w:fldChar w:fldCharType="begin"/>
        </w:r>
        <w:r w:rsidDel="000A3E8D">
          <w:delInstrText>HYPERLINK \l "_Toc142174740"</w:delInstrText>
        </w:r>
        <w:r w:rsidDel="000A3E8D">
          <w:fldChar w:fldCharType="separate"/>
        </w:r>
        <w:r w:rsidR="00183855" w:rsidRPr="009A7999" w:rsidDel="000A3E8D">
          <w:rPr>
            <w:rStyle w:val="Hyperlink"/>
            <w:noProof/>
            <w:spacing w:val="-2"/>
          </w:rPr>
          <w:delText>8.3.3.</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Variante D1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_Toc142174740 \h </w:delInstrText>
        </w:r>
        <w:r w:rsidR="00183855" w:rsidDel="000A3E8D">
          <w:rPr>
            <w:noProof/>
            <w:webHidden/>
          </w:rPr>
        </w:r>
        <w:r w:rsidR="00183855" w:rsidDel="000A3E8D">
          <w:rPr>
            <w:noProof/>
            <w:webHidden/>
          </w:rPr>
          <w:fldChar w:fldCharType="separate"/>
        </w:r>
        <w:r w:rsidR="00040A67" w:rsidDel="000A3E8D">
          <w:rPr>
            <w:noProof/>
            <w:webHidden/>
          </w:rPr>
          <w:delText>85</w:delText>
        </w:r>
        <w:r w:rsidR="00183855" w:rsidDel="000A3E8D">
          <w:rPr>
            <w:noProof/>
            <w:webHidden/>
          </w:rPr>
          <w:fldChar w:fldCharType="end"/>
        </w:r>
        <w:r w:rsidDel="000A3E8D">
          <w:rPr>
            <w:noProof/>
          </w:rPr>
          <w:fldChar w:fldCharType="end"/>
        </w:r>
      </w:del>
    </w:p>
    <w:p w14:paraId="06B064B4" w14:textId="673078EE" w:rsidR="00183855" w:rsidDel="000A3E8D" w:rsidRDefault="000A3E8D">
      <w:pPr>
        <w:pStyle w:val="TOC4"/>
        <w:tabs>
          <w:tab w:val="left" w:pos="1540"/>
          <w:tab w:val="right" w:pos="9204"/>
        </w:tabs>
        <w:rPr>
          <w:del w:id="261" w:author="Houyem Rais" w:date="2024-02-22T15:17:00Z"/>
          <w:rFonts w:eastAsiaTheme="minorEastAsia" w:cstheme="minorBidi"/>
          <w:noProof/>
          <w:kern w:val="2"/>
          <w:sz w:val="22"/>
          <w:szCs w:val="22"/>
          <w:lang w:val="en-US"/>
          <w14:ligatures w14:val="standardContextual"/>
        </w:rPr>
      </w:pPr>
      <w:del w:id="262" w:author="Houyem Rais" w:date="2024-02-22T15:17:00Z">
        <w:r w:rsidDel="000A3E8D">
          <w:fldChar w:fldCharType="begin"/>
        </w:r>
        <w:r w:rsidDel="000A3E8D">
          <w:delInstrText>HYPERLINK \l "_Toc142174741"</w:delInstrText>
        </w:r>
        <w:r w:rsidDel="000A3E8D">
          <w:fldChar w:fldCharType="separate"/>
        </w:r>
        <w:r w:rsidR="00183855" w:rsidRPr="009A7999" w:rsidDel="000A3E8D">
          <w:rPr>
            <w:rStyle w:val="Hyperlink"/>
            <w:bCs/>
            <w:noProof/>
          </w:rPr>
          <w:delText>8.3.3.1.</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1 : Concession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_Toc142174741 \h </w:delInstrText>
        </w:r>
        <w:r w:rsidR="00183855" w:rsidDel="000A3E8D">
          <w:rPr>
            <w:noProof/>
            <w:webHidden/>
          </w:rPr>
        </w:r>
        <w:r w:rsidR="00183855" w:rsidDel="000A3E8D">
          <w:rPr>
            <w:noProof/>
            <w:webHidden/>
          </w:rPr>
          <w:fldChar w:fldCharType="separate"/>
        </w:r>
        <w:r w:rsidR="00040A67" w:rsidDel="000A3E8D">
          <w:rPr>
            <w:noProof/>
            <w:webHidden/>
          </w:rPr>
          <w:delText>85</w:delText>
        </w:r>
        <w:r w:rsidR="00183855" w:rsidDel="000A3E8D">
          <w:rPr>
            <w:noProof/>
            <w:webHidden/>
          </w:rPr>
          <w:fldChar w:fldCharType="end"/>
        </w:r>
        <w:r w:rsidDel="000A3E8D">
          <w:rPr>
            <w:noProof/>
          </w:rPr>
          <w:fldChar w:fldCharType="end"/>
        </w:r>
      </w:del>
    </w:p>
    <w:p w14:paraId="3814042A" w14:textId="2C98C6A0" w:rsidR="00183855" w:rsidDel="000A3E8D" w:rsidRDefault="000A3E8D">
      <w:pPr>
        <w:pStyle w:val="TOC4"/>
        <w:tabs>
          <w:tab w:val="left" w:pos="1540"/>
          <w:tab w:val="right" w:pos="9204"/>
        </w:tabs>
        <w:rPr>
          <w:del w:id="263" w:author="Houyem Rais" w:date="2024-02-22T15:17:00Z"/>
          <w:rFonts w:eastAsiaTheme="minorEastAsia" w:cstheme="minorBidi"/>
          <w:noProof/>
          <w:kern w:val="2"/>
          <w:sz w:val="22"/>
          <w:szCs w:val="22"/>
          <w:lang w:val="en-US"/>
          <w14:ligatures w14:val="standardContextual"/>
        </w:rPr>
      </w:pPr>
      <w:del w:id="264" w:author="Houyem Rais" w:date="2024-02-22T15:17:00Z">
        <w:r w:rsidDel="000A3E8D">
          <w:fldChar w:fldCharType="begin"/>
        </w:r>
        <w:r w:rsidDel="000A3E8D">
          <w:delInstrText>HYPERLINK \l "_Toc142174742"</w:delInstrText>
        </w:r>
        <w:r w:rsidDel="000A3E8D">
          <w:fldChar w:fldCharType="separate"/>
        </w:r>
        <w:r w:rsidR="00183855" w:rsidRPr="009A7999" w:rsidDel="000A3E8D">
          <w:rPr>
            <w:rStyle w:val="Hyperlink"/>
            <w:bCs/>
            <w:noProof/>
          </w:rPr>
          <w:delText>8.3.3.2.</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2 : Contrat de Partenariat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_Toc142174742 \h </w:delInstrText>
        </w:r>
        <w:r w:rsidR="00183855" w:rsidDel="000A3E8D">
          <w:rPr>
            <w:noProof/>
            <w:webHidden/>
          </w:rPr>
        </w:r>
        <w:r w:rsidR="00183855" w:rsidDel="000A3E8D">
          <w:rPr>
            <w:noProof/>
            <w:webHidden/>
          </w:rPr>
          <w:fldChar w:fldCharType="separate"/>
        </w:r>
        <w:r w:rsidR="00040A67" w:rsidDel="000A3E8D">
          <w:rPr>
            <w:noProof/>
            <w:webHidden/>
          </w:rPr>
          <w:delText>87</w:delText>
        </w:r>
        <w:r w:rsidR="00183855" w:rsidDel="000A3E8D">
          <w:rPr>
            <w:noProof/>
            <w:webHidden/>
          </w:rPr>
          <w:fldChar w:fldCharType="end"/>
        </w:r>
        <w:r w:rsidDel="000A3E8D">
          <w:rPr>
            <w:noProof/>
          </w:rPr>
          <w:fldChar w:fldCharType="end"/>
        </w:r>
      </w:del>
    </w:p>
    <w:p w14:paraId="72F090A1" w14:textId="289FAD7C" w:rsidR="00183855" w:rsidDel="000A3E8D" w:rsidRDefault="000A3E8D">
      <w:pPr>
        <w:pStyle w:val="TOC4"/>
        <w:tabs>
          <w:tab w:val="left" w:pos="1540"/>
          <w:tab w:val="right" w:pos="9204"/>
        </w:tabs>
        <w:rPr>
          <w:del w:id="265" w:author="Houyem Rais" w:date="2024-02-22T15:17:00Z"/>
          <w:rFonts w:eastAsiaTheme="minorEastAsia" w:cstheme="minorBidi"/>
          <w:noProof/>
          <w:kern w:val="2"/>
          <w:sz w:val="22"/>
          <w:szCs w:val="22"/>
          <w:lang w:val="en-US"/>
          <w14:ligatures w14:val="standardContextual"/>
        </w:rPr>
      </w:pPr>
      <w:del w:id="266" w:author="Houyem Rais" w:date="2024-02-22T15:17:00Z">
        <w:r w:rsidDel="000A3E8D">
          <w:fldChar w:fldCharType="begin"/>
        </w:r>
        <w:r w:rsidDel="000A3E8D">
          <w:delInstrText>HYPERLINK \l "_Toc142174743"</w:delInstrText>
        </w:r>
        <w:r w:rsidDel="000A3E8D">
          <w:fldChar w:fldCharType="separate"/>
        </w:r>
        <w:r w:rsidR="00183855" w:rsidRPr="009A7999" w:rsidDel="000A3E8D">
          <w:rPr>
            <w:rStyle w:val="Hyperlink"/>
            <w:bCs/>
            <w:noProof/>
          </w:rPr>
          <w:delText>8.3.3.3.</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3 : EPC+F + Contrat d’E&amp;M</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_Toc142174743 \h </w:delInstrText>
        </w:r>
        <w:r w:rsidR="00183855" w:rsidDel="000A3E8D">
          <w:rPr>
            <w:noProof/>
            <w:webHidden/>
          </w:rPr>
        </w:r>
        <w:r w:rsidR="00183855" w:rsidDel="000A3E8D">
          <w:rPr>
            <w:noProof/>
            <w:webHidden/>
          </w:rPr>
          <w:fldChar w:fldCharType="separate"/>
        </w:r>
        <w:r w:rsidR="00040A67" w:rsidDel="000A3E8D">
          <w:rPr>
            <w:noProof/>
            <w:webHidden/>
          </w:rPr>
          <w:delText>89</w:delText>
        </w:r>
        <w:r w:rsidR="00183855" w:rsidDel="000A3E8D">
          <w:rPr>
            <w:noProof/>
            <w:webHidden/>
          </w:rPr>
          <w:fldChar w:fldCharType="end"/>
        </w:r>
        <w:r w:rsidDel="000A3E8D">
          <w:rPr>
            <w:noProof/>
          </w:rPr>
          <w:fldChar w:fldCharType="end"/>
        </w:r>
      </w:del>
    </w:p>
    <w:p w14:paraId="11E9545F" w14:textId="17B912DB" w:rsidR="00183855" w:rsidDel="000A3E8D" w:rsidRDefault="000A3E8D">
      <w:pPr>
        <w:pStyle w:val="TOC3"/>
        <w:tabs>
          <w:tab w:val="left" w:pos="1320"/>
          <w:tab w:val="right" w:pos="9204"/>
        </w:tabs>
        <w:rPr>
          <w:del w:id="267" w:author="Houyem Rais" w:date="2024-02-22T15:17:00Z"/>
          <w:rFonts w:eastAsiaTheme="minorEastAsia" w:cstheme="minorBidi"/>
          <w:i w:val="0"/>
          <w:iCs w:val="0"/>
          <w:noProof/>
          <w:kern w:val="2"/>
          <w:sz w:val="22"/>
          <w:szCs w:val="22"/>
          <w:lang w:val="en-US"/>
          <w14:ligatures w14:val="standardContextual"/>
        </w:rPr>
      </w:pPr>
      <w:del w:id="268" w:author="Houyem Rais" w:date="2024-02-22T15:17:00Z">
        <w:r w:rsidDel="000A3E8D">
          <w:fldChar w:fldCharType="begin"/>
        </w:r>
        <w:r w:rsidDel="000A3E8D">
          <w:delInstrText>HYPERLINK \l "_Toc142174744"</w:delInstrText>
        </w:r>
        <w:r w:rsidDel="000A3E8D">
          <w:fldChar w:fldCharType="separate"/>
        </w:r>
        <w:r w:rsidR="00183855" w:rsidRPr="009A7999" w:rsidDel="000A3E8D">
          <w:rPr>
            <w:rStyle w:val="Hyperlink"/>
            <w:noProof/>
            <w:spacing w:val="-2"/>
          </w:rPr>
          <w:delText>8.3.4.</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Variante D1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_Toc142174744 \h </w:delInstrText>
        </w:r>
        <w:r w:rsidR="00183855" w:rsidDel="000A3E8D">
          <w:rPr>
            <w:noProof/>
            <w:webHidden/>
          </w:rPr>
        </w:r>
        <w:r w:rsidR="00183855" w:rsidDel="000A3E8D">
          <w:rPr>
            <w:noProof/>
            <w:webHidden/>
          </w:rPr>
          <w:fldChar w:fldCharType="separate"/>
        </w:r>
        <w:r w:rsidR="00040A67" w:rsidDel="000A3E8D">
          <w:rPr>
            <w:noProof/>
            <w:webHidden/>
          </w:rPr>
          <w:delText>89</w:delText>
        </w:r>
        <w:r w:rsidR="00183855" w:rsidDel="000A3E8D">
          <w:rPr>
            <w:noProof/>
            <w:webHidden/>
          </w:rPr>
          <w:fldChar w:fldCharType="end"/>
        </w:r>
        <w:r w:rsidDel="000A3E8D">
          <w:rPr>
            <w:noProof/>
          </w:rPr>
          <w:fldChar w:fldCharType="end"/>
        </w:r>
      </w:del>
    </w:p>
    <w:p w14:paraId="3F5678EF" w14:textId="31EC81AB" w:rsidR="00183855" w:rsidDel="000A3E8D" w:rsidRDefault="000A3E8D">
      <w:pPr>
        <w:pStyle w:val="TOC4"/>
        <w:tabs>
          <w:tab w:val="left" w:pos="1540"/>
          <w:tab w:val="right" w:pos="9204"/>
        </w:tabs>
        <w:rPr>
          <w:del w:id="269" w:author="Houyem Rais" w:date="2024-02-22T15:17:00Z"/>
          <w:rFonts w:eastAsiaTheme="minorEastAsia" w:cstheme="minorBidi"/>
          <w:noProof/>
          <w:kern w:val="2"/>
          <w:sz w:val="22"/>
          <w:szCs w:val="22"/>
          <w:lang w:val="en-US"/>
          <w14:ligatures w14:val="standardContextual"/>
        </w:rPr>
      </w:pPr>
      <w:del w:id="270" w:author="Houyem Rais" w:date="2024-02-22T15:17:00Z">
        <w:r w:rsidDel="000A3E8D">
          <w:fldChar w:fldCharType="begin"/>
        </w:r>
        <w:r w:rsidDel="000A3E8D">
          <w:delInstrText>HYPERLINK \l "_Toc142174745"</w:delInstrText>
        </w:r>
        <w:r w:rsidDel="000A3E8D">
          <w:fldChar w:fldCharType="separate"/>
        </w:r>
        <w:r w:rsidR="00183855" w:rsidRPr="009A7999" w:rsidDel="000A3E8D">
          <w:rPr>
            <w:rStyle w:val="Hyperlink"/>
            <w:bCs/>
            <w:noProof/>
          </w:rPr>
          <w:delText>8.3.4.1.</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1 : Concession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_Toc142174745 \h </w:delInstrText>
        </w:r>
        <w:r w:rsidR="00183855" w:rsidDel="000A3E8D">
          <w:rPr>
            <w:noProof/>
            <w:webHidden/>
          </w:rPr>
        </w:r>
        <w:r w:rsidR="00183855" w:rsidDel="000A3E8D">
          <w:rPr>
            <w:noProof/>
            <w:webHidden/>
          </w:rPr>
          <w:fldChar w:fldCharType="separate"/>
        </w:r>
        <w:r w:rsidR="00040A67" w:rsidDel="000A3E8D">
          <w:rPr>
            <w:noProof/>
            <w:webHidden/>
          </w:rPr>
          <w:delText>89</w:delText>
        </w:r>
        <w:r w:rsidR="00183855" w:rsidDel="000A3E8D">
          <w:rPr>
            <w:noProof/>
            <w:webHidden/>
          </w:rPr>
          <w:fldChar w:fldCharType="end"/>
        </w:r>
        <w:r w:rsidDel="000A3E8D">
          <w:rPr>
            <w:noProof/>
          </w:rPr>
          <w:fldChar w:fldCharType="end"/>
        </w:r>
      </w:del>
    </w:p>
    <w:p w14:paraId="736A3A0B" w14:textId="7C256D60" w:rsidR="00183855" w:rsidDel="000A3E8D" w:rsidRDefault="000A3E8D">
      <w:pPr>
        <w:pStyle w:val="TOC4"/>
        <w:tabs>
          <w:tab w:val="left" w:pos="1540"/>
          <w:tab w:val="right" w:pos="9204"/>
        </w:tabs>
        <w:rPr>
          <w:del w:id="271" w:author="Houyem Rais" w:date="2024-02-22T15:17:00Z"/>
          <w:rFonts w:eastAsiaTheme="minorEastAsia" w:cstheme="minorBidi"/>
          <w:noProof/>
          <w:kern w:val="2"/>
          <w:sz w:val="22"/>
          <w:szCs w:val="22"/>
          <w:lang w:val="en-US"/>
          <w14:ligatures w14:val="standardContextual"/>
        </w:rPr>
      </w:pPr>
      <w:del w:id="272" w:author="Houyem Rais" w:date="2024-02-22T15:17:00Z">
        <w:r w:rsidDel="000A3E8D">
          <w:fldChar w:fldCharType="begin"/>
        </w:r>
        <w:r w:rsidDel="000A3E8D">
          <w:delInstrText>HYPERLINK \l "_Toc142174746"</w:delInstrText>
        </w:r>
        <w:r w:rsidDel="000A3E8D">
          <w:fldChar w:fldCharType="separate"/>
        </w:r>
        <w:r w:rsidR="00183855" w:rsidRPr="009A7999" w:rsidDel="000A3E8D">
          <w:rPr>
            <w:rStyle w:val="Hyperlink"/>
            <w:bCs/>
            <w:noProof/>
          </w:rPr>
          <w:delText>8.3.4.2.</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2 : Contrat de Partenariat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_Toc142174746 \h </w:delInstrText>
        </w:r>
        <w:r w:rsidR="00183855" w:rsidDel="000A3E8D">
          <w:rPr>
            <w:noProof/>
            <w:webHidden/>
          </w:rPr>
        </w:r>
        <w:r w:rsidR="00183855" w:rsidDel="000A3E8D">
          <w:rPr>
            <w:noProof/>
            <w:webHidden/>
          </w:rPr>
          <w:fldChar w:fldCharType="separate"/>
        </w:r>
        <w:r w:rsidR="00040A67" w:rsidDel="000A3E8D">
          <w:rPr>
            <w:noProof/>
            <w:webHidden/>
          </w:rPr>
          <w:delText>92</w:delText>
        </w:r>
        <w:r w:rsidR="00183855" w:rsidDel="000A3E8D">
          <w:rPr>
            <w:noProof/>
            <w:webHidden/>
          </w:rPr>
          <w:fldChar w:fldCharType="end"/>
        </w:r>
        <w:r w:rsidDel="000A3E8D">
          <w:rPr>
            <w:noProof/>
          </w:rPr>
          <w:fldChar w:fldCharType="end"/>
        </w:r>
      </w:del>
    </w:p>
    <w:p w14:paraId="4D41B44D" w14:textId="20FD776E" w:rsidR="00183855" w:rsidDel="000A3E8D" w:rsidRDefault="000A3E8D">
      <w:pPr>
        <w:pStyle w:val="TOC4"/>
        <w:tabs>
          <w:tab w:val="left" w:pos="1540"/>
          <w:tab w:val="right" w:pos="9204"/>
        </w:tabs>
        <w:rPr>
          <w:del w:id="273" w:author="Houyem Rais" w:date="2024-02-22T15:17:00Z"/>
          <w:rFonts w:eastAsiaTheme="minorEastAsia" w:cstheme="minorBidi"/>
          <w:noProof/>
          <w:kern w:val="2"/>
          <w:sz w:val="22"/>
          <w:szCs w:val="22"/>
          <w:lang w:val="en-US"/>
          <w14:ligatures w14:val="standardContextual"/>
        </w:rPr>
      </w:pPr>
      <w:del w:id="274" w:author="Houyem Rais" w:date="2024-02-22T15:17:00Z">
        <w:r w:rsidDel="000A3E8D">
          <w:fldChar w:fldCharType="begin"/>
        </w:r>
        <w:r w:rsidDel="000A3E8D">
          <w:delInstrText>HYPERLINK \l "_Toc142174747"</w:delInstrText>
        </w:r>
        <w:r w:rsidDel="000A3E8D">
          <w:fldChar w:fldCharType="separate"/>
        </w:r>
        <w:r w:rsidR="00183855" w:rsidRPr="009A7999" w:rsidDel="000A3E8D">
          <w:rPr>
            <w:rStyle w:val="Hyperlink"/>
            <w:bCs/>
            <w:noProof/>
          </w:rPr>
          <w:delText>8.3.4.3.</w:delText>
        </w:r>
        <w:r w:rsidR="00183855" w:rsidDel="000A3E8D">
          <w:rPr>
            <w:rFonts w:eastAsiaTheme="minorEastAsia" w:cstheme="minorBidi"/>
            <w:noProof/>
            <w:kern w:val="2"/>
            <w:sz w:val="22"/>
            <w:szCs w:val="22"/>
            <w:lang w:val="en-US"/>
            <w14:ligatures w14:val="standardContextual"/>
          </w:rPr>
          <w:tab/>
        </w:r>
        <w:r w:rsidR="00183855" w:rsidRPr="009A7999" w:rsidDel="000A3E8D">
          <w:rPr>
            <w:rStyle w:val="Hyperlink"/>
            <w:noProof/>
          </w:rPr>
          <w:delText>Option 3 : EPC+F + Contrat d’E&amp;M - Variante D1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_Toc142174747 \h </w:delInstrText>
        </w:r>
        <w:r w:rsidR="00183855" w:rsidDel="000A3E8D">
          <w:rPr>
            <w:noProof/>
            <w:webHidden/>
          </w:rPr>
        </w:r>
        <w:r w:rsidR="00183855" w:rsidDel="000A3E8D">
          <w:rPr>
            <w:noProof/>
            <w:webHidden/>
          </w:rPr>
          <w:fldChar w:fldCharType="separate"/>
        </w:r>
        <w:r w:rsidR="00040A67" w:rsidDel="000A3E8D">
          <w:rPr>
            <w:noProof/>
            <w:webHidden/>
          </w:rPr>
          <w:delText>93</w:delText>
        </w:r>
        <w:r w:rsidR="00183855" w:rsidDel="000A3E8D">
          <w:rPr>
            <w:noProof/>
            <w:webHidden/>
          </w:rPr>
          <w:fldChar w:fldCharType="end"/>
        </w:r>
        <w:r w:rsidDel="000A3E8D">
          <w:rPr>
            <w:noProof/>
          </w:rPr>
          <w:fldChar w:fldCharType="end"/>
        </w:r>
      </w:del>
    </w:p>
    <w:p w14:paraId="6CAED4FF" w14:textId="49951698" w:rsidR="00183855" w:rsidDel="000A3E8D" w:rsidRDefault="000A3E8D">
      <w:pPr>
        <w:pStyle w:val="TOC1"/>
        <w:tabs>
          <w:tab w:val="left" w:pos="440"/>
          <w:tab w:val="right" w:pos="9204"/>
        </w:tabs>
        <w:rPr>
          <w:del w:id="275" w:author="Houyem Rais" w:date="2024-02-22T15:17:00Z"/>
          <w:rFonts w:eastAsiaTheme="minorEastAsia" w:cstheme="minorBidi"/>
          <w:b w:val="0"/>
          <w:bCs w:val="0"/>
          <w:caps w:val="0"/>
          <w:noProof/>
          <w:kern w:val="2"/>
          <w:sz w:val="22"/>
          <w:szCs w:val="22"/>
          <w:lang w:val="en-US"/>
          <w14:ligatures w14:val="standardContextual"/>
        </w:rPr>
      </w:pPr>
      <w:del w:id="276" w:author="Houyem Rais" w:date="2024-02-22T15:17:00Z">
        <w:r w:rsidDel="000A3E8D">
          <w:fldChar w:fldCharType="begin"/>
        </w:r>
        <w:r w:rsidDel="000A3E8D">
          <w:delInstrText>HYPERLINK \l "_Toc142174748"</w:delInstrText>
        </w:r>
        <w:r w:rsidDel="000A3E8D">
          <w:fldChar w:fldCharType="separate"/>
        </w:r>
        <w:r w:rsidR="00183855" w:rsidRPr="009A7999" w:rsidDel="000A3E8D">
          <w:rPr>
            <w:rStyle w:val="Hyperlink"/>
            <w:noProof/>
          </w:rPr>
          <w:delText>9.</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Analyse de la Value for Money (VfM)</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_Toc142174748 \h </w:delInstrText>
        </w:r>
        <w:r w:rsidR="00183855" w:rsidDel="000A3E8D">
          <w:rPr>
            <w:noProof/>
            <w:webHidden/>
          </w:rPr>
        </w:r>
        <w:r w:rsidR="00183855" w:rsidDel="000A3E8D">
          <w:rPr>
            <w:noProof/>
            <w:webHidden/>
          </w:rPr>
          <w:fldChar w:fldCharType="separate"/>
        </w:r>
        <w:r w:rsidR="00040A67" w:rsidDel="000A3E8D">
          <w:rPr>
            <w:noProof/>
            <w:webHidden/>
          </w:rPr>
          <w:delText>95</w:delText>
        </w:r>
        <w:r w:rsidR="00183855" w:rsidDel="000A3E8D">
          <w:rPr>
            <w:noProof/>
            <w:webHidden/>
          </w:rPr>
          <w:fldChar w:fldCharType="end"/>
        </w:r>
        <w:r w:rsidDel="000A3E8D">
          <w:rPr>
            <w:noProof/>
          </w:rPr>
          <w:fldChar w:fldCharType="end"/>
        </w:r>
      </w:del>
    </w:p>
    <w:p w14:paraId="0A2E317A" w14:textId="7783525E" w:rsidR="00183855" w:rsidDel="000A3E8D" w:rsidRDefault="000A3E8D">
      <w:pPr>
        <w:pStyle w:val="TOC2"/>
        <w:tabs>
          <w:tab w:val="left" w:pos="880"/>
          <w:tab w:val="right" w:pos="9204"/>
        </w:tabs>
        <w:rPr>
          <w:del w:id="277" w:author="Houyem Rais" w:date="2024-02-22T15:17:00Z"/>
          <w:rFonts w:eastAsiaTheme="minorEastAsia" w:cstheme="minorBidi"/>
          <w:smallCaps w:val="0"/>
          <w:noProof/>
          <w:kern w:val="2"/>
          <w:sz w:val="22"/>
          <w:szCs w:val="22"/>
          <w:lang w:val="en-US"/>
          <w14:ligatures w14:val="standardContextual"/>
        </w:rPr>
      </w:pPr>
      <w:del w:id="278" w:author="Houyem Rais" w:date="2024-02-22T15:17:00Z">
        <w:r w:rsidDel="000A3E8D">
          <w:fldChar w:fldCharType="begin"/>
        </w:r>
        <w:r w:rsidDel="000A3E8D">
          <w:delInstrText>HYPERLINK \l "_Toc142174749"</w:delInstrText>
        </w:r>
        <w:r w:rsidDel="000A3E8D">
          <w:fldChar w:fldCharType="separate"/>
        </w:r>
        <w:r w:rsidR="00183855" w:rsidRPr="009A7999" w:rsidDel="000A3E8D">
          <w:rPr>
            <w:rStyle w:val="Hyperlink"/>
            <w:noProof/>
            <w:spacing w:val="-2"/>
          </w:rPr>
          <w:delText>9.1.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Introduction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_Toc142174749 \h </w:delInstrText>
        </w:r>
        <w:r w:rsidR="00183855" w:rsidDel="000A3E8D">
          <w:rPr>
            <w:noProof/>
            <w:webHidden/>
          </w:rPr>
        </w:r>
        <w:r w:rsidR="00183855" w:rsidDel="000A3E8D">
          <w:rPr>
            <w:noProof/>
            <w:webHidden/>
          </w:rPr>
          <w:fldChar w:fldCharType="separate"/>
        </w:r>
        <w:r w:rsidR="00040A67" w:rsidDel="000A3E8D">
          <w:rPr>
            <w:noProof/>
            <w:webHidden/>
          </w:rPr>
          <w:delText>95</w:delText>
        </w:r>
        <w:r w:rsidR="00183855" w:rsidDel="000A3E8D">
          <w:rPr>
            <w:noProof/>
            <w:webHidden/>
          </w:rPr>
          <w:fldChar w:fldCharType="end"/>
        </w:r>
        <w:r w:rsidDel="000A3E8D">
          <w:rPr>
            <w:noProof/>
          </w:rPr>
          <w:fldChar w:fldCharType="end"/>
        </w:r>
      </w:del>
    </w:p>
    <w:p w14:paraId="292CCC18" w14:textId="5ED08F87" w:rsidR="00183855" w:rsidDel="000A3E8D" w:rsidRDefault="000A3E8D">
      <w:pPr>
        <w:pStyle w:val="TOC2"/>
        <w:tabs>
          <w:tab w:val="left" w:pos="880"/>
          <w:tab w:val="right" w:pos="9204"/>
        </w:tabs>
        <w:rPr>
          <w:del w:id="279" w:author="Houyem Rais" w:date="2024-02-22T15:17:00Z"/>
          <w:rFonts w:eastAsiaTheme="minorEastAsia" w:cstheme="minorBidi"/>
          <w:smallCaps w:val="0"/>
          <w:noProof/>
          <w:kern w:val="2"/>
          <w:sz w:val="22"/>
          <w:szCs w:val="22"/>
          <w:lang w:val="en-US"/>
          <w14:ligatures w14:val="standardContextual"/>
        </w:rPr>
      </w:pPr>
      <w:del w:id="280" w:author="Houyem Rais" w:date="2024-02-22T15:17:00Z">
        <w:r w:rsidDel="000A3E8D">
          <w:fldChar w:fldCharType="begin"/>
        </w:r>
        <w:r w:rsidDel="000A3E8D">
          <w:delInstrText>HYPERLINK \l "_Toc142174750"</w:delInstrText>
        </w:r>
        <w:r w:rsidDel="000A3E8D">
          <w:fldChar w:fldCharType="separate"/>
        </w:r>
        <w:r w:rsidR="00183855" w:rsidRPr="009A7999" w:rsidDel="000A3E8D">
          <w:rPr>
            <w:rStyle w:val="Hyperlink"/>
            <w:noProof/>
            <w:spacing w:val="-2"/>
          </w:rPr>
          <w:delText>9.2.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Quantification des risques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_Toc142174750 \h </w:delInstrText>
        </w:r>
        <w:r w:rsidR="00183855" w:rsidDel="000A3E8D">
          <w:rPr>
            <w:noProof/>
            <w:webHidden/>
          </w:rPr>
        </w:r>
        <w:r w:rsidR="00183855" w:rsidDel="000A3E8D">
          <w:rPr>
            <w:noProof/>
            <w:webHidden/>
          </w:rPr>
          <w:fldChar w:fldCharType="separate"/>
        </w:r>
        <w:r w:rsidR="00040A67" w:rsidDel="000A3E8D">
          <w:rPr>
            <w:noProof/>
            <w:webHidden/>
          </w:rPr>
          <w:delText>95</w:delText>
        </w:r>
        <w:r w:rsidR="00183855" w:rsidDel="000A3E8D">
          <w:rPr>
            <w:noProof/>
            <w:webHidden/>
          </w:rPr>
          <w:fldChar w:fldCharType="end"/>
        </w:r>
        <w:r w:rsidDel="000A3E8D">
          <w:rPr>
            <w:noProof/>
          </w:rPr>
          <w:fldChar w:fldCharType="end"/>
        </w:r>
      </w:del>
    </w:p>
    <w:p w14:paraId="369E8617" w14:textId="67DE422C" w:rsidR="00183855" w:rsidDel="000A3E8D" w:rsidRDefault="000A3E8D">
      <w:pPr>
        <w:pStyle w:val="TOC3"/>
        <w:tabs>
          <w:tab w:val="left" w:pos="1320"/>
          <w:tab w:val="right" w:pos="9204"/>
        </w:tabs>
        <w:rPr>
          <w:del w:id="281" w:author="Houyem Rais" w:date="2024-02-22T15:17:00Z"/>
          <w:rFonts w:eastAsiaTheme="minorEastAsia" w:cstheme="minorBidi"/>
          <w:i w:val="0"/>
          <w:iCs w:val="0"/>
          <w:noProof/>
          <w:kern w:val="2"/>
          <w:sz w:val="22"/>
          <w:szCs w:val="22"/>
          <w:lang w:val="en-US"/>
          <w14:ligatures w14:val="standardContextual"/>
        </w:rPr>
      </w:pPr>
      <w:del w:id="282" w:author="Houyem Rais" w:date="2024-02-22T15:17:00Z">
        <w:r w:rsidDel="000A3E8D">
          <w:fldChar w:fldCharType="begin"/>
        </w:r>
        <w:r w:rsidDel="000A3E8D">
          <w:delInstrText>HYPERLINK \l "_Toc142174751"</w:delInstrText>
        </w:r>
        <w:r w:rsidDel="000A3E8D">
          <w:fldChar w:fldCharType="separate"/>
        </w:r>
        <w:r w:rsidR="00183855" w:rsidRPr="009A7999" w:rsidDel="000A3E8D">
          <w:rPr>
            <w:rStyle w:val="Hyperlink"/>
            <w:bCs/>
            <w:noProof/>
            <w:spacing w:val="-2"/>
          </w:rPr>
          <w:delText>9.2.1.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Introduction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_Toc142174751 \h </w:delInstrText>
        </w:r>
        <w:r w:rsidR="00183855" w:rsidDel="000A3E8D">
          <w:rPr>
            <w:noProof/>
            <w:webHidden/>
          </w:rPr>
        </w:r>
        <w:r w:rsidR="00183855" w:rsidDel="000A3E8D">
          <w:rPr>
            <w:noProof/>
            <w:webHidden/>
          </w:rPr>
          <w:fldChar w:fldCharType="separate"/>
        </w:r>
        <w:r w:rsidR="00040A67" w:rsidDel="000A3E8D">
          <w:rPr>
            <w:noProof/>
            <w:webHidden/>
          </w:rPr>
          <w:delText>95</w:delText>
        </w:r>
        <w:r w:rsidR="00183855" w:rsidDel="000A3E8D">
          <w:rPr>
            <w:noProof/>
            <w:webHidden/>
          </w:rPr>
          <w:fldChar w:fldCharType="end"/>
        </w:r>
        <w:r w:rsidDel="000A3E8D">
          <w:rPr>
            <w:noProof/>
          </w:rPr>
          <w:fldChar w:fldCharType="end"/>
        </w:r>
      </w:del>
    </w:p>
    <w:p w14:paraId="7A8B043B" w14:textId="6813A52B" w:rsidR="00183855" w:rsidDel="000A3E8D" w:rsidRDefault="000A3E8D">
      <w:pPr>
        <w:pStyle w:val="TOC3"/>
        <w:tabs>
          <w:tab w:val="left" w:pos="1320"/>
          <w:tab w:val="right" w:pos="9204"/>
        </w:tabs>
        <w:rPr>
          <w:del w:id="283" w:author="Houyem Rais" w:date="2024-02-22T15:17:00Z"/>
          <w:rFonts w:eastAsiaTheme="minorEastAsia" w:cstheme="minorBidi"/>
          <w:i w:val="0"/>
          <w:iCs w:val="0"/>
          <w:noProof/>
          <w:kern w:val="2"/>
          <w:sz w:val="22"/>
          <w:szCs w:val="22"/>
          <w:lang w:val="en-US"/>
          <w14:ligatures w14:val="standardContextual"/>
        </w:rPr>
      </w:pPr>
      <w:del w:id="284" w:author="Houyem Rais" w:date="2024-02-22T15:17:00Z">
        <w:r w:rsidDel="000A3E8D">
          <w:fldChar w:fldCharType="begin"/>
        </w:r>
        <w:r w:rsidDel="000A3E8D">
          <w:delInstrText>HYPERLINK \l "_Toc142174752"</w:delInstrText>
        </w:r>
        <w:r w:rsidDel="000A3E8D">
          <w:fldChar w:fldCharType="separate"/>
        </w:r>
        <w:r w:rsidR="00183855" w:rsidRPr="009A7999" w:rsidDel="000A3E8D">
          <w:rPr>
            <w:rStyle w:val="Hyperlink"/>
            <w:bCs/>
            <w:noProof/>
            <w:spacing w:val="-2"/>
          </w:rPr>
          <w:delText>9.2.2.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Méthodologie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_Toc142174752 \h </w:delInstrText>
        </w:r>
        <w:r w:rsidR="00183855" w:rsidDel="000A3E8D">
          <w:rPr>
            <w:noProof/>
            <w:webHidden/>
          </w:rPr>
        </w:r>
        <w:r w:rsidR="00183855" w:rsidDel="000A3E8D">
          <w:rPr>
            <w:noProof/>
            <w:webHidden/>
          </w:rPr>
          <w:fldChar w:fldCharType="separate"/>
        </w:r>
        <w:r w:rsidR="00040A67" w:rsidDel="000A3E8D">
          <w:rPr>
            <w:noProof/>
            <w:webHidden/>
          </w:rPr>
          <w:delText>96</w:delText>
        </w:r>
        <w:r w:rsidR="00183855" w:rsidDel="000A3E8D">
          <w:rPr>
            <w:noProof/>
            <w:webHidden/>
          </w:rPr>
          <w:fldChar w:fldCharType="end"/>
        </w:r>
        <w:r w:rsidDel="000A3E8D">
          <w:rPr>
            <w:noProof/>
          </w:rPr>
          <w:fldChar w:fldCharType="end"/>
        </w:r>
      </w:del>
    </w:p>
    <w:p w14:paraId="422E5082" w14:textId="47A506EF" w:rsidR="00183855" w:rsidDel="000A3E8D" w:rsidRDefault="000A3E8D">
      <w:pPr>
        <w:pStyle w:val="TOC2"/>
        <w:tabs>
          <w:tab w:val="left" w:pos="880"/>
          <w:tab w:val="right" w:pos="9204"/>
        </w:tabs>
        <w:rPr>
          <w:del w:id="285" w:author="Houyem Rais" w:date="2024-02-22T15:17:00Z"/>
          <w:rFonts w:eastAsiaTheme="minorEastAsia" w:cstheme="minorBidi"/>
          <w:smallCaps w:val="0"/>
          <w:noProof/>
          <w:kern w:val="2"/>
          <w:sz w:val="22"/>
          <w:szCs w:val="22"/>
          <w:lang w:val="en-US"/>
          <w14:ligatures w14:val="standardContextual"/>
        </w:rPr>
      </w:pPr>
      <w:del w:id="286" w:author="Houyem Rais" w:date="2024-02-22T15:17:00Z">
        <w:r w:rsidDel="000A3E8D">
          <w:fldChar w:fldCharType="begin"/>
        </w:r>
        <w:r w:rsidDel="000A3E8D">
          <w:delInstrText>HYPERLINK \l "_Toc142174753"</w:delInstrText>
        </w:r>
        <w:r w:rsidDel="000A3E8D">
          <w:fldChar w:fldCharType="separate"/>
        </w:r>
        <w:r w:rsidR="00183855" w:rsidRPr="009A7999" w:rsidDel="000A3E8D">
          <w:rPr>
            <w:rStyle w:val="Hyperlink"/>
            <w:noProof/>
            <w:spacing w:val="-2"/>
          </w:rPr>
          <w:delText>9.3.</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Résultats de l’Analyse de la Value for Money</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_Toc142174753 \h </w:delInstrText>
        </w:r>
        <w:r w:rsidR="00183855" w:rsidDel="000A3E8D">
          <w:rPr>
            <w:noProof/>
            <w:webHidden/>
          </w:rPr>
        </w:r>
        <w:r w:rsidR="00183855" w:rsidDel="000A3E8D">
          <w:rPr>
            <w:noProof/>
            <w:webHidden/>
          </w:rPr>
          <w:fldChar w:fldCharType="separate"/>
        </w:r>
        <w:r w:rsidR="00040A67" w:rsidDel="000A3E8D">
          <w:rPr>
            <w:noProof/>
            <w:webHidden/>
          </w:rPr>
          <w:delText>97</w:delText>
        </w:r>
        <w:r w:rsidR="00183855" w:rsidDel="000A3E8D">
          <w:rPr>
            <w:noProof/>
            <w:webHidden/>
          </w:rPr>
          <w:fldChar w:fldCharType="end"/>
        </w:r>
        <w:r w:rsidDel="000A3E8D">
          <w:rPr>
            <w:noProof/>
          </w:rPr>
          <w:fldChar w:fldCharType="end"/>
        </w:r>
      </w:del>
    </w:p>
    <w:p w14:paraId="05D3557C" w14:textId="22D7D7BD" w:rsidR="00183855" w:rsidDel="000A3E8D" w:rsidRDefault="000A3E8D">
      <w:pPr>
        <w:pStyle w:val="TOC3"/>
        <w:tabs>
          <w:tab w:val="left" w:pos="1320"/>
          <w:tab w:val="right" w:pos="9204"/>
        </w:tabs>
        <w:rPr>
          <w:del w:id="287" w:author="Houyem Rais" w:date="2024-02-22T15:17:00Z"/>
          <w:rFonts w:eastAsiaTheme="minorEastAsia" w:cstheme="minorBidi"/>
          <w:i w:val="0"/>
          <w:iCs w:val="0"/>
          <w:noProof/>
          <w:kern w:val="2"/>
          <w:sz w:val="22"/>
          <w:szCs w:val="22"/>
          <w:lang w:val="en-US"/>
          <w14:ligatures w14:val="standardContextual"/>
        </w:rPr>
      </w:pPr>
      <w:del w:id="288" w:author="Houyem Rais" w:date="2024-02-22T15:17:00Z">
        <w:r w:rsidDel="000A3E8D">
          <w:fldChar w:fldCharType="begin"/>
        </w:r>
        <w:r w:rsidDel="000A3E8D">
          <w:delInstrText>HYPERLINK \l "_Toc142174754"</w:delInstrText>
        </w:r>
        <w:r w:rsidDel="000A3E8D">
          <w:fldChar w:fldCharType="separate"/>
        </w:r>
        <w:r w:rsidR="00183855" w:rsidRPr="009A7999" w:rsidDel="000A3E8D">
          <w:rPr>
            <w:rStyle w:val="Hyperlink"/>
            <w:noProof/>
            <w:spacing w:val="-2"/>
          </w:rPr>
          <w:delText>9.3.1.</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Coût du projet en marché public</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_Toc142174754 \h </w:delInstrText>
        </w:r>
        <w:r w:rsidR="00183855" w:rsidDel="000A3E8D">
          <w:rPr>
            <w:noProof/>
            <w:webHidden/>
          </w:rPr>
        </w:r>
        <w:r w:rsidR="00183855" w:rsidDel="000A3E8D">
          <w:rPr>
            <w:noProof/>
            <w:webHidden/>
          </w:rPr>
          <w:fldChar w:fldCharType="separate"/>
        </w:r>
        <w:r w:rsidR="00040A67" w:rsidDel="000A3E8D">
          <w:rPr>
            <w:noProof/>
            <w:webHidden/>
          </w:rPr>
          <w:delText>98</w:delText>
        </w:r>
        <w:r w:rsidR="00183855" w:rsidDel="000A3E8D">
          <w:rPr>
            <w:noProof/>
            <w:webHidden/>
          </w:rPr>
          <w:fldChar w:fldCharType="end"/>
        </w:r>
        <w:r w:rsidDel="000A3E8D">
          <w:rPr>
            <w:noProof/>
          </w:rPr>
          <w:fldChar w:fldCharType="end"/>
        </w:r>
      </w:del>
    </w:p>
    <w:p w14:paraId="178329C0" w14:textId="34888755" w:rsidR="00183855" w:rsidDel="000A3E8D" w:rsidRDefault="000A3E8D">
      <w:pPr>
        <w:pStyle w:val="TOC3"/>
        <w:tabs>
          <w:tab w:val="left" w:pos="1320"/>
          <w:tab w:val="right" w:pos="9204"/>
        </w:tabs>
        <w:rPr>
          <w:del w:id="289" w:author="Houyem Rais" w:date="2024-02-22T15:17:00Z"/>
          <w:rFonts w:eastAsiaTheme="minorEastAsia" w:cstheme="minorBidi"/>
          <w:i w:val="0"/>
          <w:iCs w:val="0"/>
          <w:noProof/>
          <w:kern w:val="2"/>
          <w:sz w:val="22"/>
          <w:szCs w:val="22"/>
          <w:lang w:val="en-US"/>
          <w14:ligatures w14:val="standardContextual"/>
        </w:rPr>
      </w:pPr>
      <w:del w:id="290" w:author="Houyem Rais" w:date="2024-02-22T15:17:00Z">
        <w:r w:rsidDel="000A3E8D">
          <w:fldChar w:fldCharType="begin"/>
        </w:r>
        <w:r w:rsidDel="000A3E8D">
          <w:delInstrText>HYPERLINK \l "_Toc142174755"</w:delInstrText>
        </w:r>
        <w:r w:rsidDel="000A3E8D">
          <w:fldChar w:fldCharType="separate"/>
        </w:r>
        <w:r w:rsidR="00183855" w:rsidRPr="009A7999" w:rsidDel="000A3E8D">
          <w:rPr>
            <w:rStyle w:val="Hyperlink"/>
            <w:noProof/>
            <w:spacing w:val="-2"/>
          </w:rPr>
          <w:delText>9.3.2.</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Value for Money pour l’option Concession avec subvention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_Toc142174755 \h </w:delInstrText>
        </w:r>
        <w:r w:rsidR="00183855" w:rsidDel="000A3E8D">
          <w:rPr>
            <w:noProof/>
            <w:webHidden/>
          </w:rPr>
        </w:r>
        <w:r w:rsidR="00183855" w:rsidDel="000A3E8D">
          <w:rPr>
            <w:noProof/>
            <w:webHidden/>
          </w:rPr>
          <w:fldChar w:fldCharType="separate"/>
        </w:r>
        <w:r w:rsidR="00040A67" w:rsidDel="000A3E8D">
          <w:rPr>
            <w:noProof/>
            <w:webHidden/>
          </w:rPr>
          <w:delText>98</w:delText>
        </w:r>
        <w:r w:rsidR="00183855" w:rsidDel="000A3E8D">
          <w:rPr>
            <w:noProof/>
            <w:webHidden/>
          </w:rPr>
          <w:fldChar w:fldCharType="end"/>
        </w:r>
        <w:r w:rsidDel="000A3E8D">
          <w:rPr>
            <w:noProof/>
          </w:rPr>
          <w:fldChar w:fldCharType="end"/>
        </w:r>
      </w:del>
    </w:p>
    <w:p w14:paraId="1DE56AF7" w14:textId="22F4253A" w:rsidR="00183855" w:rsidDel="000A3E8D" w:rsidRDefault="000A3E8D">
      <w:pPr>
        <w:pStyle w:val="TOC3"/>
        <w:tabs>
          <w:tab w:val="left" w:pos="1320"/>
          <w:tab w:val="right" w:pos="9204"/>
        </w:tabs>
        <w:rPr>
          <w:del w:id="291" w:author="Houyem Rais" w:date="2024-02-22T15:17:00Z"/>
          <w:rFonts w:eastAsiaTheme="minorEastAsia" w:cstheme="minorBidi"/>
          <w:i w:val="0"/>
          <w:iCs w:val="0"/>
          <w:noProof/>
          <w:kern w:val="2"/>
          <w:sz w:val="22"/>
          <w:szCs w:val="22"/>
          <w:lang w:val="en-US"/>
          <w14:ligatures w14:val="standardContextual"/>
        </w:rPr>
      </w:pPr>
      <w:del w:id="292" w:author="Houyem Rais" w:date="2024-02-22T15:17:00Z">
        <w:r w:rsidDel="000A3E8D">
          <w:fldChar w:fldCharType="begin"/>
        </w:r>
        <w:r w:rsidDel="000A3E8D">
          <w:delInstrText>HYPERLINK \l "_Toc142174756"</w:delInstrText>
        </w:r>
        <w:r w:rsidDel="000A3E8D">
          <w:fldChar w:fldCharType="separate"/>
        </w:r>
        <w:r w:rsidR="00183855" w:rsidRPr="009A7999" w:rsidDel="000A3E8D">
          <w:rPr>
            <w:rStyle w:val="Hyperlink"/>
            <w:noProof/>
            <w:spacing w:val="-2"/>
          </w:rPr>
          <w:delText>9.3.3.</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rPr>
          <w:delText>Value for Money pour l’option Contrat de Partenariat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_Toc142174756 \h </w:delInstrText>
        </w:r>
        <w:r w:rsidR="00183855" w:rsidDel="000A3E8D">
          <w:rPr>
            <w:noProof/>
            <w:webHidden/>
          </w:rPr>
        </w:r>
        <w:r w:rsidR="00183855" w:rsidDel="000A3E8D">
          <w:rPr>
            <w:noProof/>
            <w:webHidden/>
          </w:rPr>
          <w:fldChar w:fldCharType="separate"/>
        </w:r>
        <w:r w:rsidR="00040A67" w:rsidDel="000A3E8D">
          <w:rPr>
            <w:noProof/>
            <w:webHidden/>
          </w:rPr>
          <w:delText>99</w:delText>
        </w:r>
        <w:r w:rsidR="00183855" w:rsidDel="000A3E8D">
          <w:rPr>
            <w:noProof/>
            <w:webHidden/>
          </w:rPr>
          <w:fldChar w:fldCharType="end"/>
        </w:r>
        <w:r w:rsidDel="000A3E8D">
          <w:rPr>
            <w:noProof/>
          </w:rPr>
          <w:fldChar w:fldCharType="end"/>
        </w:r>
      </w:del>
    </w:p>
    <w:p w14:paraId="054552C3" w14:textId="42EADE46" w:rsidR="00183855" w:rsidDel="000A3E8D" w:rsidRDefault="000A3E8D">
      <w:pPr>
        <w:pStyle w:val="TOC3"/>
        <w:tabs>
          <w:tab w:val="left" w:pos="1320"/>
          <w:tab w:val="right" w:pos="9204"/>
        </w:tabs>
        <w:rPr>
          <w:del w:id="293" w:author="Houyem Rais" w:date="2024-02-22T15:17:00Z"/>
          <w:rFonts w:eastAsiaTheme="minorEastAsia" w:cstheme="minorBidi"/>
          <w:i w:val="0"/>
          <w:iCs w:val="0"/>
          <w:noProof/>
          <w:kern w:val="2"/>
          <w:sz w:val="22"/>
          <w:szCs w:val="22"/>
          <w:lang w:val="en-US"/>
          <w14:ligatures w14:val="standardContextual"/>
        </w:rPr>
      </w:pPr>
      <w:del w:id="294" w:author="Houyem Rais" w:date="2024-02-22T15:17:00Z">
        <w:r w:rsidDel="000A3E8D">
          <w:fldChar w:fldCharType="begin"/>
        </w:r>
        <w:r w:rsidDel="000A3E8D">
          <w:delInstrText>HYPERLINK \l "_Toc142174757"</w:delInstrText>
        </w:r>
        <w:r w:rsidDel="000A3E8D">
          <w:fldChar w:fldCharType="separate"/>
        </w:r>
        <w:r w:rsidR="00183855" w:rsidRPr="009A7999" w:rsidDel="000A3E8D">
          <w:rPr>
            <w:rStyle w:val="Hyperlink"/>
            <w:noProof/>
            <w:spacing w:val="-2"/>
          </w:rPr>
          <w:delText>9.3.4.</w:delText>
        </w:r>
        <w:r w:rsidR="00183855" w:rsidDel="000A3E8D">
          <w:rPr>
            <w:rFonts w:eastAsiaTheme="minorEastAsia" w:cstheme="minorBidi"/>
            <w:i w:val="0"/>
            <w:iCs w:val="0"/>
            <w:noProof/>
            <w:kern w:val="2"/>
            <w:sz w:val="22"/>
            <w:szCs w:val="22"/>
            <w:lang w:val="en-US"/>
            <w14:ligatures w14:val="standardContextual"/>
          </w:rPr>
          <w:tab/>
        </w:r>
        <w:r w:rsidR="00183855" w:rsidRPr="009A7999" w:rsidDel="000A3E8D">
          <w:rPr>
            <w:rStyle w:val="Hyperlink"/>
            <w:noProof/>
            <w:lang w:val="en-US"/>
          </w:rPr>
          <w:delText>Value for Money pour l’option EPC+F</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_Toc142174757 \h </w:delInstrText>
        </w:r>
        <w:r w:rsidR="00183855" w:rsidDel="000A3E8D">
          <w:rPr>
            <w:noProof/>
            <w:webHidden/>
          </w:rPr>
        </w:r>
        <w:r w:rsidR="00183855" w:rsidDel="000A3E8D">
          <w:rPr>
            <w:noProof/>
            <w:webHidden/>
          </w:rPr>
          <w:fldChar w:fldCharType="separate"/>
        </w:r>
        <w:r w:rsidR="00040A67" w:rsidDel="000A3E8D">
          <w:rPr>
            <w:noProof/>
            <w:webHidden/>
          </w:rPr>
          <w:delText>100</w:delText>
        </w:r>
        <w:r w:rsidR="00183855" w:rsidDel="000A3E8D">
          <w:rPr>
            <w:noProof/>
            <w:webHidden/>
          </w:rPr>
          <w:fldChar w:fldCharType="end"/>
        </w:r>
        <w:r w:rsidDel="000A3E8D">
          <w:rPr>
            <w:noProof/>
          </w:rPr>
          <w:fldChar w:fldCharType="end"/>
        </w:r>
      </w:del>
    </w:p>
    <w:p w14:paraId="4F84ABD3" w14:textId="212373AC" w:rsidR="00183855" w:rsidDel="000A3E8D" w:rsidRDefault="000A3E8D">
      <w:pPr>
        <w:pStyle w:val="TOC1"/>
        <w:tabs>
          <w:tab w:val="left" w:pos="660"/>
          <w:tab w:val="right" w:pos="9204"/>
        </w:tabs>
        <w:rPr>
          <w:del w:id="295" w:author="Houyem Rais" w:date="2024-02-22T15:17:00Z"/>
          <w:rFonts w:eastAsiaTheme="minorEastAsia" w:cstheme="minorBidi"/>
          <w:b w:val="0"/>
          <w:bCs w:val="0"/>
          <w:caps w:val="0"/>
          <w:noProof/>
          <w:kern w:val="2"/>
          <w:sz w:val="22"/>
          <w:szCs w:val="22"/>
          <w:lang w:val="en-US"/>
          <w14:ligatures w14:val="standardContextual"/>
        </w:rPr>
      </w:pPr>
      <w:del w:id="296" w:author="Houyem Rais" w:date="2024-02-22T15:17:00Z">
        <w:r w:rsidDel="000A3E8D">
          <w:fldChar w:fldCharType="begin"/>
        </w:r>
        <w:r w:rsidDel="000A3E8D">
          <w:delInstrText>HYPERLINK \l "_Toc142174758"</w:delInstrText>
        </w:r>
        <w:r w:rsidDel="000A3E8D">
          <w:fldChar w:fldCharType="separate"/>
        </w:r>
        <w:r w:rsidR="00183855" w:rsidRPr="009A7999" w:rsidDel="000A3E8D">
          <w:rPr>
            <w:rStyle w:val="Hyperlink"/>
            <w:noProof/>
          </w:rPr>
          <w:delText>10.</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Conclusion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_Toc142174758 \h </w:delInstrText>
        </w:r>
        <w:r w:rsidR="00183855" w:rsidDel="000A3E8D">
          <w:rPr>
            <w:noProof/>
            <w:webHidden/>
          </w:rPr>
        </w:r>
        <w:r w:rsidR="00183855" w:rsidDel="000A3E8D">
          <w:rPr>
            <w:noProof/>
            <w:webHidden/>
          </w:rPr>
          <w:fldChar w:fldCharType="separate"/>
        </w:r>
        <w:r w:rsidR="00040A67" w:rsidDel="000A3E8D">
          <w:rPr>
            <w:noProof/>
            <w:webHidden/>
          </w:rPr>
          <w:delText>101</w:delText>
        </w:r>
        <w:r w:rsidR="00183855" w:rsidDel="000A3E8D">
          <w:rPr>
            <w:noProof/>
            <w:webHidden/>
          </w:rPr>
          <w:fldChar w:fldCharType="end"/>
        </w:r>
        <w:r w:rsidDel="000A3E8D">
          <w:rPr>
            <w:noProof/>
          </w:rPr>
          <w:fldChar w:fldCharType="end"/>
        </w:r>
      </w:del>
    </w:p>
    <w:p w14:paraId="2FC0A534" w14:textId="419D1DF0" w:rsidR="00183855" w:rsidDel="000A3E8D" w:rsidRDefault="000A3E8D">
      <w:pPr>
        <w:pStyle w:val="TOC1"/>
        <w:tabs>
          <w:tab w:val="left" w:pos="660"/>
          <w:tab w:val="right" w:pos="9204"/>
        </w:tabs>
        <w:rPr>
          <w:del w:id="297" w:author="Houyem Rais" w:date="2024-02-22T15:17:00Z"/>
          <w:rFonts w:eastAsiaTheme="minorEastAsia" w:cstheme="minorBidi"/>
          <w:b w:val="0"/>
          <w:bCs w:val="0"/>
          <w:caps w:val="0"/>
          <w:noProof/>
          <w:kern w:val="2"/>
          <w:sz w:val="22"/>
          <w:szCs w:val="22"/>
          <w:lang w:val="en-US"/>
          <w14:ligatures w14:val="standardContextual"/>
        </w:rPr>
      </w:pPr>
      <w:del w:id="298" w:author="Houyem Rais" w:date="2024-02-22T15:17:00Z">
        <w:r w:rsidDel="000A3E8D">
          <w:fldChar w:fldCharType="begin"/>
        </w:r>
        <w:r w:rsidDel="000A3E8D">
          <w:delInstrText>HYPERLINK \l "_Toc142174759"</w:delInstrText>
        </w:r>
        <w:r w:rsidDel="000A3E8D">
          <w:fldChar w:fldCharType="separate"/>
        </w:r>
        <w:r w:rsidR="00183855" w:rsidRPr="009A7999" w:rsidDel="000A3E8D">
          <w:rPr>
            <w:rStyle w:val="Hyperlink"/>
            <w:noProof/>
          </w:rPr>
          <w:delText>11.</w:delText>
        </w:r>
        <w:r w:rsidR="00183855" w:rsidDel="000A3E8D">
          <w:rPr>
            <w:rFonts w:eastAsiaTheme="minorEastAsia" w:cstheme="minorBidi"/>
            <w:b w:val="0"/>
            <w:bCs w:val="0"/>
            <w:caps w:val="0"/>
            <w:noProof/>
            <w:kern w:val="2"/>
            <w:sz w:val="22"/>
            <w:szCs w:val="22"/>
            <w:lang w:val="en-US"/>
            <w14:ligatures w14:val="standardContextual"/>
          </w:rPr>
          <w:tab/>
        </w:r>
        <w:r w:rsidR="00183855" w:rsidRPr="009A7999" w:rsidDel="000A3E8D">
          <w:rPr>
            <w:rStyle w:val="Hyperlink"/>
            <w:noProof/>
          </w:rPr>
          <w:delText>Annexes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_Toc142174759 \h </w:delInstrText>
        </w:r>
        <w:r w:rsidR="00183855" w:rsidDel="000A3E8D">
          <w:rPr>
            <w:noProof/>
            <w:webHidden/>
          </w:rPr>
        </w:r>
        <w:r w:rsidR="00183855" w:rsidDel="000A3E8D">
          <w:rPr>
            <w:noProof/>
            <w:webHidden/>
          </w:rPr>
          <w:fldChar w:fldCharType="separate"/>
        </w:r>
        <w:r w:rsidR="00040A67" w:rsidDel="000A3E8D">
          <w:rPr>
            <w:noProof/>
            <w:webHidden/>
          </w:rPr>
          <w:delText>102</w:delText>
        </w:r>
        <w:r w:rsidR="00183855" w:rsidDel="000A3E8D">
          <w:rPr>
            <w:noProof/>
            <w:webHidden/>
          </w:rPr>
          <w:fldChar w:fldCharType="end"/>
        </w:r>
        <w:r w:rsidDel="000A3E8D">
          <w:rPr>
            <w:noProof/>
          </w:rPr>
          <w:fldChar w:fldCharType="end"/>
        </w:r>
      </w:del>
    </w:p>
    <w:p w14:paraId="0C8E96C8" w14:textId="67C719C5" w:rsidR="00183855" w:rsidDel="000A3E8D" w:rsidRDefault="000A3E8D">
      <w:pPr>
        <w:pStyle w:val="TOC2"/>
        <w:tabs>
          <w:tab w:val="left" w:pos="880"/>
          <w:tab w:val="right" w:pos="9204"/>
        </w:tabs>
        <w:rPr>
          <w:del w:id="299" w:author="Houyem Rais" w:date="2024-02-22T15:17:00Z"/>
          <w:rFonts w:eastAsiaTheme="minorEastAsia" w:cstheme="minorBidi"/>
          <w:smallCaps w:val="0"/>
          <w:noProof/>
          <w:kern w:val="2"/>
          <w:sz w:val="22"/>
          <w:szCs w:val="22"/>
          <w:lang w:val="en-US"/>
          <w14:ligatures w14:val="standardContextual"/>
        </w:rPr>
      </w:pPr>
      <w:del w:id="300" w:author="Houyem Rais" w:date="2024-02-22T15:17:00Z">
        <w:r w:rsidDel="000A3E8D">
          <w:fldChar w:fldCharType="begin"/>
        </w:r>
        <w:r w:rsidDel="000A3E8D">
          <w:delInstrText>HYPERLINK \l "_Toc142174760"</w:delInstrText>
        </w:r>
        <w:r w:rsidDel="000A3E8D">
          <w:fldChar w:fldCharType="separate"/>
        </w:r>
        <w:r w:rsidR="00183855" w:rsidRPr="009A7999" w:rsidDel="000A3E8D">
          <w:rPr>
            <w:rStyle w:val="Hyperlink"/>
            <w:noProof/>
            <w:spacing w:val="-2"/>
          </w:rPr>
          <w:delText>11.1.</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Lettre d’introduction pour les bailleurs de fonds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_Toc142174760 \h </w:delInstrText>
        </w:r>
        <w:r w:rsidR="00183855" w:rsidDel="000A3E8D">
          <w:rPr>
            <w:noProof/>
            <w:webHidden/>
          </w:rPr>
        </w:r>
        <w:r w:rsidR="00183855" w:rsidDel="000A3E8D">
          <w:rPr>
            <w:noProof/>
            <w:webHidden/>
          </w:rPr>
          <w:fldChar w:fldCharType="separate"/>
        </w:r>
        <w:r w:rsidR="00040A67" w:rsidDel="000A3E8D">
          <w:rPr>
            <w:noProof/>
            <w:webHidden/>
          </w:rPr>
          <w:delText>102</w:delText>
        </w:r>
        <w:r w:rsidR="00183855" w:rsidDel="000A3E8D">
          <w:rPr>
            <w:noProof/>
            <w:webHidden/>
          </w:rPr>
          <w:fldChar w:fldCharType="end"/>
        </w:r>
        <w:r w:rsidDel="000A3E8D">
          <w:rPr>
            <w:noProof/>
          </w:rPr>
          <w:fldChar w:fldCharType="end"/>
        </w:r>
      </w:del>
    </w:p>
    <w:p w14:paraId="553B36CB" w14:textId="4A9A18AF" w:rsidR="00183855" w:rsidDel="000A3E8D" w:rsidRDefault="000A3E8D">
      <w:pPr>
        <w:pStyle w:val="TOC2"/>
        <w:tabs>
          <w:tab w:val="left" w:pos="880"/>
          <w:tab w:val="right" w:pos="9204"/>
        </w:tabs>
        <w:rPr>
          <w:del w:id="301" w:author="Houyem Rais" w:date="2024-02-22T15:17:00Z"/>
          <w:rFonts w:eastAsiaTheme="minorEastAsia" w:cstheme="minorBidi"/>
          <w:smallCaps w:val="0"/>
          <w:noProof/>
          <w:kern w:val="2"/>
          <w:sz w:val="22"/>
          <w:szCs w:val="22"/>
          <w:lang w:val="en-US"/>
          <w14:ligatures w14:val="standardContextual"/>
        </w:rPr>
      </w:pPr>
      <w:del w:id="302" w:author="Houyem Rais" w:date="2024-02-22T15:17:00Z">
        <w:r w:rsidDel="000A3E8D">
          <w:fldChar w:fldCharType="begin"/>
        </w:r>
        <w:r w:rsidDel="000A3E8D">
          <w:delInstrText>HYPERLINK \l "_Toc142174761"</w:delInstrText>
        </w:r>
        <w:r w:rsidDel="000A3E8D">
          <w:fldChar w:fldCharType="separate"/>
        </w:r>
        <w:r w:rsidR="00183855" w:rsidRPr="009A7999" w:rsidDel="000A3E8D">
          <w:rPr>
            <w:rStyle w:val="Hyperlink"/>
            <w:noProof/>
            <w:spacing w:val="-2"/>
          </w:rPr>
          <w:delText>11.2.</w:delText>
        </w:r>
        <w:r w:rsidR="00183855" w:rsidDel="000A3E8D">
          <w:rPr>
            <w:rFonts w:eastAsiaTheme="minorEastAsia" w:cstheme="minorBidi"/>
            <w:smallCaps w:val="0"/>
            <w:noProof/>
            <w:kern w:val="2"/>
            <w:sz w:val="22"/>
            <w:szCs w:val="22"/>
            <w:lang w:val="en-US"/>
            <w14:ligatures w14:val="standardContextual"/>
          </w:rPr>
          <w:tab/>
        </w:r>
        <w:r w:rsidR="00183855" w:rsidRPr="009A7999" w:rsidDel="000A3E8D">
          <w:rPr>
            <w:rStyle w:val="Hyperlink"/>
            <w:noProof/>
          </w:rPr>
          <w:delText>Questionnaire utilisé lors des entretiens avec les bailleurs de fonds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_Toc142174761 \h </w:delInstrText>
        </w:r>
        <w:r w:rsidR="00183855" w:rsidDel="000A3E8D">
          <w:rPr>
            <w:noProof/>
            <w:webHidden/>
          </w:rPr>
        </w:r>
        <w:r w:rsidR="00183855" w:rsidDel="000A3E8D">
          <w:rPr>
            <w:noProof/>
            <w:webHidden/>
          </w:rPr>
          <w:fldChar w:fldCharType="separate"/>
        </w:r>
        <w:r w:rsidR="00040A67" w:rsidDel="000A3E8D">
          <w:rPr>
            <w:noProof/>
            <w:webHidden/>
          </w:rPr>
          <w:delText>103</w:delText>
        </w:r>
        <w:r w:rsidR="00183855" w:rsidDel="000A3E8D">
          <w:rPr>
            <w:noProof/>
            <w:webHidden/>
          </w:rPr>
          <w:fldChar w:fldCharType="end"/>
        </w:r>
        <w:r w:rsidDel="000A3E8D">
          <w:rPr>
            <w:noProof/>
          </w:rPr>
          <w:fldChar w:fldCharType="end"/>
        </w:r>
      </w:del>
    </w:p>
    <w:p w14:paraId="30088A51" w14:textId="0567E114" w:rsidR="0076525A" w:rsidRPr="0075512F" w:rsidDel="000A3E8D" w:rsidRDefault="0076525A" w:rsidP="00AF3F49">
      <w:pPr>
        <w:pStyle w:val="TOC1"/>
        <w:tabs>
          <w:tab w:val="right" w:leader="dot" w:pos="9843"/>
        </w:tabs>
        <w:spacing w:before="0" w:after="0" w:line="240" w:lineRule="auto"/>
        <w:rPr>
          <w:del w:id="303" w:author="Houyem Rais" w:date="2024-02-22T15:17:00Z"/>
        </w:rPr>
        <w:sectPr w:rsidR="0076525A" w:rsidRPr="0075512F" w:rsidDel="000A3E8D" w:rsidSect="00115F39">
          <w:type w:val="continuous"/>
          <w:pgSz w:w="11910" w:h="16850"/>
          <w:pgMar w:top="1151" w:right="1278" w:bottom="1478" w:left="1418" w:header="629" w:footer="1043" w:gutter="0"/>
          <w:cols w:space="720"/>
        </w:sectPr>
      </w:pPr>
      <w:del w:id="304" w:author="Houyem Rais" w:date="2024-02-22T15:17:00Z">
        <w:r w:rsidRPr="0075512F" w:rsidDel="000A3E8D">
          <w:fldChar w:fldCharType="end"/>
        </w:r>
      </w:del>
    </w:p>
    <w:p w14:paraId="30088A52" w14:textId="7D326DCA" w:rsidR="000F3654" w:rsidRPr="0075512F" w:rsidDel="000A3E8D" w:rsidRDefault="000F3654">
      <w:pPr>
        <w:pStyle w:val="BodyText"/>
        <w:spacing w:before="1"/>
        <w:rPr>
          <w:del w:id="305" w:author="Houyem Rais" w:date="2024-02-22T15:17:00Z"/>
          <w:b/>
          <w:sz w:val="31"/>
        </w:rPr>
      </w:pPr>
    </w:p>
    <w:p w14:paraId="30088A53" w14:textId="076EF018" w:rsidR="000F3654" w:rsidRPr="0075512F" w:rsidDel="000A3E8D" w:rsidRDefault="0086159B" w:rsidP="00115F39">
      <w:pPr>
        <w:pStyle w:val="Titre1"/>
        <w:ind w:left="567"/>
        <w:rPr>
          <w:del w:id="306" w:author="Houyem Rais" w:date="2024-02-22T15:17:00Z"/>
        </w:rPr>
      </w:pPr>
      <w:bookmarkStart w:id="307" w:name="_Toc136949928"/>
      <w:bookmarkStart w:id="308" w:name="_Toc137137715"/>
      <w:bookmarkStart w:id="309" w:name="_Toc141255571"/>
      <w:bookmarkStart w:id="310" w:name="_Toc141255890"/>
      <w:bookmarkStart w:id="311" w:name="_Toc142174648"/>
      <w:del w:id="312" w:author="Houyem Rais" w:date="2024-02-22T15:17:00Z">
        <w:r w:rsidRPr="0075512F" w:rsidDel="000A3E8D">
          <w:delText xml:space="preserve">LISTE DES </w:delText>
        </w:r>
        <w:r w:rsidR="00507BF6" w:rsidRPr="0075512F" w:rsidDel="000A3E8D">
          <w:delText>ABREVIATIONS</w:delText>
        </w:r>
        <w:bookmarkEnd w:id="307"/>
        <w:bookmarkEnd w:id="308"/>
        <w:bookmarkEnd w:id="309"/>
        <w:bookmarkEnd w:id="310"/>
        <w:bookmarkEnd w:id="311"/>
      </w:del>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3"/>
        <w:gridCol w:w="6444"/>
      </w:tblGrid>
      <w:tr w:rsidR="00EA43CA" w:rsidRPr="0032737E" w:rsidDel="000A3E8D" w14:paraId="34A9367E" w14:textId="0ED8AF2F" w:rsidTr="000F68A3">
        <w:trPr>
          <w:del w:id="313" w:author="Houyem Rais" w:date="2024-02-22T15:17:00Z"/>
        </w:trPr>
        <w:tc>
          <w:tcPr>
            <w:tcW w:w="2623" w:type="dxa"/>
            <w:vAlign w:val="center"/>
          </w:tcPr>
          <w:p w14:paraId="0EEE0A6E" w14:textId="48491683" w:rsidR="00EA43CA" w:rsidRPr="0032737E" w:rsidDel="000A3E8D" w:rsidRDefault="00B36B93" w:rsidP="000F68A3">
            <w:pPr>
              <w:spacing w:before="40" w:after="40"/>
              <w:rPr>
                <w:del w:id="314" w:author="Houyem Rais" w:date="2024-02-22T15:17:00Z"/>
                <w:b/>
                <w:bCs/>
              </w:rPr>
            </w:pPr>
            <w:del w:id="315" w:author="Houyem Rais" w:date="2024-02-22T15:17:00Z">
              <w:r w:rsidRPr="0032737E" w:rsidDel="000A3E8D">
                <w:rPr>
                  <w:b/>
                  <w:bCs/>
                </w:rPr>
                <w:delText>Abréviation</w:delText>
              </w:r>
              <w:r w:rsidR="00EA43CA" w:rsidRPr="0032737E" w:rsidDel="000A3E8D">
                <w:rPr>
                  <w:b/>
                  <w:bCs/>
                </w:rPr>
                <w:delText xml:space="preserve">/ </w:delText>
              </w:r>
              <w:r w:rsidRPr="0032737E" w:rsidDel="000A3E8D">
                <w:rPr>
                  <w:b/>
                  <w:bCs/>
                </w:rPr>
                <w:delText>Acronyme</w:delText>
              </w:r>
            </w:del>
          </w:p>
        </w:tc>
        <w:tc>
          <w:tcPr>
            <w:tcW w:w="6444" w:type="dxa"/>
            <w:vAlign w:val="center"/>
          </w:tcPr>
          <w:p w14:paraId="5D12C8AB" w14:textId="691CBF02" w:rsidR="00EA43CA" w:rsidRPr="0032737E" w:rsidDel="000A3E8D" w:rsidRDefault="00EA43CA" w:rsidP="000F68A3">
            <w:pPr>
              <w:spacing w:before="40" w:after="40"/>
              <w:rPr>
                <w:del w:id="316" w:author="Houyem Rais" w:date="2024-02-22T15:17:00Z"/>
                <w:b/>
                <w:bCs/>
              </w:rPr>
            </w:pPr>
            <w:del w:id="317" w:author="Houyem Rais" w:date="2024-02-22T15:17:00Z">
              <w:r w:rsidRPr="0032737E" w:rsidDel="000A3E8D">
                <w:rPr>
                  <w:b/>
                  <w:bCs/>
                </w:rPr>
                <w:delText>Equivalent</w:delText>
              </w:r>
            </w:del>
          </w:p>
        </w:tc>
      </w:tr>
      <w:tr w:rsidR="00372AC2" w:rsidRPr="0032737E" w:rsidDel="000A3E8D" w14:paraId="62C5DE59" w14:textId="72097938" w:rsidTr="0032737E">
        <w:trPr>
          <w:del w:id="318" w:author="Houyem Rais" w:date="2024-02-22T15:17:00Z"/>
        </w:trPr>
        <w:tc>
          <w:tcPr>
            <w:tcW w:w="2623" w:type="dxa"/>
            <w:vAlign w:val="center"/>
          </w:tcPr>
          <w:p w14:paraId="36C931DC" w14:textId="29C5506D" w:rsidR="00372AC2" w:rsidRPr="0032737E" w:rsidDel="000A3E8D" w:rsidRDefault="00372AC2">
            <w:pPr>
              <w:spacing w:before="40" w:after="40"/>
              <w:rPr>
                <w:del w:id="319" w:author="Houyem Rais" w:date="2024-02-22T15:17:00Z"/>
                <w:b/>
                <w:bCs/>
              </w:rPr>
            </w:pPr>
          </w:p>
        </w:tc>
        <w:tc>
          <w:tcPr>
            <w:tcW w:w="6444" w:type="dxa"/>
            <w:vAlign w:val="center"/>
          </w:tcPr>
          <w:p w14:paraId="5F8A96BE" w14:textId="11AB41D6" w:rsidR="00372AC2" w:rsidRPr="0032737E" w:rsidDel="000A3E8D" w:rsidRDefault="00372AC2">
            <w:pPr>
              <w:spacing w:before="40" w:after="40"/>
              <w:rPr>
                <w:del w:id="320" w:author="Houyem Rais" w:date="2024-02-22T15:17:00Z"/>
                <w:b/>
                <w:bCs/>
              </w:rPr>
            </w:pPr>
          </w:p>
        </w:tc>
      </w:tr>
      <w:tr w:rsidR="00C26645" w:rsidRPr="00F029DD" w:rsidDel="000A3E8D" w14:paraId="4C872A2A" w14:textId="1274D92B" w:rsidTr="000F68A3">
        <w:trPr>
          <w:del w:id="321" w:author="Houyem Rais" w:date="2024-02-22T15:17:00Z"/>
        </w:trPr>
        <w:tc>
          <w:tcPr>
            <w:tcW w:w="2623" w:type="dxa"/>
            <w:vAlign w:val="center"/>
          </w:tcPr>
          <w:p w14:paraId="2F936140" w14:textId="6AEEFF59" w:rsidR="00C26645" w:rsidRPr="00FF1CE6" w:rsidDel="000A3E8D" w:rsidRDefault="00C26645" w:rsidP="000F68A3">
            <w:pPr>
              <w:spacing w:before="40" w:after="40"/>
              <w:rPr>
                <w:del w:id="322" w:author="Houyem Rais" w:date="2024-02-22T15:17:00Z"/>
                <w:b/>
                <w:bCs/>
              </w:rPr>
            </w:pPr>
            <w:del w:id="323" w:author="Houyem Rais" w:date="2024-02-22T15:17:00Z">
              <w:r w:rsidRPr="00FF1CE6" w:rsidDel="000A3E8D">
                <w:rPr>
                  <w:b/>
                  <w:bCs/>
                </w:rPr>
                <w:delText>ADSCR</w:delText>
              </w:r>
            </w:del>
          </w:p>
        </w:tc>
        <w:tc>
          <w:tcPr>
            <w:tcW w:w="6444" w:type="dxa"/>
            <w:vAlign w:val="center"/>
          </w:tcPr>
          <w:p w14:paraId="44069B78" w14:textId="04AD968A" w:rsidR="00C26645" w:rsidRPr="000F68A3" w:rsidDel="000A3E8D" w:rsidRDefault="000D4324" w:rsidP="000F68A3">
            <w:pPr>
              <w:spacing w:before="40" w:after="40"/>
              <w:rPr>
                <w:del w:id="324" w:author="Houyem Rais" w:date="2024-02-22T15:17:00Z"/>
                <w:i/>
                <w:iCs/>
                <w:lang w:val="en-US"/>
              </w:rPr>
            </w:pPr>
            <w:del w:id="325" w:author="Houyem Rais" w:date="2024-02-22T15:17:00Z">
              <w:r w:rsidRPr="000F68A3" w:rsidDel="000A3E8D">
                <w:rPr>
                  <w:i/>
                  <w:iCs/>
                  <w:lang w:val="en-US"/>
                </w:rPr>
                <w:delText>Annual Debt Service Covergae Ratio</w:delText>
              </w:r>
            </w:del>
          </w:p>
        </w:tc>
      </w:tr>
      <w:tr w:rsidR="004C6A53" w:rsidRPr="0032737E" w:rsidDel="000A3E8D" w14:paraId="18AFDB46" w14:textId="6E8BFBFA" w:rsidTr="000F68A3">
        <w:trPr>
          <w:del w:id="326" w:author="Houyem Rais" w:date="2024-02-22T15:17:00Z"/>
        </w:trPr>
        <w:tc>
          <w:tcPr>
            <w:tcW w:w="2623" w:type="dxa"/>
            <w:vAlign w:val="center"/>
          </w:tcPr>
          <w:p w14:paraId="363C2BA4" w14:textId="726AB7C2" w:rsidR="004C6A53" w:rsidRPr="000F68A3" w:rsidDel="000A3E8D" w:rsidRDefault="004C6A53" w:rsidP="000F68A3">
            <w:pPr>
              <w:spacing w:before="40" w:after="40"/>
              <w:rPr>
                <w:del w:id="327" w:author="Houyem Rais" w:date="2024-02-22T15:17:00Z"/>
                <w:b/>
                <w:bCs/>
              </w:rPr>
            </w:pPr>
            <w:del w:id="328" w:author="Houyem Rais" w:date="2024-02-22T15:17:00Z">
              <w:r w:rsidRPr="000F68A3" w:rsidDel="000A3E8D">
                <w:rPr>
                  <w:b/>
                  <w:bCs/>
                </w:rPr>
                <w:delText>BB</w:delText>
              </w:r>
            </w:del>
          </w:p>
        </w:tc>
        <w:tc>
          <w:tcPr>
            <w:tcW w:w="6444" w:type="dxa"/>
            <w:vAlign w:val="center"/>
          </w:tcPr>
          <w:p w14:paraId="3D62F723" w14:textId="0D78CE38" w:rsidR="004C6A53" w:rsidRPr="000F68A3" w:rsidDel="000A3E8D" w:rsidRDefault="004C6A53" w:rsidP="000F68A3">
            <w:pPr>
              <w:spacing w:before="40" w:after="40"/>
              <w:rPr>
                <w:del w:id="329" w:author="Houyem Rais" w:date="2024-02-22T15:17:00Z"/>
              </w:rPr>
            </w:pPr>
            <w:del w:id="330" w:author="Houyem Rais" w:date="2024-02-22T15:17:00Z">
              <w:r w:rsidRPr="000F68A3" w:rsidDel="000A3E8D">
                <w:delText>Béton B</w:delText>
              </w:r>
              <w:r w:rsidR="00B61276" w:rsidRPr="000F68A3" w:rsidDel="000A3E8D">
                <w:delText>itumineux</w:delText>
              </w:r>
            </w:del>
          </w:p>
        </w:tc>
      </w:tr>
      <w:tr w:rsidR="0013268A" w:rsidRPr="0013268A" w:rsidDel="000A3E8D" w14:paraId="6780F1A5" w14:textId="598786BB" w:rsidTr="0032737E">
        <w:trPr>
          <w:del w:id="331" w:author="Houyem Rais" w:date="2024-02-22T15:17:00Z"/>
        </w:trPr>
        <w:tc>
          <w:tcPr>
            <w:tcW w:w="2623" w:type="dxa"/>
            <w:vAlign w:val="center"/>
          </w:tcPr>
          <w:p w14:paraId="7F54EA93" w14:textId="63F07E2A" w:rsidR="0013268A" w:rsidRPr="000F68A3" w:rsidDel="000A3E8D" w:rsidRDefault="0013268A" w:rsidP="00806F67">
            <w:pPr>
              <w:spacing w:before="40" w:after="40"/>
              <w:rPr>
                <w:del w:id="332" w:author="Houyem Rais" w:date="2024-02-22T15:17:00Z"/>
                <w:b/>
                <w:bCs/>
              </w:rPr>
            </w:pPr>
            <w:del w:id="333" w:author="Houyem Rais" w:date="2024-02-22T15:17:00Z">
              <w:r w:rsidRPr="000F68A3" w:rsidDel="000A3E8D">
                <w:rPr>
                  <w:b/>
                  <w:bCs/>
                </w:rPr>
                <w:delText>BTP</w:delText>
              </w:r>
            </w:del>
          </w:p>
        </w:tc>
        <w:tc>
          <w:tcPr>
            <w:tcW w:w="6444" w:type="dxa"/>
            <w:vAlign w:val="center"/>
          </w:tcPr>
          <w:p w14:paraId="77B7F6B8" w14:textId="1860ED97" w:rsidR="0013268A" w:rsidRPr="0013268A" w:rsidDel="000A3E8D" w:rsidRDefault="00845C90" w:rsidP="00806F67">
            <w:pPr>
              <w:spacing w:before="40" w:after="40"/>
              <w:rPr>
                <w:del w:id="334" w:author="Houyem Rais" w:date="2024-02-22T15:17:00Z"/>
              </w:rPr>
            </w:pPr>
            <w:del w:id="335" w:author="Houyem Rais" w:date="2024-02-22T15:17:00Z">
              <w:r w:rsidRPr="00845C90" w:rsidDel="000A3E8D">
                <w:delText xml:space="preserve">Bâtiment et </w:delText>
              </w:r>
              <w:r w:rsidDel="000A3E8D">
                <w:delText>T</w:delText>
              </w:r>
              <w:r w:rsidRPr="00845C90" w:rsidDel="000A3E8D">
                <w:delText xml:space="preserve">ravaux </w:delText>
              </w:r>
              <w:r w:rsidDel="000A3E8D">
                <w:delText>P</w:delText>
              </w:r>
              <w:r w:rsidRPr="00845C90" w:rsidDel="000A3E8D">
                <w:delText>ublics</w:delText>
              </w:r>
            </w:del>
          </w:p>
        </w:tc>
      </w:tr>
      <w:tr w:rsidR="000B6AFB" w:rsidRPr="000B6AFB" w:rsidDel="000A3E8D" w14:paraId="12208033" w14:textId="783731FA" w:rsidTr="0032737E">
        <w:trPr>
          <w:del w:id="336" w:author="Houyem Rais" w:date="2024-02-22T15:17:00Z"/>
        </w:trPr>
        <w:tc>
          <w:tcPr>
            <w:tcW w:w="2623" w:type="dxa"/>
            <w:vAlign w:val="center"/>
          </w:tcPr>
          <w:p w14:paraId="0824C3D3" w14:textId="5F8A5E8C" w:rsidR="000B6AFB" w:rsidRPr="000F68A3" w:rsidDel="000A3E8D" w:rsidRDefault="000B6AFB" w:rsidP="000F68A3">
            <w:pPr>
              <w:spacing w:before="40" w:after="40"/>
              <w:rPr>
                <w:del w:id="337" w:author="Houyem Rais" w:date="2024-02-22T15:17:00Z"/>
                <w:b/>
                <w:bCs/>
              </w:rPr>
            </w:pPr>
            <w:del w:id="338" w:author="Houyem Rais" w:date="2024-02-22T15:17:00Z">
              <w:r w:rsidRPr="000F68A3" w:rsidDel="000A3E8D">
                <w:rPr>
                  <w:b/>
                  <w:bCs/>
                </w:rPr>
                <w:delText>CAPEX</w:delText>
              </w:r>
            </w:del>
          </w:p>
        </w:tc>
        <w:tc>
          <w:tcPr>
            <w:tcW w:w="6444" w:type="dxa"/>
            <w:vAlign w:val="center"/>
          </w:tcPr>
          <w:p w14:paraId="05791B7F" w14:textId="48FEF62F" w:rsidR="000B6AFB" w:rsidRPr="000F68A3" w:rsidDel="000A3E8D" w:rsidRDefault="000B6AFB" w:rsidP="000F68A3">
            <w:pPr>
              <w:spacing w:before="40" w:after="40"/>
              <w:rPr>
                <w:del w:id="339" w:author="Houyem Rais" w:date="2024-02-22T15:17:00Z"/>
                <w:i/>
                <w:iCs/>
              </w:rPr>
            </w:pPr>
            <w:del w:id="340" w:author="Houyem Rais" w:date="2024-02-22T15:17:00Z">
              <w:r w:rsidRPr="000F68A3" w:rsidDel="000A3E8D">
                <w:rPr>
                  <w:i/>
                  <w:iCs/>
                </w:rPr>
                <w:delText>Capital Expenditures</w:delText>
              </w:r>
            </w:del>
          </w:p>
        </w:tc>
      </w:tr>
      <w:tr w:rsidR="00752A3E" w:rsidRPr="0032737E" w:rsidDel="000A3E8D" w14:paraId="116DFFAB" w14:textId="75E90F59" w:rsidTr="000F68A3">
        <w:trPr>
          <w:del w:id="341" w:author="Houyem Rais" w:date="2024-02-22T15:17:00Z"/>
        </w:trPr>
        <w:tc>
          <w:tcPr>
            <w:tcW w:w="2623" w:type="dxa"/>
            <w:vAlign w:val="center"/>
          </w:tcPr>
          <w:p w14:paraId="06B2D118" w14:textId="2A0B5D50" w:rsidR="00752A3E" w:rsidRPr="00FF1CE6" w:rsidDel="000A3E8D" w:rsidRDefault="00752A3E" w:rsidP="000F68A3">
            <w:pPr>
              <w:spacing w:before="40" w:after="40"/>
              <w:rPr>
                <w:del w:id="342" w:author="Houyem Rais" w:date="2024-02-22T15:17:00Z"/>
                <w:b/>
                <w:bCs/>
              </w:rPr>
            </w:pPr>
            <w:del w:id="343" w:author="Houyem Rais" w:date="2024-02-22T15:17:00Z">
              <w:r w:rsidRPr="00FF1CE6" w:rsidDel="000A3E8D">
                <w:rPr>
                  <w:b/>
                  <w:bCs/>
                </w:rPr>
                <w:delText>CE</w:delText>
              </w:r>
            </w:del>
          </w:p>
        </w:tc>
        <w:tc>
          <w:tcPr>
            <w:tcW w:w="6444" w:type="dxa"/>
            <w:vAlign w:val="center"/>
          </w:tcPr>
          <w:p w14:paraId="150C3C32" w14:textId="66235E64" w:rsidR="00752A3E" w:rsidRPr="000F68A3" w:rsidDel="000A3E8D" w:rsidRDefault="00752A3E" w:rsidP="000F68A3">
            <w:pPr>
              <w:spacing w:before="40" w:after="40"/>
              <w:rPr>
                <w:del w:id="344" w:author="Houyem Rais" w:date="2024-02-22T15:17:00Z"/>
              </w:rPr>
            </w:pPr>
            <w:del w:id="345" w:author="Houyem Rais" w:date="2024-02-22T15:17:00Z">
              <w:r w:rsidRPr="000F68A3" w:rsidDel="000A3E8D">
                <w:delText xml:space="preserve">Conditions </w:delText>
              </w:r>
              <w:r w:rsidR="00421C4D" w:rsidRPr="00421C4D" w:rsidDel="000A3E8D">
                <w:delText>E</w:delText>
              </w:r>
              <w:r w:rsidRPr="000F68A3" w:rsidDel="000A3E8D">
                <w:delText>conomiques</w:delText>
              </w:r>
            </w:del>
          </w:p>
        </w:tc>
      </w:tr>
      <w:tr w:rsidR="00EA43CA" w:rsidRPr="0032737E" w:rsidDel="000A3E8D" w14:paraId="0D72ECF7" w14:textId="5C528544" w:rsidTr="000F68A3">
        <w:trPr>
          <w:del w:id="346" w:author="Houyem Rais" w:date="2024-02-22T15:17:00Z"/>
        </w:trPr>
        <w:tc>
          <w:tcPr>
            <w:tcW w:w="2623" w:type="dxa"/>
            <w:vAlign w:val="center"/>
          </w:tcPr>
          <w:p w14:paraId="5A9C489A" w14:textId="2D6D2DCC" w:rsidR="00EA43CA" w:rsidRPr="000F68A3" w:rsidDel="000A3E8D" w:rsidRDefault="00075E73" w:rsidP="000F68A3">
            <w:pPr>
              <w:spacing w:before="40" w:after="40"/>
              <w:rPr>
                <w:del w:id="347" w:author="Houyem Rais" w:date="2024-02-22T15:17:00Z"/>
                <w:b/>
                <w:bCs/>
              </w:rPr>
            </w:pPr>
            <w:del w:id="348" w:author="Houyem Rais" w:date="2024-02-22T15:17:00Z">
              <w:r w:rsidRPr="000F68A3" w:rsidDel="000A3E8D">
                <w:rPr>
                  <w:b/>
                  <w:bCs/>
                </w:rPr>
                <w:delText>CSP</w:delText>
              </w:r>
            </w:del>
          </w:p>
        </w:tc>
        <w:tc>
          <w:tcPr>
            <w:tcW w:w="6444" w:type="dxa"/>
            <w:vAlign w:val="center"/>
          </w:tcPr>
          <w:p w14:paraId="389A2B11" w14:textId="4143AD0C" w:rsidR="00EA43CA" w:rsidRPr="0032737E" w:rsidDel="000A3E8D" w:rsidRDefault="00075E73" w:rsidP="000F68A3">
            <w:pPr>
              <w:spacing w:before="40" w:after="40"/>
              <w:rPr>
                <w:del w:id="349" w:author="Houyem Rais" w:date="2024-02-22T15:17:00Z"/>
              </w:rPr>
            </w:pPr>
            <w:del w:id="350" w:author="Houyem Rais" w:date="2024-02-22T15:17:00Z">
              <w:r w:rsidRPr="0032737E" w:rsidDel="000A3E8D">
                <w:delText>Comparateur du Secteur Public</w:delText>
              </w:r>
            </w:del>
          </w:p>
        </w:tc>
      </w:tr>
      <w:tr w:rsidR="00840568" w:rsidRPr="0032737E" w:rsidDel="000A3E8D" w14:paraId="31CD0771" w14:textId="3B2A56A4" w:rsidTr="0032737E">
        <w:trPr>
          <w:del w:id="351" w:author="Houyem Rais" w:date="2024-02-22T15:17:00Z"/>
        </w:trPr>
        <w:tc>
          <w:tcPr>
            <w:tcW w:w="2623" w:type="dxa"/>
            <w:vAlign w:val="center"/>
          </w:tcPr>
          <w:p w14:paraId="1BC5AD45" w14:textId="04D79410" w:rsidR="00840568" w:rsidRPr="000F68A3" w:rsidDel="000A3E8D" w:rsidRDefault="00840568" w:rsidP="000F68A3">
            <w:pPr>
              <w:spacing w:before="40" w:after="40"/>
              <w:rPr>
                <w:del w:id="352" w:author="Houyem Rais" w:date="2024-02-22T15:17:00Z"/>
                <w:b/>
                <w:bCs/>
              </w:rPr>
            </w:pPr>
            <w:del w:id="353" w:author="Houyem Rais" w:date="2024-02-22T15:17:00Z">
              <w:r w:rsidRPr="000F68A3" w:rsidDel="000A3E8D">
                <w:rPr>
                  <w:b/>
                  <w:bCs/>
                </w:rPr>
                <w:delText>D&amp;B</w:delText>
              </w:r>
            </w:del>
          </w:p>
        </w:tc>
        <w:tc>
          <w:tcPr>
            <w:tcW w:w="6444" w:type="dxa"/>
            <w:vAlign w:val="center"/>
          </w:tcPr>
          <w:p w14:paraId="0994F022" w14:textId="119FD13A" w:rsidR="00840568" w:rsidRPr="000F68A3" w:rsidDel="000A3E8D" w:rsidRDefault="00840568" w:rsidP="000F68A3">
            <w:pPr>
              <w:spacing w:before="40" w:after="40"/>
              <w:rPr>
                <w:del w:id="354" w:author="Houyem Rais" w:date="2024-02-22T15:17:00Z"/>
                <w:i/>
                <w:iCs/>
              </w:rPr>
            </w:pPr>
            <w:del w:id="355" w:author="Houyem Rais" w:date="2024-02-22T15:17:00Z">
              <w:r w:rsidRPr="000F68A3" w:rsidDel="000A3E8D">
                <w:rPr>
                  <w:i/>
                  <w:iCs/>
                </w:rPr>
                <w:delText>Design and Build</w:delText>
              </w:r>
            </w:del>
          </w:p>
        </w:tc>
      </w:tr>
      <w:tr w:rsidR="00075E73" w:rsidRPr="0032737E" w:rsidDel="000A3E8D" w14:paraId="24F2E398" w14:textId="65BD00BC" w:rsidTr="000F68A3">
        <w:trPr>
          <w:del w:id="356" w:author="Houyem Rais" w:date="2024-02-22T15:17:00Z"/>
        </w:trPr>
        <w:tc>
          <w:tcPr>
            <w:tcW w:w="2623" w:type="dxa"/>
            <w:vAlign w:val="center"/>
          </w:tcPr>
          <w:p w14:paraId="0CF985A4" w14:textId="666B105C" w:rsidR="00075E73" w:rsidRPr="000F68A3" w:rsidDel="000A3E8D" w:rsidRDefault="00075E73" w:rsidP="000F68A3">
            <w:pPr>
              <w:spacing w:before="40" w:after="40"/>
              <w:rPr>
                <w:del w:id="357" w:author="Houyem Rais" w:date="2024-02-22T15:17:00Z"/>
                <w:b/>
                <w:bCs/>
              </w:rPr>
            </w:pPr>
            <w:del w:id="358" w:author="Houyem Rais" w:date="2024-02-22T15:17:00Z">
              <w:r w:rsidRPr="000F68A3" w:rsidDel="000A3E8D">
                <w:rPr>
                  <w:b/>
                  <w:bCs/>
                  <w:lang w:bidi="ar-TN"/>
                </w:rPr>
                <w:delText>DSCR</w:delText>
              </w:r>
            </w:del>
          </w:p>
        </w:tc>
        <w:tc>
          <w:tcPr>
            <w:tcW w:w="6444" w:type="dxa"/>
            <w:vAlign w:val="center"/>
          </w:tcPr>
          <w:p w14:paraId="5B88AA1C" w14:textId="7475C96B" w:rsidR="00075E73" w:rsidRPr="000F68A3" w:rsidDel="000A3E8D" w:rsidRDefault="00075E73" w:rsidP="000F68A3">
            <w:pPr>
              <w:spacing w:before="40" w:after="40"/>
              <w:rPr>
                <w:del w:id="359" w:author="Houyem Rais" w:date="2024-02-22T15:17:00Z"/>
                <w:i/>
                <w:iCs/>
                <w:lang w:bidi="ar-TN"/>
              </w:rPr>
            </w:pPr>
            <w:del w:id="360" w:author="Houyem Rais" w:date="2024-02-22T15:17:00Z">
              <w:r w:rsidRPr="000F68A3" w:rsidDel="000A3E8D">
                <w:rPr>
                  <w:i/>
                  <w:iCs/>
                  <w:lang w:bidi="ar-TN"/>
                </w:rPr>
                <w:delText>Debt Service Cover</w:delText>
              </w:r>
              <w:r w:rsidR="00806F67" w:rsidDel="000A3E8D">
                <w:rPr>
                  <w:i/>
                  <w:iCs/>
                  <w:lang w:bidi="ar-TN"/>
                </w:rPr>
                <w:delText>age</w:delText>
              </w:r>
              <w:r w:rsidRPr="000F68A3" w:rsidDel="000A3E8D">
                <w:rPr>
                  <w:i/>
                  <w:iCs/>
                  <w:lang w:bidi="ar-TN"/>
                </w:rPr>
                <w:delText xml:space="preserve"> Ratio</w:delText>
              </w:r>
            </w:del>
          </w:p>
        </w:tc>
      </w:tr>
      <w:tr w:rsidR="00075E73" w:rsidRPr="0032737E" w:rsidDel="000A3E8D" w14:paraId="6630D40E" w14:textId="772B227C" w:rsidTr="000F68A3">
        <w:trPr>
          <w:del w:id="361" w:author="Houyem Rais" w:date="2024-02-22T15:17:00Z"/>
        </w:trPr>
        <w:tc>
          <w:tcPr>
            <w:tcW w:w="2623" w:type="dxa"/>
            <w:vAlign w:val="center"/>
          </w:tcPr>
          <w:p w14:paraId="1511F585" w14:textId="7CE2E01F" w:rsidR="00075E73" w:rsidRPr="000F68A3" w:rsidDel="000A3E8D" w:rsidRDefault="00075E73" w:rsidP="000F68A3">
            <w:pPr>
              <w:spacing w:before="40" w:after="40"/>
              <w:rPr>
                <w:del w:id="362" w:author="Houyem Rais" w:date="2024-02-22T15:17:00Z"/>
                <w:b/>
                <w:bCs/>
              </w:rPr>
            </w:pPr>
            <w:del w:id="363" w:author="Houyem Rais" w:date="2024-02-22T15:17:00Z">
              <w:r w:rsidRPr="000F68A3" w:rsidDel="000A3E8D">
                <w:rPr>
                  <w:b/>
                  <w:bCs/>
                </w:rPr>
                <w:delText>DT</w:delText>
              </w:r>
            </w:del>
          </w:p>
        </w:tc>
        <w:tc>
          <w:tcPr>
            <w:tcW w:w="6444" w:type="dxa"/>
            <w:vAlign w:val="center"/>
          </w:tcPr>
          <w:p w14:paraId="6D04A4BD" w14:textId="3BAD01CE" w:rsidR="00075E73" w:rsidRPr="0032737E" w:rsidDel="000A3E8D" w:rsidRDefault="00075E73" w:rsidP="000F68A3">
            <w:pPr>
              <w:spacing w:before="40" w:after="40"/>
              <w:rPr>
                <w:del w:id="364" w:author="Houyem Rais" w:date="2024-02-22T15:17:00Z"/>
              </w:rPr>
            </w:pPr>
            <w:del w:id="365" w:author="Houyem Rais" w:date="2024-02-22T15:17:00Z">
              <w:r w:rsidRPr="0032737E" w:rsidDel="000A3E8D">
                <w:delText>Dinar Tunisien</w:delText>
              </w:r>
            </w:del>
          </w:p>
        </w:tc>
      </w:tr>
      <w:tr w:rsidR="00075E73" w:rsidRPr="0032737E" w:rsidDel="000A3E8D" w14:paraId="2492CB84" w14:textId="5C5B135E" w:rsidTr="000F68A3">
        <w:trPr>
          <w:del w:id="366" w:author="Houyem Rais" w:date="2024-02-22T15:17:00Z"/>
        </w:trPr>
        <w:tc>
          <w:tcPr>
            <w:tcW w:w="2623" w:type="dxa"/>
            <w:vAlign w:val="center"/>
          </w:tcPr>
          <w:p w14:paraId="6BF099BE" w14:textId="6BC50615" w:rsidR="00075E73" w:rsidRPr="000F68A3" w:rsidDel="000A3E8D" w:rsidRDefault="00075E73" w:rsidP="000F68A3">
            <w:pPr>
              <w:spacing w:before="40" w:after="40"/>
              <w:rPr>
                <w:del w:id="367" w:author="Houyem Rais" w:date="2024-02-22T15:17:00Z"/>
                <w:b/>
                <w:bCs/>
              </w:rPr>
            </w:pPr>
            <w:del w:id="368" w:author="Houyem Rais" w:date="2024-02-22T15:17:00Z">
              <w:r w:rsidRPr="000F68A3" w:rsidDel="000A3E8D">
                <w:rPr>
                  <w:b/>
                  <w:bCs/>
                </w:rPr>
                <w:delText>EPC</w:delText>
              </w:r>
            </w:del>
          </w:p>
        </w:tc>
        <w:tc>
          <w:tcPr>
            <w:tcW w:w="6444" w:type="dxa"/>
            <w:vAlign w:val="center"/>
          </w:tcPr>
          <w:p w14:paraId="0846F0DC" w14:textId="600FE1EC" w:rsidR="00075E73" w:rsidRPr="000F68A3" w:rsidDel="000A3E8D" w:rsidRDefault="00075E73" w:rsidP="000F68A3">
            <w:pPr>
              <w:spacing w:before="40" w:after="40"/>
              <w:rPr>
                <w:del w:id="369" w:author="Houyem Rais" w:date="2024-02-22T15:17:00Z"/>
                <w:i/>
                <w:iCs/>
              </w:rPr>
            </w:pPr>
            <w:del w:id="370" w:author="Houyem Rais" w:date="2024-02-22T15:17:00Z">
              <w:r w:rsidRPr="000F68A3" w:rsidDel="000A3E8D">
                <w:rPr>
                  <w:i/>
                  <w:iCs/>
                </w:rPr>
                <w:delText>Engineering, Procurement and Constrcution</w:delText>
              </w:r>
            </w:del>
          </w:p>
        </w:tc>
      </w:tr>
      <w:tr w:rsidR="00B07D84" w:rsidRPr="00F029DD" w:rsidDel="000A3E8D" w14:paraId="59ADBD8B" w14:textId="2B39D6C5" w:rsidTr="000F68A3">
        <w:trPr>
          <w:del w:id="371" w:author="Houyem Rais" w:date="2024-02-22T15:17:00Z"/>
        </w:trPr>
        <w:tc>
          <w:tcPr>
            <w:tcW w:w="2623" w:type="dxa"/>
            <w:vAlign w:val="center"/>
          </w:tcPr>
          <w:p w14:paraId="00C76231" w14:textId="653FE891" w:rsidR="00B07D84" w:rsidRPr="000F68A3" w:rsidDel="000A3E8D" w:rsidRDefault="00B07D84" w:rsidP="000F68A3">
            <w:pPr>
              <w:spacing w:before="40" w:after="40"/>
              <w:rPr>
                <w:del w:id="372" w:author="Houyem Rais" w:date="2024-02-22T15:17:00Z"/>
                <w:b/>
                <w:bCs/>
              </w:rPr>
            </w:pPr>
            <w:del w:id="373" w:author="Houyem Rais" w:date="2024-02-22T15:17:00Z">
              <w:r w:rsidRPr="000F68A3" w:rsidDel="000A3E8D">
                <w:rPr>
                  <w:b/>
                  <w:bCs/>
                </w:rPr>
                <w:delText>EPC + F</w:delText>
              </w:r>
            </w:del>
          </w:p>
        </w:tc>
        <w:tc>
          <w:tcPr>
            <w:tcW w:w="6444" w:type="dxa"/>
            <w:vAlign w:val="center"/>
          </w:tcPr>
          <w:p w14:paraId="7C0EAA71" w14:textId="6A647718" w:rsidR="00B07D84" w:rsidRPr="000F68A3" w:rsidDel="000A3E8D" w:rsidRDefault="00B07D84" w:rsidP="000F68A3">
            <w:pPr>
              <w:spacing w:before="40" w:after="40"/>
              <w:rPr>
                <w:del w:id="374" w:author="Houyem Rais" w:date="2024-02-22T15:17:00Z"/>
                <w:i/>
                <w:iCs/>
                <w:lang w:val="en-US"/>
              </w:rPr>
            </w:pPr>
            <w:del w:id="375" w:author="Houyem Rais" w:date="2024-02-22T15:17:00Z">
              <w:r w:rsidRPr="000F68A3" w:rsidDel="000A3E8D">
                <w:rPr>
                  <w:i/>
                  <w:iCs/>
                  <w:lang w:val="en-US"/>
                </w:rPr>
                <w:delText xml:space="preserve">Engineering, Procurement and </w:delText>
              </w:r>
              <w:r w:rsidR="00213E6E" w:rsidRPr="000F68A3" w:rsidDel="000A3E8D">
                <w:rPr>
                  <w:i/>
                  <w:iCs/>
                  <w:lang w:val="en-US"/>
                </w:rPr>
                <w:delText>Construction + Financing</w:delText>
              </w:r>
            </w:del>
          </w:p>
        </w:tc>
      </w:tr>
      <w:tr w:rsidR="00075E73" w:rsidRPr="0032737E" w:rsidDel="000A3E8D" w14:paraId="240862A8" w14:textId="0F1C64F0" w:rsidTr="000F68A3">
        <w:trPr>
          <w:del w:id="376" w:author="Houyem Rais" w:date="2024-02-22T15:17:00Z"/>
        </w:trPr>
        <w:tc>
          <w:tcPr>
            <w:tcW w:w="2623" w:type="dxa"/>
            <w:vAlign w:val="center"/>
          </w:tcPr>
          <w:p w14:paraId="1D56B0DD" w14:textId="0F38E505" w:rsidR="00075E73" w:rsidRPr="000F68A3" w:rsidDel="000A3E8D" w:rsidRDefault="00075E73" w:rsidP="000F68A3">
            <w:pPr>
              <w:spacing w:before="40" w:after="40"/>
              <w:rPr>
                <w:del w:id="377" w:author="Houyem Rais" w:date="2024-02-22T15:17:00Z"/>
                <w:b/>
                <w:bCs/>
              </w:rPr>
            </w:pPr>
            <w:del w:id="378" w:author="Houyem Rais" w:date="2024-02-22T15:17:00Z">
              <w:r w:rsidRPr="000F68A3" w:rsidDel="000A3E8D">
                <w:rPr>
                  <w:b/>
                  <w:bCs/>
                </w:rPr>
                <w:delText>E&amp;M</w:delText>
              </w:r>
            </w:del>
          </w:p>
        </w:tc>
        <w:tc>
          <w:tcPr>
            <w:tcW w:w="6444" w:type="dxa"/>
            <w:vAlign w:val="center"/>
          </w:tcPr>
          <w:p w14:paraId="21CBD71E" w14:textId="3E2E3E64" w:rsidR="00075E73" w:rsidRPr="0032737E" w:rsidDel="000A3E8D" w:rsidRDefault="00075E73" w:rsidP="000F68A3">
            <w:pPr>
              <w:spacing w:before="40" w:after="40"/>
              <w:rPr>
                <w:del w:id="379" w:author="Houyem Rais" w:date="2024-02-22T15:17:00Z"/>
              </w:rPr>
            </w:pPr>
            <w:del w:id="380" w:author="Houyem Rais" w:date="2024-02-22T15:17:00Z">
              <w:r w:rsidRPr="0032737E" w:rsidDel="000A3E8D">
                <w:delText>Exploitation et Maintenance</w:delText>
              </w:r>
            </w:del>
          </w:p>
        </w:tc>
      </w:tr>
      <w:tr w:rsidR="00FF1CE6" w:rsidRPr="0032737E" w:rsidDel="000A3E8D" w14:paraId="5509EBDC" w14:textId="554370DE" w:rsidTr="0032737E">
        <w:trPr>
          <w:del w:id="381" w:author="Houyem Rais" w:date="2024-02-22T15:17:00Z"/>
        </w:trPr>
        <w:tc>
          <w:tcPr>
            <w:tcW w:w="2623" w:type="dxa"/>
            <w:vAlign w:val="center"/>
          </w:tcPr>
          <w:p w14:paraId="2737484B" w14:textId="24680ED8" w:rsidR="00FF1CE6" w:rsidRPr="000F68A3" w:rsidDel="000A3E8D" w:rsidRDefault="00FF1CE6" w:rsidP="00806F67">
            <w:pPr>
              <w:spacing w:before="40" w:after="40"/>
              <w:rPr>
                <w:del w:id="382" w:author="Houyem Rais" w:date="2024-02-22T15:17:00Z"/>
                <w:b/>
                <w:bCs/>
              </w:rPr>
            </w:pPr>
            <w:del w:id="383" w:author="Houyem Rais" w:date="2024-02-22T15:17:00Z">
              <w:r w:rsidRPr="000F68A3" w:rsidDel="000A3E8D">
                <w:rPr>
                  <w:b/>
                  <w:bCs/>
                </w:rPr>
                <w:delText>GER</w:delText>
              </w:r>
            </w:del>
          </w:p>
        </w:tc>
        <w:tc>
          <w:tcPr>
            <w:tcW w:w="6444" w:type="dxa"/>
            <w:vAlign w:val="center"/>
          </w:tcPr>
          <w:p w14:paraId="0EDD2610" w14:textId="09F348FB" w:rsidR="00FF1CE6" w:rsidRPr="0032737E" w:rsidDel="000A3E8D" w:rsidRDefault="00FF1CE6" w:rsidP="00806F67">
            <w:pPr>
              <w:spacing w:before="40" w:after="40"/>
              <w:rPr>
                <w:del w:id="384" w:author="Houyem Rais" w:date="2024-02-22T15:17:00Z"/>
              </w:rPr>
            </w:pPr>
            <w:del w:id="385" w:author="Houyem Rais" w:date="2024-02-22T15:17:00Z">
              <w:r w:rsidDel="000A3E8D">
                <w:delText>Grands Entretiens et Renouvellements</w:delText>
              </w:r>
            </w:del>
          </w:p>
        </w:tc>
      </w:tr>
      <w:tr w:rsidR="00C26645" w:rsidRPr="0032737E" w:rsidDel="000A3E8D" w14:paraId="65AB3781" w14:textId="5BC19731" w:rsidTr="000F68A3">
        <w:trPr>
          <w:del w:id="386" w:author="Houyem Rais" w:date="2024-02-22T15:17:00Z"/>
        </w:trPr>
        <w:tc>
          <w:tcPr>
            <w:tcW w:w="2623" w:type="dxa"/>
            <w:vAlign w:val="center"/>
          </w:tcPr>
          <w:p w14:paraId="7F0ECD3E" w14:textId="1E5F09F0" w:rsidR="00C26645" w:rsidRPr="000F68A3" w:rsidDel="000A3E8D" w:rsidRDefault="00C26645" w:rsidP="000F68A3">
            <w:pPr>
              <w:spacing w:before="40" w:after="40"/>
              <w:rPr>
                <w:del w:id="387" w:author="Houyem Rais" w:date="2024-02-22T15:17:00Z"/>
                <w:b/>
                <w:bCs/>
              </w:rPr>
            </w:pPr>
            <w:del w:id="388" w:author="Houyem Rais" w:date="2024-02-22T15:17:00Z">
              <w:r w:rsidRPr="000F68A3" w:rsidDel="000A3E8D">
                <w:rPr>
                  <w:b/>
                  <w:bCs/>
                </w:rPr>
                <w:delText>HT</w:delText>
              </w:r>
            </w:del>
          </w:p>
        </w:tc>
        <w:tc>
          <w:tcPr>
            <w:tcW w:w="6444" w:type="dxa"/>
            <w:vAlign w:val="center"/>
          </w:tcPr>
          <w:p w14:paraId="75E4CD77" w14:textId="723E514B" w:rsidR="00C26645" w:rsidRPr="0032737E" w:rsidDel="000A3E8D" w:rsidRDefault="00C26645" w:rsidP="000F68A3">
            <w:pPr>
              <w:spacing w:before="40" w:after="40"/>
              <w:rPr>
                <w:del w:id="389" w:author="Houyem Rais" w:date="2024-02-22T15:17:00Z"/>
              </w:rPr>
            </w:pPr>
            <w:del w:id="390" w:author="Houyem Rais" w:date="2024-02-22T15:17:00Z">
              <w:r w:rsidRPr="0032737E" w:rsidDel="000A3E8D">
                <w:delText>Hors-Taxe</w:delText>
              </w:r>
            </w:del>
          </w:p>
        </w:tc>
      </w:tr>
      <w:tr w:rsidR="000B6AFB" w:rsidRPr="0032737E" w:rsidDel="000A3E8D" w14:paraId="271E6A33" w14:textId="7495B940" w:rsidTr="0032737E">
        <w:trPr>
          <w:del w:id="391" w:author="Houyem Rais" w:date="2024-02-22T15:17:00Z"/>
        </w:trPr>
        <w:tc>
          <w:tcPr>
            <w:tcW w:w="2623" w:type="dxa"/>
            <w:vAlign w:val="center"/>
          </w:tcPr>
          <w:p w14:paraId="3ADFE2A4" w14:textId="11DCBA03" w:rsidR="000B6AFB" w:rsidRPr="000F68A3" w:rsidDel="000A3E8D" w:rsidRDefault="000B6AFB" w:rsidP="000F68A3">
            <w:pPr>
              <w:spacing w:before="40" w:after="40"/>
              <w:rPr>
                <w:del w:id="392" w:author="Houyem Rais" w:date="2024-02-22T15:17:00Z"/>
                <w:b/>
                <w:bCs/>
              </w:rPr>
            </w:pPr>
            <w:del w:id="393" w:author="Houyem Rais" w:date="2024-02-22T15:17:00Z">
              <w:r w:rsidRPr="000F68A3" w:rsidDel="000A3E8D">
                <w:rPr>
                  <w:b/>
                  <w:bCs/>
                </w:rPr>
                <w:delText>OPEX</w:delText>
              </w:r>
            </w:del>
          </w:p>
        </w:tc>
        <w:tc>
          <w:tcPr>
            <w:tcW w:w="6444" w:type="dxa"/>
            <w:vAlign w:val="center"/>
          </w:tcPr>
          <w:p w14:paraId="3A0684B8" w14:textId="24052629" w:rsidR="000B6AFB" w:rsidRPr="000F68A3" w:rsidDel="000A3E8D" w:rsidRDefault="000B6AFB" w:rsidP="000F68A3">
            <w:pPr>
              <w:spacing w:before="40" w:after="40"/>
              <w:rPr>
                <w:del w:id="394" w:author="Houyem Rais" w:date="2024-02-22T15:17:00Z"/>
                <w:i/>
                <w:iCs/>
              </w:rPr>
            </w:pPr>
            <w:del w:id="395" w:author="Houyem Rais" w:date="2024-02-22T15:17:00Z">
              <w:r w:rsidRPr="000F68A3" w:rsidDel="000A3E8D">
                <w:rPr>
                  <w:i/>
                  <w:iCs/>
                </w:rPr>
                <w:delText>Operational Expenditures</w:delText>
              </w:r>
            </w:del>
          </w:p>
        </w:tc>
      </w:tr>
      <w:tr w:rsidR="00421C4D" w:rsidRPr="0032737E" w:rsidDel="000A3E8D" w14:paraId="1F8866B6" w14:textId="30E93BC9" w:rsidTr="0032737E">
        <w:trPr>
          <w:del w:id="396" w:author="Houyem Rais" w:date="2024-02-22T15:17:00Z"/>
        </w:trPr>
        <w:tc>
          <w:tcPr>
            <w:tcW w:w="2623" w:type="dxa"/>
            <w:vAlign w:val="center"/>
          </w:tcPr>
          <w:p w14:paraId="70D80009" w14:textId="64598D0F" w:rsidR="00421C4D" w:rsidRPr="00421C4D" w:rsidDel="000A3E8D" w:rsidRDefault="00421C4D" w:rsidP="00806F67">
            <w:pPr>
              <w:spacing w:before="40" w:after="40"/>
              <w:rPr>
                <w:del w:id="397" w:author="Houyem Rais" w:date="2024-02-22T15:17:00Z"/>
                <w:b/>
                <w:bCs/>
              </w:rPr>
            </w:pPr>
            <w:del w:id="398" w:author="Houyem Rais" w:date="2024-02-22T15:17:00Z">
              <w:r w:rsidDel="000A3E8D">
                <w:rPr>
                  <w:b/>
                  <w:bCs/>
                </w:rPr>
                <w:delText>O&amp;P</w:delText>
              </w:r>
            </w:del>
          </w:p>
        </w:tc>
        <w:tc>
          <w:tcPr>
            <w:tcW w:w="6444" w:type="dxa"/>
            <w:vAlign w:val="center"/>
          </w:tcPr>
          <w:p w14:paraId="29864817" w14:textId="4AB23006" w:rsidR="00421C4D" w:rsidRPr="000F68A3" w:rsidDel="000A3E8D" w:rsidRDefault="00421C4D" w:rsidP="00806F67">
            <w:pPr>
              <w:spacing w:before="40" w:after="40"/>
              <w:rPr>
                <w:del w:id="399" w:author="Houyem Rais" w:date="2024-02-22T15:17:00Z"/>
                <w:i/>
                <w:iCs/>
              </w:rPr>
            </w:pPr>
            <w:del w:id="400" w:author="Houyem Rais" w:date="2024-02-22T15:17:00Z">
              <w:r w:rsidRPr="000F68A3" w:rsidDel="000A3E8D">
                <w:rPr>
                  <w:i/>
                  <w:iCs/>
                </w:rPr>
                <w:delText>Operate and Maintain</w:delText>
              </w:r>
            </w:del>
          </w:p>
        </w:tc>
      </w:tr>
      <w:tr w:rsidR="00075E73" w:rsidRPr="0032737E" w:rsidDel="000A3E8D" w14:paraId="71D2C32B" w14:textId="102DD19A" w:rsidTr="000F68A3">
        <w:trPr>
          <w:del w:id="401" w:author="Houyem Rais" w:date="2024-02-22T15:17:00Z"/>
        </w:trPr>
        <w:tc>
          <w:tcPr>
            <w:tcW w:w="2623" w:type="dxa"/>
            <w:vAlign w:val="center"/>
          </w:tcPr>
          <w:p w14:paraId="7A43FE6A" w14:textId="7348E2A2" w:rsidR="00075E73" w:rsidRPr="000F68A3" w:rsidDel="000A3E8D" w:rsidRDefault="00075E73" w:rsidP="000F68A3">
            <w:pPr>
              <w:spacing w:before="40" w:after="40"/>
              <w:rPr>
                <w:del w:id="402" w:author="Houyem Rais" w:date="2024-02-22T15:17:00Z"/>
                <w:b/>
                <w:bCs/>
              </w:rPr>
            </w:pPr>
            <w:del w:id="403" w:author="Houyem Rais" w:date="2024-02-22T15:17:00Z">
              <w:r w:rsidRPr="000F68A3" w:rsidDel="000A3E8D">
                <w:rPr>
                  <w:b/>
                  <w:bCs/>
                </w:rPr>
                <w:delText>PPP</w:delText>
              </w:r>
            </w:del>
          </w:p>
        </w:tc>
        <w:tc>
          <w:tcPr>
            <w:tcW w:w="6444" w:type="dxa"/>
            <w:vAlign w:val="center"/>
          </w:tcPr>
          <w:p w14:paraId="1D8426D7" w14:textId="6CD05A87" w:rsidR="00075E73" w:rsidRPr="0032737E" w:rsidDel="000A3E8D" w:rsidRDefault="00075E73" w:rsidP="000F68A3">
            <w:pPr>
              <w:spacing w:before="40" w:after="40"/>
              <w:rPr>
                <w:del w:id="404" w:author="Houyem Rais" w:date="2024-02-22T15:17:00Z"/>
              </w:rPr>
            </w:pPr>
            <w:del w:id="405" w:author="Houyem Rais" w:date="2024-02-22T15:17:00Z">
              <w:r w:rsidRPr="0032737E" w:rsidDel="000A3E8D">
                <w:delText>Partenariat Public Privé</w:delText>
              </w:r>
            </w:del>
          </w:p>
        </w:tc>
      </w:tr>
      <w:tr w:rsidR="0032737E" w:rsidRPr="0032737E" w:rsidDel="000A3E8D" w14:paraId="70CD0D8D" w14:textId="5D7FA962" w:rsidTr="0032737E">
        <w:trPr>
          <w:del w:id="406" w:author="Houyem Rais" w:date="2024-02-22T15:17:00Z"/>
        </w:trPr>
        <w:tc>
          <w:tcPr>
            <w:tcW w:w="2623" w:type="dxa"/>
            <w:vAlign w:val="center"/>
          </w:tcPr>
          <w:p w14:paraId="1232B247" w14:textId="3B93746D" w:rsidR="0032737E" w:rsidRPr="000F68A3" w:rsidDel="000A3E8D" w:rsidRDefault="0032737E" w:rsidP="000F68A3">
            <w:pPr>
              <w:spacing w:before="40" w:after="40"/>
              <w:rPr>
                <w:del w:id="407" w:author="Houyem Rais" w:date="2024-02-22T15:17:00Z"/>
                <w:b/>
                <w:bCs/>
              </w:rPr>
            </w:pPr>
            <w:del w:id="408" w:author="Houyem Rais" w:date="2024-02-22T15:17:00Z">
              <w:r w:rsidRPr="000F68A3" w:rsidDel="000A3E8D">
                <w:rPr>
                  <w:b/>
                  <w:bCs/>
                </w:rPr>
                <w:delText>MDT</w:delText>
              </w:r>
            </w:del>
          </w:p>
        </w:tc>
        <w:tc>
          <w:tcPr>
            <w:tcW w:w="6444" w:type="dxa"/>
            <w:vAlign w:val="center"/>
          </w:tcPr>
          <w:p w14:paraId="3DEE0F48" w14:textId="54FF3421" w:rsidR="0032737E" w:rsidRPr="0032737E" w:rsidDel="000A3E8D" w:rsidRDefault="0032737E" w:rsidP="000F68A3">
            <w:pPr>
              <w:spacing w:before="40" w:after="40"/>
              <w:rPr>
                <w:del w:id="409" w:author="Houyem Rais" w:date="2024-02-22T15:17:00Z"/>
              </w:rPr>
            </w:pPr>
            <w:del w:id="410" w:author="Houyem Rais" w:date="2024-02-22T15:17:00Z">
              <w:r w:rsidDel="000A3E8D">
                <w:delText xml:space="preserve">Million de </w:delText>
              </w:r>
              <w:r w:rsidR="00CA1D0B" w:rsidDel="000A3E8D">
                <w:delText>D</w:delText>
              </w:r>
              <w:r w:rsidDel="000A3E8D">
                <w:delText>inar</w:delText>
              </w:r>
              <w:r w:rsidR="00CA1D0B" w:rsidDel="000A3E8D">
                <w:delText>s</w:delText>
              </w:r>
            </w:del>
          </w:p>
        </w:tc>
      </w:tr>
      <w:tr w:rsidR="00075E73" w:rsidRPr="0032737E" w:rsidDel="000A3E8D" w14:paraId="4DB705EB" w14:textId="356EF251" w:rsidTr="000F68A3">
        <w:trPr>
          <w:del w:id="411" w:author="Houyem Rais" w:date="2024-02-22T15:17:00Z"/>
        </w:trPr>
        <w:tc>
          <w:tcPr>
            <w:tcW w:w="2623" w:type="dxa"/>
            <w:vAlign w:val="center"/>
          </w:tcPr>
          <w:p w14:paraId="650BDABC" w14:textId="4B698BBB" w:rsidR="00075E73" w:rsidRPr="000F68A3" w:rsidDel="000A3E8D" w:rsidRDefault="00075E73" w:rsidP="000F68A3">
            <w:pPr>
              <w:spacing w:before="40" w:after="40"/>
              <w:rPr>
                <w:del w:id="412" w:author="Houyem Rais" w:date="2024-02-22T15:17:00Z"/>
                <w:b/>
                <w:bCs/>
              </w:rPr>
            </w:pPr>
            <w:del w:id="413" w:author="Houyem Rais" w:date="2024-02-22T15:17:00Z">
              <w:r w:rsidRPr="000F68A3" w:rsidDel="000A3E8D">
                <w:rPr>
                  <w:b/>
                  <w:bCs/>
                </w:rPr>
                <w:delText>MEH</w:delText>
              </w:r>
            </w:del>
          </w:p>
        </w:tc>
        <w:tc>
          <w:tcPr>
            <w:tcW w:w="6444" w:type="dxa"/>
            <w:vAlign w:val="center"/>
          </w:tcPr>
          <w:p w14:paraId="12D342D1" w14:textId="5FC8CD0A" w:rsidR="00075E73" w:rsidRPr="0032737E" w:rsidDel="000A3E8D" w:rsidRDefault="00075E73" w:rsidP="000F68A3">
            <w:pPr>
              <w:spacing w:before="40" w:after="40"/>
              <w:rPr>
                <w:del w:id="414" w:author="Houyem Rais" w:date="2024-02-22T15:17:00Z"/>
              </w:rPr>
            </w:pPr>
            <w:del w:id="415" w:author="Houyem Rais" w:date="2024-02-22T15:17:00Z">
              <w:r w:rsidRPr="0032737E" w:rsidDel="000A3E8D">
                <w:delText>Ministère de l’Equipement et de l’Habitat</w:delText>
              </w:r>
            </w:del>
          </w:p>
        </w:tc>
      </w:tr>
      <w:tr w:rsidR="00075E73" w:rsidRPr="0032737E" w:rsidDel="000A3E8D" w14:paraId="7C0C8DA8" w14:textId="0D15920C" w:rsidTr="000F68A3">
        <w:trPr>
          <w:del w:id="416" w:author="Houyem Rais" w:date="2024-02-22T15:17:00Z"/>
        </w:trPr>
        <w:tc>
          <w:tcPr>
            <w:tcW w:w="2623" w:type="dxa"/>
            <w:vAlign w:val="center"/>
          </w:tcPr>
          <w:p w14:paraId="4CC6B332" w14:textId="1367EE6A" w:rsidR="00075E73" w:rsidRPr="000F68A3" w:rsidDel="000A3E8D" w:rsidRDefault="00075E73" w:rsidP="000F68A3">
            <w:pPr>
              <w:spacing w:before="40" w:after="40"/>
              <w:rPr>
                <w:del w:id="417" w:author="Houyem Rais" w:date="2024-02-22T15:17:00Z"/>
                <w:b/>
                <w:bCs/>
              </w:rPr>
            </w:pPr>
            <w:del w:id="418" w:author="Houyem Rais" w:date="2024-02-22T15:17:00Z">
              <w:r w:rsidRPr="000F68A3" w:rsidDel="000A3E8D">
                <w:rPr>
                  <w:b/>
                  <w:bCs/>
                  <w:lang w:bidi="ar-TN"/>
                </w:rPr>
                <w:delText>SPV</w:delText>
              </w:r>
            </w:del>
          </w:p>
        </w:tc>
        <w:tc>
          <w:tcPr>
            <w:tcW w:w="6444" w:type="dxa"/>
            <w:vAlign w:val="center"/>
          </w:tcPr>
          <w:p w14:paraId="7DD55436" w14:textId="3B281E0C" w:rsidR="00075E73" w:rsidRPr="0032737E" w:rsidDel="000A3E8D" w:rsidRDefault="00075E73" w:rsidP="000F68A3">
            <w:pPr>
              <w:spacing w:before="40" w:after="40"/>
              <w:rPr>
                <w:del w:id="419" w:author="Houyem Rais" w:date="2024-02-22T15:17:00Z"/>
                <w:i/>
                <w:iCs/>
              </w:rPr>
            </w:pPr>
            <w:del w:id="420" w:author="Houyem Rais" w:date="2024-02-22T15:17:00Z">
              <w:r w:rsidRPr="0032737E" w:rsidDel="000A3E8D">
                <w:rPr>
                  <w:i/>
                  <w:iCs/>
                  <w:lang w:bidi="ar-TN"/>
                </w:rPr>
                <w:delText>Special Purpose Vehicle</w:delText>
              </w:r>
            </w:del>
          </w:p>
        </w:tc>
      </w:tr>
      <w:tr w:rsidR="00075E73" w:rsidRPr="0032737E" w:rsidDel="000A3E8D" w14:paraId="48441D35" w14:textId="6FA8B545" w:rsidTr="000F68A3">
        <w:trPr>
          <w:del w:id="421" w:author="Houyem Rais" w:date="2024-02-22T15:17:00Z"/>
        </w:trPr>
        <w:tc>
          <w:tcPr>
            <w:tcW w:w="2623" w:type="dxa"/>
            <w:vAlign w:val="center"/>
          </w:tcPr>
          <w:p w14:paraId="3D964A3F" w14:textId="36C28B64" w:rsidR="00075E73" w:rsidRPr="000F68A3" w:rsidDel="000A3E8D" w:rsidRDefault="00075E73" w:rsidP="000F68A3">
            <w:pPr>
              <w:spacing w:before="40" w:after="40"/>
              <w:rPr>
                <w:del w:id="422" w:author="Houyem Rais" w:date="2024-02-22T15:17:00Z"/>
                <w:b/>
                <w:bCs/>
              </w:rPr>
            </w:pPr>
            <w:del w:id="423" w:author="Houyem Rais" w:date="2024-02-22T15:17:00Z">
              <w:r w:rsidRPr="000F68A3" w:rsidDel="000A3E8D">
                <w:rPr>
                  <w:b/>
                  <w:bCs/>
                </w:rPr>
                <w:delText>TRI</w:delText>
              </w:r>
            </w:del>
          </w:p>
        </w:tc>
        <w:tc>
          <w:tcPr>
            <w:tcW w:w="6444" w:type="dxa"/>
            <w:vAlign w:val="center"/>
          </w:tcPr>
          <w:p w14:paraId="49AB3604" w14:textId="1A1696ED" w:rsidR="00075E73" w:rsidRPr="0032737E" w:rsidDel="000A3E8D" w:rsidRDefault="00075E73" w:rsidP="000F68A3">
            <w:pPr>
              <w:spacing w:before="40" w:after="40"/>
              <w:rPr>
                <w:del w:id="424" w:author="Houyem Rais" w:date="2024-02-22T15:17:00Z"/>
              </w:rPr>
            </w:pPr>
            <w:del w:id="425" w:author="Houyem Rais" w:date="2024-02-22T15:17:00Z">
              <w:r w:rsidRPr="0032737E" w:rsidDel="000A3E8D">
                <w:delText xml:space="preserve">Taux de Rendement </w:delText>
              </w:r>
              <w:r w:rsidR="000D4324" w:rsidRPr="0032737E" w:rsidDel="000A3E8D">
                <w:delText>Interne</w:delText>
              </w:r>
            </w:del>
          </w:p>
        </w:tc>
      </w:tr>
      <w:tr w:rsidR="00C26645" w:rsidRPr="0032737E" w:rsidDel="000A3E8D" w14:paraId="2C023B87" w14:textId="43CD96E0" w:rsidTr="000F68A3">
        <w:trPr>
          <w:del w:id="426" w:author="Houyem Rais" w:date="2024-02-22T15:17:00Z"/>
        </w:trPr>
        <w:tc>
          <w:tcPr>
            <w:tcW w:w="2623" w:type="dxa"/>
            <w:vAlign w:val="center"/>
          </w:tcPr>
          <w:p w14:paraId="558F05C1" w14:textId="2DEBFCE1" w:rsidR="00C26645" w:rsidRPr="000F68A3" w:rsidDel="000A3E8D" w:rsidRDefault="00C26645" w:rsidP="000F68A3">
            <w:pPr>
              <w:spacing w:before="40" w:after="40"/>
              <w:rPr>
                <w:del w:id="427" w:author="Houyem Rais" w:date="2024-02-22T15:17:00Z"/>
                <w:b/>
                <w:bCs/>
              </w:rPr>
            </w:pPr>
            <w:del w:id="428" w:author="Houyem Rais" w:date="2024-02-22T15:17:00Z">
              <w:r w:rsidRPr="000F68A3" w:rsidDel="000A3E8D">
                <w:rPr>
                  <w:b/>
                  <w:bCs/>
                </w:rPr>
                <w:delText>TTC</w:delText>
              </w:r>
            </w:del>
          </w:p>
        </w:tc>
        <w:tc>
          <w:tcPr>
            <w:tcW w:w="6444" w:type="dxa"/>
            <w:vAlign w:val="center"/>
          </w:tcPr>
          <w:p w14:paraId="6ADC99B9" w14:textId="30082704" w:rsidR="00C26645" w:rsidRPr="0032737E" w:rsidDel="000A3E8D" w:rsidRDefault="00C26645" w:rsidP="000F68A3">
            <w:pPr>
              <w:spacing w:before="40" w:after="40"/>
              <w:rPr>
                <w:del w:id="429" w:author="Houyem Rais" w:date="2024-02-22T15:17:00Z"/>
              </w:rPr>
            </w:pPr>
            <w:del w:id="430" w:author="Houyem Rais" w:date="2024-02-22T15:17:00Z">
              <w:r w:rsidRPr="0032737E" w:rsidDel="000A3E8D">
                <w:delText>Toute Taxe Comprise</w:delText>
              </w:r>
            </w:del>
          </w:p>
        </w:tc>
      </w:tr>
      <w:tr w:rsidR="00806F67" w:rsidRPr="0032737E" w:rsidDel="000A3E8D" w14:paraId="5F4238BD" w14:textId="4564B4B4" w:rsidTr="0032737E">
        <w:trPr>
          <w:del w:id="431" w:author="Houyem Rais" w:date="2024-02-22T15:17:00Z"/>
        </w:trPr>
        <w:tc>
          <w:tcPr>
            <w:tcW w:w="2623" w:type="dxa"/>
            <w:vAlign w:val="center"/>
          </w:tcPr>
          <w:p w14:paraId="4FE23259" w14:textId="4BDD4196" w:rsidR="00806F67" w:rsidRPr="000F68A3" w:rsidDel="000A3E8D" w:rsidRDefault="00806F67" w:rsidP="000F68A3">
            <w:pPr>
              <w:spacing w:before="40" w:after="40"/>
              <w:rPr>
                <w:del w:id="432" w:author="Houyem Rais" w:date="2024-02-22T15:17:00Z"/>
                <w:b/>
                <w:bCs/>
              </w:rPr>
            </w:pPr>
            <w:del w:id="433" w:author="Houyem Rais" w:date="2024-02-22T15:17:00Z">
              <w:r w:rsidRPr="000F68A3" w:rsidDel="000A3E8D">
                <w:rPr>
                  <w:b/>
                  <w:bCs/>
                </w:rPr>
                <w:delText>TVA</w:delText>
              </w:r>
            </w:del>
          </w:p>
        </w:tc>
        <w:tc>
          <w:tcPr>
            <w:tcW w:w="6444" w:type="dxa"/>
            <w:vAlign w:val="center"/>
          </w:tcPr>
          <w:p w14:paraId="33B26E67" w14:textId="1C8F6D66" w:rsidR="00806F67" w:rsidRPr="0032737E" w:rsidDel="000A3E8D" w:rsidRDefault="00806F67" w:rsidP="000F68A3">
            <w:pPr>
              <w:spacing w:before="40" w:after="40"/>
              <w:rPr>
                <w:del w:id="434" w:author="Houyem Rais" w:date="2024-02-22T15:17:00Z"/>
              </w:rPr>
            </w:pPr>
            <w:del w:id="435" w:author="Houyem Rais" w:date="2024-02-22T15:17:00Z">
              <w:r w:rsidDel="000A3E8D">
                <w:delText>Taxe sur la Valeur Ajoutée</w:delText>
              </w:r>
            </w:del>
          </w:p>
        </w:tc>
      </w:tr>
      <w:tr w:rsidR="00075E73" w:rsidRPr="0032737E" w:rsidDel="000A3E8D" w14:paraId="3E3AFA4E" w14:textId="139BF73B" w:rsidTr="000F68A3">
        <w:trPr>
          <w:del w:id="436" w:author="Houyem Rais" w:date="2024-02-22T15:17:00Z"/>
        </w:trPr>
        <w:tc>
          <w:tcPr>
            <w:tcW w:w="2623" w:type="dxa"/>
            <w:vAlign w:val="center"/>
          </w:tcPr>
          <w:p w14:paraId="7821475A" w14:textId="0289E779" w:rsidR="00075E73" w:rsidRPr="000F68A3" w:rsidDel="000A3E8D" w:rsidRDefault="00075E73" w:rsidP="000F68A3">
            <w:pPr>
              <w:spacing w:before="40" w:after="40"/>
              <w:rPr>
                <w:del w:id="437" w:author="Houyem Rais" w:date="2024-02-22T15:17:00Z"/>
                <w:b/>
                <w:bCs/>
              </w:rPr>
            </w:pPr>
            <w:del w:id="438" w:author="Houyem Rais" w:date="2024-02-22T15:17:00Z">
              <w:r w:rsidRPr="000F68A3" w:rsidDel="000A3E8D">
                <w:rPr>
                  <w:b/>
                  <w:bCs/>
                </w:rPr>
                <w:delText>VAN</w:delText>
              </w:r>
            </w:del>
          </w:p>
        </w:tc>
        <w:tc>
          <w:tcPr>
            <w:tcW w:w="6444" w:type="dxa"/>
            <w:vAlign w:val="center"/>
          </w:tcPr>
          <w:p w14:paraId="2FBB4461" w14:textId="3CC95A5A" w:rsidR="00075E73" w:rsidRPr="0032737E" w:rsidDel="000A3E8D" w:rsidRDefault="00075E73" w:rsidP="000F68A3">
            <w:pPr>
              <w:spacing w:before="40" w:after="40"/>
              <w:rPr>
                <w:del w:id="439" w:author="Houyem Rais" w:date="2024-02-22T15:17:00Z"/>
              </w:rPr>
            </w:pPr>
            <w:del w:id="440" w:author="Houyem Rais" w:date="2024-02-22T15:17:00Z">
              <w:r w:rsidRPr="0032737E" w:rsidDel="000A3E8D">
                <w:delText xml:space="preserve">Valeur Actuelle </w:delText>
              </w:r>
              <w:r w:rsidR="001726B5" w:rsidRPr="0032737E" w:rsidDel="000A3E8D">
                <w:delText>Nette</w:delText>
              </w:r>
            </w:del>
          </w:p>
        </w:tc>
      </w:tr>
      <w:tr w:rsidR="00075E73" w:rsidRPr="0032737E" w:rsidDel="000A3E8D" w14:paraId="3A600134" w14:textId="5CEEF851" w:rsidTr="000F68A3">
        <w:trPr>
          <w:del w:id="441" w:author="Houyem Rais" w:date="2024-02-22T15:17:00Z"/>
        </w:trPr>
        <w:tc>
          <w:tcPr>
            <w:tcW w:w="2623" w:type="dxa"/>
            <w:vAlign w:val="center"/>
          </w:tcPr>
          <w:p w14:paraId="77A15D98" w14:textId="7751D8B2" w:rsidR="00075E73" w:rsidRPr="000F68A3" w:rsidDel="000A3E8D" w:rsidRDefault="00075E73" w:rsidP="000F68A3">
            <w:pPr>
              <w:spacing w:before="40" w:after="40"/>
              <w:rPr>
                <w:del w:id="442" w:author="Houyem Rais" w:date="2024-02-22T15:17:00Z"/>
                <w:b/>
                <w:bCs/>
              </w:rPr>
            </w:pPr>
            <w:del w:id="443" w:author="Houyem Rais" w:date="2024-02-22T15:17:00Z">
              <w:r w:rsidRPr="000F68A3" w:rsidDel="000A3E8D">
                <w:rPr>
                  <w:b/>
                  <w:bCs/>
                  <w:lang w:bidi="ar-TN"/>
                </w:rPr>
                <w:delText>VfM</w:delText>
              </w:r>
            </w:del>
          </w:p>
        </w:tc>
        <w:tc>
          <w:tcPr>
            <w:tcW w:w="6444" w:type="dxa"/>
            <w:vAlign w:val="center"/>
          </w:tcPr>
          <w:p w14:paraId="04909991" w14:textId="1CA40F63" w:rsidR="00075E73" w:rsidRPr="0032737E" w:rsidDel="000A3E8D" w:rsidRDefault="00075E73" w:rsidP="000F68A3">
            <w:pPr>
              <w:spacing w:before="40" w:after="40"/>
              <w:rPr>
                <w:del w:id="444" w:author="Houyem Rais" w:date="2024-02-22T15:17:00Z"/>
                <w:i/>
                <w:iCs/>
              </w:rPr>
            </w:pPr>
            <w:del w:id="445" w:author="Houyem Rais" w:date="2024-02-22T15:17:00Z">
              <w:r w:rsidRPr="0032737E" w:rsidDel="000A3E8D">
                <w:rPr>
                  <w:i/>
                  <w:iCs/>
                  <w:lang w:bidi="ar-TN"/>
                </w:rPr>
                <w:delText>Value for Money</w:delText>
              </w:r>
            </w:del>
          </w:p>
        </w:tc>
      </w:tr>
      <w:tr w:rsidR="0032737E" w:rsidRPr="0032737E" w:rsidDel="000A3E8D" w14:paraId="4A9C587A" w14:textId="2D8536C9" w:rsidTr="000F68A3">
        <w:trPr>
          <w:del w:id="446" w:author="Houyem Rais" w:date="2024-02-22T15:17:00Z"/>
        </w:trPr>
        <w:tc>
          <w:tcPr>
            <w:tcW w:w="2623" w:type="dxa"/>
            <w:vAlign w:val="center"/>
          </w:tcPr>
          <w:p w14:paraId="226F67D7" w14:textId="1A066E9D" w:rsidR="0032737E" w:rsidRPr="000F68A3" w:rsidDel="000A3E8D" w:rsidRDefault="0032737E" w:rsidP="000F68A3">
            <w:pPr>
              <w:spacing w:before="40" w:after="40"/>
              <w:rPr>
                <w:del w:id="447" w:author="Houyem Rais" w:date="2024-02-22T15:17:00Z"/>
                <w:b/>
                <w:bCs/>
                <w:lang w:bidi="ar-TN"/>
              </w:rPr>
            </w:pPr>
            <w:del w:id="448" w:author="Houyem Rais" w:date="2024-02-22T15:17:00Z">
              <w:r w:rsidRPr="000F68A3" w:rsidDel="000A3E8D">
                <w:rPr>
                  <w:b/>
                  <w:bCs/>
                  <w:lang w:bidi="ar-TN"/>
                </w:rPr>
                <w:delText>VP</w:delText>
              </w:r>
            </w:del>
          </w:p>
        </w:tc>
        <w:tc>
          <w:tcPr>
            <w:tcW w:w="6444" w:type="dxa"/>
            <w:vAlign w:val="center"/>
          </w:tcPr>
          <w:p w14:paraId="26EF6FAF" w14:textId="1FD445C4" w:rsidR="0032737E" w:rsidRPr="000F68A3" w:rsidDel="000A3E8D" w:rsidRDefault="0032737E" w:rsidP="000F68A3">
            <w:pPr>
              <w:spacing w:before="40" w:after="40"/>
              <w:rPr>
                <w:del w:id="449" w:author="Houyem Rais" w:date="2024-02-22T15:17:00Z"/>
                <w:lang w:bidi="ar-TN"/>
              </w:rPr>
            </w:pPr>
            <w:del w:id="450" w:author="Houyem Rais" w:date="2024-02-22T15:17:00Z">
              <w:r w:rsidRPr="000F68A3" w:rsidDel="000A3E8D">
                <w:rPr>
                  <w:lang w:bidi="ar-TN"/>
                </w:rPr>
                <w:delText>Véhicule Passager</w:delText>
              </w:r>
            </w:del>
          </w:p>
        </w:tc>
      </w:tr>
    </w:tbl>
    <w:p w14:paraId="30088A71" w14:textId="6A939AE7" w:rsidR="000F3654" w:rsidRPr="0075512F" w:rsidDel="000A3E8D" w:rsidRDefault="000F3654" w:rsidP="00115F39">
      <w:pPr>
        <w:ind w:left="142"/>
        <w:rPr>
          <w:del w:id="451" w:author="Houyem Rais" w:date="2024-02-22T15:17:00Z"/>
        </w:rPr>
        <w:sectPr w:rsidR="000F3654" w:rsidRPr="0075512F" w:rsidDel="000A3E8D" w:rsidSect="00115F39">
          <w:pgSz w:w="11910" w:h="16850"/>
          <w:pgMar w:top="1140" w:right="1278" w:bottom="1240" w:left="1418" w:header="629" w:footer="1043" w:gutter="0"/>
          <w:cols w:space="720"/>
        </w:sectPr>
      </w:pPr>
    </w:p>
    <w:p w14:paraId="30088A73" w14:textId="17378429" w:rsidR="000F3654" w:rsidRPr="0075512F" w:rsidDel="000A3E8D" w:rsidRDefault="00507BF6" w:rsidP="00115F39">
      <w:pPr>
        <w:pStyle w:val="Titre1"/>
        <w:ind w:left="142"/>
        <w:rPr>
          <w:del w:id="452" w:author="Houyem Rais" w:date="2024-02-22T15:17:00Z"/>
        </w:rPr>
      </w:pPr>
      <w:bookmarkStart w:id="453" w:name="Liste_des_TAbleaux"/>
      <w:bookmarkStart w:id="454" w:name="_Toc136949929"/>
      <w:bookmarkStart w:id="455" w:name="_Toc137137716"/>
      <w:bookmarkStart w:id="456" w:name="_Toc141255572"/>
      <w:bookmarkStart w:id="457" w:name="_Toc141255891"/>
      <w:bookmarkStart w:id="458" w:name="_Toc142174649"/>
      <w:bookmarkEnd w:id="453"/>
      <w:del w:id="459" w:author="Houyem Rais" w:date="2024-02-22T15:17:00Z">
        <w:r w:rsidRPr="0075512F" w:rsidDel="000A3E8D">
          <w:delText>LISTE</w:delText>
        </w:r>
        <w:r w:rsidRPr="0075512F" w:rsidDel="000A3E8D">
          <w:rPr>
            <w:spacing w:val="-3"/>
          </w:rPr>
          <w:delText xml:space="preserve"> </w:delText>
        </w:r>
        <w:r w:rsidRPr="0075512F" w:rsidDel="000A3E8D">
          <w:delText>DES</w:delText>
        </w:r>
        <w:r w:rsidRPr="0075512F" w:rsidDel="000A3E8D">
          <w:rPr>
            <w:spacing w:val="-1"/>
          </w:rPr>
          <w:delText xml:space="preserve"> </w:delText>
        </w:r>
        <w:r w:rsidRPr="0075512F" w:rsidDel="000A3E8D">
          <w:rPr>
            <w:spacing w:val="-2"/>
          </w:rPr>
          <w:delText>TABLEAUX</w:delText>
        </w:r>
        <w:bookmarkEnd w:id="454"/>
        <w:bookmarkEnd w:id="455"/>
        <w:bookmarkEnd w:id="456"/>
        <w:bookmarkEnd w:id="457"/>
        <w:bookmarkEnd w:id="458"/>
      </w:del>
    </w:p>
    <w:p w14:paraId="48FCEB45" w14:textId="34F75964" w:rsidR="00636F98" w:rsidDel="000A3E8D" w:rsidRDefault="006C6E09">
      <w:pPr>
        <w:pStyle w:val="TableofFigures"/>
        <w:tabs>
          <w:tab w:val="right" w:leader="dot" w:pos="9346"/>
        </w:tabs>
        <w:rPr>
          <w:del w:id="460" w:author="Houyem Rais" w:date="2024-02-22T15:17:00Z"/>
          <w:rFonts w:asciiTheme="minorHAnsi" w:eastAsiaTheme="minorEastAsia" w:hAnsiTheme="minorHAnsi" w:cstheme="minorBidi"/>
          <w:noProof/>
          <w:kern w:val="2"/>
          <w:lang w:eastAsia="fr-FR"/>
          <w14:ligatures w14:val="standardContextual"/>
        </w:rPr>
      </w:pPr>
      <w:del w:id="461" w:author="Houyem Rais" w:date="2024-02-22T15:17:00Z">
        <w:r w:rsidRPr="0075512F" w:rsidDel="000A3E8D">
          <w:fldChar w:fldCharType="begin"/>
        </w:r>
        <w:r w:rsidRPr="0075512F" w:rsidDel="000A3E8D">
          <w:delInstrText xml:space="preserve"> TOC \h \z \c "Tableau" </w:delInstrText>
        </w:r>
        <w:r w:rsidRPr="0075512F" w:rsidDel="000A3E8D">
          <w:fldChar w:fldCharType="separate"/>
        </w:r>
        <w:r w:rsidR="000A3E8D" w:rsidDel="000A3E8D">
          <w:fldChar w:fldCharType="begin"/>
        </w:r>
        <w:r w:rsidR="000A3E8D" w:rsidDel="000A3E8D">
          <w:delInstrText>HYPERLINK \l "_Toc144481069"</w:delInstrText>
        </w:r>
        <w:r w:rsidR="000A3E8D" w:rsidDel="000A3E8D">
          <w:fldChar w:fldCharType="separate"/>
        </w:r>
        <w:r w:rsidR="00636F98" w:rsidRPr="00AF3513" w:rsidDel="000A3E8D">
          <w:rPr>
            <w:rStyle w:val="Hyperlink"/>
            <w:noProof/>
          </w:rPr>
          <w:delText>Tableau 1 Tarification de péage</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_Toc144481069 \h </w:delInstrText>
        </w:r>
        <w:r w:rsidR="00636F98" w:rsidDel="000A3E8D">
          <w:rPr>
            <w:noProof/>
            <w:webHidden/>
          </w:rPr>
        </w:r>
        <w:r w:rsidR="00636F98" w:rsidDel="000A3E8D">
          <w:rPr>
            <w:noProof/>
            <w:webHidden/>
          </w:rPr>
          <w:fldChar w:fldCharType="separate"/>
        </w:r>
        <w:r w:rsidR="00372AC2" w:rsidDel="000A3E8D">
          <w:rPr>
            <w:noProof/>
            <w:webHidden/>
          </w:rPr>
          <w:delText>11</w:delText>
        </w:r>
        <w:r w:rsidR="00636F98" w:rsidDel="000A3E8D">
          <w:rPr>
            <w:noProof/>
            <w:webHidden/>
          </w:rPr>
          <w:fldChar w:fldCharType="end"/>
        </w:r>
        <w:r w:rsidR="000A3E8D" w:rsidDel="000A3E8D">
          <w:rPr>
            <w:noProof/>
          </w:rPr>
          <w:fldChar w:fldCharType="end"/>
        </w:r>
      </w:del>
    </w:p>
    <w:p w14:paraId="29DA954D" w14:textId="699E6E6B" w:rsidR="00636F98" w:rsidDel="000A3E8D" w:rsidRDefault="000A3E8D">
      <w:pPr>
        <w:pStyle w:val="TableofFigures"/>
        <w:tabs>
          <w:tab w:val="right" w:leader="dot" w:pos="9346"/>
        </w:tabs>
        <w:rPr>
          <w:del w:id="462" w:author="Houyem Rais" w:date="2024-02-22T15:17:00Z"/>
          <w:rFonts w:asciiTheme="minorHAnsi" w:eastAsiaTheme="minorEastAsia" w:hAnsiTheme="minorHAnsi" w:cstheme="minorBidi"/>
          <w:noProof/>
          <w:kern w:val="2"/>
          <w:lang w:eastAsia="fr-FR"/>
          <w14:ligatures w14:val="standardContextual"/>
        </w:rPr>
      </w:pPr>
      <w:del w:id="463" w:author="Houyem Rais" w:date="2024-02-22T15:17:00Z">
        <w:r w:rsidDel="000A3E8D">
          <w:fldChar w:fldCharType="begin"/>
        </w:r>
        <w:r w:rsidDel="000A3E8D">
          <w:delInstrText>HYPERLINK \l "_Toc144481070"</w:delInstrText>
        </w:r>
        <w:r w:rsidDel="000A3E8D">
          <w:fldChar w:fldCharType="separate"/>
        </w:r>
        <w:r w:rsidR="00636F98" w:rsidRPr="00AF3513" w:rsidDel="000A3E8D">
          <w:rPr>
            <w:rStyle w:val="Hyperlink"/>
            <w:noProof/>
          </w:rPr>
          <w:delText>Tableau 2 Coûts d'investissement du projet selon les différents scénarios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_Toc144481070 \h </w:delInstrText>
        </w:r>
        <w:r w:rsidR="00636F98" w:rsidDel="000A3E8D">
          <w:rPr>
            <w:noProof/>
            <w:webHidden/>
          </w:rPr>
        </w:r>
        <w:r w:rsidR="00636F98" w:rsidDel="000A3E8D">
          <w:rPr>
            <w:noProof/>
            <w:webHidden/>
          </w:rPr>
          <w:fldChar w:fldCharType="separate"/>
        </w:r>
        <w:r w:rsidR="00372AC2" w:rsidDel="000A3E8D">
          <w:rPr>
            <w:noProof/>
            <w:webHidden/>
          </w:rPr>
          <w:delText>11</w:delText>
        </w:r>
        <w:r w:rsidR="00636F98" w:rsidDel="000A3E8D">
          <w:rPr>
            <w:noProof/>
            <w:webHidden/>
          </w:rPr>
          <w:fldChar w:fldCharType="end"/>
        </w:r>
        <w:r w:rsidDel="000A3E8D">
          <w:rPr>
            <w:noProof/>
          </w:rPr>
          <w:fldChar w:fldCharType="end"/>
        </w:r>
      </w:del>
    </w:p>
    <w:p w14:paraId="419E7FA4" w14:textId="3A1D3368" w:rsidR="00636F98" w:rsidDel="000A3E8D" w:rsidRDefault="000A3E8D">
      <w:pPr>
        <w:pStyle w:val="TableofFigures"/>
        <w:tabs>
          <w:tab w:val="right" w:leader="dot" w:pos="9346"/>
        </w:tabs>
        <w:rPr>
          <w:del w:id="464" w:author="Houyem Rais" w:date="2024-02-22T15:17:00Z"/>
          <w:rFonts w:asciiTheme="minorHAnsi" w:eastAsiaTheme="minorEastAsia" w:hAnsiTheme="minorHAnsi" w:cstheme="minorBidi"/>
          <w:noProof/>
          <w:kern w:val="2"/>
          <w:lang w:eastAsia="fr-FR"/>
          <w14:ligatures w14:val="standardContextual"/>
        </w:rPr>
      </w:pPr>
      <w:del w:id="465" w:author="Houyem Rais" w:date="2024-02-22T15:17:00Z">
        <w:r w:rsidDel="000A3E8D">
          <w:fldChar w:fldCharType="begin"/>
        </w:r>
        <w:r w:rsidDel="000A3E8D">
          <w:delInstrText>HYPERLINK \l "_Toc144481071"</w:delInstrText>
        </w:r>
        <w:r w:rsidDel="000A3E8D">
          <w:fldChar w:fldCharType="separate"/>
        </w:r>
        <w:r w:rsidR="00636F98" w:rsidRPr="00AF3513" w:rsidDel="000A3E8D">
          <w:rPr>
            <w:rStyle w:val="Hyperlink"/>
            <w:noProof/>
          </w:rPr>
          <w:delText>Tableau 3 Principaux résultats de la modélisation financière des différents scénarios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_Toc144481071 \h </w:delInstrText>
        </w:r>
        <w:r w:rsidR="00636F98" w:rsidDel="000A3E8D">
          <w:rPr>
            <w:noProof/>
            <w:webHidden/>
          </w:rPr>
        </w:r>
        <w:r w:rsidR="00636F98" w:rsidDel="000A3E8D">
          <w:rPr>
            <w:noProof/>
            <w:webHidden/>
          </w:rPr>
          <w:fldChar w:fldCharType="separate"/>
        </w:r>
        <w:r w:rsidR="00372AC2" w:rsidDel="000A3E8D">
          <w:rPr>
            <w:noProof/>
            <w:webHidden/>
          </w:rPr>
          <w:delText>12</w:delText>
        </w:r>
        <w:r w:rsidR="00636F98" w:rsidDel="000A3E8D">
          <w:rPr>
            <w:noProof/>
            <w:webHidden/>
          </w:rPr>
          <w:fldChar w:fldCharType="end"/>
        </w:r>
        <w:r w:rsidDel="000A3E8D">
          <w:rPr>
            <w:noProof/>
          </w:rPr>
          <w:fldChar w:fldCharType="end"/>
        </w:r>
      </w:del>
    </w:p>
    <w:p w14:paraId="78939A28" w14:textId="4527AD3F" w:rsidR="00636F98" w:rsidDel="000A3E8D" w:rsidRDefault="000A3E8D">
      <w:pPr>
        <w:pStyle w:val="TableofFigures"/>
        <w:tabs>
          <w:tab w:val="right" w:leader="dot" w:pos="9346"/>
        </w:tabs>
        <w:rPr>
          <w:del w:id="466" w:author="Houyem Rais" w:date="2024-02-22T15:17:00Z"/>
          <w:rFonts w:asciiTheme="minorHAnsi" w:eastAsiaTheme="minorEastAsia" w:hAnsiTheme="minorHAnsi" w:cstheme="minorBidi"/>
          <w:noProof/>
          <w:kern w:val="2"/>
          <w:lang w:eastAsia="fr-FR"/>
          <w14:ligatures w14:val="standardContextual"/>
        </w:rPr>
      </w:pPr>
      <w:del w:id="467" w:author="Houyem Rais" w:date="2024-02-22T15:17:00Z">
        <w:r w:rsidDel="000A3E8D">
          <w:fldChar w:fldCharType="begin"/>
        </w:r>
        <w:r w:rsidDel="000A3E8D">
          <w:delInstrText>HYPERLINK \l "_Toc144481072"</w:delInstrText>
        </w:r>
        <w:r w:rsidDel="000A3E8D">
          <w:fldChar w:fldCharType="separate"/>
        </w:r>
        <w:r w:rsidR="00636F98" w:rsidRPr="00AF3513" w:rsidDel="000A3E8D">
          <w:rPr>
            <w:rStyle w:val="Hyperlink"/>
            <w:noProof/>
          </w:rPr>
          <w:delText>Tableau 4 VAN et VfM des différents scénarios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_Toc144481072 \h </w:delInstrText>
        </w:r>
        <w:r w:rsidR="00636F98" w:rsidDel="000A3E8D">
          <w:rPr>
            <w:noProof/>
            <w:webHidden/>
          </w:rPr>
        </w:r>
        <w:r w:rsidR="00636F98" w:rsidDel="000A3E8D">
          <w:rPr>
            <w:noProof/>
            <w:webHidden/>
          </w:rPr>
          <w:fldChar w:fldCharType="separate"/>
        </w:r>
        <w:r w:rsidR="00372AC2" w:rsidDel="000A3E8D">
          <w:rPr>
            <w:noProof/>
            <w:webHidden/>
          </w:rPr>
          <w:delText>13</w:delText>
        </w:r>
        <w:r w:rsidR="00636F98" w:rsidDel="000A3E8D">
          <w:rPr>
            <w:noProof/>
            <w:webHidden/>
          </w:rPr>
          <w:fldChar w:fldCharType="end"/>
        </w:r>
        <w:r w:rsidDel="000A3E8D">
          <w:rPr>
            <w:noProof/>
          </w:rPr>
          <w:fldChar w:fldCharType="end"/>
        </w:r>
      </w:del>
    </w:p>
    <w:p w14:paraId="518DD9BB" w14:textId="5593ADAC" w:rsidR="00636F98" w:rsidDel="000A3E8D" w:rsidRDefault="000A3E8D">
      <w:pPr>
        <w:pStyle w:val="TableofFigures"/>
        <w:tabs>
          <w:tab w:val="right" w:leader="dot" w:pos="9346"/>
        </w:tabs>
        <w:rPr>
          <w:del w:id="468" w:author="Houyem Rais" w:date="2024-02-22T15:17:00Z"/>
          <w:rFonts w:asciiTheme="minorHAnsi" w:eastAsiaTheme="minorEastAsia" w:hAnsiTheme="minorHAnsi" w:cstheme="minorBidi"/>
          <w:noProof/>
          <w:kern w:val="2"/>
          <w:lang w:eastAsia="fr-FR"/>
          <w14:ligatures w14:val="standardContextual"/>
        </w:rPr>
      </w:pPr>
      <w:del w:id="469" w:author="Houyem Rais" w:date="2024-02-22T15:17:00Z">
        <w:r w:rsidDel="000A3E8D">
          <w:fldChar w:fldCharType="begin"/>
        </w:r>
        <w:r w:rsidDel="000A3E8D">
          <w:delInstrText>HYPERLINK \l "_Toc144481073"</w:delInstrText>
        </w:r>
        <w:r w:rsidDel="000A3E8D">
          <w:fldChar w:fldCharType="separate"/>
        </w:r>
        <w:r w:rsidR="00636F98" w:rsidRPr="00AF3513" w:rsidDel="000A3E8D">
          <w:rPr>
            <w:rStyle w:val="Hyperlink"/>
            <w:noProof/>
          </w:rPr>
          <w:delText>Tableau 5 Estimations de trafic sur le pont par horizon selon l'hypothèse réaliste de croissance de trafic</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_Toc144481073 \h </w:delInstrText>
        </w:r>
        <w:r w:rsidR="00636F98" w:rsidDel="000A3E8D">
          <w:rPr>
            <w:noProof/>
            <w:webHidden/>
          </w:rPr>
        </w:r>
        <w:r w:rsidR="00636F98" w:rsidDel="000A3E8D">
          <w:rPr>
            <w:noProof/>
            <w:webHidden/>
          </w:rPr>
          <w:fldChar w:fldCharType="separate"/>
        </w:r>
        <w:r w:rsidR="00372AC2" w:rsidDel="000A3E8D">
          <w:rPr>
            <w:noProof/>
            <w:webHidden/>
          </w:rPr>
          <w:delText>19</w:delText>
        </w:r>
        <w:r w:rsidR="00636F98" w:rsidDel="000A3E8D">
          <w:rPr>
            <w:noProof/>
            <w:webHidden/>
          </w:rPr>
          <w:fldChar w:fldCharType="end"/>
        </w:r>
        <w:r w:rsidDel="000A3E8D">
          <w:rPr>
            <w:noProof/>
          </w:rPr>
          <w:fldChar w:fldCharType="end"/>
        </w:r>
      </w:del>
    </w:p>
    <w:p w14:paraId="49E6B5AC" w14:textId="6B93AC99" w:rsidR="00636F98" w:rsidDel="000A3E8D" w:rsidRDefault="000A3E8D">
      <w:pPr>
        <w:pStyle w:val="TableofFigures"/>
        <w:tabs>
          <w:tab w:val="right" w:leader="dot" w:pos="9346"/>
        </w:tabs>
        <w:rPr>
          <w:del w:id="470" w:author="Houyem Rais" w:date="2024-02-22T15:17:00Z"/>
          <w:rFonts w:asciiTheme="minorHAnsi" w:eastAsiaTheme="minorEastAsia" w:hAnsiTheme="minorHAnsi" w:cstheme="minorBidi"/>
          <w:noProof/>
          <w:kern w:val="2"/>
          <w:lang w:eastAsia="fr-FR"/>
          <w14:ligatures w14:val="standardContextual"/>
        </w:rPr>
      </w:pPr>
      <w:del w:id="471" w:author="Houyem Rais" w:date="2024-02-22T15:17:00Z">
        <w:r w:rsidDel="000A3E8D">
          <w:fldChar w:fldCharType="begin"/>
        </w:r>
        <w:r w:rsidDel="000A3E8D">
          <w:delInstrText>HYPERLINK \l "_Toc144481074"</w:delInstrText>
        </w:r>
        <w:r w:rsidDel="000A3E8D">
          <w:fldChar w:fldCharType="separate"/>
        </w:r>
        <w:r w:rsidR="00636F98" w:rsidRPr="00AF3513" w:rsidDel="000A3E8D">
          <w:rPr>
            <w:rStyle w:val="Hyperlink"/>
            <w:noProof/>
          </w:rPr>
          <w:delText>Tableau 6 Coûts d'investissement du projet selon les différents scénarios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_Toc144481074 \h </w:delInstrText>
        </w:r>
        <w:r w:rsidR="00636F98" w:rsidDel="000A3E8D">
          <w:rPr>
            <w:noProof/>
            <w:webHidden/>
          </w:rPr>
        </w:r>
        <w:r w:rsidR="00636F98" w:rsidDel="000A3E8D">
          <w:rPr>
            <w:noProof/>
            <w:webHidden/>
          </w:rPr>
          <w:fldChar w:fldCharType="separate"/>
        </w:r>
        <w:r w:rsidR="00372AC2" w:rsidDel="000A3E8D">
          <w:rPr>
            <w:noProof/>
            <w:webHidden/>
          </w:rPr>
          <w:delText>20</w:delText>
        </w:r>
        <w:r w:rsidR="00636F98" w:rsidDel="000A3E8D">
          <w:rPr>
            <w:noProof/>
            <w:webHidden/>
          </w:rPr>
          <w:fldChar w:fldCharType="end"/>
        </w:r>
        <w:r w:rsidDel="000A3E8D">
          <w:rPr>
            <w:noProof/>
          </w:rPr>
          <w:fldChar w:fldCharType="end"/>
        </w:r>
      </w:del>
    </w:p>
    <w:p w14:paraId="32D4600D" w14:textId="5DDC49DF" w:rsidR="00636F98" w:rsidDel="000A3E8D" w:rsidRDefault="000A3E8D">
      <w:pPr>
        <w:pStyle w:val="TableofFigures"/>
        <w:tabs>
          <w:tab w:val="right" w:leader="dot" w:pos="9346"/>
        </w:tabs>
        <w:rPr>
          <w:del w:id="472" w:author="Houyem Rais" w:date="2024-02-22T15:17:00Z"/>
          <w:rFonts w:asciiTheme="minorHAnsi" w:eastAsiaTheme="minorEastAsia" w:hAnsiTheme="minorHAnsi" w:cstheme="minorBidi"/>
          <w:noProof/>
          <w:kern w:val="2"/>
          <w:lang w:eastAsia="fr-FR"/>
          <w14:ligatures w14:val="standardContextual"/>
        </w:rPr>
      </w:pPr>
      <w:del w:id="473" w:author="Houyem Rais" w:date="2024-02-22T15:17:00Z">
        <w:r w:rsidDel="000A3E8D">
          <w:fldChar w:fldCharType="begin"/>
        </w:r>
        <w:r w:rsidDel="000A3E8D">
          <w:delInstrText>HYPERLINK \l "_Toc144481075"</w:delInstrText>
        </w:r>
        <w:r w:rsidDel="000A3E8D">
          <w:fldChar w:fldCharType="separate"/>
        </w:r>
        <w:r w:rsidR="00636F98" w:rsidRPr="00AF3513" w:rsidDel="000A3E8D">
          <w:rPr>
            <w:rStyle w:val="Hyperlink"/>
            <w:noProof/>
          </w:rPr>
          <w:delText>Tableau 7 : Avantages et inconvénients du marché publique</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_Toc144481075 \h </w:delInstrText>
        </w:r>
        <w:r w:rsidR="00636F98" w:rsidDel="000A3E8D">
          <w:rPr>
            <w:noProof/>
            <w:webHidden/>
          </w:rPr>
        </w:r>
        <w:r w:rsidR="00636F98" w:rsidDel="000A3E8D">
          <w:rPr>
            <w:noProof/>
            <w:webHidden/>
          </w:rPr>
          <w:fldChar w:fldCharType="separate"/>
        </w:r>
        <w:r w:rsidR="00372AC2" w:rsidDel="000A3E8D">
          <w:rPr>
            <w:noProof/>
            <w:webHidden/>
          </w:rPr>
          <w:delText>23</w:delText>
        </w:r>
        <w:r w:rsidR="00636F98" w:rsidDel="000A3E8D">
          <w:rPr>
            <w:noProof/>
            <w:webHidden/>
          </w:rPr>
          <w:fldChar w:fldCharType="end"/>
        </w:r>
        <w:r w:rsidDel="000A3E8D">
          <w:rPr>
            <w:noProof/>
          </w:rPr>
          <w:fldChar w:fldCharType="end"/>
        </w:r>
      </w:del>
    </w:p>
    <w:p w14:paraId="1875A107" w14:textId="222E4508" w:rsidR="00636F98" w:rsidDel="000A3E8D" w:rsidRDefault="000A3E8D">
      <w:pPr>
        <w:pStyle w:val="TableofFigures"/>
        <w:tabs>
          <w:tab w:val="right" w:leader="dot" w:pos="9346"/>
        </w:tabs>
        <w:rPr>
          <w:del w:id="474" w:author="Houyem Rais" w:date="2024-02-22T15:17:00Z"/>
          <w:rFonts w:asciiTheme="minorHAnsi" w:eastAsiaTheme="minorEastAsia" w:hAnsiTheme="minorHAnsi" w:cstheme="minorBidi"/>
          <w:noProof/>
          <w:kern w:val="2"/>
          <w:lang w:eastAsia="fr-FR"/>
          <w14:ligatures w14:val="standardContextual"/>
        </w:rPr>
      </w:pPr>
      <w:del w:id="475" w:author="Houyem Rais" w:date="2024-02-22T15:17:00Z">
        <w:r w:rsidDel="000A3E8D">
          <w:fldChar w:fldCharType="begin"/>
        </w:r>
        <w:r w:rsidDel="000A3E8D">
          <w:delInstrText>HYPERLINK \l "_Toc144481076"</w:delInstrText>
        </w:r>
        <w:r w:rsidDel="000A3E8D">
          <w:fldChar w:fldCharType="separate"/>
        </w:r>
        <w:r w:rsidR="00636F98" w:rsidRPr="00AF3513" w:rsidDel="000A3E8D">
          <w:rPr>
            <w:rStyle w:val="Hyperlink"/>
            <w:noProof/>
          </w:rPr>
          <w:delText>Tableau 8: Avantages et inconvénients de la concession</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_Toc144481076 \h </w:delInstrText>
        </w:r>
        <w:r w:rsidR="00636F98" w:rsidDel="000A3E8D">
          <w:rPr>
            <w:noProof/>
            <w:webHidden/>
          </w:rPr>
        </w:r>
        <w:r w:rsidR="00636F98" w:rsidDel="000A3E8D">
          <w:rPr>
            <w:noProof/>
            <w:webHidden/>
          </w:rPr>
          <w:fldChar w:fldCharType="separate"/>
        </w:r>
        <w:r w:rsidR="00372AC2" w:rsidDel="000A3E8D">
          <w:rPr>
            <w:noProof/>
            <w:webHidden/>
          </w:rPr>
          <w:delText>28</w:delText>
        </w:r>
        <w:r w:rsidR="00636F98" w:rsidDel="000A3E8D">
          <w:rPr>
            <w:noProof/>
            <w:webHidden/>
          </w:rPr>
          <w:fldChar w:fldCharType="end"/>
        </w:r>
        <w:r w:rsidDel="000A3E8D">
          <w:rPr>
            <w:noProof/>
          </w:rPr>
          <w:fldChar w:fldCharType="end"/>
        </w:r>
      </w:del>
    </w:p>
    <w:p w14:paraId="73AF35E6" w14:textId="35436DB7" w:rsidR="00636F98" w:rsidDel="000A3E8D" w:rsidRDefault="000A3E8D">
      <w:pPr>
        <w:pStyle w:val="TableofFigures"/>
        <w:tabs>
          <w:tab w:val="right" w:leader="dot" w:pos="9346"/>
        </w:tabs>
        <w:rPr>
          <w:del w:id="476" w:author="Houyem Rais" w:date="2024-02-22T15:17:00Z"/>
          <w:rFonts w:asciiTheme="minorHAnsi" w:eastAsiaTheme="minorEastAsia" w:hAnsiTheme="minorHAnsi" w:cstheme="minorBidi"/>
          <w:noProof/>
          <w:kern w:val="2"/>
          <w:lang w:eastAsia="fr-FR"/>
          <w14:ligatures w14:val="standardContextual"/>
        </w:rPr>
      </w:pPr>
      <w:del w:id="477" w:author="Houyem Rais" w:date="2024-02-22T15:17:00Z">
        <w:r w:rsidDel="000A3E8D">
          <w:fldChar w:fldCharType="begin"/>
        </w:r>
        <w:r w:rsidDel="000A3E8D">
          <w:delInstrText>HYPERLINK \l "_Toc144481077"</w:delInstrText>
        </w:r>
        <w:r w:rsidDel="000A3E8D">
          <w:fldChar w:fldCharType="separate"/>
        </w:r>
        <w:r w:rsidR="00636F98" w:rsidRPr="00AF3513" w:rsidDel="000A3E8D">
          <w:rPr>
            <w:rStyle w:val="Hyperlink"/>
            <w:noProof/>
          </w:rPr>
          <w:delText>Tableau 9 : Avantages et inconvénients du contrat de partenariat</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_Toc144481077 \h </w:delInstrText>
        </w:r>
        <w:r w:rsidR="00636F98" w:rsidDel="000A3E8D">
          <w:rPr>
            <w:noProof/>
            <w:webHidden/>
          </w:rPr>
        </w:r>
        <w:r w:rsidR="00636F98" w:rsidDel="000A3E8D">
          <w:rPr>
            <w:noProof/>
            <w:webHidden/>
          </w:rPr>
          <w:fldChar w:fldCharType="separate"/>
        </w:r>
        <w:r w:rsidR="00372AC2" w:rsidDel="000A3E8D">
          <w:rPr>
            <w:noProof/>
            <w:webHidden/>
          </w:rPr>
          <w:delText>29</w:delText>
        </w:r>
        <w:r w:rsidR="00636F98" w:rsidDel="000A3E8D">
          <w:rPr>
            <w:noProof/>
            <w:webHidden/>
          </w:rPr>
          <w:fldChar w:fldCharType="end"/>
        </w:r>
        <w:r w:rsidDel="000A3E8D">
          <w:rPr>
            <w:noProof/>
          </w:rPr>
          <w:fldChar w:fldCharType="end"/>
        </w:r>
      </w:del>
    </w:p>
    <w:p w14:paraId="23B3A6C7" w14:textId="0A224EE6" w:rsidR="00636F98" w:rsidDel="000A3E8D" w:rsidRDefault="000A3E8D">
      <w:pPr>
        <w:pStyle w:val="TableofFigures"/>
        <w:tabs>
          <w:tab w:val="right" w:leader="dot" w:pos="9346"/>
        </w:tabs>
        <w:rPr>
          <w:del w:id="478" w:author="Houyem Rais" w:date="2024-02-22T15:17:00Z"/>
          <w:rFonts w:asciiTheme="minorHAnsi" w:eastAsiaTheme="minorEastAsia" w:hAnsiTheme="minorHAnsi" w:cstheme="minorBidi"/>
          <w:noProof/>
          <w:kern w:val="2"/>
          <w:lang w:eastAsia="fr-FR"/>
          <w14:ligatures w14:val="standardContextual"/>
        </w:rPr>
      </w:pPr>
      <w:del w:id="479" w:author="Houyem Rais" w:date="2024-02-22T15:17:00Z">
        <w:r w:rsidDel="000A3E8D">
          <w:fldChar w:fldCharType="begin"/>
        </w:r>
        <w:r w:rsidDel="000A3E8D">
          <w:delInstrText>HYPERLINK \l "_Toc144481078"</w:delInstrText>
        </w:r>
        <w:r w:rsidDel="000A3E8D">
          <w:fldChar w:fldCharType="separate"/>
        </w:r>
        <w:r w:rsidR="00636F98" w:rsidRPr="00AF3513" w:rsidDel="000A3E8D">
          <w:rPr>
            <w:rStyle w:val="Hyperlink"/>
            <w:noProof/>
          </w:rPr>
          <w:delText>Tableau 10: Risques généraux ou risques pays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_Toc144481078 \h </w:delInstrText>
        </w:r>
        <w:r w:rsidR="00636F98" w:rsidDel="000A3E8D">
          <w:rPr>
            <w:noProof/>
            <w:webHidden/>
          </w:rPr>
        </w:r>
        <w:r w:rsidR="00636F98" w:rsidDel="000A3E8D">
          <w:rPr>
            <w:noProof/>
            <w:webHidden/>
          </w:rPr>
          <w:fldChar w:fldCharType="separate"/>
        </w:r>
        <w:r w:rsidR="00372AC2" w:rsidDel="000A3E8D">
          <w:rPr>
            <w:noProof/>
            <w:webHidden/>
          </w:rPr>
          <w:delText>33</w:delText>
        </w:r>
        <w:r w:rsidR="00636F98" w:rsidDel="000A3E8D">
          <w:rPr>
            <w:noProof/>
            <w:webHidden/>
          </w:rPr>
          <w:fldChar w:fldCharType="end"/>
        </w:r>
        <w:r w:rsidDel="000A3E8D">
          <w:rPr>
            <w:noProof/>
          </w:rPr>
          <w:fldChar w:fldCharType="end"/>
        </w:r>
      </w:del>
    </w:p>
    <w:p w14:paraId="3E11DB43" w14:textId="5C0755B4" w:rsidR="00636F98" w:rsidDel="000A3E8D" w:rsidRDefault="000A3E8D">
      <w:pPr>
        <w:pStyle w:val="TableofFigures"/>
        <w:tabs>
          <w:tab w:val="right" w:leader="dot" w:pos="9346"/>
        </w:tabs>
        <w:rPr>
          <w:del w:id="480" w:author="Houyem Rais" w:date="2024-02-22T15:17:00Z"/>
          <w:rFonts w:asciiTheme="minorHAnsi" w:eastAsiaTheme="minorEastAsia" w:hAnsiTheme="minorHAnsi" w:cstheme="minorBidi"/>
          <w:noProof/>
          <w:kern w:val="2"/>
          <w:lang w:eastAsia="fr-FR"/>
          <w14:ligatures w14:val="standardContextual"/>
        </w:rPr>
      </w:pPr>
      <w:del w:id="481" w:author="Houyem Rais" w:date="2024-02-22T15:17:00Z">
        <w:r w:rsidDel="000A3E8D">
          <w:fldChar w:fldCharType="begin"/>
        </w:r>
        <w:r w:rsidDel="000A3E8D">
          <w:delInstrText>HYPERLINK \l "_Toc144481079"</w:delInstrText>
        </w:r>
        <w:r w:rsidDel="000A3E8D">
          <w:fldChar w:fldCharType="separate"/>
        </w:r>
        <w:r w:rsidR="00636F98" w:rsidRPr="00AF3513" w:rsidDel="000A3E8D">
          <w:rPr>
            <w:rStyle w:val="Hyperlink"/>
            <w:noProof/>
          </w:rPr>
          <w:delText>Tableau 11 Risques spécifiques au projet</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_Toc144481079 \h </w:delInstrText>
        </w:r>
        <w:r w:rsidR="00636F98" w:rsidDel="000A3E8D">
          <w:rPr>
            <w:noProof/>
            <w:webHidden/>
          </w:rPr>
        </w:r>
        <w:r w:rsidR="00636F98" w:rsidDel="000A3E8D">
          <w:rPr>
            <w:noProof/>
            <w:webHidden/>
          </w:rPr>
          <w:fldChar w:fldCharType="separate"/>
        </w:r>
        <w:r w:rsidR="00372AC2" w:rsidDel="000A3E8D">
          <w:rPr>
            <w:noProof/>
            <w:webHidden/>
          </w:rPr>
          <w:delText>34</w:delText>
        </w:r>
        <w:r w:rsidR="00636F98" w:rsidDel="000A3E8D">
          <w:rPr>
            <w:noProof/>
            <w:webHidden/>
          </w:rPr>
          <w:fldChar w:fldCharType="end"/>
        </w:r>
        <w:r w:rsidDel="000A3E8D">
          <w:rPr>
            <w:noProof/>
          </w:rPr>
          <w:fldChar w:fldCharType="end"/>
        </w:r>
      </w:del>
    </w:p>
    <w:p w14:paraId="4E15714E" w14:textId="33551D09" w:rsidR="00636F98" w:rsidDel="000A3E8D" w:rsidRDefault="000A3E8D">
      <w:pPr>
        <w:pStyle w:val="TableofFigures"/>
        <w:tabs>
          <w:tab w:val="right" w:leader="dot" w:pos="9346"/>
        </w:tabs>
        <w:rPr>
          <w:del w:id="482" w:author="Houyem Rais" w:date="2024-02-22T15:17:00Z"/>
          <w:rFonts w:asciiTheme="minorHAnsi" w:eastAsiaTheme="minorEastAsia" w:hAnsiTheme="minorHAnsi" w:cstheme="minorBidi"/>
          <w:noProof/>
          <w:kern w:val="2"/>
          <w:lang w:eastAsia="fr-FR"/>
          <w14:ligatures w14:val="standardContextual"/>
        </w:rPr>
      </w:pPr>
      <w:del w:id="483" w:author="Houyem Rais" w:date="2024-02-22T15:17:00Z">
        <w:r w:rsidDel="000A3E8D">
          <w:fldChar w:fldCharType="begin"/>
        </w:r>
        <w:r w:rsidDel="000A3E8D">
          <w:delInstrText>HYPERLINK \l "_Toc144481080"</w:delInstrText>
        </w:r>
        <w:r w:rsidDel="000A3E8D">
          <w:fldChar w:fldCharType="separate"/>
        </w:r>
        <w:r w:rsidR="00636F98" w:rsidRPr="00AF3513" w:rsidDel="000A3E8D">
          <w:rPr>
            <w:rStyle w:val="Hyperlink"/>
            <w:noProof/>
          </w:rPr>
          <w:delText>Tableau 12 : Matrice générale des risques du projet</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_Toc144481080 \h </w:delInstrText>
        </w:r>
        <w:r w:rsidR="00636F98" w:rsidDel="000A3E8D">
          <w:rPr>
            <w:noProof/>
            <w:webHidden/>
          </w:rPr>
        </w:r>
        <w:r w:rsidR="00636F98" w:rsidDel="000A3E8D">
          <w:rPr>
            <w:noProof/>
            <w:webHidden/>
          </w:rPr>
          <w:fldChar w:fldCharType="separate"/>
        </w:r>
        <w:r w:rsidR="00372AC2" w:rsidDel="000A3E8D">
          <w:rPr>
            <w:noProof/>
            <w:webHidden/>
          </w:rPr>
          <w:delText>36</w:delText>
        </w:r>
        <w:r w:rsidR="00636F98" w:rsidDel="000A3E8D">
          <w:rPr>
            <w:noProof/>
            <w:webHidden/>
          </w:rPr>
          <w:fldChar w:fldCharType="end"/>
        </w:r>
        <w:r w:rsidDel="000A3E8D">
          <w:rPr>
            <w:noProof/>
          </w:rPr>
          <w:fldChar w:fldCharType="end"/>
        </w:r>
      </w:del>
    </w:p>
    <w:p w14:paraId="27A8A09E" w14:textId="3B398EE2" w:rsidR="00636F98" w:rsidDel="000A3E8D" w:rsidRDefault="000A3E8D">
      <w:pPr>
        <w:pStyle w:val="TableofFigures"/>
        <w:tabs>
          <w:tab w:val="right" w:leader="dot" w:pos="9346"/>
        </w:tabs>
        <w:rPr>
          <w:del w:id="484" w:author="Houyem Rais" w:date="2024-02-22T15:17:00Z"/>
          <w:rFonts w:asciiTheme="minorHAnsi" w:eastAsiaTheme="minorEastAsia" w:hAnsiTheme="minorHAnsi" w:cstheme="minorBidi"/>
          <w:noProof/>
          <w:kern w:val="2"/>
          <w:lang w:eastAsia="fr-FR"/>
          <w14:ligatures w14:val="standardContextual"/>
        </w:rPr>
      </w:pPr>
      <w:del w:id="485" w:author="Houyem Rais" w:date="2024-02-22T15:17:00Z">
        <w:r w:rsidDel="000A3E8D">
          <w:fldChar w:fldCharType="begin"/>
        </w:r>
        <w:r w:rsidDel="000A3E8D">
          <w:delInstrText>HYPERLINK \l "_Toc144481081"</w:delInstrText>
        </w:r>
        <w:r w:rsidDel="000A3E8D">
          <w:fldChar w:fldCharType="separate"/>
        </w:r>
        <w:r w:rsidR="00636F98" w:rsidRPr="00AF3513" w:rsidDel="000A3E8D">
          <w:rPr>
            <w:rStyle w:val="Hyperlink"/>
            <w:noProof/>
          </w:rPr>
          <w:delText>Tableau 13 : Répartition des responsabilités entre les acteurs publics et privés pour chaque option proposée</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_Toc144481081 \h </w:delInstrText>
        </w:r>
        <w:r w:rsidR="00636F98" w:rsidDel="000A3E8D">
          <w:rPr>
            <w:noProof/>
            <w:webHidden/>
          </w:rPr>
        </w:r>
        <w:r w:rsidR="00636F98" w:rsidDel="000A3E8D">
          <w:rPr>
            <w:noProof/>
            <w:webHidden/>
          </w:rPr>
          <w:fldChar w:fldCharType="separate"/>
        </w:r>
        <w:r w:rsidR="00372AC2" w:rsidDel="000A3E8D">
          <w:rPr>
            <w:noProof/>
            <w:webHidden/>
          </w:rPr>
          <w:delText>45</w:delText>
        </w:r>
        <w:r w:rsidR="00636F98" w:rsidDel="000A3E8D">
          <w:rPr>
            <w:noProof/>
            <w:webHidden/>
          </w:rPr>
          <w:fldChar w:fldCharType="end"/>
        </w:r>
        <w:r w:rsidDel="000A3E8D">
          <w:rPr>
            <w:noProof/>
          </w:rPr>
          <w:fldChar w:fldCharType="end"/>
        </w:r>
      </w:del>
    </w:p>
    <w:p w14:paraId="0B269ABA" w14:textId="4357B953" w:rsidR="00636F98" w:rsidDel="000A3E8D" w:rsidRDefault="000A3E8D">
      <w:pPr>
        <w:pStyle w:val="TableofFigures"/>
        <w:tabs>
          <w:tab w:val="right" w:leader="dot" w:pos="9346"/>
        </w:tabs>
        <w:rPr>
          <w:del w:id="486" w:author="Houyem Rais" w:date="2024-02-22T15:17:00Z"/>
          <w:rFonts w:asciiTheme="minorHAnsi" w:eastAsiaTheme="minorEastAsia" w:hAnsiTheme="minorHAnsi" w:cstheme="minorBidi"/>
          <w:noProof/>
          <w:kern w:val="2"/>
          <w:lang w:eastAsia="fr-FR"/>
          <w14:ligatures w14:val="standardContextual"/>
        </w:rPr>
      </w:pPr>
      <w:del w:id="487" w:author="Houyem Rais" w:date="2024-02-22T15:17:00Z">
        <w:r w:rsidDel="000A3E8D">
          <w:fldChar w:fldCharType="begin"/>
        </w:r>
        <w:r w:rsidDel="000A3E8D">
          <w:delInstrText>HYPERLINK \l "_Toc144481082"</w:delInstrText>
        </w:r>
        <w:r w:rsidDel="000A3E8D">
          <w:fldChar w:fldCharType="separate"/>
        </w:r>
        <w:r w:rsidR="00636F98" w:rsidRPr="00AF3513" w:rsidDel="000A3E8D">
          <w:rPr>
            <w:rStyle w:val="Hyperlink"/>
            <w:noProof/>
          </w:rPr>
          <w:delText>Tableau 14: Comparaison de l’étendue du service et considérations de risques économiques pour les différentes options de réalisation du projet</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_Toc144481082 \h </w:delInstrText>
        </w:r>
        <w:r w:rsidR="00636F98" w:rsidDel="000A3E8D">
          <w:rPr>
            <w:noProof/>
            <w:webHidden/>
          </w:rPr>
        </w:r>
        <w:r w:rsidR="00636F98" w:rsidDel="000A3E8D">
          <w:rPr>
            <w:noProof/>
            <w:webHidden/>
          </w:rPr>
          <w:fldChar w:fldCharType="separate"/>
        </w:r>
        <w:r w:rsidR="00372AC2" w:rsidDel="000A3E8D">
          <w:rPr>
            <w:noProof/>
            <w:webHidden/>
          </w:rPr>
          <w:delText>45</w:delText>
        </w:r>
        <w:r w:rsidR="00636F98" w:rsidDel="000A3E8D">
          <w:rPr>
            <w:noProof/>
            <w:webHidden/>
          </w:rPr>
          <w:fldChar w:fldCharType="end"/>
        </w:r>
        <w:r w:rsidDel="000A3E8D">
          <w:rPr>
            <w:noProof/>
          </w:rPr>
          <w:fldChar w:fldCharType="end"/>
        </w:r>
      </w:del>
    </w:p>
    <w:p w14:paraId="630A966D" w14:textId="378D4333" w:rsidR="00636F98" w:rsidDel="000A3E8D" w:rsidRDefault="000A3E8D">
      <w:pPr>
        <w:pStyle w:val="TableofFigures"/>
        <w:tabs>
          <w:tab w:val="right" w:leader="dot" w:pos="9346"/>
        </w:tabs>
        <w:rPr>
          <w:del w:id="488" w:author="Houyem Rais" w:date="2024-02-22T15:17:00Z"/>
          <w:rFonts w:asciiTheme="minorHAnsi" w:eastAsiaTheme="minorEastAsia" w:hAnsiTheme="minorHAnsi" w:cstheme="minorBidi"/>
          <w:noProof/>
          <w:kern w:val="2"/>
          <w:lang w:eastAsia="fr-FR"/>
          <w14:ligatures w14:val="standardContextual"/>
        </w:rPr>
      </w:pPr>
      <w:del w:id="489" w:author="Houyem Rais" w:date="2024-02-22T15:17:00Z">
        <w:r w:rsidDel="000A3E8D">
          <w:fldChar w:fldCharType="begin"/>
        </w:r>
        <w:r w:rsidDel="000A3E8D">
          <w:delInstrText>HYPERLINK \l "_Toc144481083"</w:delInstrText>
        </w:r>
        <w:r w:rsidDel="000A3E8D">
          <w:fldChar w:fldCharType="separate"/>
        </w:r>
        <w:r w:rsidR="00636F98" w:rsidRPr="00AF3513" w:rsidDel="000A3E8D">
          <w:rPr>
            <w:rStyle w:val="Hyperlink"/>
            <w:noProof/>
          </w:rPr>
          <w:delText>Tableau 15 Comparaison générale des options de mise en œuvre selon les objectifs du projet</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_Toc144481083 \h </w:delInstrText>
        </w:r>
        <w:r w:rsidR="00636F98" w:rsidDel="000A3E8D">
          <w:rPr>
            <w:noProof/>
            <w:webHidden/>
          </w:rPr>
        </w:r>
        <w:r w:rsidR="00636F98" w:rsidDel="000A3E8D">
          <w:rPr>
            <w:noProof/>
            <w:webHidden/>
          </w:rPr>
          <w:fldChar w:fldCharType="separate"/>
        </w:r>
        <w:r w:rsidR="00372AC2" w:rsidDel="000A3E8D">
          <w:rPr>
            <w:noProof/>
            <w:webHidden/>
          </w:rPr>
          <w:delText>48</w:delText>
        </w:r>
        <w:r w:rsidR="00636F98" w:rsidDel="000A3E8D">
          <w:rPr>
            <w:noProof/>
            <w:webHidden/>
          </w:rPr>
          <w:fldChar w:fldCharType="end"/>
        </w:r>
        <w:r w:rsidDel="000A3E8D">
          <w:rPr>
            <w:noProof/>
          </w:rPr>
          <w:fldChar w:fldCharType="end"/>
        </w:r>
      </w:del>
    </w:p>
    <w:p w14:paraId="2839D108" w14:textId="44B4F890" w:rsidR="00636F98" w:rsidDel="000A3E8D" w:rsidRDefault="000A3E8D">
      <w:pPr>
        <w:pStyle w:val="TableofFigures"/>
        <w:tabs>
          <w:tab w:val="right" w:leader="dot" w:pos="9346"/>
        </w:tabs>
        <w:rPr>
          <w:del w:id="490" w:author="Houyem Rais" w:date="2024-02-22T15:17:00Z"/>
          <w:rFonts w:asciiTheme="minorHAnsi" w:eastAsiaTheme="minorEastAsia" w:hAnsiTheme="minorHAnsi" w:cstheme="minorBidi"/>
          <w:noProof/>
          <w:kern w:val="2"/>
          <w:lang w:eastAsia="fr-FR"/>
          <w14:ligatures w14:val="standardContextual"/>
        </w:rPr>
      </w:pPr>
      <w:del w:id="491" w:author="Houyem Rais" w:date="2024-02-22T15:17:00Z">
        <w:r w:rsidDel="000A3E8D">
          <w:fldChar w:fldCharType="begin"/>
        </w:r>
        <w:r w:rsidDel="000A3E8D">
          <w:delInstrText>HYPERLINK \l "_Toc144481084"</w:delInstrText>
        </w:r>
        <w:r w:rsidDel="000A3E8D">
          <w:fldChar w:fldCharType="separate"/>
        </w:r>
        <w:r w:rsidR="00636F98" w:rsidRPr="00AF3513" w:rsidDel="000A3E8D">
          <w:rPr>
            <w:rStyle w:val="Hyperlink"/>
            <w:noProof/>
          </w:rPr>
          <w:delText>Tableau 16 Echelonnement des investissements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_Toc144481084 \h </w:delInstrText>
        </w:r>
        <w:r w:rsidR="00636F98" w:rsidDel="000A3E8D">
          <w:rPr>
            <w:noProof/>
            <w:webHidden/>
          </w:rPr>
        </w:r>
        <w:r w:rsidR="00636F98" w:rsidDel="000A3E8D">
          <w:rPr>
            <w:noProof/>
            <w:webHidden/>
          </w:rPr>
          <w:fldChar w:fldCharType="separate"/>
        </w:r>
        <w:r w:rsidR="00372AC2" w:rsidDel="000A3E8D">
          <w:rPr>
            <w:noProof/>
            <w:webHidden/>
          </w:rPr>
          <w:delText>59</w:delText>
        </w:r>
        <w:r w:rsidR="00636F98" w:rsidDel="000A3E8D">
          <w:rPr>
            <w:noProof/>
            <w:webHidden/>
          </w:rPr>
          <w:fldChar w:fldCharType="end"/>
        </w:r>
        <w:r w:rsidDel="000A3E8D">
          <w:rPr>
            <w:noProof/>
          </w:rPr>
          <w:fldChar w:fldCharType="end"/>
        </w:r>
      </w:del>
    </w:p>
    <w:p w14:paraId="4D14D5EE" w14:textId="3C8DA5C8" w:rsidR="00636F98" w:rsidDel="000A3E8D" w:rsidRDefault="000A3E8D">
      <w:pPr>
        <w:pStyle w:val="TableofFigures"/>
        <w:tabs>
          <w:tab w:val="right" w:leader="dot" w:pos="9346"/>
        </w:tabs>
        <w:rPr>
          <w:del w:id="492" w:author="Houyem Rais" w:date="2024-02-22T15:17:00Z"/>
          <w:rFonts w:asciiTheme="minorHAnsi" w:eastAsiaTheme="minorEastAsia" w:hAnsiTheme="minorHAnsi" w:cstheme="minorBidi"/>
          <w:noProof/>
          <w:kern w:val="2"/>
          <w:lang w:eastAsia="fr-FR"/>
          <w14:ligatures w14:val="standardContextual"/>
        </w:rPr>
      </w:pPr>
      <w:del w:id="493" w:author="Houyem Rais" w:date="2024-02-22T15:17:00Z">
        <w:r w:rsidDel="000A3E8D">
          <w:fldChar w:fldCharType="begin"/>
        </w:r>
        <w:r w:rsidDel="000A3E8D">
          <w:delInstrText>HYPERLINK \l "_Toc144481085"</w:delInstrText>
        </w:r>
        <w:r w:rsidDel="000A3E8D">
          <w:fldChar w:fldCharType="separate"/>
        </w:r>
        <w:r w:rsidR="00636F98" w:rsidRPr="00AF3513" w:rsidDel="000A3E8D">
          <w:rPr>
            <w:rStyle w:val="Hyperlink"/>
            <w:noProof/>
          </w:rPr>
          <w:delText>Tableau 17 Estimations des coûts unitaires d’entretien courant et périodique du viaduc</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_Toc144481085 \h </w:delInstrText>
        </w:r>
        <w:r w:rsidR="00636F98" w:rsidDel="000A3E8D">
          <w:rPr>
            <w:noProof/>
            <w:webHidden/>
          </w:rPr>
        </w:r>
        <w:r w:rsidR="00636F98" w:rsidDel="000A3E8D">
          <w:rPr>
            <w:noProof/>
            <w:webHidden/>
          </w:rPr>
          <w:fldChar w:fldCharType="separate"/>
        </w:r>
        <w:r w:rsidR="00372AC2" w:rsidDel="000A3E8D">
          <w:rPr>
            <w:noProof/>
            <w:webHidden/>
          </w:rPr>
          <w:delText>61</w:delText>
        </w:r>
        <w:r w:rsidR="00636F98" w:rsidDel="000A3E8D">
          <w:rPr>
            <w:noProof/>
            <w:webHidden/>
          </w:rPr>
          <w:fldChar w:fldCharType="end"/>
        </w:r>
        <w:r w:rsidDel="000A3E8D">
          <w:rPr>
            <w:noProof/>
          </w:rPr>
          <w:fldChar w:fldCharType="end"/>
        </w:r>
      </w:del>
    </w:p>
    <w:p w14:paraId="335FE3E1" w14:textId="28BE73B2" w:rsidR="00636F98" w:rsidDel="000A3E8D" w:rsidRDefault="000A3E8D">
      <w:pPr>
        <w:pStyle w:val="TableofFigures"/>
        <w:tabs>
          <w:tab w:val="right" w:leader="dot" w:pos="9346"/>
        </w:tabs>
        <w:rPr>
          <w:del w:id="494" w:author="Houyem Rais" w:date="2024-02-22T15:17:00Z"/>
          <w:rFonts w:asciiTheme="minorHAnsi" w:eastAsiaTheme="minorEastAsia" w:hAnsiTheme="minorHAnsi" w:cstheme="minorBidi"/>
          <w:noProof/>
          <w:kern w:val="2"/>
          <w:lang w:eastAsia="fr-FR"/>
          <w14:ligatures w14:val="standardContextual"/>
        </w:rPr>
      </w:pPr>
      <w:del w:id="495" w:author="Houyem Rais" w:date="2024-02-22T15:17:00Z">
        <w:r w:rsidDel="000A3E8D">
          <w:fldChar w:fldCharType="begin"/>
        </w:r>
        <w:r w:rsidDel="000A3E8D">
          <w:delInstrText>HYPERLINK \l "_Toc144481086"</w:delInstrText>
        </w:r>
        <w:r w:rsidDel="000A3E8D">
          <w:fldChar w:fldCharType="separate"/>
        </w:r>
        <w:r w:rsidR="00636F98" w:rsidRPr="00AF3513" w:rsidDel="000A3E8D">
          <w:rPr>
            <w:rStyle w:val="Hyperlink"/>
            <w:noProof/>
          </w:rPr>
          <w:delText>Tableau 18 coûts annuels d’entretien courant et périodique du viaduc</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_Toc144481086 \h </w:delInstrText>
        </w:r>
        <w:r w:rsidR="00636F98" w:rsidDel="000A3E8D">
          <w:rPr>
            <w:noProof/>
            <w:webHidden/>
          </w:rPr>
        </w:r>
        <w:r w:rsidR="00636F98" w:rsidDel="000A3E8D">
          <w:rPr>
            <w:noProof/>
            <w:webHidden/>
          </w:rPr>
          <w:fldChar w:fldCharType="separate"/>
        </w:r>
        <w:r w:rsidR="00372AC2" w:rsidDel="000A3E8D">
          <w:rPr>
            <w:noProof/>
            <w:webHidden/>
          </w:rPr>
          <w:delText>61</w:delText>
        </w:r>
        <w:r w:rsidR="00636F98" w:rsidDel="000A3E8D">
          <w:rPr>
            <w:noProof/>
            <w:webHidden/>
          </w:rPr>
          <w:fldChar w:fldCharType="end"/>
        </w:r>
        <w:r w:rsidDel="000A3E8D">
          <w:rPr>
            <w:noProof/>
          </w:rPr>
          <w:fldChar w:fldCharType="end"/>
        </w:r>
      </w:del>
    </w:p>
    <w:p w14:paraId="00B5EF1B" w14:textId="701FEC1E" w:rsidR="00636F98" w:rsidDel="000A3E8D" w:rsidRDefault="000A3E8D">
      <w:pPr>
        <w:pStyle w:val="TableofFigures"/>
        <w:tabs>
          <w:tab w:val="right" w:leader="dot" w:pos="9346"/>
        </w:tabs>
        <w:rPr>
          <w:del w:id="496" w:author="Houyem Rais" w:date="2024-02-22T15:17:00Z"/>
          <w:rFonts w:asciiTheme="minorHAnsi" w:eastAsiaTheme="minorEastAsia" w:hAnsiTheme="minorHAnsi" w:cstheme="minorBidi"/>
          <w:noProof/>
          <w:kern w:val="2"/>
          <w:lang w:eastAsia="fr-FR"/>
          <w14:ligatures w14:val="standardContextual"/>
        </w:rPr>
      </w:pPr>
      <w:del w:id="497" w:author="Houyem Rais" w:date="2024-02-22T15:17:00Z">
        <w:r w:rsidDel="000A3E8D">
          <w:fldChar w:fldCharType="begin"/>
        </w:r>
        <w:r w:rsidDel="000A3E8D">
          <w:delInstrText>HYPERLINK \l "_Toc144481087"</w:delInstrText>
        </w:r>
        <w:r w:rsidDel="000A3E8D">
          <w:fldChar w:fldCharType="separate"/>
        </w:r>
        <w:r w:rsidR="00636F98" w:rsidRPr="00AF3513" w:rsidDel="000A3E8D">
          <w:rPr>
            <w:rStyle w:val="Hyperlink"/>
            <w:noProof/>
          </w:rPr>
          <w:delText>Tableau 19 Fréquence &amp; coût des opérations d’entretien</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_Toc144481087 \h </w:delInstrText>
        </w:r>
        <w:r w:rsidR="00636F98" w:rsidDel="000A3E8D">
          <w:rPr>
            <w:noProof/>
            <w:webHidden/>
          </w:rPr>
        </w:r>
        <w:r w:rsidR="00636F98" w:rsidDel="000A3E8D">
          <w:rPr>
            <w:noProof/>
            <w:webHidden/>
          </w:rPr>
          <w:fldChar w:fldCharType="separate"/>
        </w:r>
        <w:r w:rsidR="00372AC2" w:rsidDel="000A3E8D">
          <w:rPr>
            <w:noProof/>
            <w:webHidden/>
          </w:rPr>
          <w:delText>62</w:delText>
        </w:r>
        <w:r w:rsidR="00636F98" w:rsidDel="000A3E8D">
          <w:rPr>
            <w:noProof/>
            <w:webHidden/>
          </w:rPr>
          <w:fldChar w:fldCharType="end"/>
        </w:r>
        <w:r w:rsidDel="000A3E8D">
          <w:rPr>
            <w:noProof/>
          </w:rPr>
          <w:fldChar w:fldCharType="end"/>
        </w:r>
      </w:del>
    </w:p>
    <w:p w14:paraId="5EA29368" w14:textId="16CAB449" w:rsidR="00636F98" w:rsidDel="000A3E8D" w:rsidRDefault="000A3E8D">
      <w:pPr>
        <w:pStyle w:val="TableofFigures"/>
        <w:tabs>
          <w:tab w:val="right" w:leader="dot" w:pos="9346"/>
        </w:tabs>
        <w:rPr>
          <w:del w:id="498" w:author="Houyem Rais" w:date="2024-02-22T15:17:00Z"/>
          <w:rFonts w:asciiTheme="minorHAnsi" w:eastAsiaTheme="minorEastAsia" w:hAnsiTheme="minorHAnsi" w:cstheme="minorBidi"/>
          <w:noProof/>
          <w:kern w:val="2"/>
          <w:lang w:eastAsia="fr-FR"/>
          <w14:ligatures w14:val="standardContextual"/>
        </w:rPr>
      </w:pPr>
      <w:del w:id="499" w:author="Houyem Rais" w:date="2024-02-22T15:17:00Z">
        <w:r w:rsidDel="000A3E8D">
          <w:fldChar w:fldCharType="begin"/>
        </w:r>
        <w:r w:rsidDel="000A3E8D">
          <w:delInstrText>HYPERLINK \l "_Toc144481088"</w:delInstrText>
        </w:r>
        <w:r w:rsidDel="000A3E8D">
          <w:fldChar w:fldCharType="separate"/>
        </w:r>
        <w:r w:rsidR="00636F98" w:rsidRPr="00AF3513" w:rsidDel="000A3E8D">
          <w:rPr>
            <w:rStyle w:val="Hyperlink"/>
            <w:noProof/>
          </w:rPr>
          <w:delText>Tableau 20 Hypothèses de nombre de personnel et de salaire (MDT CE 2023)</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_Toc144481088 \h </w:delInstrText>
        </w:r>
        <w:r w:rsidR="00636F98" w:rsidDel="000A3E8D">
          <w:rPr>
            <w:noProof/>
            <w:webHidden/>
          </w:rPr>
        </w:r>
        <w:r w:rsidR="00636F98" w:rsidDel="000A3E8D">
          <w:rPr>
            <w:noProof/>
            <w:webHidden/>
          </w:rPr>
          <w:fldChar w:fldCharType="separate"/>
        </w:r>
        <w:r w:rsidR="00372AC2" w:rsidDel="000A3E8D">
          <w:rPr>
            <w:noProof/>
            <w:webHidden/>
          </w:rPr>
          <w:delText>63</w:delText>
        </w:r>
        <w:r w:rsidR="00636F98" w:rsidDel="000A3E8D">
          <w:rPr>
            <w:noProof/>
            <w:webHidden/>
          </w:rPr>
          <w:fldChar w:fldCharType="end"/>
        </w:r>
        <w:r w:rsidDel="000A3E8D">
          <w:rPr>
            <w:noProof/>
          </w:rPr>
          <w:fldChar w:fldCharType="end"/>
        </w:r>
      </w:del>
    </w:p>
    <w:p w14:paraId="1DFDEA41" w14:textId="5AAA7C1F" w:rsidR="00636F98" w:rsidDel="000A3E8D" w:rsidRDefault="000A3E8D">
      <w:pPr>
        <w:pStyle w:val="TableofFigures"/>
        <w:tabs>
          <w:tab w:val="right" w:leader="dot" w:pos="9346"/>
        </w:tabs>
        <w:rPr>
          <w:del w:id="500" w:author="Houyem Rais" w:date="2024-02-22T15:17:00Z"/>
          <w:rFonts w:asciiTheme="minorHAnsi" w:eastAsiaTheme="minorEastAsia" w:hAnsiTheme="minorHAnsi" w:cstheme="minorBidi"/>
          <w:noProof/>
          <w:kern w:val="2"/>
          <w:lang w:eastAsia="fr-FR"/>
          <w14:ligatures w14:val="standardContextual"/>
        </w:rPr>
      </w:pPr>
      <w:del w:id="501" w:author="Houyem Rais" w:date="2024-02-22T15:17:00Z">
        <w:r w:rsidDel="000A3E8D">
          <w:fldChar w:fldCharType="begin"/>
        </w:r>
        <w:r w:rsidDel="000A3E8D">
          <w:delInstrText>HYPERLINK \l "_Toc144481089"</w:delInstrText>
        </w:r>
        <w:r w:rsidDel="000A3E8D">
          <w:fldChar w:fldCharType="separate"/>
        </w:r>
        <w:r w:rsidR="00636F98" w:rsidRPr="00AF3513" w:rsidDel="000A3E8D">
          <w:rPr>
            <w:rStyle w:val="Hyperlink"/>
            <w:noProof/>
          </w:rPr>
          <w:delText>Tableau 21 Coûts d’exploitation annuels pour le viaduc et les voies d’accès - (MDT CE 2023)</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_Toc144481089 \h </w:delInstrText>
        </w:r>
        <w:r w:rsidR="00636F98" w:rsidDel="000A3E8D">
          <w:rPr>
            <w:noProof/>
            <w:webHidden/>
          </w:rPr>
        </w:r>
        <w:r w:rsidR="00636F98" w:rsidDel="000A3E8D">
          <w:rPr>
            <w:noProof/>
            <w:webHidden/>
          </w:rPr>
          <w:fldChar w:fldCharType="separate"/>
        </w:r>
        <w:r w:rsidR="00372AC2" w:rsidDel="000A3E8D">
          <w:rPr>
            <w:noProof/>
            <w:webHidden/>
          </w:rPr>
          <w:delText>64</w:delText>
        </w:r>
        <w:r w:rsidR="00636F98" w:rsidDel="000A3E8D">
          <w:rPr>
            <w:noProof/>
            <w:webHidden/>
          </w:rPr>
          <w:fldChar w:fldCharType="end"/>
        </w:r>
        <w:r w:rsidDel="000A3E8D">
          <w:rPr>
            <w:noProof/>
          </w:rPr>
          <w:fldChar w:fldCharType="end"/>
        </w:r>
      </w:del>
    </w:p>
    <w:p w14:paraId="31108D04" w14:textId="06175633" w:rsidR="00636F98" w:rsidDel="000A3E8D" w:rsidRDefault="000A3E8D">
      <w:pPr>
        <w:pStyle w:val="TableofFigures"/>
        <w:tabs>
          <w:tab w:val="right" w:leader="dot" w:pos="9346"/>
        </w:tabs>
        <w:rPr>
          <w:del w:id="502" w:author="Houyem Rais" w:date="2024-02-22T15:17:00Z"/>
          <w:rFonts w:asciiTheme="minorHAnsi" w:eastAsiaTheme="minorEastAsia" w:hAnsiTheme="minorHAnsi" w:cstheme="minorBidi"/>
          <w:noProof/>
          <w:kern w:val="2"/>
          <w:lang w:eastAsia="fr-FR"/>
          <w14:ligatures w14:val="standardContextual"/>
        </w:rPr>
      </w:pPr>
      <w:del w:id="503" w:author="Houyem Rais" w:date="2024-02-22T15:17:00Z">
        <w:r w:rsidDel="000A3E8D">
          <w:fldChar w:fldCharType="begin"/>
        </w:r>
        <w:r w:rsidDel="000A3E8D">
          <w:delInstrText>HYPERLINK \l "_Toc144481090"</w:delInstrText>
        </w:r>
        <w:r w:rsidDel="000A3E8D">
          <w:fldChar w:fldCharType="separate"/>
        </w:r>
        <w:r w:rsidR="00636F98" w:rsidRPr="00AF3513" w:rsidDel="000A3E8D">
          <w:rPr>
            <w:rStyle w:val="Hyperlink"/>
            <w:noProof/>
          </w:rPr>
          <w:delText>Tableau 22 Tarification de péage</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_Toc144481090 \h </w:delInstrText>
        </w:r>
        <w:r w:rsidR="00636F98" w:rsidDel="000A3E8D">
          <w:rPr>
            <w:noProof/>
            <w:webHidden/>
          </w:rPr>
        </w:r>
        <w:r w:rsidR="00636F98" w:rsidDel="000A3E8D">
          <w:rPr>
            <w:noProof/>
            <w:webHidden/>
          </w:rPr>
          <w:fldChar w:fldCharType="separate"/>
        </w:r>
        <w:r w:rsidR="00372AC2" w:rsidDel="000A3E8D">
          <w:rPr>
            <w:noProof/>
            <w:webHidden/>
          </w:rPr>
          <w:delText>66</w:delText>
        </w:r>
        <w:r w:rsidR="00636F98" w:rsidDel="000A3E8D">
          <w:rPr>
            <w:noProof/>
            <w:webHidden/>
          </w:rPr>
          <w:fldChar w:fldCharType="end"/>
        </w:r>
        <w:r w:rsidDel="000A3E8D">
          <w:rPr>
            <w:noProof/>
          </w:rPr>
          <w:fldChar w:fldCharType="end"/>
        </w:r>
      </w:del>
    </w:p>
    <w:p w14:paraId="62FE9E47" w14:textId="4593DEC2" w:rsidR="00636F98" w:rsidDel="000A3E8D" w:rsidRDefault="000A3E8D">
      <w:pPr>
        <w:pStyle w:val="TableofFigures"/>
        <w:tabs>
          <w:tab w:val="right" w:leader="dot" w:pos="9346"/>
        </w:tabs>
        <w:rPr>
          <w:del w:id="504" w:author="Houyem Rais" w:date="2024-02-22T15:17:00Z"/>
          <w:rFonts w:asciiTheme="minorHAnsi" w:eastAsiaTheme="minorEastAsia" w:hAnsiTheme="minorHAnsi" w:cstheme="minorBidi"/>
          <w:noProof/>
          <w:kern w:val="2"/>
          <w:lang w:eastAsia="fr-FR"/>
          <w14:ligatures w14:val="standardContextual"/>
        </w:rPr>
      </w:pPr>
      <w:del w:id="505" w:author="Houyem Rais" w:date="2024-02-22T15:17:00Z">
        <w:r w:rsidDel="000A3E8D">
          <w:fldChar w:fldCharType="begin"/>
        </w:r>
        <w:r w:rsidDel="000A3E8D">
          <w:delInstrText>HYPERLINK \l "_Toc144481091"</w:delInstrText>
        </w:r>
        <w:r w:rsidDel="000A3E8D">
          <w:fldChar w:fldCharType="separate"/>
        </w:r>
        <w:r w:rsidR="00636F98" w:rsidRPr="00AF3513" w:rsidDel="000A3E8D">
          <w:rPr>
            <w:rStyle w:val="Hyperlink"/>
            <w:noProof/>
          </w:rPr>
          <w:delText>Tableau 23 Recettes initiales de péage (DT-CE 2023)</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_Toc144481091 \h </w:delInstrText>
        </w:r>
        <w:r w:rsidR="00636F98" w:rsidDel="000A3E8D">
          <w:rPr>
            <w:noProof/>
            <w:webHidden/>
          </w:rPr>
        </w:r>
        <w:r w:rsidR="00636F98" w:rsidDel="000A3E8D">
          <w:rPr>
            <w:noProof/>
            <w:webHidden/>
          </w:rPr>
          <w:fldChar w:fldCharType="separate"/>
        </w:r>
        <w:r w:rsidR="00372AC2" w:rsidDel="000A3E8D">
          <w:rPr>
            <w:noProof/>
            <w:webHidden/>
          </w:rPr>
          <w:delText>66</w:delText>
        </w:r>
        <w:r w:rsidR="00636F98" w:rsidDel="000A3E8D">
          <w:rPr>
            <w:noProof/>
            <w:webHidden/>
          </w:rPr>
          <w:fldChar w:fldCharType="end"/>
        </w:r>
        <w:r w:rsidDel="000A3E8D">
          <w:rPr>
            <w:noProof/>
          </w:rPr>
          <w:fldChar w:fldCharType="end"/>
        </w:r>
      </w:del>
    </w:p>
    <w:p w14:paraId="5D0B031A" w14:textId="6231AF62" w:rsidR="00636F98" w:rsidDel="000A3E8D" w:rsidRDefault="000A3E8D">
      <w:pPr>
        <w:pStyle w:val="TableofFigures"/>
        <w:tabs>
          <w:tab w:val="right" w:leader="dot" w:pos="9346"/>
        </w:tabs>
        <w:rPr>
          <w:del w:id="506" w:author="Houyem Rais" w:date="2024-02-22T15:17:00Z"/>
          <w:rFonts w:asciiTheme="minorHAnsi" w:eastAsiaTheme="minorEastAsia" w:hAnsiTheme="minorHAnsi" w:cstheme="minorBidi"/>
          <w:noProof/>
          <w:kern w:val="2"/>
          <w:lang w:eastAsia="fr-FR"/>
          <w14:ligatures w14:val="standardContextual"/>
        </w:rPr>
      </w:pPr>
      <w:del w:id="507" w:author="Houyem Rais" w:date="2024-02-22T15:17:00Z">
        <w:r w:rsidDel="000A3E8D">
          <w:fldChar w:fldCharType="begin"/>
        </w:r>
        <w:r w:rsidDel="000A3E8D">
          <w:delInstrText>HYPERLINK \l "_Toc144481092"</w:delInstrText>
        </w:r>
        <w:r w:rsidDel="000A3E8D">
          <w:fldChar w:fldCharType="separate"/>
        </w:r>
        <w:r w:rsidR="00636F98" w:rsidRPr="00AF3513" w:rsidDel="000A3E8D">
          <w:rPr>
            <w:rStyle w:val="Hyperlink"/>
            <w:noProof/>
          </w:rPr>
          <w:delText>Tableau 24 Sources de financement applicables au projet de la liaison permanente entre l'île de Djerba et le continent au niveau de la région du Djorf</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_Toc144481092 \h </w:delInstrText>
        </w:r>
        <w:r w:rsidR="00636F98" w:rsidDel="000A3E8D">
          <w:rPr>
            <w:noProof/>
            <w:webHidden/>
          </w:rPr>
        </w:r>
        <w:r w:rsidR="00636F98" w:rsidDel="000A3E8D">
          <w:rPr>
            <w:noProof/>
            <w:webHidden/>
          </w:rPr>
          <w:fldChar w:fldCharType="separate"/>
        </w:r>
        <w:r w:rsidR="00372AC2" w:rsidDel="000A3E8D">
          <w:rPr>
            <w:noProof/>
            <w:webHidden/>
          </w:rPr>
          <w:delText>68</w:delText>
        </w:r>
        <w:r w:rsidR="00636F98" w:rsidDel="000A3E8D">
          <w:rPr>
            <w:noProof/>
            <w:webHidden/>
          </w:rPr>
          <w:fldChar w:fldCharType="end"/>
        </w:r>
        <w:r w:rsidDel="000A3E8D">
          <w:rPr>
            <w:noProof/>
          </w:rPr>
          <w:fldChar w:fldCharType="end"/>
        </w:r>
      </w:del>
    </w:p>
    <w:p w14:paraId="0A82D936" w14:textId="2BCE46A8" w:rsidR="00636F98" w:rsidDel="000A3E8D" w:rsidRDefault="000A3E8D">
      <w:pPr>
        <w:pStyle w:val="TableofFigures"/>
        <w:tabs>
          <w:tab w:val="right" w:leader="dot" w:pos="9346"/>
        </w:tabs>
        <w:rPr>
          <w:del w:id="508" w:author="Houyem Rais" w:date="2024-02-22T15:17:00Z"/>
          <w:rFonts w:asciiTheme="minorHAnsi" w:eastAsiaTheme="minorEastAsia" w:hAnsiTheme="minorHAnsi" w:cstheme="minorBidi"/>
          <w:noProof/>
          <w:kern w:val="2"/>
          <w:lang w:eastAsia="fr-FR"/>
          <w14:ligatures w14:val="standardContextual"/>
        </w:rPr>
      </w:pPr>
      <w:del w:id="509" w:author="Houyem Rais" w:date="2024-02-22T15:17:00Z">
        <w:r w:rsidDel="000A3E8D">
          <w:fldChar w:fldCharType="begin"/>
        </w:r>
        <w:r w:rsidDel="000A3E8D">
          <w:delInstrText>HYPERLINK \l "_Toc144481093"</w:delInstrText>
        </w:r>
        <w:r w:rsidDel="000A3E8D">
          <w:fldChar w:fldCharType="separate"/>
        </w:r>
        <w:r w:rsidR="00636F98" w:rsidRPr="00AF3513" w:rsidDel="000A3E8D">
          <w:rPr>
            <w:rStyle w:val="Hyperlink"/>
            <w:noProof/>
          </w:rPr>
          <w:delText>Tableau 25 Options de soutien public pour le projet de la liaison permanente entre l'île de Djerba et le continent au niveau de la région du Djorf</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_Toc144481093 \h </w:delInstrText>
        </w:r>
        <w:r w:rsidR="00636F98" w:rsidDel="000A3E8D">
          <w:rPr>
            <w:noProof/>
            <w:webHidden/>
          </w:rPr>
        </w:r>
        <w:r w:rsidR="00636F98" w:rsidDel="000A3E8D">
          <w:rPr>
            <w:noProof/>
            <w:webHidden/>
          </w:rPr>
          <w:fldChar w:fldCharType="separate"/>
        </w:r>
        <w:r w:rsidR="00372AC2" w:rsidDel="000A3E8D">
          <w:rPr>
            <w:noProof/>
            <w:webHidden/>
          </w:rPr>
          <w:delText>70</w:delText>
        </w:r>
        <w:r w:rsidR="00636F98" w:rsidDel="000A3E8D">
          <w:rPr>
            <w:noProof/>
            <w:webHidden/>
          </w:rPr>
          <w:fldChar w:fldCharType="end"/>
        </w:r>
        <w:r w:rsidDel="000A3E8D">
          <w:rPr>
            <w:noProof/>
          </w:rPr>
          <w:fldChar w:fldCharType="end"/>
        </w:r>
      </w:del>
    </w:p>
    <w:p w14:paraId="58D39B25" w14:textId="10F4806F" w:rsidR="00636F98" w:rsidDel="000A3E8D" w:rsidRDefault="000A3E8D">
      <w:pPr>
        <w:pStyle w:val="TableofFigures"/>
        <w:tabs>
          <w:tab w:val="right" w:leader="dot" w:pos="9346"/>
        </w:tabs>
        <w:rPr>
          <w:del w:id="510" w:author="Houyem Rais" w:date="2024-02-22T15:17:00Z"/>
          <w:rFonts w:asciiTheme="minorHAnsi" w:eastAsiaTheme="minorEastAsia" w:hAnsiTheme="minorHAnsi" w:cstheme="minorBidi"/>
          <w:noProof/>
          <w:kern w:val="2"/>
          <w:lang w:eastAsia="fr-FR"/>
          <w14:ligatures w14:val="standardContextual"/>
        </w:rPr>
      </w:pPr>
      <w:del w:id="511" w:author="Houyem Rais" w:date="2024-02-22T15:17:00Z">
        <w:r w:rsidDel="000A3E8D">
          <w:fldChar w:fldCharType="begin"/>
        </w:r>
        <w:r w:rsidDel="000A3E8D">
          <w:delInstrText>HYPERLINK \l "_Toc144481094"</w:delInstrText>
        </w:r>
        <w:r w:rsidDel="000A3E8D">
          <w:fldChar w:fldCharType="separate"/>
        </w:r>
        <w:r w:rsidR="00636F98" w:rsidRPr="00AF3513" w:rsidDel="000A3E8D">
          <w:rPr>
            <w:rStyle w:val="Hyperlink"/>
            <w:noProof/>
          </w:rPr>
          <w:delText>Tableau 26 Etude rétrospective de l'inflation en Tunisie</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_Toc144481094 \h </w:delInstrText>
        </w:r>
        <w:r w:rsidR="00636F98" w:rsidDel="000A3E8D">
          <w:rPr>
            <w:noProof/>
            <w:webHidden/>
          </w:rPr>
        </w:r>
        <w:r w:rsidR="00636F98" w:rsidDel="000A3E8D">
          <w:rPr>
            <w:noProof/>
            <w:webHidden/>
          </w:rPr>
          <w:fldChar w:fldCharType="separate"/>
        </w:r>
        <w:r w:rsidR="00372AC2" w:rsidDel="000A3E8D">
          <w:rPr>
            <w:noProof/>
            <w:webHidden/>
          </w:rPr>
          <w:delText>73</w:delText>
        </w:r>
        <w:r w:rsidR="00636F98" w:rsidDel="000A3E8D">
          <w:rPr>
            <w:noProof/>
            <w:webHidden/>
          </w:rPr>
          <w:fldChar w:fldCharType="end"/>
        </w:r>
        <w:r w:rsidDel="000A3E8D">
          <w:rPr>
            <w:noProof/>
          </w:rPr>
          <w:fldChar w:fldCharType="end"/>
        </w:r>
      </w:del>
    </w:p>
    <w:p w14:paraId="48F3D2ED" w14:textId="67DF9347" w:rsidR="00636F98" w:rsidDel="000A3E8D" w:rsidRDefault="000A3E8D">
      <w:pPr>
        <w:pStyle w:val="TableofFigures"/>
        <w:tabs>
          <w:tab w:val="right" w:leader="dot" w:pos="9346"/>
        </w:tabs>
        <w:rPr>
          <w:del w:id="512" w:author="Houyem Rais" w:date="2024-02-22T15:17:00Z"/>
          <w:rFonts w:asciiTheme="minorHAnsi" w:eastAsiaTheme="minorEastAsia" w:hAnsiTheme="minorHAnsi" w:cstheme="minorBidi"/>
          <w:noProof/>
          <w:kern w:val="2"/>
          <w:lang w:eastAsia="fr-FR"/>
          <w14:ligatures w14:val="standardContextual"/>
        </w:rPr>
      </w:pPr>
      <w:del w:id="513" w:author="Houyem Rais" w:date="2024-02-22T15:17:00Z">
        <w:r w:rsidDel="000A3E8D">
          <w:fldChar w:fldCharType="begin"/>
        </w:r>
        <w:r w:rsidDel="000A3E8D">
          <w:delInstrText>HYPERLINK \l "_Toc144481095"</w:delInstrText>
        </w:r>
        <w:r w:rsidDel="000A3E8D">
          <w:fldChar w:fldCharType="separate"/>
        </w:r>
        <w:r w:rsidR="00636F98" w:rsidRPr="00AF3513" w:rsidDel="000A3E8D">
          <w:rPr>
            <w:rStyle w:val="Hyperlink"/>
            <w:noProof/>
          </w:rPr>
          <w:delText>Tableau 27 Calcul du taux d’actualisation des flux de trésorerie</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_Toc144481095 \h </w:delInstrText>
        </w:r>
        <w:r w:rsidR="00636F98" w:rsidDel="000A3E8D">
          <w:rPr>
            <w:noProof/>
            <w:webHidden/>
          </w:rPr>
        </w:r>
        <w:r w:rsidR="00636F98" w:rsidDel="000A3E8D">
          <w:rPr>
            <w:noProof/>
            <w:webHidden/>
          </w:rPr>
          <w:fldChar w:fldCharType="separate"/>
        </w:r>
        <w:r w:rsidR="00372AC2" w:rsidDel="000A3E8D">
          <w:rPr>
            <w:noProof/>
            <w:webHidden/>
          </w:rPr>
          <w:delText>73</w:delText>
        </w:r>
        <w:r w:rsidR="00636F98" w:rsidDel="000A3E8D">
          <w:rPr>
            <w:noProof/>
            <w:webHidden/>
          </w:rPr>
          <w:fldChar w:fldCharType="end"/>
        </w:r>
        <w:r w:rsidDel="000A3E8D">
          <w:rPr>
            <w:noProof/>
          </w:rPr>
          <w:fldChar w:fldCharType="end"/>
        </w:r>
      </w:del>
    </w:p>
    <w:p w14:paraId="4CEFAAEF" w14:textId="2D1AA714" w:rsidR="00636F98" w:rsidDel="000A3E8D" w:rsidRDefault="000A3E8D">
      <w:pPr>
        <w:pStyle w:val="TableofFigures"/>
        <w:tabs>
          <w:tab w:val="right" w:leader="dot" w:pos="9346"/>
        </w:tabs>
        <w:rPr>
          <w:del w:id="514" w:author="Houyem Rais" w:date="2024-02-22T15:17:00Z"/>
          <w:rFonts w:asciiTheme="minorHAnsi" w:eastAsiaTheme="minorEastAsia" w:hAnsiTheme="minorHAnsi" w:cstheme="minorBidi"/>
          <w:noProof/>
          <w:kern w:val="2"/>
          <w:lang w:eastAsia="fr-FR"/>
          <w14:ligatures w14:val="standardContextual"/>
        </w:rPr>
      </w:pPr>
      <w:del w:id="515" w:author="Houyem Rais" w:date="2024-02-22T15:17:00Z">
        <w:r w:rsidDel="000A3E8D">
          <w:fldChar w:fldCharType="begin"/>
        </w:r>
        <w:r w:rsidDel="000A3E8D">
          <w:delInstrText>HYPERLINK \l "_Toc144481096"</w:delInstrText>
        </w:r>
        <w:r w:rsidDel="000A3E8D">
          <w:fldChar w:fldCharType="separate"/>
        </w:r>
        <w:r w:rsidR="00636F98" w:rsidRPr="00AF3513" w:rsidDel="000A3E8D">
          <w:rPr>
            <w:rStyle w:val="Hyperlink"/>
            <w:noProof/>
          </w:rPr>
          <w:delText>Tableau 28 Emplois et ressources à la fin de la période de construction – Option 1 – Concession sans subvention (Partenaire privé)</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_Toc144481096 \h </w:delInstrText>
        </w:r>
        <w:r w:rsidR="00636F98" w:rsidDel="000A3E8D">
          <w:rPr>
            <w:noProof/>
            <w:webHidden/>
          </w:rPr>
        </w:r>
        <w:r w:rsidR="00636F98" w:rsidDel="000A3E8D">
          <w:rPr>
            <w:noProof/>
            <w:webHidden/>
          </w:rPr>
          <w:fldChar w:fldCharType="separate"/>
        </w:r>
        <w:r w:rsidR="00372AC2" w:rsidDel="000A3E8D">
          <w:rPr>
            <w:noProof/>
            <w:webHidden/>
          </w:rPr>
          <w:delText>75</w:delText>
        </w:r>
        <w:r w:rsidR="00636F98" w:rsidDel="000A3E8D">
          <w:rPr>
            <w:noProof/>
            <w:webHidden/>
          </w:rPr>
          <w:fldChar w:fldCharType="end"/>
        </w:r>
        <w:r w:rsidDel="000A3E8D">
          <w:rPr>
            <w:noProof/>
          </w:rPr>
          <w:fldChar w:fldCharType="end"/>
        </w:r>
      </w:del>
    </w:p>
    <w:p w14:paraId="217D6EB0" w14:textId="0DD14A1A" w:rsidR="00636F98" w:rsidDel="000A3E8D" w:rsidRDefault="000A3E8D">
      <w:pPr>
        <w:pStyle w:val="TableofFigures"/>
        <w:tabs>
          <w:tab w:val="right" w:leader="dot" w:pos="9346"/>
        </w:tabs>
        <w:rPr>
          <w:del w:id="516" w:author="Houyem Rais" w:date="2024-02-22T15:17:00Z"/>
          <w:rFonts w:asciiTheme="minorHAnsi" w:eastAsiaTheme="minorEastAsia" w:hAnsiTheme="minorHAnsi" w:cstheme="minorBidi"/>
          <w:noProof/>
          <w:kern w:val="2"/>
          <w:lang w:eastAsia="fr-FR"/>
          <w14:ligatures w14:val="standardContextual"/>
        </w:rPr>
      </w:pPr>
      <w:del w:id="517" w:author="Houyem Rais" w:date="2024-02-22T15:17:00Z">
        <w:r w:rsidDel="000A3E8D">
          <w:fldChar w:fldCharType="begin"/>
        </w:r>
        <w:r w:rsidDel="000A3E8D">
          <w:delInstrText>HYPERLINK \l "_Toc144481097"</w:delInstrText>
        </w:r>
        <w:r w:rsidDel="000A3E8D">
          <w:fldChar w:fldCharType="separate"/>
        </w:r>
        <w:r w:rsidR="00636F98" w:rsidRPr="00AF3513" w:rsidDel="000A3E8D">
          <w:rPr>
            <w:rStyle w:val="Hyperlink"/>
            <w:noProof/>
          </w:rPr>
          <w:delText>Tableau 29 Tarifs de péage garantissant un TRI des fonds propres acceptable – Option Concession, Variante B1 un seul tablier</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_Toc144481097 \h </w:delInstrText>
        </w:r>
        <w:r w:rsidR="00636F98" w:rsidDel="000A3E8D">
          <w:rPr>
            <w:noProof/>
            <w:webHidden/>
          </w:rPr>
        </w:r>
        <w:r w:rsidR="00636F98" w:rsidDel="000A3E8D">
          <w:rPr>
            <w:noProof/>
            <w:webHidden/>
          </w:rPr>
          <w:fldChar w:fldCharType="separate"/>
        </w:r>
        <w:r w:rsidR="00372AC2" w:rsidDel="000A3E8D">
          <w:rPr>
            <w:noProof/>
            <w:webHidden/>
          </w:rPr>
          <w:delText>76</w:delText>
        </w:r>
        <w:r w:rsidR="00636F98" w:rsidDel="000A3E8D">
          <w:rPr>
            <w:noProof/>
            <w:webHidden/>
          </w:rPr>
          <w:fldChar w:fldCharType="end"/>
        </w:r>
        <w:r w:rsidDel="000A3E8D">
          <w:rPr>
            <w:noProof/>
          </w:rPr>
          <w:fldChar w:fldCharType="end"/>
        </w:r>
      </w:del>
    </w:p>
    <w:p w14:paraId="640C23F0" w14:textId="0CE94B3A" w:rsidR="00636F98" w:rsidDel="000A3E8D" w:rsidRDefault="000A3E8D">
      <w:pPr>
        <w:pStyle w:val="TableofFigures"/>
        <w:tabs>
          <w:tab w:val="right" w:leader="dot" w:pos="9346"/>
        </w:tabs>
        <w:rPr>
          <w:del w:id="518" w:author="Houyem Rais" w:date="2024-02-22T15:17:00Z"/>
          <w:rFonts w:asciiTheme="minorHAnsi" w:eastAsiaTheme="minorEastAsia" w:hAnsiTheme="minorHAnsi" w:cstheme="minorBidi"/>
          <w:noProof/>
          <w:kern w:val="2"/>
          <w:lang w:eastAsia="fr-FR"/>
          <w14:ligatures w14:val="standardContextual"/>
        </w:rPr>
      </w:pPr>
      <w:del w:id="519" w:author="Houyem Rais" w:date="2024-02-22T15:17:00Z">
        <w:r w:rsidDel="000A3E8D">
          <w:fldChar w:fldCharType="begin"/>
        </w:r>
        <w:r w:rsidDel="000A3E8D">
          <w:delInstrText>HYPERLINK \l "_Toc144481098"</w:delInstrText>
        </w:r>
        <w:r w:rsidDel="000A3E8D">
          <w:fldChar w:fldCharType="separate"/>
        </w:r>
        <w:r w:rsidR="00636F98" w:rsidRPr="00AF3513" w:rsidDel="000A3E8D">
          <w:rPr>
            <w:rStyle w:val="Hyperlink"/>
            <w:noProof/>
          </w:rPr>
          <w:delText>Tableau 30 Emplois et ressources à la fin de la période de construction – Option 1 – Concession avec subvention (Partenaire privé) – Variante B - 1 tablier</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_Toc144481098 \h </w:delInstrText>
        </w:r>
        <w:r w:rsidR="00636F98" w:rsidDel="000A3E8D">
          <w:rPr>
            <w:noProof/>
            <w:webHidden/>
          </w:rPr>
        </w:r>
        <w:r w:rsidR="00636F98" w:rsidDel="000A3E8D">
          <w:rPr>
            <w:noProof/>
            <w:webHidden/>
          </w:rPr>
          <w:fldChar w:fldCharType="separate"/>
        </w:r>
        <w:r w:rsidR="00372AC2" w:rsidDel="000A3E8D">
          <w:rPr>
            <w:noProof/>
            <w:webHidden/>
          </w:rPr>
          <w:delText>77</w:delText>
        </w:r>
        <w:r w:rsidR="00636F98" w:rsidDel="000A3E8D">
          <w:rPr>
            <w:noProof/>
            <w:webHidden/>
          </w:rPr>
          <w:fldChar w:fldCharType="end"/>
        </w:r>
        <w:r w:rsidDel="000A3E8D">
          <w:rPr>
            <w:noProof/>
          </w:rPr>
          <w:fldChar w:fldCharType="end"/>
        </w:r>
      </w:del>
    </w:p>
    <w:p w14:paraId="40CB8B66" w14:textId="6668E49B" w:rsidR="00636F98" w:rsidDel="000A3E8D" w:rsidRDefault="000A3E8D">
      <w:pPr>
        <w:pStyle w:val="TableofFigures"/>
        <w:tabs>
          <w:tab w:val="right" w:leader="dot" w:pos="9346"/>
        </w:tabs>
        <w:rPr>
          <w:del w:id="520" w:author="Houyem Rais" w:date="2024-02-22T15:17:00Z"/>
          <w:rFonts w:asciiTheme="minorHAnsi" w:eastAsiaTheme="minorEastAsia" w:hAnsiTheme="minorHAnsi" w:cstheme="minorBidi"/>
          <w:noProof/>
          <w:kern w:val="2"/>
          <w:lang w:eastAsia="fr-FR"/>
          <w14:ligatures w14:val="standardContextual"/>
        </w:rPr>
      </w:pPr>
      <w:del w:id="521" w:author="Houyem Rais" w:date="2024-02-22T15:17:00Z">
        <w:r w:rsidDel="000A3E8D">
          <w:fldChar w:fldCharType="begin"/>
        </w:r>
        <w:r w:rsidDel="000A3E8D">
          <w:delInstrText>HYPERLINK \l "_Toc144481099"</w:delInstrText>
        </w:r>
        <w:r w:rsidDel="000A3E8D">
          <w:fldChar w:fldCharType="separate"/>
        </w:r>
        <w:r w:rsidR="00636F98" w:rsidRPr="00AF3513" w:rsidDel="000A3E8D">
          <w:rPr>
            <w:rStyle w:val="Hyperlink"/>
            <w:noProof/>
          </w:rPr>
          <w:delText>Tableau 31 Emplois et ressources à la fin de la période de construction – Option 2 - contrat de partenariat (Partenaire privé) – Variante B - 1 tablier</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_Toc144481099 \h </w:delInstrText>
        </w:r>
        <w:r w:rsidR="00636F98" w:rsidDel="000A3E8D">
          <w:rPr>
            <w:noProof/>
            <w:webHidden/>
          </w:rPr>
        </w:r>
        <w:r w:rsidR="00636F98" w:rsidDel="000A3E8D">
          <w:rPr>
            <w:noProof/>
            <w:webHidden/>
          </w:rPr>
          <w:fldChar w:fldCharType="separate"/>
        </w:r>
        <w:r w:rsidR="00372AC2" w:rsidDel="000A3E8D">
          <w:rPr>
            <w:noProof/>
            <w:webHidden/>
          </w:rPr>
          <w:delText>78</w:delText>
        </w:r>
        <w:r w:rsidR="00636F98" w:rsidDel="000A3E8D">
          <w:rPr>
            <w:noProof/>
            <w:webHidden/>
          </w:rPr>
          <w:fldChar w:fldCharType="end"/>
        </w:r>
        <w:r w:rsidDel="000A3E8D">
          <w:rPr>
            <w:noProof/>
          </w:rPr>
          <w:fldChar w:fldCharType="end"/>
        </w:r>
      </w:del>
    </w:p>
    <w:p w14:paraId="5BAFA065" w14:textId="1E1176E4" w:rsidR="00636F98" w:rsidDel="000A3E8D" w:rsidRDefault="000A3E8D">
      <w:pPr>
        <w:pStyle w:val="TableofFigures"/>
        <w:tabs>
          <w:tab w:val="right" w:leader="dot" w:pos="9346"/>
        </w:tabs>
        <w:rPr>
          <w:del w:id="522" w:author="Houyem Rais" w:date="2024-02-22T15:17:00Z"/>
          <w:rFonts w:asciiTheme="minorHAnsi" w:eastAsiaTheme="minorEastAsia" w:hAnsiTheme="minorHAnsi" w:cstheme="minorBidi"/>
          <w:noProof/>
          <w:kern w:val="2"/>
          <w:lang w:eastAsia="fr-FR"/>
          <w14:ligatures w14:val="standardContextual"/>
        </w:rPr>
      </w:pPr>
      <w:del w:id="523" w:author="Houyem Rais" w:date="2024-02-22T15:17:00Z">
        <w:r w:rsidDel="000A3E8D">
          <w:fldChar w:fldCharType="begin"/>
        </w:r>
        <w:r w:rsidDel="000A3E8D">
          <w:delInstrText>HYPERLINK \l "_Toc144481100"</w:delInstrText>
        </w:r>
        <w:r w:rsidDel="000A3E8D">
          <w:fldChar w:fldCharType="separate"/>
        </w:r>
        <w:r w:rsidR="00636F98" w:rsidRPr="00AF3513" w:rsidDel="000A3E8D">
          <w:rPr>
            <w:rStyle w:val="Hyperlink"/>
            <w:noProof/>
          </w:rPr>
          <w:delText>Tableau 32 Emplois et ressources à la fin de la période de construction – Option 3 – EPC+F + Contrat d’E&amp;M (Partenaire public) – Variante B - 1 tablier</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_Toc144481100 \h </w:delInstrText>
        </w:r>
        <w:r w:rsidR="00636F98" w:rsidDel="000A3E8D">
          <w:rPr>
            <w:noProof/>
            <w:webHidden/>
          </w:rPr>
        </w:r>
        <w:r w:rsidR="00636F98" w:rsidDel="000A3E8D">
          <w:rPr>
            <w:noProof/>
            <w:webHidden/>
          </w:rPr>
          <w:fldChar w:fldCharType="separate"/>
        </w:r>
        <w:r w:rsidR="00372AC2" w:rsidDel="000A3E8D">
          <w:rPr>
            <w:noProof/>
            <w:webHidden/>
          </w:rPr>
          <w:delText>79</w:delText>
        </w:r>
        <w:r w:rsidR="00636F98" w:rsidDel="000A3E8D">
          <w:rPr>
            <w:noProof/>
            <w:webHidden/>
          </w:rPr>
          <w:fldChar w:fldCharType="end"/>
        </w:r>
        <w:r w:rsidDel="000A3E8D">
          <w:rPr>
            <w:noProof/>
          </w:rPr>
          <w:fldChar w:fldCharType="end"/>
        </w:r>
      </w:del>
    </w:p>
    <w:p w14:paraId="7BA92272" w14:textId="10A41460" w:rsidR="00636F98" w:rsidDel="000A3E8D" w:rsidRDefault="000A3E8D">
      <w:pPr>
        <w:pStyle w:val="TableofFigures"/>
        <w:tabs>
          <w:tab w:val="right" w:leader="dot" w:pos="9346"/>
        </w:tabs>
        <w:rPr>
          <w:del w:id="524" w:author="Houyem Rais" w:date="2024-02-22T15:17:00Z"/>
          <w:rFonts w:asciiTheme="minorHAnsi" w:eastAsiaTheme="minorEastAsia" w:hAnsiTheme="minorHAnsi" w:cstheme="minorBidi"/>
          <w:noProof/>
          <w:kern w:val="2"/>
          <w:lang w:eastAsia="fr-FR"/>
          <w14:ligatures w14:val="standardContextual"/>
        </w:rPr>
      </w:pPr>
      <w:del w:id="525" w:author="Houyem Rais" w:date="2024-02-22T15:17:00Z">
        <w:r w:rsidDel="000A3E8D">
          <w:fldChar w:fldCharType="begin"/>
        </w:r>
        <w:r w:rsidDel="000A3E8D">
          <w:delInstrText>HYPERLINK \l "_Toc144481101"</w:delInstrText>
        </w:r>
        <w:r w:rsidDel="000A3E8D">
          <w:fldChar w:fldCharType="separate"/>
        </w:r>
        <w:r w:rsidR="00636F98" w:rsidRPr="00AF3513" w:rsidDel="000A3E8D">
          <w:rPr>
            <w:rStyle w:val="Hyperlink"/>
            <w:noProof/>
          </w:rPr>
          <w:delText>Tableau 33 Emplois et ressources à la fin de la période de construction – Option 1 – Concession sans subvention (Partenaire privé) – Variante B - 2 tabliers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_Toc144481101 \h </w:delInstrText>
        </w:r>
        <w:r w:rsidR="00636F98" w:rsidDel="000A3E8D">
          <w:rPr>
            <w:noProof/>
            <w:webHidden/>
          </w:rPr>
        </w:r>
        <w:r w:rsidR="00636F98" w:rsidDel="000A3E8D">
          <w:rPr>
            <w:noProof/>
            <w:webHidden/>
          </w:rPr>
          <w:fldChar w:fldCharType="separate"/>
        </w:r>
        <w:r w:rsidR="00372AC2" w:rsidDel="000A3E8D">
          <w:rPr>
            <w:noProof/>
            <w:webHidden/>
          </w:rPr>
          <w:delText>81</w:delText>
        </w:r>
        <w:r w:rsidR="00636F98" w:rsidDel="000A3E8D">
          <w:rPr>
            <w:noProof/>
            <w:webHidden/>
          </w:rPr>
          <w:fldChar w:fldCharType="end"/>
        </w:r>
        <w:r w:rsidDel="000A3E8D">
          <w:rPr>
            <w:noProof/>
          </w:rPr>
          <w:fldChar w:fldCharType="end"/>
        </w:r>
      </w:del>
    </w:p>
    <w:p w14:paraId="229B74DD" w14:textId="1C0D293D" w:rsidR="00636F98" w:rsidDel="000A3E8D" w:rsidRDefault="000A3E8D">
      <w:pPr>
        <w:pStyle w:val="TableofFigures"/>
        <w:tabs>
          <w:tab w:val="right" w:leader="dot" w:pos="9346"/>
        </w:tabs>
        <w:rPr>
          <w:del w:id="526" w:author="Houyem Rais" w:date="2024-02-22T15:17:00Z"/>
          <w:rFonts w:asciiTheme="minorHAnsi" w:eastAsiaTheme="minorEastAsia" w:hAnsiTheme="minorHAnsi" w:cstheme="minorBidi"/>
          <w:noProof/>
          <w:kern w:val="2"/>
          <w:lang w:eastAsia="fr-FR"/>
          <w14:ligatures w14:val="standardContextual"/>
        </w:rPr>
      </w:pPr>
      <w:del w:id="527" w:author="Houyem Rais" w:date="2024-02-22T15:17:00Z">
        <w:r w:rsidDel="000A3E8D">
          <w:fldChar w:fldCharType="begin"/>
        </w:r>
        <w:r w:rsidDel="000A3E8D">
          <w:delInstrText>HYPERLINK \l "_Toc144481102"</w:delInstrText>
        </w:r>
        <w:r w:rsidDel="000A3E8D">
          <w:fldChar w:fldCharType="separate"/>
        </w:r>
        <w:r w:rsidR="00636F98" w:rsidRPr="00AF3513" w:rsidDel="000A3E8D">
          <w:rPr>
            <w:rStyle w:val="Hyperlink"/>
            <w:noProof/>
          </w:rPr>
          <w:delText>Tableau 34 Emplois et ressources à la fin de la période de construction – Option 1 – Concession avec subvention (Partenaire privé) – Variante B - 2 tabliers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_Toc144481102 \h </w:delInstrText>
        </w:r>
        <w:r w:rsidR="00636F98" w:rsidDel="000A3E8D">
          <w:rPr>
            <w:noProof/>
            <w:webHidden/>
          </w:rPr>
        </w:r>
        <w:r w:rsidR="00636F98" w:rsidDel="000A3E8D">
          <w:rPr>
            <w:noProof/>
            <w:webHidden/>
          </w:rPr>
          <w:fldChar w:fldCharType="separate"/>
        </w:r>
        <w:r w:rsidR="00372AC2" w:rsidDel="000A3E8D">
          <w:rPr>
            <w:noProof/>
            <w:webHidden/>
          </w:rPr>
          <w:delText>82</w:delText>
        </w:r>
        <w:r w:rsidR="00636F98" w:rsidDel="000A3E8D">
          <w:rPr>
            <w:noProof/>
            <w:webHidden/>
          </w:rPr>
          <w:fldChar w:fldCharType="end"/>
        </w:r>
        <w:r w:rsidDel="000A3E8D">
          <w:rPr>
            <w:noProof/>
          </w:rPr>
          <w:fldChar w:fldCharType="end"/>
        </w:r>
      </w:del>
    </w:p>
    <w:p w14:paraId="40DF0918" w14:textId="3BCEB3F7" w:rsidR="00636F98" w:rsidDel="000A3E8D" w:rsidRDefault="000A3E8D">
      <w:pPr>
        <w:pStyle w:val="TableofFigures"/>
        <w:tabs>
          <w:tab w:val="right" w:leader="dot" w:pos="9346"/>
        </w:tabs>
        <w:rPr>
          <w:del w:id="528" w:author="Houyem Rais" w:date="2024-02-22T15:17:00Z"/>
          <w:rFonts w:asciiTheme="minorHAnsi" w:eastAsiaTheme="minorEastAsia" w:hAnsiTheme="minorHAnsi" w:cstheme="minorBidi"/>
          <w:noProof/>
          <w:kern w:val="2"/>
          <w:lang w:eastAsia="fr-FR"/>
          <w14:ligatures w14:val="standardContextual"/>
        </w:rPr>
      </w:pPr>
      <w:del w:id="529" w:author="Houyem Rais" w:date="2024-02-22T15:17:00Z">
        <w:r w:rsidDel="000A3E8D">
          <w:fldChar w:fldCharType="begin"/>
        </w:r>
        <w:r w:rsidDel="000A3E8D">
          <w:delInstrText>HYPERLINK \l "_Toc144481103"</w:delInstrText>
        </w:r>
        <w:r w:rsidDel="000A3E8D">
          <w:fldChar w:fldCharType="separate"/>
        </w:r>
        <w:r w:rsidR="00636F98" w:rsidRPr="00AF3513" w:rsidDel="000A3E8D">
          <w:rPr>
            <w:rStyle w:val="Hyperlink"/>
            <w:noProof/>
          </w:rPr>
          <w:delText>Tableau 35</w:delText>
        </w:r>
        <w:r w:rsidR="00636F98" w:rsidRPr="00AF3513" w:rsidDel="000A3E8D">
          <w:rPr>
            <w:rStyle w:val="Hyperlink"/>
            <w:rFonts w:cstheme="minorHAnsi"/>
            <w:iCs/>
            <w:noProof/>
          </w:rPr>
          <w:delText xml:space="preserve"> Emplois et ressources à la fin de la période de construction – Option 2 - contrat de partenariat (Partenaire privé) – Variante B - 2 tabliers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_Toc144481103 \h </w:delInstrText>
        </w:r>
        <w:r w:rsidR="00636F98" w:rsidDel="000A3E8D">
          <w:rPr>
            <w:noProof/>
            <w:webHidden/>
          </w:rPr>
        </w:r>
        <w:r w:rsidR="00636F98" w:rsidDel="000A3E8D">
          <w:rPr>
            <w:noProof/>
            <w:webHidden/>
          </w:rPr>
          <w:fldChar w:fldCharType="separate"/>
        </w:r>
        <w:r w:rsidR="00372AC2" w:rsidDel="000A3E8D">
          <w:rPr>
            <w:noProof/>
            <w:webHidden/>
          </w:rPr>
          <w:delText>83</w:delText>
        </w:r>
        <w:r w:rsidR="00636F98" w:rsidDel="000A3E8D">
          <w:rPr>
            <w:noProof/>
            <w:webHidden/>
          </w:rPr>
          <w:fldChar w:fldCharType="end"/>
        </w:r>
        <w:r w:rsidDel="000A3E8D">
          <w:rPr>
            <w:noProof/>
          </w:rPr>
          <w:fldChar w:fldCharType="end"/>
        </w:r>
      </w:del>
    </w:p>
    <w:p w14:paraId="476CAA25" w14:textId="307CC0B6" w:rsidR="00636F98" w:rsidDel="000A3E8D" w:rsidRDefault="000A3E8D">
      <w:pPr>
        <w:pStyle w:val="TableofFigures"/>
        <w:tabs>
          <w:tab w:val="right" w:leader="dot" w:pos="9346"/>
        </w:tabs>
        <w:rPr>
          <w:del w:id="530" w:author="Houyem Rais" w:date="2024-02-22T15:17:00Z"/>
          <w:rFonts w:asciiTheme="minorHAnsi" w:eastAsiaTheme="minorEastAsia" w:hAnsiTheme="minorHAnsi" w:cstheme="minorBidi"/>
          <w:noProof/>
          <w:kern w:val="2"/>
          <w:lang w:eastAsia="fr-FR"/>
          <w14:ligatures w14:val="standardContextual"/>
        </w:rPr>
      </w:pPr>
      <w:del w:id="531" w:author="Houyem Rais" w:date="2024-02-22T15:17:00Z">
        <w:r w:rsidDel="000A3E8D">
          <w:fldChar w:fldCharType="begin"/>
        </w:r>
        <w:r w:rsidDel="000A3E8D">
          <w:delInstrText>HYPERLINK \l "_Toc144481104"</w:delInstrText>
        </w:r>
        <w:r w:rsidDel="000A3E8D">
          <w:fldChar w:fldCharType="separate"/>
        </w:r>
        <w:r w:rsidR="00636F98" w:rsidRPr="00AF3513" w:rsidDel="000A3E8D">
          <w:rPr>
            <w:rStyle w:val="Hyperlink"/>
            <w:noProof/>
          </w:rPr>
          <w:delText>Tableau 36 Emplois et ressources à la fin de la période de construction – Option 3 – EPC+F + Contrat d’E&amp;M (Partenaire public) – Variante B - 2 tabliers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_Toc144481104 \h </w:delInstrText>
        </w:r>
        <w:r w:rsidR="00636F98" w:rsidDel="000A3E8D">
          <w:rPr>
            <w:noProof/>
            <w:webHidden/>
          </w:rPr>
        </w:r>
        <w:r w:rsidR="00636F98" w:rsidDel="000A3E8D">
          <w:rPr>
            <w:noProof/>
            <w:webHidden/>
          </w:rPr>
          <w:fldChar w:fldCharType="separate"/>
        </w:r>
        <w:r w:rsidR="00372AC2" w:rsidDel="000A3E8D">
          <w:rPr>
            <w:noProof/>
            <w:webHidden/>
          </w:rPr>
          <w:delText>84</w:delText>
        </w:r>
        <w:r w:rsidR="00636F98" w:rsidDel="000A3E8D">
          <w:rPr>
            <w:noProof/>
            <w:webHidden/>
          </w:rPr>
          <w:fldChar w:fldCharType="end"/>
        </w:r>
        <w:r w:rsidDel="000A3E8D">
          <w:rPr>
            <w:noProof/>
          </w:rPr>
          <w:fldChar w:fldCharType="end"/>
        </w:r>
      </w:del>
    </w:p>
    <w:p w14:paraId="2EC831C6" w14:textId="696D45D8" w:rsidR="00636F98" w:rsidDel="000A3E8D" w:rsidRDefault="000A3E8D">
      <w:pPr>
        <w:pStyle w:val="TableofFigures"/>
        <w:tabs>
          <w:tab w:val="right" w:leader="dot" w:pos="9346"/>
        </w:tabs>
        <w:rPr>
          <w:del w:id="532" w:author="Houyem Rais" w:date="2024-02-22T15:17:00Z"/>
          <w:rFonts w:asciiTheme="minorHAnsi" w:eastAsiaTheme="minorEastAsia" w:hAnsiTheme="minorHAnsi" w:cstheme="minorBidi"/>
          <w:noProof/>
          <w:kern w:val="2"/>
          <w:lang w:eastAsia="fr-FR"/>
          <w14:ligatures w14:val="standardContextual"/>
        </w:rPr>
      </w:pPr>
      <w:del w:id="533" w:author="Houyem Rais" w:date="2024-02-22T15:17:00Z">
        <w:r w:rsidDel="000A3E8D">
          <w:fldChar w:fldCharType="begin"/>
        </w:r>
        <w:r w:rsidDel="000A3E8D">
          <w:delInstrText>HYPERLINK \l "_Toc144481105"</w:delInstrText>
        </w:r>
        <w:r w:rsidDel="000A3E8D">
          <w:fldChar w:fldCharType="separate"/>
        </w:r>
        <w:r w:rsidR="00636F98" w:rsidRPr="00AF3513" w:rsidDel="000A3E8D">
          <w:rPr>
            <w:rStyle w:val="Hyperlink"/>
            <w:noProof/>
          </w:rPr>
          <w:delText>Tableau 37 Emplois et ressources à la fin de la période de construction – Option 1 – Concession sans subvention (Partenaire privé) – Variante D1 - 1 tablier</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_Toc144481105 \h </w:delInstrText>
        </w:r>
        <w:r w:rsidR="00636F98" w:rsidDel="000A3E8D">
          <w:rPr>
            <w:noProof/>
            <w:webHidden/>
          </w:rPr>
        </w:r>
        <w:r w:rsidR="00636F98" w:rsidDel="000A3E8D">
          <w:rPr>
            <w:noProof/>
            <w:webHidden/>
          </w:rPr>
          <w:fldChar w:fldCharType="separate"/>
        </w:r>
        <w:r w:rsidR="00372AC2" w:rsidDel="000A3E8D">
          <w:rPr>
            <w:noProof/>
            <w:webHidden/>
          </w:rPr>
          <w:delText>85</w:delText>
        </w:r>
        <w:r w:rsidR="00636F98" w:rsidDel="000A3E8D">
          <w:rPr>
            <w:noProof/>
            <w:webHidden/>
          </w:rPr>
          <w:fldChar w:fldCharType="end"/>
        </w:r>
        <w:r w:rsidDel="000A3E8D">
          <w:rPr>
            <w:noProof/>
          </w:rPr>
          <w:fldChar w:fldCharType="end"/>
        </w:r>
      </w:del>
    </w:p>
    <w:p w14:paraId="512A34B9" w14:textId="71A54E33" w:rsidR="00636F98" w:rsidDel="000A3E8D" w:rsidRDefault="000A3E8D">
      <w:pPr>
        <w:pStyle w:val="TableofFigures"/>
        <w:tabs>
          <w:tab w:val="right" w:leader="dot" w:pos="9346"/>
        </w:tabs>
        <w:rPr>
          <w:del w:id="534" w:author="Houyem Rais" w:date="2024-02-22T15:17:00Z"/>
          <w:rFonts w:asciiTheme="minorHAnsi" w:eastAsiaTheme="minorEastAsia" w:hAnsiTheme="minorHAnsi" w:cstheme="minorBidi"/>
          <w:noProof/>
          <w:kern w:val="2"/>
          <w:lang w:eastAsia="fr-FR"/>
          <w14:ligatures w14:val="standardContextual"/>
        </w:rPr>
      </w:pPr>
      <w:del w:id="535" w:author="Houyem Rais" w:date="2024-02-22T15:17:00Z">
        <w:r w:rsidDel="000A3E8D">
          <w:fldChar w:fldCharType="begin"/>
        </w:r>
        <w:r w:rsidDel="000A3E8D">
          <w:delInstrText>HYPERLINK \l "_Toc144481106"</w:delInstrText>
        </w:r>
        <w:r w:rsidDel="000A3E8D">
          <w:fldChar w:fldCharType="separate"/>
        </w:r>
        <w:r w:rsidR="00636F98" w:rsidRPr="00AF3513" w:rsidDel="000A3E8D">
          <w:rPr>
            <w:rStyle w:val="Hyperlink"/>
            <w:noProof/>
          </w:rPr>
          <w:delText>Tableau 38 Emplois et ressources à la fin de la période de construction – Option 1 – Concession avec subvention (Partenaire privé) – Variante D1 - 1 tablier</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_Toc144481106 \h </w:delInstrText>
        </w:r>
        <w:r w:rsidR="00636F98" w:rsidDel="000A3E8D">
          <w:rPr>
            <w:noProof/>
            <w:webHidden/>
          </w:rPr>
        </w:r>
        <w:r w:rsidR="00636F98" w:rsidDel="000A3E8D">
          <w:rPr>
            <w:noProof/>
            <w:webHidden/>
          </w:rPr>
          <w:fldChar w:fldCharType="separate"/>
        </w:r>
        <w:r w:rsidR="00372AC2" w:rsidDel="000A3E8D">
          <w:rPr>
            <w:noProof/>
            <w:webHidden/>
          </w:rPr>
          <w:delText>86</w:delText>
        </w:r>
        <w:r w:rsidR="00636F98" w:rsidDel="000A3E8D">
          <w:rPr>
            <w:noProof/>
            <w:webHidden/>
          </w:rPr>
          <w:fldChar w:fldCharType="end"/>
        </w:r>
        <w:r w:rsidDel="000A3E8D">
          <w:rPr>
            <w:noProof/>
          </w:rPr>
          <w:fldChar w:fldCharType="end"/>
        </w:r>
      </w:del>
    </w:p>
    <w:p w14:paraId="5B357519" w14:textId="7B28D664" w:rsidR="00636F98" w:rsidDel="000A3E8D" w:rsidRDefault="000A3E8D">
      <w:pPr>
        <w:pStyle w:val="TableofFigures"/>
        <w:tabs>
          <w:tab w:val="right" w:leader="dot" w:pos="9346"/>
        </w:tabs>
        <w:rPr>
          <w:del w:id="536" w:author="Houyem Rais" w:date="2024-02-22T15:17:00Z"/>
          <w:rFonts w:asciiTheme="minorHAnsi" w:eastAsiaTheme="minorEastAsia" w:hAnsiTheme="minorHAnsi" w:cstheme="minorBidi"/>
          <w:noProof/>
          <w:kern w:val="2"/>
          <w:lang w:eastAsia="fr-FR"/>
          <w14:ligatures w14:val="standardContextual"/>
        </w:rPr>
      </w:pPr>
      <w:del w:id="537" w:author="Houyem Rais" w:date="2024-02-22T15:17:00Z">
        <w:r w:rsidDel="000A3E8D">
          <w:fldChar w:fldCharType="begin"/>
        </w:r>
        <w:r w:rsidDel="000A3E8D">
          <w:delInstrText>HYPERLINK \l "_Toc144481107"</w:delInstrText>
        </w:r>
        <w:r w:rsidDel="000A3E8D">
          <w:fldChar w:fldCharType="separate"/>
        </w:r>
        <w:r w:rsidR="00636F98" w:rsidRPr="00AF3513" w:rsidDel="000A3E8D">
          <w:rPr>
            <w:rStyle w:val="Hyperlink"/>
            <w:noProof/>
          </w:rPr>
          <w:delText>Tableau 39 Emplois et ressources à la fin de la période de construction – Option 2 - contrat de partenariat (Partenaire privé) – Variante D1 - 1 tablier</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_Toc144481107 \h </w:delInstrText>
        </w:r>
        <w:r w:rsidR="00636F98" w:rsidDel="000A3E8D">
          <w:rPr>
            <w:noProof/>
            <w:webHidden/>
          </w:rPr>
        </w:r>
        <w:r w:rsidR="00636F98" w:rsidDel="000A3E8D">
          <w:rPr>
            <w:noProof/>
            <w:webHidden/>
          </w:rPr>
          <w:fldChar w:fldCharType="separate"/>
        </w:r>
        <w:r w:rsidR="00372AC2" w:rsidDel="000A3E8D">
          <w:rPr>
            <w:noProof/>
            <w:webHidden/>
          </w:rPr>
          <w:delText>88</w:delText>
        </w:r>
        <w:r w:rsidR="00636F98" w:rsidDel="000A3E8D">
          <w:rPr>
            <w:noProof/>
            <w:webHidden/>
          </w:rPr>
          <w:fldChar w:fldCharType="end"/>
        </w:r>
        <w:r w:rsidDel="000A3E8D">
          <w:rPr>
            <w:noProof/>
          </w:rPr>
          <w:fldChar w:fldCharType="end"/>
        </w:r>
      </w:del>
    </w:p>
    <w:p w14:paraId="2CDA1C65" w14:textId="1EA1C568" w:rsidR="00636F98" w:rsidDel="000A3E8D" w:rsidRDefault="000A3E8D">
      <w:pPr>
        <w:pStyle w:val="TableofFigures"/>
        <w:tabs>
          <w:tab w:val="right" w:leader="dot" w:pos="9346"/>
        </w:tabs>
        <w:rPr>
          <w:del w:id="538" w:author="Houyem Rais" w:date="2024-02-22T15:17:00Z"/>
          <w:rFonts w:asciiTheme="minorHAnsi" w:eastAsiaTheme="minorEastAsia" w:hAnsiTheme="minorHAnsi" w:cstheme="minorBidi"/>
          <w:noProof/>
          <w:kern w:val="2"/>
          <w:lang w:eastAsia="fr-FR"/>
          <w14:ligatures w14:val="standardContextual"/>
        </w:rPr>
      </w:pPr>
      <w:del w:id="539" w:author="Houyem Rais" w:date="2024-02-22T15:17:00Z">
        <w:r w:rsidDel="000A3E8D">
          <w:fldChar w:fldCharType="begin"/>
        </w:r>
        <w:r w:rsidDel="000A3E8D">
          <w:delInstrText>HYPERLINK \l "_Toc144481108"</w:delInstrText>
        </w:r>
        <w:r w:rsidDel="000A3E8D">
          <w:fldChar w:fldCharType="separate"/>
        </w:r>
        <w:r w:rsidR="00636F98" w:rsidRPr="00AF3513" w:rsidDel="000A3E8D">
          <w:rPr>
            <w:rStyle w:val="Hyperlink"/>
            <w:noProof/>
          </w:rPr>
          <w:delText>Tableau 40 Emplois et ressources à la fin de la période de construction – Option 3 – EPC+F + Contrat d’E&amp;M (Partenaire public) – Variante D1 - 1 tablier</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_Toc144481108 \h </w:delInstrText>
        </w:r>
        <w:r w:rsidR="00636F98" w:rsidDel="000A3E8D">
          <w:rPr>
            <w:noProof/>
            <w:webHidden/>
          </w:rPr>
        </w:r>
        <w:r w:rsidR="00636F98" w:rsidDel="000A3E8D">
          <w:rPr>
            <w:noProof/>
            <w:webHidden/>
          </w:rPr>
          <w:fldChar w:fldCharType="separate"/>
        </w:r>
        <w:r w:rsidR="00372AC2" w:rsidDel="000A3E8D">
          <w:rPr>
            <w:noProof/>
            <w:webHidden/>
          </w:rPr>
          <w:delText>89</w:delText>
        </w:r>
        <w:r w:rsidR="00636F98" w:rsidDel="000A3E8D">
          <w:rPr>
            <w:noProof/>
            <w:webHidden/>
          </w:rPr>
          <w:fldChar w:fldCharType="end"/>
        </w:r>
        <w:r w:rsidDel="000A3E8D">
          <w:rPr>
            <w:noProof/>
          </w:rPr>
          <w:fldChar w:fldCharType="end"/>
        </w:r>
      </w:del>
    </w:p>
    <w:p w14:paraId="46802023" w14:textId="6D510D6C" w:rsidR="00636F98" w:rsidDel="000A3E8D" w:rsidRDefault="000A3E8D">
      <w:pPr>
        <w:pStyle w:val="TableofFigures"/>
        <w:tabs>
          <w:tab w:val="right" w:leader="dot" w:pos="9346"/>
        </w:tabs>
        <w:rPr>
          <w:del w:id="540" w:author="Houyem Rais" w:date="2024-02-22T15:17:00Z"/>
          <w:rFonts w:asciiTheme="minorHAnsi" w:eastAsiaTheme="minorEastAsia" w:hAnsiTheme="minorHAnsi" w:cstheme="minorBidi"/>
          <w:noProof/>
          <w:kern w:val="2"/>
          <w:lang w:eastAsia="fr-FR"/>
          <w14:ligatures w14:val="standardContextual"/>
        </w:rPr>
      </w:pPr>
      <w:del w:id="541" w:author="Houyem Rais" w:date="2024-02-22T15:17:00Z">
        <w:r w:rsidDel="000A3E8D">
          <w:fldChar w:fldCharType="begin"/>
        </w:r>
        <w:r w:rsidDel="000A3E8D">
          <w:delInstrText>HYPERLINK \l "_Toc144481109"</w:delInstrText>
        </w:r>
        <w:r w:rsidDel="000A3E8D">
          <w:fldChar w:fldCharType="separate"/>
        </w:r>
        <w:r w:rsidR="00636F98" w:rsidRPr="00AF3513" w:rsidDel="000A3E8D">
          <w:rPr>
            <w:rStyle w:val="Hyperlink"/>
            <w:noProof/>
          </w:rPr>
          <w:delText>Tableau 41 Emplois et ressources à la fin de la période de construction – Option 1 – Concession sans subvention (Partenaire privé) – Variante D1 - 2 tabliers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_Toc144481109 \h </w:delInstrText>
        </w:r>
        <w:r w:rsidR="00636F98" w:rsidDel="000A3E8D">
          <w:rPr>
            <w:noProof/>
            <w:webHidden/>
          </w:rPr>
        </w:r>
        <w:r w:rsidR="00636F98" w:rsidDel="000A3E8D">
          <w:rPr>
            <w:noProof/>
            <w:webHidden/>
          </w:rPr>
          <w:fldChar w:fldCharType="separate"/>
        </w:r>
        <w:r w:rsidR="00372AC2" w:rsidDel="000A3E8D">
          <w:rPr>
            <w:noProof/>
            <w:webHidden/>
          </w:rPr>
          <w:delText>90</w:delText>
        </w:r>
        <w:r w:rsidR="00636F98" w:rsidDel="000A3E8D">
          <w:rPr>
            <w:noProof/>
            <w:webHidden/>
          </w:rPr>
          <w:fldChar w:fldCharType="end"/>
        </w:r>
        <w:r w:rsidDel="000A3E8D">
          <w:rPr>
            <w:noProof/>
          </w:rPr>
          <w:fldChar w:fldCharType="end"/>
        </w:r>
      </w:del>
    </w:p>
    <w:p w14:paraId="3C5DC990" w14:textId="7A96A4FA" w:rsidR="00636F98" w:rsidDel="000A3E8D" w:rsidRDefault="000A3E8D">
      <w:pPr>
        <w:pStyle w:val="TableofFigures"/>
        <w:tabs>
          <w:tab w:val="right" w:leader="dot" w:pos="9346"/>
        </w:tabs>
        <w:rPr>
          <w:del w:id="542" w:author="Houyem Rais" w:date="2024-02-22T15:17:00Z"/>
          <w:rFonts w:asciiTheme="minorHAnsi" w:eastAsiaTheme="minorEastAsia" w:hAnsiTheme="minorHAnsi" w:cstheme="minorBidi"/>
          <w:noProof/>
          <w:kern w:val="2"/>
          <w:lang w:eastAsia="fr-FR"/>
          <w14:ligatures w14:val="standardContextual"/>
        </w:rPr>
      </w:pPr>
      <w:del w:id="543" w:author="Houyem Rais" w:date="2024-02-22T15:17:00Z">
        <w:r w:rsidDel="000A3E8D">
          <w:fldChar w:fldCharType="begin"/>
        </w:r>
        <w:r w:rsidDel="000A3E8D">
          <w:delInstrText>HYPERLINK \l "_Toc144481110"</w:delInstrText>
        </w:r>
        <w:r w:rsidDel="000A3E8D">
          <w:fldChar w:fldCharType="separate"/>
        </w:r>
        <w:r w:rsidR="00636F98" w:rsidRPr="00AF3513" w:rsidDel="000A3E8D">
          <w:rPr>
            <w:rStyle w:val="Hyperlink"/>
            <w:noProof/>
          </w:rPr>
          <w:delText>Tableau 42 Emplois et ressources à la fin de la période de construction – Option 1 – Concession avec subvention (Partenaire privé) – Variante D1 - 2 tabliers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_Toc144481110 \h </w:delInstrText>
        </w:r>
        <w:r w:rsidR="00636F98" w:rsidDel="000A3E8D">
          <w:rPr>
            <w:noProof/>
            <w:webHidden/>
          </w:rPr>
        </w:r>
        <w:r w:rsidR="00636F98" w:rsidDel="000A3E8D">
          <w:rPr>
            <w:noProof/>
            <w:webHidden/>
          </w:rPr>
          <w:fldChar w:fldCharType="separate"/>
        </w:r>
        <w:r w:rsidR="00372AC2" w:rsidDel="000A3E8D">
          <w:rPr>
            <w:noProof/>
            <w:webHidden/>
          </w:rPr>
          <w:delText>91</w:delText>
        </w:r>
        <w:r w:rsidR="00636F98" w:rsidDel="000A3E8D">
          <w:rPr>
            <w:noProof/>
            <w:webHidden/>
          </w:rPr>
          <w:fldChar w:fldCharType="end"/>
        </w:r>
        <w:r w:rsidDel="000A3E8D">
          <w:rPr>
            <w:noProof/>
          </w:rPr>
          <w:fldChar w:fldCharType="end"/>
        </w:r>
      </w:del>
    </w:p>
    <w:p w14:paraId="750A73E6" w14:textId="7AAA3726" w:rsidR="00636F98" w:rsidDel="000A3E8D" w:rsidRDefault="000A3E8D">
      <w:pPr>
        <w:pStyle w:val="TableofFigures"/>
        <w:tabs>
          <w:tab w:val="right" w:leader="dot" w:pos="9346"/>
        </w:tabs>
        <w:rPr>
          <w:del w:id="544" w:author="Houyem Rais" w:date="2024-02-22T15:17:00Z"/>
          <w:rFonts w:asciiTheme="minorHAnsi" w:eastAsiaTheme="minorEastAsia" w:hAnsiTheme="minorHAnsi" w:cstheme="minorBidi"/>
          <w:noProof/>
          <w:kern w:val="2"/>
          <w:lang w:eastAsia="fr-FR"/>
          <w14:ligatures w14:val="standardContextual"/>
        </w:rPr>
      </w:pPr>
      <w:del w:id="545" w:author="Houyem Rais" w:date="2024-02-22T15:17:00Z">
        <w:r w:rsidDel="000A3E8D">
          <w:fldChar w:fldCharType="begin"/>
        </w:r>
        <w:r w:rsidDel="000A3E8D">
          <w:delInstrText>HYPERLINK \l "_Toc144481111"</w:delInstrText>
        </w:r>
        <w:r w:rsidDel="000A3E8D">
          <w:fldChar w:fldCharType="separate"/>
        </w:r>
        <w:r w:rsidR="00636F98" w:rsidRPr="00AF3513" w:rsidDel="000A3E8D">
          <w:rPr>
            <w:rStyle w:val="Hyperlink"/>
            <w:noProof/>
          </w:rPr>
          <w:delText>Tableau 43 Emplois et ressources à la fin de la période de construction – Option 2 - contrat de partenariat (Partenaire privé) - Variante D1 – 2 tabliers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_Toc144481111 \h </w:delInstrText>
        </w:r>
        <w:r w:rsidR="00636F98" w:rsidDel="000A3E8D">
          <w:rPr>
            <w:noProof/>
            <w:webHidden/>
          </w:rPr>
        </w:r>
        <w:r w:rsidR="00636F98" w:rsidDel="000A3E8D">
          <w:rPr>
            <w:noProof/>
            <w:webHidden/>
          </w:rPr>
          <w:fldChar w:fldCharType="separate"/>
        </w:r>
        <w:r w:rsidR="00372AC2" w:rsidDel="000A3E8D">
          <w:rPr>
            <w:noProof/>
            <w:webHidden/>
          </w:rPr>
          <w:delText>92</w:delText>
        </w:r>
        <w:r w:rsidR="00636F98" w:rsidDel="000A3E8D">
          <w:rPr>
            <w:noProof/>
            <w:webHidden/>
          </w:rPr>
          <w:fldChar w:fldCharType="end"/>
        </w:r>
        <w:r w:rsidDel="000A3E8D">
          <w:rPr>
            <w:noProof/>
          </w:rPr>
          <w:fldChar w:fldCharType="end"/>
        </w:r>
      </w:del>
    </w:p>
    <w:p w14:paraId="2D0D2F8C" w14:textId="5893FF99" w:rsidR="00636F98" w:rsidDel="000A3E8D" w:rsidRDefault="000A3E8D">
      <w:pPr>
        <w:pStyle w:val="TableofFigures"/>
        <w:tabs>
          <w:tab w:val="right" w:leader="dot" w:pos="9346"/>
        </w:tabs>
        <w:rPr>
          <w:del w:id="546" w:author="Houyem Rais" w:date="2024-02-22T15:17:00Z"/>
          <w:rFonts w:asciiTheme="minorHAnsi" w:eastAsiaTheme="minorEastAsia" w:hAnsiTheme="minorHAnsi" w:cstheme="minorBidi"/>
          <w:noProof/>
          <w:kern w:val="2"/>
          <w:lang w:eastAsia="fr-FR"/>
          <w14:ligatures w14:val="standardContextual"/>
        </w:rPr>
      </w:pPr>
      <w:del w:id="547" w:author="Houyem Rais" w:date="2024-02-22T15:17:00Z">
        <w:r w:rsidDel="000A3E8D">
          <w:fldChar w:fldCharType="begin"/>
        </w:r>
        <w:r w:rsidDel="000A3E8D">
          <w:delInstrText>HYPERLINK \l "_Toc144481112"</w:delInstrText>
        </w:r>
        <w:r w:rsidDel="000A3E8D">
          <w:fldChar w:fldCharType="separate"/>
        </w:r>
        <w:r w:rsidR="00636F98" w:rsidRPr="00AF3513" w:rsidDel="000A3E8D">
          <w:rPr>
            <w:rStyle w:val="Hyperlink"/>
            <w:noProof/>
          </w:rPr>
          <w:delText>Tableau 44 Emplois et ressources à la fin de la période de construction – Option 3 – EPC+F + Contrat d’E&amp;M (Partenaire public) - Variante D1 – 2 tabliers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_Toc144481112 \h </w:delInstrText>
        </w:r>
        <w:r w:rsidR="00636F98" w:rsidDel="000A3E8D">
          <w:rPr>
            <w:noProof/>
            <w:webHidden/>
          </w:rPr>
        </w:r>
        <w:r w:rsidR="00636F98" w:rsidDel="000A3E8D">
          <w:rPr>
            <w:noProof/>
            <w:webHidden/>
          </w:rPr>
          <w:fldChar w:fldCharType="separate"/>
        </w:r>
        <w:r w:rsidR="00372AC2" w:rsidDel="000A3E8D">
          <w:rPr>
            <w:noProof/>
            <w:webHidden/>
          </w:rPr>
          <w:delText>93</w:delText>
        </w:r>
        <w:r w:rsidR="00636F98" w:rsidDel="000A3E8D">
          <w:rPr>
            <w:noProof/>
            <w:webHidden/>
          </w:rPr>
          <w:fldChar w:fldCharType="end"/>
        </w:r>
        <w:r w:rsidDel="000A3E8D">
          <w:rPr>
            <w:noProof/>
          </w:rPr>
          <w:fldChar w:fldCharType="end"/>
        </w:r>
      </w:del>
    </w:p>
    <w:p w14:paraId="6DE5E466" w14:textId="33F456C7" w:rsidR="00636F98" w:rsidDel="000A3E8D" w:rsidRDefault="000A3E8D">
      <w:pPr>
        <w:pStyle w:val="TableofFigures"/>
        <w:tabs>
          <w:tab w:val="right" w:leader="dot" w:pos="9346"/>
        </w:tabs>
        <w:rPr>
          <w:del w:id="548" w:author="Houyem Rais" w:date="2024-02-22T15:17:00Z"/>
          <w:rFonts w:asciiTheme="minorHAnsi" w:eastAsiaTheme="minorEastAsia" w:hAnsiTheme="minorHAnsi" w:cstheme="minorBidi"/>
          <w:noProof/>
          <w:kern w:val="2"/>
          <w:lang w:eastAsia="fr-FR"/>
          <w14:ligatures w14:val="standardContextual"/>
        </w:rPr>
      </w:pPr>
      <w:del w:id="549" w:author="Houyem Rais" w:date="2024-02-22T15:17:00Z">
        <w:r w:rsidDel="000A3E8D">
          <w:fldChar w:fldCharType="begin"/>
        </w:r>
        <w:r w:rsidDel="000A3E8D">
          <w:delInstrText>HYPERLINK \l "_Toc144481113"</w:delInstrText>
        </w:r>
        <w:r w:rsidDel="000A3E8D">
          <w:fldChar w:fldCharType="separate"/>
        </w:r>
        <w:r w:rsidR="00636F98" w:rsidRPr="00AF3513" w:rsidDel="000A3E8D">
          <w:rPr>
            <w:rStyle w:val="Hyperlink"/>
            <w:noProof/>
          </w:rPr>
          <w:delText>Tableau 45 : Exemples de probabilités d’occurrence et descriptions</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_Toc144481113 \h </w:delInstrText>
        </w:r>
        <w:r w:rsidR="00636F98" w:rsidDel="000A3E8D">
          <w:rPr>
            <w:noProof/>
            <w:webHidden/>
          </w:rPr>
        </w:r>
        <w:r w:rsidR="00636F98" w:rsidDel="000A3E8D">
          <w:rPr>
            <w:noProof/>
            <w:webHidden/>
          </w:rPr>
          <w:fldChar w:fldCharType="separate"/>
        </w:r>
        <w:r w:rsidR="00372AC2" w:rsidDel="000A3E8D">
          <w:rPr>
            <w:noProof/>
            <w:webHidden/>
          </w:rPr>
          <w:delText>97</w:delText>
        </w:r>
        <w:r w:rsidR="00636F98" w:rsidDel="000A3E8D">
          <w:rPr>
            <w:noProof/>
            <w:webHidden/>
          </w:rPr>
          <w:fldChar w:fldCharType="end"/>
        </w:r>
        <w:r w:rsidDel="000A3E8D">
          <w:rPr>
            <w:noProof/>
          </w:rPr>
          <w:fldChar w:fldCharType="end"/>
        </w:r>
      </w:del>
    </w:p>
    <w:p w14:paraId="27781564" w14:textId="4CD430EE" w:rsidR="00636F98" w:rsidDel="000A3E8D" w:rsidRDefault="000A3E8D">
      <w:pPr>
        <w:pStyle w:val="TableofFigures"/>
        <w:tabs>
          <w:tab w:val="right" w:leader="dot" w:pos="9346"/>
        </w:tabs>
        <w:rPr>
          <w:del w:id="550" w:author="Houyem Rais" w:date="2024-02-22T15:17:00Z"/>
          <w:rFonts w:asciiTheme="minorHAnsi" w:eastAsiaTheme="minorEastAsia" w:hAnsiTheme="minorHAnsi" w:cstheme="minorBidi"/>
          <w:noProof/>
          <w:kern w:val="2"/>
          <w:lang w:eastAsia="fr-FR"/>
          <w14:ligatures w14:val="standardContextual"/>
        </w:rPr>
      </w:pPr>
      <w:del w:id="551" w:author="Houyem Rais" w:date="2024-02-22T15:17:00Z">
        <w:r w:rsidDel="000A3E8D">
          <w:fldChar w:fldCharType="begin"/>
        </w:r>
        <w:r w:rsidDel="000A3E8D">
          <w:delInstrText>HYPERLINK \l "_Toc144481114"</w:delInstrText>
        </w:r>
        <w:r w:rsidDel="000A3E8D">
          <w:fldChar w:fldCharType="separate"/>
        </w:r>
        <w:r w:rsidR="00636F98" w:rsidRPr="00AF3513" w:rsidDel="000A3E8D">
          <w:rPr>
            <w:rStyle w:val="Hyperlink"/>
            <w:noProof/>
          </w:rPr>
          <w:delText>Tableau 46 Coût du projet ajusté au risque pour l’Etat en marché public (Comparateur du Secteur Public)</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_Toc144481114 \h </w:delInstrText>
        </w:r>
        <w:r w:rsidR="00636F98" w:rsidDel="000A3E8D">
          <w:rPr>
            <w:noProof/>
            <w:webHidden/>
          </w:rPr>
        </w:r>
        <w:r w:rsidR="00636F98" w:rsidDel="000A3E8D">
          <w:rPr>
            <w:noProof/>
            <w:webHidden/>
          </w:rPr>
          <w:fldChar w:fldCharType="separate"/>
        </w:r>
        <w:r w:rsidR="00372AC2" w:rsidDel="000A3E8D">
          <w:rPr>
            <w:noProof/>
            <w:webHidden/>
          </w:rPr>
          <w:delText>98</w:delText>
        </w:r>
        <w:r w:rsidR="00636F98" w:rsidDel="000A3E8D">
          <w:rPr>
            <w:noProof/>
            <w:webHidden/>
          </w:rPr>
          <w:fldChar w:fldCharType="end"/>
        </w:r>
        <w:r w:rsidDel="000A3E8D">
          <w:rPr>
            <w:noProof/>
          </w:rPr>
          <w:fldChar w:fldCharType="end"/>
        </w:r>
      </w:del>
    </w:p>
    <w:p w14:paraId="44D96C61" w14:textId="7FCEC580" w:rsidR="00636F98" w:rsidDel="000A3E8D" w:rsidRDefault="000A3E8D">
      <w:pPr>
        <w:pStyle w:val="TableofFigures"/>
        <w:tabs>
          <w:tab w:val="right" w:leader="dot" w:pos="9346"/>
        </w:tabs>
        <w:rPr>
          <w:del w:id="552" w:author="Houyem Rais" w:date="2024-02-22T15:17:00Z"/>
          <w:rFonts w:asciiTheme="minorHAnsi" w:eastAsiaTheme="minorEastAsia" w:hAnsiTheme="minorHAnsi" w:cstheme="minorBidi"/>
          <w:noProof/>
          <w:kern w:val="2"/>
          <w:lang w:eastAsia="fr-FR"/>
          <w14:ligatures w14:val="standardContextual"/>
        </w:rPr>
      </w:pPr>
      <w:del w:id="553" w:author="Houyem Rais" w:date="2024-02-22T15:17:00Z">
        <w:r w:rsidDel="000A3E8D">
          <w:fldChar w:fldCharType="begin"/>
        </w:r>
        <w:r w:rsidDel="000A3E8D">
          <w:delInstrText>HYPERLINK \l "_Toc144481115"</w:delInstrText>
        </w:r>
        <w:r w:rsidDel="000A3E8D">
          <w:fldChar w:fldCharType="separate"/>
        </w:r>
        <w:r w:rsidR="00636F98" w:rsidRPr="00AF3513" w:rsidDel="000A3E8D">
          <w:rPr>
            <w:rStyle w:val="Hyperlink"/>
            <w:noProof/>
          </w:rPr>
          <w:delText>Tableau 47 VAN et VfM pour l’option concession avec subvention</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_Toc144481115 \h </w:delInstrText>
        </w:r>
        <w:r w:rsidR="00636F98" w:rsidDel="000A3E8D">
          <w:rPr>
            <w:noProof/>
            <w:webHidden/>
          </w:rPr>
        </w:r>
        <w:r w:rsidR="00636F98" w:rsidDel="000A3E8D">
          <w:rPr>
            <w:noProof/>
            <w:webHidden/>
          </w:rPr>
          <w:fldChar w:fldCharType="separate"/>
        </w:r>
        <w:r w:rsidR="00372AC2" w:rsidDel="000A3E8D">
          <w:rPr>
            <w:noProof/>
            <w:webHidden/>
          </w:rPr>
          <w:delText>98</w:delText>
        </w:r>
        <w:r w:rsidR="00636F98" w:rsidDel="000A3E8D">
          <w:rPr>
            <w:noProof/>
            <w:webHidden/>
          </w:rPr>
          <w:fldChar w:fldCharType="end"/>
        </w:r>
        <w:r w:rsidDel="000A3E8D">
          <w:rPr>
            <w:noProof/>
          </w:rPr>
          <w:fldChar w:fldCharType="end"/>
        </w:r>
      </w:del>
    </w:p>
    <w:p w14:paraId="641F90EA" w14:textId="7E961BE7" w:rsidR="00636F98" w:rsidDel="000A3E8D" w:rsidRDefault="000A3E8D">
      <w:pPr>
        <w:pStyle w:val="TableofFigures"/>
        <w:tabs>
          <w:tab w:val="right" w:leader="dot" w:pos="9346"/>
        </w:tabs>
        <w:rPr>
          <w:del w:id="554" w:author="Houyem Rais" w:date="2024-02-22T15:17:00Z"/>
          <w:rFonts w:asciiTheme="minorHAnsi" w:eastAsiaTheme="minorEastAsia" w:hAnsiTheme="minorHAnsi" w:cstheme="minorBidi"/>
          <w:noProof/>
          <w:kern w:val="2"/>
          <w:lang w:eastAsia="fr-FR"/>
          <w14:ligatures w14:val="standardContextual"/>
        </w:rPr>
      </w:pPr>
      <w:del w:id="555" w:author="Houyem Rais" w:date="2024-02-22T15:17:00Z">
        <w:r w:rsidDel="000A3E8D">
          <w:fldChar w:fldCharType="begin"/>
        </w:r>
        <w:r w:rsidDel="000A3E8D">
          <w:delInstrText>HYPERLINK \l "_Toc144481116"</w:delInstrText>
        </w:r>
        <w:r w:rsidDel="000A3E8D">
          <w:fldChar w:fldCharType="separate"/>
        </w:r>
        <w:r w:rsidR="00636F98" w:rsidRPr="00AF3513" w:rsidDel="000A3E8D">
          <w:rPr>
            <w:rStyle w:val="Hyperlink"/>
            <w:noProof/>
          </w:rPr>
          <w:delText>Tableau 48 VAN et VfM pour l’option Contrat de Partenariat</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_Toc144481116 \h </w:delInstrText>
        </w:r>
        <w:r w:rsidR="00636F98" w:rsidDel="000A3E8D">
          <w:rPr>
            <w:noProof/>
            <w:webHidden/>
          </w:rPr>
        </w:r>
        <w:r w:rsidR="00636F98" w:rsidDel="000A3E8D">
          <w:rPr>
            <w:noProof/>
            <w:webHidden/>
          </w:rPr>
          <w:fldChar w:fldCharType="separate"/>
        </w:r>
        <w:r w:rsidR="00372AC2" w:rsidDel="000A3E8D">
          <w:rPr>
            <w:noProof/>
            <w:webHidden/>
          </w:rPr>
          <w:delText>99</w:delText>
        </w:r>
        <w:r w:rsidR="00636F98" w:rsidDel="000A3E8D">
          <w:rPr>
            <w:noProof/>
            <w:webHidden/>
          </w:rPr>
          <w:fldChar w:fldCharType="end"/>
        </w:r>
        <w:r w:rsidDel="000A3E8D">
          <w:rPr>
            <w:noProof/>
          </w:rPr>
          <w:fldChar w:fldCharType="end"/>
        </w:r>
      </w:del>
    </w:p>
    <w:p w14:paraId="2A074C62" w14:textId="46DCA71F" w:rsidR="00636F98" w:rsidDel="000A3E8D" w:rsidRDefault="000A3E8D">
      <w:pPr>
        <w:pStyle w:val="TableofFigures"/>
        <w:tabs>
          <w:tab w:val="right" w:leader="dot" w:pos="9346"/>
        </w:tabs>
        <w:rPr>
          <w:del w:id="556" w:author="Houyem Rais" w:date="2024-02-22T15:17:00Z"/>
          <w:rFonts w:asciiTheme="minorHAnsi" w:eastAsiaTheme="minorEastAsia" w:hAnsiTheme="minorHAnsi" w:cstheme="minorBidi"/>
          <w:noProof/>
          <w:kern w:val="2"/>
          <w:lang w:eastAsia="fr-FR"/>
          <w14:ligatures w14:val="standardContextual"/>
        </w:rPr>
      </w:pPr>
      <w:del w:id="557" w:author="Houyem Rais" w:date="2024-02-22T15:17:00Z">
        <w:r w:rsidDel="000A3E8D">
          <w:fldChar w:fldCharType="begin"/>
        </w:r>
        <w:r w:rsidDel="000A3E8D">
          <w:delInstrText>HYPERLINK \l "_Toc144481117"</w:delInstrText>
        </w:r>
        <w:r w:rsidDel="000A3E8D">
          <w:fldChar w:fldCharType="separate"/>
        </w:r>
        <w:r w:rsidR="00636F98" w:rsidRPr="00AF3513" w:rsidDel="000A3E8D">
          <w:rPr>
            <w:rStyle w:val="Hyperlink"/>
            <w:noProof/>
          </w:rPr>
          <w:delText>Tableau 49 VAN et VfM pour l’option EPC+F</w:delText>
        </w:r>
        <w:r w:rsidR="00636F98" w:rsidDel="000A3E8D">
          <w:rPr>
            <w:noProof/>
            <w:webHidden/>
          </w:rPr>
          <w:tab/>
        </w:r>
        <w:r w:rsidR="00636F98" w:rsidDel="000A3E8D">
          <w:rPr>
            <w:noProof/>
            <w:webHidden/>
          </w:rPr>
          <w:fldChar w:fldCharType="begin"/>
        </w:r>
        <w:r w:rsidR="00636F98" w:rsidDel="000A3E8D">
          <w:rPr>
            <w:noProof/>
            <w:webHidden/>
          </w:rPr>
          <w:delInstrText xml:space="preserve"> PAGEREF _Toc144481117 \h </w:delInstrText>
        </w:r>
        <w:r w:rsidR="00636F98" w:rsidDel="000A3E8D">
          <w:rPr>
            <w:noProof/>
            <w:webHidden/>
          </w:rPr>
        </w:r>
        <w:r w:rsidR="00636F98" w:rsidDel="000A3E8D">
          <w:rPr>
            <w:noProof/>
            <w:webHidden/>
          </w:rPr>
          <w:fldChar w:fldCharType="separate"/>
        </w:r>
        <w:r w:rsidR="00372AC2" w:rsidDel="000A3E8D">
          <w:rPr>
            <w:noProof/>
            <w:webHidden/>
          </w:rPr>
          <w:delText>100</w:delText>
        </w:r>
        <w:r w:rsidR="00636F98" w:rsidDel="000A3E8D">
          <w:rPr>
            <w:noProof/>
            <w:webHidden/>
          </w:rPr>
          <w:fldChar w:fldCharType="end"/>
        </w:r>
        <w:r w:rsidDel="000A3E8D">
          <w:rPr>
            <w:noProof/>
          </w:rPr>
          <w:fldChar w:fldCharType="end"/>
        </w:r>
      </w:del>
    </w:p>
    <w:p w14:paraId="30088A9F" w14:textId="2AAAF1D2" w:rsidR="006C6E09" w:rsidRPr="0075512F" w:rsidDel="000A3E8D" w:rsidRDefault="006C6E09" w:rsidP="009F2817">
      <w:pPr>
        <w:spacing w:before="0" w:line="240" w:lineRule="auto"/>
        <w:rPr>
          <w:del w:id="558" w:author="Houyem Rais" w:date="2024-02-22T15:17:00Z"/>
        </w:rPr>
        <w:sectPr w:rsidR="006C6E09" w:rsidRPr="0075512F" w:rsidDel="000A3E8D" w:rsidSect="00115F39">
          <w:pgSz w:w="11910" w:h="16850"/>
          <w:pgMar w:top="1140" w:right="1278" w:bottom="1240" w:left="1276" w:header="629" w:footer="1043" w:gutter="0"/>
          <w:cols w:space="720"/>
        </w:sectPr>
      </w:pPr>
      <w:del w:id="559" w:author="Houyem Rais" w:date="2024-02-22T15:17:00Z">
        <w:r w:rsidRPr="0075512F" w:rsidDel="000A3E8D">
          <w:fldChar w:fldCharType="end"/>
        </w:r>
      </w:del>
    </w:p>
    <w:p w14:paraId="30088AA0" w14:textId="7B0BCC2B" w:rsidR="000F3654" w:rsidRPr="0075512F" w:rsidDel="000A3E8D" w:rsidRDefault="000F3654">
      <w:pPr>
        <w:pStyle w:val="BodyText"/>
        <w:rPr>
          <w:del w:id="560" w:author="Houyem Rais" w:date="2024-02-22T15:17:00Z"/>
          <w:sz w:val="33"/>
        </w:rPr>
      </w:pPr>
    </w:p>
    <w:p w14:paraId="30088AA1" w14:textId="4D87756D" w:rsidR="000F3654" w:rsidRPr="0075512F" w:rsidDel="000A3E8D" w:rsidRDefault="00507BF6" w:rsidP="00541C00">
      <w:pPr>
        <w:pStyle w:val="Titre1"/>
        <w:rPr>
          <w:del w:id="561" w:author="Houyem Rais" w:date="2024-02-22T15:17:00Z"/>
        </w:rPr>
      </w:pPr>
      <w:bookmarkStart w:id="562" w:name="_Toc136949930"/>
      <w:bookmarkStart w:id="563" w:name="_Toc137137717"/>
      <w:bookmarkStart w:id="564" w:name="_Toc141255573"/>
      <w:bookmarkStart w:id="565" w:name="_Toc141255892"/>
      <w:bookmarkStart w:id="566" w:name="_Toc142174650"/>
      <w:del w:id="567" w:author="Houyem Rais" w:date="2024-02-22T15:17:00Z">
        <w:r w:rsidRPr="0075512F" w:rsidDel="000A3E8D">
          <w:delText>LISTE DES FIGURES</w:delText>
        </w:r>
        <w:bookmarkEnd w:id="562"/>
        <w:bookmarkEnd w:id="563"/>
        <w:bookmarkEnd w:id="564"/>
        <w:bookmarkEnd w:id="565"/>
        <w:bookmarkEnd w:id="566"/>
      </w:del>
    </w:p>
    <w:p w14:paraId="19EB2F58" w14:textId="213C3032" w:rsidR="00183855" w:rsidDel="000A3E8D" w:rsidRDefault="006C6E09">
      <w:pPr>
        <w:pStyle w:val="TableofFigures"/>
        <w:tabs>
          <w:tab w:val="right" w:leader="dot" w:pos="9062"/>
        </w:tabs>
        <w:rPr>
          <w:del w:id="568" w:author="Houyem Rais" w:date="2024-02-22T15:17:00Z"/>
          <w:rFonts w:asciiTheme="minorHAnsi" w:eastAsiaTheme="minorEastAsia" w:hAnsiTheme="minorHAnsi" w:cstheme="minorBidi"/>
          <w:noProof/>
          <w:kern w:val="2"/>
          <w:lang w:val="en-US"/>
          <w14:ligatures w14:val="standardContextual"/>
        </w:rPr>
      </w:pPr>
      <w:del w:id="569" w:author="Houyem Rais" w:date="2024-02-22T15:17:00Z">
        <w:r w:rsidRPr="0075512F" w:rsidDel="000A3E8D">
          <w:rPr>
            <w:sz w:val="24"/>
          </w:rPr>
          <w:fldChar w:fldCharType="begin"/>
        </w:r>
        <w:r w:rsidRPr="0075512F" w:rsidDel="000A3E8D">
          <w:rPr>
            <w:sz w:val="24"/>
          </w:rPr>
          <w:delInstrText xml:space="preserve"> TOC \h \z \c "Figure" </w:delInstrText>
        </w:r>
        <w:r w:rsidRPr="0075512F" w:rsidDel="000A3E8D">
          <w:rPr>
            <w:sz w:val="24"/>
          </w:rPr>
          <w:fldChar w:fldCharType="separate"/>
        </w:r>
        <w:r w:rsidR="000A3E8D" w:rsidDel="000A3E8D">
          <w:fldChar w:fldCharType="begin"/>
        </w:r>
        <w:r w:rsidR="000A3E8D" w:rsidDel="000A3E8D">
          <w:delInstrText>HYPERLINK \l "_Toc142174811"</w:delInstrText>
        </w:r>
        <w:r w:rsidR="000A3E8D" w:rsidDel="000A3E8D">
          <w:fldChar w:fldCharType="separate"/>
        </w:r>
        <w:r w:rsidR="00183855" w:rsidRPr="006E00A4" w:rsidDel="000A3E8D">
          <w:rPr>
            <w:rStyle w:val="Hyperlink"/>
            <w:noProof/>
          </w:rPr>
          <w:delText>Figure 1 Value for Money EPC+F (Variante D1 avec deux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_Toc142174811 \h </w:delInstrText>
        </w:r>
        <w:r w:rsidR="00183855" w:rsidDel="000A3E8D">
          <w:rPr>
            <w:noProof/>
            <w:webHidden/>
          </w:rPr>
        </w:r>
        <w:r w:rsidR="00183855" w:rsidDel="000A3E8D">
          <w:rPr>
            <w:noProof/>
            <w:webHidden/>
          </w:rPr>
          <w:fldChar w:fldCharType="separate"/>
        </w:r>
        <w:r w:rsidR="00372AC2" w:rsidDel="000A3E8D">
          <w:rPr>
            <w:noProof/>
            <w:webHidden/>
          </w:rPr>
          <w:delText>17</w:delText>
        </w:r>
        <w:r w:rsidR="00183855" w:rsidDel="000A3E8D">
          <w:rPr>
            <w:noProof/>
            <w:webHidden/>
          </w:rPr>
          <w:fldChar w:fldCharType="end"/>
        </w:r>
        <w:r w:rsidR="000A3E8D" w:rsidDel="000A3E8D">
          <w:rPr>
            <w:noProof/>
          </w:rPr>
          <w:fldChar w:fldCharType="end"/>
        </w:r>
      </w:del>
    </w:p>
    <w:p w14:paraId="6E83F013" w14:textId="574DC0E0" w:rsidR="00183855" w:rsidDel="000A3E8D" w:rsidRDefault="000A3E8D">
      <w:pPr>
        <w:pStyle w:val="TableofFigures"/>
        <w:tabs>
          <w:tab w:val="right" w:leader="dot" w:pos="9062"/>
        </w:tabs>
        <w:rPr>
          <w:del w:id="570" w:author="Houyem Rais" w:date="2024-02-22T15:17:00Z"/>
          <w:rFonts w:asciiTheme="minorHAnsi" w:eastAsiaTheme="minorEastAsia" w:hAnsiTheme="minorHAnsi" w:cstheme="minorBidi"/>
          <w:noProof/>
          <w:kern w:val="2"/>
          <w:lang w:val="en-US"/>
          <w14:ligatures w14:val="standardContextual"/>
        </w:rPr>
      </w:pPr>
      <w:del w:id="571" w:author="Houyem Rais" w:date="2024-02-22T15:17:00Z">
        <w:r w:rsidDel="000A3E8D">
          <w:fldChar w:fldCharType="begin"/>
        </w:r>
        <w:r w:rsidDel="000A3E8D">
          <w:delInstrText>HYPERLINK \l "_Toc142174812"</w:delInstrText>
        </w:r>
        <w:r w:rsidDel="000A3E8D">
          <w:fldChar w:fldCharType="separate"/>
        </w:r>
        <w:r w:rsidR="00183855" w:rsidRPr="006E00A4" w:rsidDel="000A3E8D">
          <w:rPr>
            <w:rStyle w:val="Hyperlink"/>
            <w:noProof/>
          </w:rPr>
          <w:delText>Figure 2 Variantes des couloirs de tracé</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_Toc142174812 \h </w:delInstrText>
        </w:r>
        <w:r w:rsidR="00183855" w:rsidDel="000A3E8D">
          <w:rPr>
            <w:noProof/>
            <w:webHidden/>
          </w:rPr>
        </w:r>
        <w:r w:rsidR="00183855" w:rsidDel="000A3E8D">
          <w:rPr>
            <w:noProof/>
            <w:webHidden/>
          </w:rPr>
          <w:fldChar w:fldCharType="separate"/>
        </w:r>
        <w:r w:rsidR="00372AC2" w:rsidDel="000A3E8D">
          <w:rPr>
            <w:noProof/>
            <w:webHidden/>
          </w:rPr>
          <w:delText>20</w:delText>
        </w:r>
        <w:r w:rsidR="00183855" w:rsidDel="000A3E8D">
          <w:rPr>
            <w:noProof/>
            <w:webHidden/>
          </w:rPr>
          <w:fldChar w:fldCharType="end"/>
        </w:r>
        <w:r w:rsidDel="000A3E8D">
          <w:rPr>
            <w:noProof/>
          </w:rPr>
          <w:fldChar w:fldCharType="end"/>
        </w:r>
      </w:del>
    </w:p>
    <w:p w14:paraId="569DF014" w14:textId="07DD09BE" w:rsidR="00183855" w:rsidDel="000A3E8D" w:rsidRDefault="000A3E8D">
      <w:pPr>
        <w:pStyle w:val="TableofFigures"/>
        <w:tabs>
          <w:tab w:val="right" w:leader="dot" w:pos="9062"/>
        </w:tabs>
        <w:rPr>
          <w:del w:id="572" w:author="Houyem Rais" w:date="2024-02-22T15:17:00Z"/>
          <w:rFonts w:asciiTheme="minorHAnsi" w:eastAsiaTheme="minorEastAsia" w:hAnsiTheme="minorHAnsi" w:cstheme="minorBidi"/>
          <w:noProof/>
          <w:kern w:val="2"/>
          <w:lang w:val="en-US"/>
          <w14:ligatures w14:val="standardContextual"/>
        </w:rPr>
      </w:pPr>
      <w:del w:id="573" w:author="Houyem Rais" w:date="2024-02-22T15:17:00Z">
        <w:r w:rsidDel="000A3E8D">
          <w:fldChar w:fldCharType="begin"/>
        </w:r>
        <w:r w:rsidDel="000A3E8D">
          <w:delInstrText>HYPERLINK \l "_Toc142174813"</w:delInstrText>
        </w:r>
        <w:r w:rsidDel="000A3E8D">
          <w:fldChar w:fldCharType="separate"/>
        </w:r>
        <w:r w:rsidR="00183855" w:rsidRPr="006E00A4" w:rsidDel="000A3E8D">
          <w:rPr>
            <w:rStyle w:val="Hyperlink"/>
            <w:noProof/>
          </w:rPr>
          <w:delText>Figure 3 Structure type d'un contrat d'EPC</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_Toc142174813 \h </w:delInstrText>
        </w:r>
        <w:r w:rsidR="00183855" w:rsidDel="000A3E8D">
          <w:rPr>
            <w:noProof/>
            <w:webHidden/>
          </w:rPr>
        </w:r>
        <w:r w:rsidR="00183855" w:rsidDel="000A3E8D">
          <w:rPr>
            <w:noProof/>
            <w:webHidden/>
          </w:rPr>
          <w:fldChar w:fldCharType="separate"/>
        </w:r>
        <w:r w:rsidR="00372AC2" w:rsidDel="000A3E8D">
          <w:rPr>
            <w:noProof/>
            <w:webHidden/>
          </w:rPr>
          <w:delText>24</w:delText>
        </w:r>
        <w:r w:rsidR="00183855" w:rsidDel="000A3E8D">
          <w:rPr>
            <w:noProof/>
            <w:webHidden/>
          </w:rPr>
          <w:fldChar w:fldCharType="end"/>
        </w:r>
        <w:r w:rsidDel="000A3E8D">
          <w:rPr>
            <w:noProof/>
          </w:rPr>
          <w:fldChar w:fldCharType="end"/>
        </w:r>
      </w:del>
    </w:p>
    <w:p w14:paraId="04100DC1" w14:textId="785EAC80" w:rsidR="00183855" w:rsidDel="000A3E8D" w:rsidRDefault="000A3E8D">
      <w:pPr>
        <w:pStyle w:val="TableofFigures"/>
        <w:tabs>
          <w:tab w:val="right" w:leader="dot" w:pos="9062"/>
        </w:tabs>
        <w:rPr>
          <w:del w:id="574" w:author="Houyem Rais" w:date="2024-02-22T15:17:00Z"/>
          <w:rFonts w:asciiTheme="minorHAnsi" w:eastAsiaTheme="minorEastAsia" w:hAnsiTheme="minorHAnsi" w:cstheme="minorBidi"/>
          <w:noProof/>
          <w:kern w:val="2"/>
          <w:lang w:val="en-US"/>
          <w14:ligatures w14:val="standardContextual"/>
        </w:rPr>
      </w:pPr>
      <w:del w:id="575" w:author="Houyem Rais" w:date="2024-02-22T15:17:00Z">
        <w:r w:rsidDel="000A3E8D">
          <w:fldChar w:fldCharType="begin"/>
        </w:r>
        <w:r w:rsidDel="000A3E8D">
          <w:delInstrText>HYPERLINK \l "_Toc142174814"</w:delInstrText>
        </w:r>
        <w:r w:rsidDel="000A3E8D">
          <w:fldChar w:fldCharType="separate"/>
        </w:r>
        <w:r w:rsidR="00183855" w:rsidRPr="006E00A4" w:rsidDel="000A3E8D">
          <w:rPr>
            <w:rStyle w:val="Hyperlink"/>
            <w:noProof/>
          </w:rPr>
          <w:delText>Figure 4 Structure type d'un contrat d'EPC+F</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_Toc142174814 \h </w:delInstrText>
        </w:r>
        <w:r w:rsidR="00183855" w:rsidDel="000A3E8D">
          <w:rPr>
            <w:noProof/>
            <w:webHidden/>
          </w:rPr>
        </w:r>
        <w:r w:rsidR="00183855" w:rsidDel="000A3E8D">
          <w:rPr>
            <w:noProof/>
            <w:webHidden/>
          </w:rPr>
          <w:fldChar w:fldCharType="separate"/>
        </w:r>
        <w:r w:rsidR="00372AC2" w:rsidDel="000A3E8D">
          <w:rPr>
            <w:noProof/>
            <w:webHidden/>
          </w:rPr>
          <w:delText>25</w:delText>
        </w:r>
        <w:r w:rsidR="00183855" w:rsidDel="000A3E8D">
          <w:rPr>
            <w:noProof/>
            <w:webHidden/>
          </w:rPr>
          <w:fldChar w:fldCharType="end"/>
        </w:r>
        <w:r w:rsidDel="000A3E8D">
          <w:rPr>
            <w:noProof/>
          </w:rPr>
          <w:fldChar w:fldCharType="end"/>
        </w:r>
      </w:del>
    </w:p>
    <w:p w14:paraId="76EC5A76" w14:textId="090F6211" w:rsidR="00183855" w:rsidDel="000A3E8D" w:rsidRDefault="000A3E8D">
      <w:pPr>
        <w:pStyle w:val="TableofFigures"/>
        <w:tabs>
          <w:tab w:val="right" w:leader="dot" w:pos="9062"/>
        </w:tabs>
        <w:rPr>
          <w:del w:id="576" w:author="Houyem Rais" w:date="2024-02-22T15:17:00Z"/>
          <w:rFonts w:asciiTheme="minorHAnsi" w:eastAsiaTheme="minorEastAsia" w:hAnsiTheme="minorHAnsi" w:cstheme="minorBidi"/>
          <w:noProof/>
          <w:kern w:val="2"/>
          <w:lang w:val="en-US"/>
          <w14:ligatures w14:val="standardContextual"/>
        </w:rPr>
      </w:pPr>
      <w:del w:id="577" w:author="Houyem Rais" w:date="2024-02-22T15:17:00Z">
        <w:r w:rsidDel="000A3E8D">
          <w:fldChar w:fldCharType="begin"/>
        </w:r>
        <w:r w:rsidDel="000A3E8D">
          <w:delInstrText>HYPERLINK \l "_Toc142174815"</w:delInstrText>
        </w:r>
        <w:r w:rsidDel="000A3E8D">
          <w:fldChar w:fldCharType="separate"/>
        </w:r>
        <w:r w:rsidR="00183855" w:rsidRPr="006E00A4" w:rsidDel="000A3E8D">
          <w:rPr>
            <w:rStyle w:val="Hyperlink"/>
            <w:noProof/>
          </w:rPr>
          <w:delText>Figure 5 Structure type du contrat d'E&amp;M</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_Toc142174815 \h </w:delInstrText>
        </w:r>
        <w:r w:rsidR="00183855" w:rsidDel="000A3E8D">
          <w:rPr>
            <w:noProof/>
            <w:webHidden/>
          </w:rPr>
        </w:r>
        <w:r w:rsidR="00183855" w:rsidDel="000A3E8D">
          <w:rPr>
            <w:noProof/>
            <w:webHidden/>
          </w:rPr>
          <w:fldChar w:fldCharType="separate"/>
        </w:r>
        <w:r w:rsidR="00372AC2" w:rsidDel="000A3E8D">
          <w:rPr>
            <w:noProof/>
            <w:webHidden/>
          </w:rPr>
          <w:delText>26</w:delText>
        </w:r>
        <w:r w:rsidR="00183855" w:rsidDel="000A3E8D">
          <w:rPr>
            <w:noProof/>
            <w:webHidden/>
          </w:rPr>
          <w:fldChar w:fldCharType="end"/>
        </w:r>
        <w:r w:rsidDel="000A3E8D">
          <w:rPr>
            <w:noProof/>
          </w:rPr>
          <w:fldChar w:fldCharType="end"/>
        </w:r>
      </w:del>
    </w:p>
    <w:p w14:paraId="6457474B" w14:textId="17DB7814" w:rsidR="00183855" w:rsidDel="000A3E8D" w:rsidRDefault="000A3E8D">
      <w:pPr>
        <w:pStyle w:val="TableofFigures"/>
        <w:tabs>
          <w:tab w:val="right" w:leader="dot" w:pos="9062"/>
        </w:tabs>
        <w:rPr>
          <w:del w:id="578" w:author="Houyem Rais" w:date="2024-02-22T15:17:00Z"/>
          <w:rFonts w:asciiTheme="minorHAnsi" w:eastAsiaTheme="minorEastAsia" w:hAnsiTheme="minorHAnsi" w:cstheme="minorBidi"/>
          <w:noProof/>
          <w:kern w:val="2"/>
          <w:lang w:val="en-US"/>
          <w14:ligatures w14:val="standardContextual"/>
        </w:rPr>
      </w:pPr>
      <w:del w:id="579" w:author="Houyem Rais" w:date="2024-02-22T15:17:00Z">
        <w:r w:rsidDel="000A3E8D">
          <w:fldChar w:fldCharType="begin"/>
        </w:r>
        <w:r w:rsidDel="000A3E8D">
          <w:delInstrText>HYPERLINK \l "_Toc142174816"</w:delInstrText>
        </w:r>
        <w:r w:rsidDel="000A3E8D">
          <w:fldChar w:fldCharType="separate"/>
        </w:r>
        <w:r w:rsidR="00183855" w:rsidRPr="006E00A4" w:rsidDel="000A3E8D">
          <w:rPr>
            <w:rStyle w:val="Hyperlink"/>
            <w:noProof/>
          </w:rPr>
          <w:delText>Figure 6 Structure type d'un contrat de concession BOT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_Toc142174816 \h </w:delInstrText>
        </w:r>
        <w:r w:rsidR="00183855" w:rsidDel="000A3E8D">
          <w:rPr>
            <w:noProof/>
            <w:webHidden/>
          </w:rPr>
        </w:r>
        <w:r w:rsidR="00183855" w:rsidDel="000A3E8D">
          <w:rPr>
            <w:noProof/>
            <w:webHidden/>
          </w:rPr>
          <w:fldChar w:fldCharType="separate"/>
        </w:r>
        <w:r w:rsidR="00372AC2" w:rsidDel="000A3E8D">
          <w:rPr>
            <w:noProof/>
            <w:webHidden/>
          </w:rPr>
          <w:delText>27</w:delText>
        </w:r>
        <w:r w:rsidR="00183855" w:rsidDel="000A3E8D">
          <w:rPr>
            <w:noProof/>
            <w:webHidden/>
          </w:rPr>
          <w:fldChar w:fldCharType="end"/>
        </w:r>
        <w:r w:rsidDel="000A3E8D">
          <w:rPr>
            <w:noProof/>
          </w:rPr>
          <w:fldChar w:fldCharType="end"/>
        </w:r>
      </w:del>
    </w:p>
    <w:p w14:paraId="0356EDC7" w14:textId="4F94329E" w:rsidR="00183855" w:rsidDel="000A3E8D" w:rsidRDefault="000A3E8D">
      <w:pPr>
        <w:pStyle w:val="TableofFigures"/>
        <w:tabs>
          <w:tab w:val="right" w:leader="dot" w:pos="9062"/>
        </w:tabs>
        <w:rPr>
          <w:del w:id="580" w:author="Houyem Rais" w:date="2024-02-22T15:17:00Z"/>
          <w:rFonts w:asciiTheme="minorHAnsi" w:eastAsiaTheme="minorEastAsia" w:hAnsiTheme="minorHAnsi" w:cstheme="minorBidi"/>
          <w:noProof/>
          <w:kern w:val="2"/>
          <w:lang w:val="en-US"/>
          <w14:ligatures w14:val="standardContextual"/>
        </w:rPr>
      </w:pPr>
      <w:del w:id="581" w:author="Houyem Rais" w:date="2024-02-22T15:17:00Z">
        <w:r w:rsidDel="000A3E8D">
          <w:fldChar w:fldCharType="begin"/>
        </w:r>
        <w:r w:rsidDel="000A3E8D">
          <w:delInstrText>HYPERLINK \l "_Toc142174817"</w:delInstrText>
        </w:r>
        <w:r w:rsidDel="000A3E8D">
          <w:fldChar w:fldCharType="separate"/>
        </w:r>
        <w:r w:rsidR="00183855" w:rsidRPr="006E00A4" w:rsidDel="000A3E8D">
          <w:rPr>
            <w:rStyle w:val="Hyperlink"/>
            <w:noProof/>
          </w:rPr>
          <w:delText>Figure 7 Structure type d'un contrat de partenariat</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_Toc142174817 \h </w:delInstrText>
        </w:r>
        <w:r w:rsidR="00183855" w:rsidDel="000A3E8D">
          <w:rPr>
            <w:noProof/>
            <w:webHidden/>
          </w:rPr>
        </w:r>
        <w:r w:rsidR="00183855" w:rsidDel="000A3E8D">
          <w:rPr>
            <w:noProof/>
            <w:webHidden/>
          </w:rPr>
          <w:fldChar w:fldCharType="separate"/>
        </w:r>
        <w:r w:rsidR="00372AC2" w:rsidDel="000A3E8D">
          <w:rPr>
            <w:noProof/>
            <w:webHidden/>
          </w:rPr>
          <w:delText>29</w:delText>
        </w:r>
        <w:r w:rsidR="00183855" w:rsidDel="000A3E8D">
          <w:rPr>
            <w:noProof/>
            <w:webHidden/>
          </w:rPr>
          <w:fldChar w:fldCharType="end"/>
        </w:r>
        <w:r w:rsidDel="000A3E8D">
          <w:rPr>
            <w:noProof/>
          </w:rPr>
          <w:fldChar w:fldCharType="end"/>
        </w:r>
      </w:del>
    </w:p>
    <w:p w14:paraId="38ECA37D" w14:textId="157CB1B0" w:rsidR="00183855" w:rsidDel="000A3E8D" w:rsidRDefault="000A3E8D">
      <w:pPr>
        <w:pStyle w:val="TableofFigures"/>
        <w:tabs>
          <w:tab w:val="right" w:leader="dot" w:pos="9062"/>
        </w:tabs>
        <w:rPr>
          <w:del w:id="582" w:author="Houyem Rais" w:date="2024-02-22T15:17:00Z"/>
          <w:rFonts w:asciiTheme="minorHAnsi" w:eastAsiaTheme="minorEastAsia" w:hAnsiTheme="minorHAnsi" w:cstheme="minorBidi"/>
          <w:noProof/>
          <w:kern w:val="2"/>
          <w:lang w:val="en-US"/>
          <w14:ligatures w14:val="standardContextual"/>
        </w:rPr>
      </w:pPr>
      <w:del w:id="583" w:author="Houyem Rais" w:date="2024-02-22T15:17:00Z">
        <w:r w:rsidDel="000A3E8D">
          <w:fldChar w:fldCharType="begin"/>
        </w:r>
        <w:r w:rsidDel="000A3E8D">
          <w:delInstrText>HYPERLINK \l "_Toc142174818"</w:delInstrText>
        </w:r>
        <w:r w:rsidDel="000A3E8D">
          <w:fldChar w:fldCharType="separate"/>
        </w:r>
        <w:r w:rsidR="00183855" w:rsidRPr="006E00A4" w:rsidDel="000A3E8D">
          <w:rPr>
            <w:rStyle w:val="Hyperlink"/>
            <w:noProof/>
          </w:rPr>
          <w:delText>Figure 8 Pont à péage Henri-Konan Bédié</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_Toc142174818 \h </w:delInstrText>
        </w:r>
        <w:r w:rsidR="00183855" w:rsidDel="000A3E8D">
          <w:rPr>
            <w:noProof/>
            <w:webHidden/>
          </w:rPr>
        </w:r>
        <w:r w:rsidR="00183855" w:rsidDel="000A3E8D">
          <w:rPr>
            <w:noProof/>
            <w:webHidden/>
          </w:rPr>
          <w:fldChar w:fldCharType="separate"/>
        </w:r>
        <w:r w:rsidR="00372AC2" w:rsidDel="000A3E8D">
          <w:rPr>
            <w:noProof/>
            <w:webHidden/>
          </w:rPr>
          <w:delText>52</w:delText>
        </w:r>
        <w:r w:rsidR="00183855" w:rsidDel="000A3E8D">
          <w:rPr>
            <w:noProof/>
            <w:webHidden/>
          </w:rPr>
          <w:fldChar w:fldCharType="end"/>
        </w:r>
        <w:r w:rsidDel="000A3E8D">
          <w:rPr>
            <w:noProof/>
          </w:rPr>
          <w:fldChar w:fldCharType="end"/>
        </w:r>
      </w:del>
    </w:p>
    <w:p w14:paraId="6948D517" w14:textId="59971BCF" w:rsidR="00183855" w:rsidDel="000A3E8D" w:rsidRDefault="000A3E8D">
      <w:pPr>
        <w:pStyle w:val="TableofFigures"/>
        <w:tabs>
          <w:tab w:val="right" w:leader="dot" w:pos="9062"/>
        </w:tabs>
        <w:rPr>
          <w:del w:id="584" w:author="Houyem Rais" w:date="2024-02-22T15:17:00Z"/>
          <w:rFonts w:asciiTheme="minorHAnsi" w:eastAsiaTheme="minorEastAsia" w:hAnsiTheme="minorHAnsi" w:cstheme="minorBidi"/>
          <w:noProof/>
          <w:kern w:val="2"/>
          <w:lang w:val="en-US"/>
          <w14:ligatures w14:val="standardContextual"/>
        </w:rPr>
      </w:pPr>
      <w:del w:id="585" w:author="Houyem Rais" w:date="2024-02-22T15:17:00Z">
        <w:r w:rsidDel="000A3E8D">
          <w:fldChar w:fldCharType="begin"/>
        </w:r>
        <w:r w:rsidDel="000A3E8D">
          <w:delInstrText>HYPERLINK \l "_Toc142174819"</w:delInstrText>
        </w:r>
        <w:r w:rsidDel="000A3E8D">
          <w:fldChar w:fldCharType="separate"/>
        </w:r>
        <w:r w:rsidR="00183855" w:rsidRPr="006E00A4" w:rsidDel="000A3E8D">
          <w:rPr>
            <w:rStyle w:val="Hyperlink"/>
            <w:noProof/>
          </w:rPr>
          <w:delText>Figure 9 : Les bailleurs du projet HKB</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_Toc142174819 \h </w:delInstrText>
        </w:r>
        <w:r w:rsidR="00183855" w:rsidDel="000A3E8D">
          <w:rPr>
            <w:noProof/>
            <w:webHidden/>
          </w:rPr>
        </w:r>
        <w:r w:rsidR="00183855" w:rsidDel="000A3E8D">
          <w:rPr>
            <w:noProof/>
            <w:webHidden/>
          </w:rPr>
          <w:fldChar w:fldCharType="separate"/>
        </w:r>
        <w:r w:rsidR="00372AC2" w:rsidDel="000A3E8D">
          <w:rPr>
            <w:noProof/>
            <w:webHidden/>
          </w:rPr>
          <w:delText>53</w:delText>
        </w:r>
        <w:r w:rsidR="00183855" w:rsidDel="000A3E8D">
          <w:rPr>
            <w:noProof/>
            <w:webHidden/>
          </w:rPr>
          <w:fldChar w:fldCharType="end"/>
        </w:r>
        <w:r w:rsidDel="000A3E8D">
          <w:rPr>
            <w:noProof/>
          </w:rPr>
          <w:fldChar w:fldCharType="end"/>
        </w:r>
      </w:del>
    </w:p>
    <w:p w14:paraId="2A23B5AA" w14:textId="68F3E800" w:rsidR="00183855" w:rsidDel="000A3E8D" w:rsidRDefault="000A3E8D">
      <w:pPr>
        <w:pStyle w:val="TableofFigures"/>
        <w:tabs>
          <w:tab w:val="right" w:leader="dot" w:pos="9062"/>
        </w:tabs>
        <w:rPr>
          <w:del w:id="586" w:author="Houyem Rais" w:date="2024-02-22T15:17:00Z"/>
          <w:rFonts w:asciiTheme="minorHAnsi" w:eastAsiaTheme="minorEastAsia" w:hAnsiTheme="minorHAnsi" w:cstheme="minorBidi"/>
          <w:noProof/>
          <w:kern w:val="2"/>
          <w:lang w:val="en-US"/>
          <w14:ligatures w14:val="standardContextual"/>
        </w:rPr>
      </w:pPr>
      <w:del w:id="587" w:author="Houyem Rais" w:date="2024-02-22T15:17:00Z">
        <w:r w:rsidDel="000A3E8D">
          <w:fldChar w:fldCharType="begin"/>
        </w:r>
        <w:r w:rsidDel="000A3E8D">
          <w:delInstrText>HYPERLINK \l "_Toc142174820"</w:delInstrText>
        </w:r>
        <w:r w:rsidDel="000A3E8D">
          <w:fldChar w:fldCharType="separate"/>
        </w:r>
        <w:r w:rsidR="00183855" w:rsidRPr="006E00A4" w:rsidDel="000A3E8D">
          <w:rPr>
            <w:rStyle w:val="Hyperlink"/>
            <w:noProof/>
          </w:rPr>
          <w:delText>Figure 10: Viaduc de Millau</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_Toc142174820 \h </w:delInstrText>
        </w:r>
        <w:r w:rsidR="00183855" w:rsidDel="000A3E8D">
          <w:rPr>
            <w:noProof/>
            <w:webHidden/>
          </w:rPr>
        </w:r>
        <w:r w:rsidR="00183855" w:rsidDel="000A3E8D">
          <w:rPr>
            <w:noProof/>
            <w:webHidden/>
          </w:rPr>
          <w:fldChar w:fldCharType="separate"/>
        </w:r>
        <w:r w:rsidR="00372AC2" w:rsidDel="000A3E8D">
          <w:rPr>
            <w:noProof/>
            <w:webHidden/>
          </w:rPr>
          <w:delText>54</w:delText>
        </w:r>
        <w:r w:rsidR="00183855" w:rsidDel="000A3E8D">
          <w:rPr>
            <w:noProof/>
            <w:webHidden/>
          </w:rPr>
          <w:fldChar w:fldCharType="end"/>
        </w:r>
        <w:r w:rsidDel="000A3E8D">
          <w:rPr>
            <w:noProof/>
          </w:rPr>
          <w:fldChar w:fldCharType="end"/>
        </w:r>
      </w:del>
    </w:p>
    <w:p w14:paraId="36FCFA39" w14:textId="63861E10" w:rsidR="00183855" w:rsidDel="000A3E8D" w:rsidRDefault="000A3E8D">
      <w:pPr>
        <w:pStyle w:val="TableofFigures"/>
        <w:tabs>
          <w:tab w:val="right" w:leader="dot" w:pos="9062"/>
        </w:tabs>
        <w:rPr>
          <w:del w:id="588" w:author="Houyem Rais" w:date="2024-02-22T15:17:00Z"/>
          <w:rFonts w:asciiTheme="minorHAnsi" w:eastAsiaTheme="minorEastAsia" w:hAnsiTheme="minorHAnsi" w:cstheme="minorBidi"/>
          <w:noProof/>
          <w:kern w:val="2"/>
          <w:lang w:val="en-US"/>
          <w14:ligatures w14:val="standardContextual"/>
        </w:rPr>
      </w:pPr>
      <w:del w:id="589" w:author="Houyem Rais" w:date="2024-02-22T15:17:00Z">
        <w:r w:rsidDel="000A3E8D">
          <w:fldChar w:fldCharType="begin"/>
        </w:r>
        <w:r w:rsidDel="000A3E8D">
          <w:delInstrText>HYPERLINK \l "_Toc142174821"</w:delInstrText>
        </w:r>
        <w:r w:rsidDel="000A3E8D">
          <w:fldChar w:fldCharType="separate"/>
        </w:r>
        <w:r w:rsidR="00183855" w:rsidRPr="006E00A4" w:rsidDel="000A3E8D">
          <w:rPr>
            <w:rStyle w:val="Hyperlink"/>
            <w:noProof/>
          </w:rPr>
          <w:delText>Figure 11: Structure Juridique du projet de Viaduc de Millau</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_Toc142174821 \h </w:delInstrText>
        </w:r>
        <w:r w:rsidR="00183855" w:rsidDel="000A3E8D">
          <w:rPr>
            <w:noProof/>
            <w:webHidden/>
          </w:rPr>
        </w:r>
        <w:r w:rsidR="00183855" w:rsidDel="000A3E8D">
          <w:rPr>
            <w:noProof/>
            <w:webHidden/>
          </w:rPr>
          <w:fldChar w:fldCharType="separate"/>
        </w:r>
        <w:r w:rsidR="00372AC2" w:rsidDel="000A3E8D">
          <w:rPr>
            <w:noProof/>
            <w:webHidden/>
          </w:rPr>
          <w:delText>55</w:delText>
        </w:r>
        <w:r w:rsidR="00183855" w:rsidDel="000A3E8D">
          <w:rPr>
            <w:noProof/>
            <w:webHidden/>
          </w:rPr>
          <w:fldChar w:fldCharType="end"/>
        </w:r>
        <w:r w:rsidDel="000A3E8D">
          <w:rPr>
            <w:noProof/>
          </w:rPr>
          <w:fldChar w:fldCharType="end"/>
        </w:r>
      </w:del>
    </w:p>
    <w:p w14:paraId="221830C7" w14:textId="42F8C608" w:rsidR="00183855" w:rsidDel="000A3E8D" w:rsidRDefault="000A3E8D">
      <w:pPr>
        <w:pStyle w:val="TableofFigures"/>
        <w:tabs>
          <w:tab w:val="right" w:leader="dot" w:pos="9062"/>
        </w:tabs>
        <w:rPr>
          <w:del w:id="590" w:author="Houyem Rais" w:date="2024-02-22T15:17:00Z"/>
          <w:rFonts w:asciiTheme="minorHAnsi" w:eastAsiaTheme="minorEastAsia" w:hAnsiTheme="minorHAnsi" w:cstheme="minorBidi"/>
          <w:noProof/>
          <w:kern w:val="2"/>
          <w:lang w:val="en-US"/>
          <w14:ligatures w14:val="standardContextual"/>
        </w:rPr>
      </w:pPr>
      <w:del w:id="591" w:author="Houyem Rais" w:date="2024-02-22T15:17:00Z">
        <w:r w:rsidDel="000A3E8D">
          <w:fldChar w:fldCharType="begin"/>
        </w:r>
        <w:r w:rsidDel="000A3E8D">
          <w:delInstrText>HYPERLINK \l "_Toc142174822"</w:delInstrText>
        </w:r>
        <w:r w:rsidDel="000A3E8D">
          <w:fldChar w:fldCharType="separate"/>
        </w:r>
        <w:r w:rsidR="00183855" w:rsidRPr="006E00A4" w:rsidDel="000A3E8D">
          <w:rPr>
            <w:rStyle w:val="Hyperlink"/>
            <w:noProof/>
          </w:rPr>
          <w:delText>Figure 12: Le pont de Rion-Antirion</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_Toc142174822 \h </w:delInstrText>
        </w:r>
        <w:r w:rsidR="00183855" w:rsidDel="000A3E8D">
          <w:rPr>
            <w:noProof/>
            <w:webHidden/>
          </w:rPr>
        </w:r>
        <w:r w:rsidR="00183855" w:rsidDel="000A3E8D">
          <w:rPr>
            <w:noProof/>
            <w:webHidden/>
          </w:rPr>
          <w:fldChar w:fldCharType="separate"/>
        </w:r>
        <w:r w:rsidR="00372AC2" w:rsidDel="000A3E8D">
          <w:rPr>
            <w:noProof/>
            <w:webHidden/>
          </w:rPr>
          <w:delText>55</w:delText>
        </w:r>
        <w:r w:rsidR="00183855" w:rsidDel="000A3E8D">
          <w:rPr>
            <w:noProof/>
            <w:webHidden/>
          </w:rPr>
          <w:fldChar w:fldCharType="end"/>
        </w:r>
        <w:r w:rsidDel="000A3E8D">
          <w:rPr>
            <w:noProof/>
          </w:rPr>
          <w:fldChar w:fldCharType="end"/>
        </w:r>
      </w:del>
    </w:p>
    <w:p w14:paraId="1514147E" w14:textId="10B97505" w:rsidR="00183855" w:rsidDel="000A3E8D" w:rsidRDefault="000A3E8D">
      <w:pPr>
        <w:pStyle w:val="TableofFigures"/>
        <w:tabs>
          <w:tab w:val="right" w:leader="dot" w:pos="9062"/>
        </w:tabs>
        <w:rPr>
          <w:del w:id="592" w:author="Houyem Rais" w:date="2024-02-22T15:17:00Z"/>
          <w:rFonts w:asciiTheme="minorHAnsi" w:eastAsiaTheme="minorEastAsia" w:hAnsiTheme="minorHAnsi" w:cstheme="minorBidi"/>
          <w:noProof/>
          <w:kern w:val="2"/>
          <w:lang w:val="en-US"/>
          <w14:ligatures w14:val="standardContextual"/>
        </w:rPr>
      </w:pPr>
      <w:del w:id="593" w:author="Houyem Rais" w:date="2024-02-22T15:17:00Z">
        <w:r w:rsidDel="000A3E8D">
          <w:fldChar w:fldCharType="begin"/>
        </w:r>
        <w:r w:rsidDel="000A3E8D">
          <w:delInstrText>HYPERLINK \l "_Toc142174823"</w:delInstrText>
        </w:r>
        <w:r w:rsidDel="000A3E8D">
          <w:fldChar w:fldCharType="separate"/>
        </w:r>
        <w:r w:rsidR="00183855" w:rsidRPr="006E00A4" w:rsidDel="000A3E8D">
          <w:rPr>
            <w:rStyle w:val="Hyperlink"/>
            <w:noProof/>
          </w:rPr>
          <w:delText>Figure 13 Acceptabilité du Péage par la population interrogée</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_Toc142174823 \h </w:delInstrText>
        </w:r>
        <w:r w:rsidR="00183855" w:rsidDel="000A3E8D">
          <w:rPr>
            <w:noProof/>
            <w:webHidden/>
          </w:rPr>
        </w:r>
        <w:r w:rsidR="00183855" w:rsidDel="000A3E8D">
          <w:rPr>
            <w:noProof/>
            <w:webHidden/>
          </w:rPr>
          <w:fldChar w:fldCharType="separate"/>
        </w:r>
        <w:r w:rsidR="00372AC2" w:rsidDel="000A3E8D">
          <w:rPr>
            <w:noProof/>
            <w:webHidden/>
          </w:rPr>
          <w:delText>65</w:delText>
        </w:r>
        <w:r w:rsidR="00183855" w:rsidDel="000A3E8D">
          <w:rPr>
            <w:noProof/>
            <w:webHidden/>
          </w:rPr>
          <w:fldChar w:fldCharType="end"/>
        </w:r>
        <w:r w:rsidDel="000A3E8D">
          <w:rPr>
            <w:noProof/>
          </w:rPr>
          <w:fldChar w:fldCharType="end"/>
        </w:r>
      </w:del>
    </w:p>
    <w:p w14:paraId="3E62E337" w14:textId="192FF34C" w:rsidR="00183855" w:rsidDel="000A3E8D" w:rsidRDefault="000A3E8D">
      <w:pPr>
        <w:pStyle w:val="TableofFigures"/>
        <w:tabs>
          <w:tab w:val="right" w:leader="dot" w:pos="9062"/>
        </w:tabs>
        <w:rPr>
          <w:del w:id="594" w:author="Houyem Rais" w:date="2024-02-22T15:17:00Z"/>
          <w:rFonts w:asciiTheme="minorHAnsi" w:eastAsiaTheme="minorEastAsia" w:hAnsiTheme="minorHAnsi" w:cstheme="minorBidi"/>
          <w:noProof/>
          <w:kern w:val="2"/>
          <w:lang w:val="en-US"/>
          <w14:ligatures w14:val="standardContextual"/>
        </w:rPr>
      </w:pPr>
      <w:del w:id="595" w:author="Houyem Rais" w:date="2024-02-22T15:17:00Z">
        <w:r w:rsidDel="000A3E8D">
          <w:fldChar w:fldCharType="begin"/>
        </w:r>
        <w:r w:rsidDel="000A3E8D">
          <w:delInstrText>HYPERLINK \l "_Toc142174824"</w:delInstrText>
        </w:r>
        <w:r w:rsidDel="000A3E8D">
          <w:fldChar w:fldCharType="separate"/>
        </w:r>
        <w:r w:rsidR="00183855" w:rsidRPr="006E00A4" w:rsidDel="000A3E8D">
          <w:rPr>
            <w:rStyle w:val="Hyperlink"/>
            <w:noProof/>
          </w:rPr>
          <w:delText>Figure 14 Evolution des cash-flows – Option 1 – Concession sans subvention (Partenaire privé) – Variante B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_Toc142174824 \h </w:delInstrText>
        </w:r>
        <w:r w:rsidR="00183855" w:rsidDel="000A3E8D">
          <w:rPr>
            <w:noProof/>
            <w:webHidden/>
          </w:rPr>
        </w:r>
        <w:r w:rsidR="00183855" w:rsidDel="000A3E8D">
          <w:rPr>
            <w:noProof/>
            <w:webHidden/>
          </w:rPr>
          <w:fldChar w:fldCharType="separate"/>
        </w:r>
        <w:r w:rsidR="00372AC2" w:rsidDel="000A3E8D">
          <w:rPr>
            <w:noProof/>
            <w:webHidden/>
          </w:rPr>
          <w:delText>76</w:delText>
        </w:r>
        <w:r w:rsidR="00183855" w:rsidDel="000A3E8D">
          <w:rPr>
            <w:noProof/>
            <w:webHidden/>
          </w:rPr>
          <w:fldChar w:fldCharType="end"/>
        </w:r>
        <w:r w:rsidDel="000A3E8D">
          <w:rPr>
            <w:noProof/>
          </w:rPr>
          <w:fldChar w:fldCharType="end"/>
        </w:r>
      </w:del>
    </w:p>
    <w:p w14:paraId="72B38CB8" w14:textId="5C734E77" w:rsidR="00183855" w:rsidDel="000A3E8D" w:rsidRDefault="000A3E8D">
      <w:pPr>
        <w:pStyle w:val="TableofFigures"/>
        <w:tabs>
          <w:tab w:val="right" w:leader="dot" w:pos="9062"/>
        </w:tabs>
        <w:rPr>
          <w:del w:id="596" w:author="Houyem Rais" w:date="2024-02-22T15:17:00Z"/>
          <w:rFonts w:asciiTheme="minorHAnsi" w:eastAsiaTheme="minorEastAsia" w:hAnsiTheme="minorHAnsi" w:cstheme="minorBidi"/>
          <w:noProof/>
          <w:kern w:val="2"/>
          <w:lang w:val="en-US"/>
          <w14:ligatures w14:val="standardContextual"/>
        </w:rPr>
      </w:pPr>
      <w:del w:id="597" w:author="Houyem Rais" w:date="2024-02-22T15:17:00Z">
        <w:r w:rsidDel="000A3E8D">
          <w:fldChar w:fldCharType="begin"/>
        </w:r>
        <w:r w:rsidDel="000A3E8D">
          <w:delInstrText>HYPERLINK \l "_Toc142174825"</w:delInstrText>
        </w:r>
        <w:r w:rsidDel="000A3E8D">
          <w:fldChar w:fldCharType="separate"/>
        </w:r>
        <w:r w:rsidR="00183855" w:rsidRPr="006E00A4" w:rsidDel="000A3E8D">
          <w:rPr>
            <w:rStyle w:val="Hyperlink"/>
            <w:noProof/>
          </w:rPr>
          <w:delText>Figure 15 Evolution des cash-flows – Option 1 – Concession avec subvention (Partenaire privé) – Variante B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_Toc142174825 \h </w:delInstrText>
        </w:r>
        <w:r w:rsidR="00183855" w:rsidDel="000A3E8D">
          <w:rPr>
            <w:noProof/>
            <w:webHidden/>
          </w:rPr>
        </w:r>
        <w:r w:rsidR="00183855" w:rsidDel="000A3E8D">
          <w:rPr>
            <w:noProof/>
            <w:webHidden/>
          </w:rPr>
          <w:fldChar w:fldCharType="separate"/>
        </w:r>
        <w:r w:rsidR="00372AC2" w:rsidDel="000A3E8D">
          <w:rPr>
            <w:noProof/>
            <w:webHidden/>
          </w:rPr>
          <w:delText>77</w:delText>
        </w:r>
        <w:r w:rsidR="00183855" w:rsidDel="000A3E8D">
          <w:rPr>
            <w:noProof/>
            <w:webHidden/>
          </w:rPr>
          <w:fldChar w:fldCharType="end"/>
        </w:r>
        <w:r w:rsidDel="000A3E8D">
          <w:rPr>
            <w:noProof/>
          </w:rPr>
          <w:fldChar w:fldCharType="end"/>
        </w:r>
      </w:del>
    </w:p>
    <w:p w14:paraId="6D2A6394" w14:textId="7C4456E8" w:rsidR="00183855" w:rsidDel="000A3E8D" w:rsidRDefault="000A3E8D">
      <w:pPr>
        <w:pStyle w:val="TableofFigures"/>
        <w:tabs>
          <w:tab w:val="right" w:leader="dot" w:pos="9062"/>
        </w:tabs>
        <w:rPr>
          <w:del w:id="598" w:author="Houyem Rais" w:date="2024-02-22T15:17:00Z"/>
          <w:rFonts w:asciiTheme="minorHAnsi" w:eastAsiaTheme="minorEastAsia" w:hAnsiTheme="minorHAnsi" w:cstheme="minorBidi"/>
          <w:noProof/>
          <w:kern w:val="2"/>
          <w:lang w:val="en-US"/>
          <w14:ligatures w14:val="standardContextual"/>
        </w:rPr>
      </w:pPr>
      <w:del w:id="599" w:author="Houyem Rais" w:date="2024-02-22T15:17:00Z">
        <w:r w:rsidDel="000A3E8D">
          <w:fldChar w:fldCharType="begin"/>
        </w:r>
        <w:r w:rsidDel="000A3E8D">
          <w:delInstrText>HYPERLINK \l "_Toc142174826"</w:delInstrText>
        </w:r>
        <w:r w:rsidDel="000A3E8D">
          <w:fldChar w:fldCharType="separate"/>
        </w:r>
        <w:r w:rsidR="00183855" w:rsidRPr="006E00A4" w:rsidDel="000A3E8D">
          <w:rPr>
            <w:rStyle w:val="Hyperlink"/>
            <w:noProof/>
          </w:rPr>
          <w:delText>Figure 16 Evolution des cash-flows – Option 1 – Concession avec subvention (Partenaire Public) – Variante B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_Toc142174826 \h </w:delInstrText>
        </w:r>
        <w:r w:rsidR="00183855" w:rsidDel="000A3E8D">
          <w:rPr>
            <w:noProof/>
            <w:webHidden/>
          </w:rPr>
        </w:r>
        <w:r w:rsidR="00183855" w:rsidDel="000A3E8D">
          <w:rPr>
            <w:noProof/>
            <w:webHidden/>
          </w:rPr>
          <w:fldChar w:fldCharType="separate"/>
        </w:r>
        <w:r w:rsidR="00372AC2" w:rsidDel="000A3E8D">
          <w:rPr>
            <w:noProof/>
            <w:webHidden/>
          </w:rPr>
          <w:delText>78</w:delText>
        </w:r>
        <w:r w:rsidR="00183855" w:rsidDel="000A3E8D">
          <w:rPr>
            <w:noProof/>
            <w:webHidden/>
          </w:rPr>
          <w:fldChar w:fldCharType="end"/>
        </w:r>
        <w:r w:rsidDel="000A3E8D">
          <w:rPr>
            <w:noProof/>
          </w:rPr>
          <w:fldChar w:fldCharType="end"/>
        </w:r>
      </w:del>
    </w:p>
    <w:p w14:paraId="0E3B24F9" w14:textId="63E4D5CB" w:rsidR="00183855" w:rsidDel="000A3E8D" w:rsidRDefault="000A3E8D">
      <w:pPr>
        <w:pStyle w:val="TableofFigures"/>
        <w:tabs>
          <w:tab w:val="right" w:leader="dot" w:pos="9062"/>
        </w:tabs>
        <w:rPr>
          <w:del w:id="600" w:author="Houyem Rais" w:date="2024-02-22T15:17:00Z"/>
          <w:rFonts w:asciiTheme="minorHAnsi" w:eastAsiaTheme="minorEastAsia" w:hAnsiTheme="minorHAnsi" w:cstheme="minorBidi"/>
          <w:noProof/>
          <w:kern w:val="2"/>
          <w:lang w:val="en-US"/>
          <w14:ligatures w14:val="standardContextual"/>
        </w:rPr>
      </w:pPr>
      <w:del w:id="601" w:author="Houyem Rais" w:date="2024-02-22T15:17:00Z">
        <w:r w:rsidDel="000A3E8D">
          <w:fldChar w:fldCharType="begin"/>
        </w:r>
        <w:r w:rsidDel="000A3E8D">
          <w:delInstrText>HYPERLINK \l "_Toc142174827"</w:delInstrText>
        </w:r>
        <w:r w:rsidDel="000A3E8D">
          <w:fldChar w:fldCharType="separate"/>
        </w:r>
        <w:r w:rsidR="00183855" w:rsidRPr="006E00A4" w:rsidDel="000A3E8D">
          <w:rPr>
            <w:rStyle w:val="Hyperlink"/>
            <w:noProof/>
          </w:rPr>
          <w:delText>Figure 17 Evolution des cash-flows – Option 2 – Contrat de Partenariat (Partenaire privé) – Variante B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_Toc142174827 \h </w:delInstrText>
        </w:r>
        <w:r w:rsidR="00183855" w:rsidDel="000A3E8D">
          <w:rPr>
            <w:noProof/>
            <w:webHidden/>
          </w:rPr>
        </w:r>
        <w:r w:rsidR="00183855" w:rsidDel="000A3E8D">
          <w:rPr>
            <w:noProof/>
            <w:webHidden/>
          </w:rPr>
          <w:fldChar w:fldCharType="separate"/>
        </w:r>
        <w:r w:rsidR="00372AC2" w:rsidDel="000A3E8D">
          <w:rPr>
            <w:noProof/>
            <w:webHidden/>
          </w:rPr>
          <w:delText>79</w:delText>
        </w:r>
        <w:r w:rsidR="00183855" w:rsidDel="000A3E8D">
          <w:rPr>
            <w:noProof/>
            <w:webHidden/>
          </w:rPr>
          <w:fldChar w:fldCharType="end"/>
        </w:r>
        <w:r w:rsidDel="000A3E8D">
          <w:rPr>
            <w:noProof/>
          </w:rPr>
          <w:fldChar w:fldCharType="end"/>
        </w:r>
      </w:del>
    </w:p>
    <w:p w14:paraId="0E060FD8" w14:textId="3F2569F2" w:rsidR="00183855" w:rsidDel="000A3E8D" w:rsidRDefault="000A3E8D">
      <w:pPr>
        <w:pStyle w:val="TableofFigures"/>
        <w:tabs>
          <w:tab w:val="right" w:leader="dot" w:pos="9062"/>
        </w:tabs>
        <w:rPr>
          <w:del w:id="602" w:author="Houyem Rais" w:date="2024-02-22T15:17:00Z"/>
          <w:rFonts w:asciiTheme="minorHAnsi" w:eastAsiaTheme="minorEastAsia" w:hAnsiTheme="minorHAnsi" w:cstheme="minorBidi"/>
          <w:noProof/>
          <w:kern w:val="2"/>
          <w:lang w:val="en-US"/>
          <w14:ligatures w14:val="standardContextual"/>
        </w:rPr>
      </w:pPr>
      <w:del w:id="603" w:author="Houyem Rais" w:date="2024-02-22T15:17:00Z">
        <w:r w:rsidDel="000A3E8D">
          <w:fldChar w:fldCharType="begin"/>
        </w:r>
        <w:r w:rsidDel="000A3E8D">
          <w:delInstrText>HYPERLINK \l "_Toc142174828"</w:delInstrText>
        </w:r>
        <w:r w:rsidDel="000A3E8D">
          <w:fldChar w:fldCharType="separate"/>
        </w:r>
        <w:r w:rsidR="00183855" w:rsidRPr="006E00A4" w:rsidDel="000A3E8D">
          <w:rPr>
            <w:rStyle w:val="Hyperlink"/>
            <w:noProof/>
          </w:rPr>
          <w:delText>Figure 18 Evolution des cash-flows – Option 2 – Contrat de Partenariat (Partenaire Public) – Variante B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_Toc142174828 \h </w:delInstrText>
        </w:r>
        <w:r w:rsidR="00183855" w:rsidDel="000A3E8D">
          <w:rPr>
            <w:noProof/>
            <w:webHidden/>
          </w:rPr>
        </w:r>
        <w:r w:rsidR="00183855" w:rsidDel="000A3E8D">
          <w:rPr>
            <w:noProof/>
            <w:webHidden/>
          </w:rPr>
          <w:fldChar w:fldCharType="separate"/>
        </w:r>
        <w:r w:rsidR="00372AC2" w:rsidDel="000A3E8D">
          <w:rPr>
            <w:noProof/>
            <w:webHidden/>
          </w:rPr>
          <w:delText>79</w:delText>
        </w:r>
        <w:r w:rsidR="00183855" w:rsidDel="000A3E8D">
          <w:rPr>
            <w:noProof/>
            <w:webHidden/>
          </w:rPr>
          <w:fldChar w:fldCharType="end"/>
        </w:r>
        <w:r w:rsidDel="000A3E8D">
          <w:rPr>
            <w:noProof/>
          </w:rPr>
          <w:fldChar w:fldCharType="end"/>
        </w:r>
      </w:del>
    </w:p>
    <w:p w14:paraId="199A8B77" w14:textId="1EE530CF" w:rsidR="00183855" w:rsidDel="000A3E8D" w:rsidRDefault="000A3E8D">
      <w:pPr>
        <w:pStyle w:val="TableofFigures"/>
        <w:tabs>
          <w:tab w:val="right" w:leader="dot" w:pos="9062"/>
        </w:tabs>
        <w:rPr>
          <w:del w:id="604" w:author="Houyem Rais" w:date="2024-02-22T15:17:00Z"/>
          <w:rFonts w:asciiTheme="minorHAnsi" w:eastAsiaTheme="minorEastAsia" w:hAnsiTheme="minorHAnsi" w:cstheme="minorBidi"/>
          <w:noProof/>
          <w:kern w:val="2"/>
          <w:lang w:val="en-US"/>
          <w14:ligatures w14:val="standardContextual"/>
        </w:rPr>
      </w:pPr>
      <w:del w:id="605" w:author="Houyem Rais" w:date="2024-02-22T15:17:00Z">
        <w:r w:rsidDel="000A3E8D">
          <w:fldChar w:fldCharType="begin"/>
        </w:r>
        <w:r w:rsidDel="000A3E8D">
          <w:delInstrText>HYPERLINK \l "_Toc142174829"</w:delInstrText>
        </w:r>
        <w:r w:rsidDel="000A3E8D">
          <w:fldChar w:fldCharType="separate"/>
        </w:r>
        <w:r w:rsidR="00183855" w:rsidRPr="006E00A4" w:rsidDel="000A3E8D">
          <w:rPr>
            <w:rStyle w:val="Hyperlink"/>
            <w:noProof/>
          </w:rPr>
          <w:delText>Figure 19 Evolution des cash-flows – Option 3 – EPC+F + Contrat d’E&amp;M (Partenaire public) – Variante B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_Toc142174829 \h </w:delInstrText>
        </w:r>
        <w:r w:rsidR="00183855" w:rsidDel="000A3E8D">
          <w:rPr>
            <w:noProof/>
            <w:webHidden/>
          </w:rPr>
        </w:r>
        <w:r w:rsidR="00183855" w:rsidDel="000A3E8D">
          <w:rPr>
            <w:noProof/>
            <w:webHidden/>
          </w:rPr>
          <w:fldChar w:fldCharType="separate"/>
        </w:r>
        <w:r w:rsidR="00372AC2" w:rsidDel="000A3E8D">
          <w:rPr>
            <w:noProof/>
            <w:webHidden/>
          </w:rPr>
          <w:delText>80</w:delText>
        </w:r>
        <w:r w:rsidR="00183855" w:rsidDel="000A3E8D">
          <w:rPr>
            <w:noProof/>
            <w:webHidden/>
          </w:rPr>
          <w:fldChar w:fldCharType="end"/>
        </w:r>
        <w:r w:rsidDel="000A3E8D">
          <w:rPr>
            <w:noProof/>
          </w:rPr>
          <w:fldChar w:fldCharType="end"/>
        </w:r>
      </w:del>
    </w:p>
    <w:p w14:paraId="58E51E55" w14:textId="07788C7F" w:rsidR="00183855" w:rsidDel="000A3E8D" w:rsidRDefault="000A3E8D">
      <w:pPr>
        <w:pStyle w:val="TableofFigures"/>
        <w:tabs>
          <w:tab w:val="right" w:leader="dot" w:pos="9062"/>
        </w:tabs>
        <w:rPr>
          <w:del w:id="606" w:author="Houyem Rais" w:date="2024-02-22T15:17:00Z"/>
          <w:rFonts w:asciiTheme="minorHAnsi" w:eastAsiaTheme="minorEastAsia" w:hAnsiTheme="minorHAnsi" w:cstheme="minorBidi"/>
          <w:noProof/>
          <w:kern w:val="2"/>
          <w:lang w:val="en-US"/>
          <w14:ligatures w14:val="standardContextual"/>
        </w:rPr>
      </w:pPr>
      <w:del w:id="607" w:author="Houyem Rais" w:date="2024-02-22T15:17:00Z">
        <w:r w:rsidDel="000A3E8D">
          <w:fldChar w:fldCharType="begin"/>
        </w:r>
        <w:r w:rsidDel="000A3E8D">
          <w:delInstrText>HYPERLINK \l "_Toc142174830"</w:delInstrText>
        </w:r>
        <w:r w:rsidDel="000A3E8D">
          <w:fldChar w:fldCharType="separate"/>
        </w:r>
        <w:r w:rsidR="00183855" w:rsidRPr="006E00A4" w:rsidDel="000A3E8D">
          <w:rPr>
            <w:rStyle w:val="Hyperlink"/>
            <w:noProof/>
          </w:rPr>
          <w:delText>Figure 20 Evolution des cash-flows – Option 1 – Concession sans subvention (Partenaire privé) – Variante B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_Toc142174830 \h </w:delInstrText>
        </w:r>
        <w:r w:rsidR="00183855" w:rsidDel="000A3E8D">
          <w:rPr>
            <w:noProof/>
            <w:webHidden/>
          </w:rPr>
        </w:r>
        <w:r w:rsidR="00183855" w:rsidDel="000A3E8D">
          <w:rPr>
            <w:noProof/>
            <w:webHidden/>
          </w:rPr>
          <w:fldChar w:fldCharType="separate"/>
        </w:r>
        <w:r w:rsidR="00372AC2" w:rsidDel="000A3E8D">
          <w:rPr>
            <w:noProof/>
            <w:webHidden/>
          </w:rPr>
          <w:delText>81</w:delText>
        </w:r>
        <w:r w:rsidR="00183855" w:rsidDel="000A3E8D">
          <w:rPr>
            <w:noProof/>
            <w:webHidden/>
          </w:rPr>
          <w:fldChar w:fldCharType="end"/>
        </w:r>
        <w:r w:rsidDel="000A3E8D">
          <w:rPr>
            <w:noProof/>
          </w:rPr>
          <w:fldChar w:fldCharType="end"/>
        </w:r>
      </w:del>
    </w:p>
    <w:p w14:paraId="68C9955E" w14:textId="60F2AC13" w:rsidR="00183855" w:rsidDel="000A3E8D" w:rsidRDefault="000A3E8D">
      <w:pPr>
        <w:pStyle w:val="TableofFigures"/>
        <w:tabs>
          <w:tab w:val="right" w:leader="dot" w:pos="9062"/>
        </w:tabs>
        <w:rPr>
          <w:del w:id="608" w:author="Houyem Rais" w:date="2024-02-22T15:17:00Z"/>
          <w:rFonts w:asciiTheme="minorHAnsi" w:eastAsiaTheme="minorEastAsia" w:hAnsiTheme="minorHAnsi" w:cstheme="minorBidi"/>
          <w:noProof/>
          <w:kern w:val="2"/>
          <w:lang w:val="en-US"/>
          <w14:ligatures w14:val="standardContextual"/>
        </w:rPr>
      </w:pPr>
      <w:del w:id="609" w:author="Houyem Rais" w:date="2024-02-22T15:17:00Z">
        <w:r w:rsidDel="000A3E8D">
          <w:fldChar w:fldCharType="begin"/>
        </w:r>
        <w:r w:rsidDel="000A3E8D">
          <w:delInstrText>HYPERLINK \l "_Toc142174831"</w:delInstrText>
        </w:r>
        <w:r w:rsidDel="000A3E8D">
          <w:fldChar w:fldCharType="separate"/>
        </w:r>
        <w:r w:rsidR="00183855" w:rsidRPr="006E00A4" w:rsidDel="000A3E8D">
          <w:rPr>
            <w:rStyle w:val="Hyperlink"/>
            <w:noProof/>
          </w:rPr>
          <w:delText>Figure 21 Evolution des cash-flows – Option 1 – Concession sans subvention (Partenaire public) – Variante B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_Toc142174831 \h </w:delInstrText>
        </w:r>
        <w:r w:rsidR="00183855" w:rsidDel="000A3E8D">
          <w:rPr>
            <w:noProof/>
            <w:webHidden/>
          </w:rPr>
        </w:r>
        <w:r w:rsidR="00183855" w:rsidDel="000A3E8D">
          <w:rPr>
            <w:noProof/>
            <w:webHidden/>
          </w:rPr>
          <w:fldChar w:fldCharType="separate"/>
        </w:r>
        <w:r w:rsidR="00372AC2" w:rsidDel="000A3E8D">
          <w:rPr>
            <w:noProof/>
            <w:webHidden/>
          </w:rPr>
          <w:delText>82</w:delText>
        </w:r>
        <w:r w:rsidR="00183855" w:rsidDel="000A3E8D">
          <w:rPr>
            <w:noProof/>
            <w:webHidden/>
          </w:rPr>
          <w:fldChar w:fldCharType="end"/>
        </w:r>
        <w:r w:rsidDel="000A3E8D">
          <w:rPr>
            <w:noProof/>
          </w:rPr>
          <w:fldChar w:fldCharType="end"/>
        </w:r>
      </w:del>
    </w:p>
    <w:p w14:paraId="187425F8" w14:textId="408D4709" w:rsidR="00183855" w:rsidDel="000A3E8D" w:rsidRDefault="000A3E8D">
      <w:pPr>
        <w:pStyle w:val="TableofFigures"/>
        <w:tabs>
          <w:tab w:val="right" w:leader="dot" w:pos="9062"/>
        </w:tabs>
        <w:rPr>
          <w:del w:id="610" w:author="Houyem Rais" w:date="2024-02-22T15:17:00Z"/>
          <w:rFonts w:asciiTheme="minorHAnsi" w:eastAsiaTheme="minorEastAsia" w:hAnsiTheme="minorHAnsi" w:cstheme="minorBidi"/>
          <w:noProof/>
          <w:kern w:val="2"/>
          <w:lang w:val="en-US"/>
          <w14:ligatures w14:val="standardContextual"/>
        </w:rPr>
      </w:pPr>
      <w:del w:id="611" w:author="Houyem Rais" w:date="2024-02-22T15:17:00Z">
        <w:r w:rsidDel="000A3E8D">
          <w:fldChar w:fldCharType="begin"/>
        </w:r>
        <w:r w:rsidDel="000A3E8D">
          <w:delInstrText>HYPERLINK \l "_Toc142174832"</w:delInstrText>
        </w:r>
        <w:r w:rsidDel="000A3E8D">
          <w:fldChar w:fldCharType="separate"/>
        </w:r>
        <w:r w:rsidR="00183855" w:rsidRPr="006E00A4" w:rsidDel="000A3E8D">
          <w:rPr>
            <w:rStyle w:val="Hyperlink"/>
            <w:noProof/>
          </w:rPr>
          <w:delText>Figure 22 Evolution des cash-flows – Option 1 – Concession sans subvention (Partenaire public) – Variante B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_Toc142174832 \h </w:delInstrText>
        </w:r>
        <w:r w:rsidR="00183855" w:rsidDel="000A3E8D">
          <w:rPr>
            <w:noProof/>
            <w:webHidden/>
          </w:rPr>
        </w:r>
        <w:r w:rsidR="00183855" w:rsidDel="000A3E8D">
          <w:rPr>
            <w:noProof/>
            <w:webHidden/>
          </w:rPr>
          <w:fldChar w:fldCharType="separate"/>
        </w:r>
        <w:r w:rsidR="00372AC2" w:rsidDel="000A3E8D">
          <w:rPr>
            <w:noProof/>
            <w:webHidden/>
          </w:rPr>
          <w:delText>83</w:delText>
        </w:r>
        <w:r w:rsidR="00183855" w:rsidDel="000A3E8D">
          <w:rPr>
            <w:noProof/>
            <w:webHidden/>
          </w:rPr>
          <w:fldChar w:fldCharType="end"/>
        </w:r>
        <w:r w:rsidDel="000A3E8D">
          <w:rPr>
            <w:noProof/>
          </w:rPr>
          <w:fldChar w:fldCharType="end"/>
        </w:r>
      </w:del>
    </w:p>
    <w:p w14:paraId="3AE1675F" w14:textId="7CA33774" w:rsidR="00183855" w:rsidDel="000A3E8D" w:rsidRDefault="000A3E8D">
      <w:pPr>
        <w:pStyle w:val="TableofFigures"/>
        <w:tabs>
          <w:tab w:val="right" w:leader="dot" w:pos="9062"/>
        </w:tabs>
        <w:rPr>
          <w:del w:id="612" w:author="Houyem Rais" w:date="2024-02-22T15:17:00Z"/>
          <w:rFonts w:asciiTheme="minorHAnsi" w:eastAsiaTheme="minorEastAsia" w:hAnsiTheme="minorHAnsi" w:cstheme="minorBidi"/>
          <w:noProof/>
          <w:kern w:val="2"/>
          <w:lang w:val="en-US"/>
          <w14:ligatures w14:val="standardContextual"/>
        </w:rPr>
      </w:pPr>
      <w:del w:id="613" w:author="Houyem Rais" w:date="2024-02-22T15:17:00Z">
        <w:r w:rsidDel="000A3E8D">
          <w:fldChar w:fldCharType="begin"/>
        </w:r>
        <w:r w:rsidDel="000A3E8D">
          <w:delInstrText>HYPERLINK \l "_Toc142174833"</w:delInstrText>
        </w:r>
        <w:r w:rsidDel="000A3E8D">
          <w:fldChar w:fldCharType="separate"/>
        </w:r>
        <w:r w:rsidR="00183855" w:rsidRPr="006E00A4" w:rsidDel="000A3E8D">
          <w:rPr>
            <w:rStyle w:val="Hyperlink"/>
            <w:noProof/>
          </w:rPr>
          <w:delText>Figure 23 Evolution des cash-flows – Option 2 – Contrat de Partenariat (Partenaire privé) – Variante B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_Toc142174833 \h </w:delInstrText>
        </w:r>
        <w:r w:rsidR="00183855" w:rsidDel="000A3E8D">
          <w:rPr>
            <w:noProof/>
            <w:webHidden/>
          </w:rPr>
        </w:r>
        <w:r w:rsidR="00183855" w:rsidDel="000A3E8D">
          <w:rPr>
            <w:noProof/>
            <w:webHidden/>
          </w:rPr>
          <w:fldChar w:fldCharType="separate"/>
        </w:r>
        <w:r w:rsidR="00372AC2" w:rsidDel="000A3E8D">
          <w:rPr>
            <w:noProof/>
            <w:webHidden/>
          </w:rPr>
          <w:delText>83</w:delText>
        </w:r>
        <w:r w:rsidR="00183855" w:rsidDel="000A3E8D">
          <w:rPr>
            <w:noProof/>
            <w:webHidden/>
          </w:rPr>
          <w:fldChar w:fldCharType="end"/>
        </w:r>
        <w:r w:rsidDel="000A3E8D">
          <w:rPr>
            <w:noProof/>
          </w:rPr>
          <w:fldChar w:fldCharType="end"/>
        </w:r>
      </w:del>
    </w:p>
    <w:p w14:paraId="74477DE7" w14:textId="61D3FE34" w:rsidR="00183855" w:rsidDel="000A3E8D" w:rsidRDefault="000A3E8D">
      <w:pPr>
        <w:pStyle w:val="TableofFigures"/>
        <w:tabs>
          <w:tab w:val="right" w:leader="dot" w:pos="9062"/>
        </w:tabs>
        <w:rPr>
          <w:del w:id="614" w:author="Houyem Rais" w:date="2024-02-22T15:17:00Z"/>
          <w:rFonts w:asciiTheme="minorHAnsi" w:eastAsiaTheme="minorEastAsia" w:hAnsiTheme="minorHAnsi" w:cstheme="minorBidi"/>
          <w:noProof/>
          <w:kern w:val="2"/>
          <w:lang w:val="en-US"/>
          <w14:ligatures w14:val="standardContextual"/>
        </w:rPr>
      </w:pPr>
      <w:del w:id="615" w:author="Houyem Rais" w:date="2024-02-22T15:17:00Z">
        <w:r w:rsidDel="000A3E8D">
          <w:fldChar w:fldCharType="begin"/>
        </w:r>
        <w:r w:rsidDel="000A3E8D">
          <w:delInstrText>HYPERLINK \l "_Toc142174834"</w:delInstrText>
        </w:r>
        <w:r w:rsidDel="000A3E8D">
          <w:fldChar w:fldCharType="separate"/>
        </w:r>
        <w:r w:rsidR="00183855" w:rsidRPr="006E00A4" w:rsidDel="000A3E8D">
          <w:rPr>
            <w:rStyle w:val="Hyperlink"/>
            <w:noProof/>
          </w:rPr>
          <w:delText>Figure 24 Evolution des cash-flows – Option 2 – Contrat de Partenariat (Partenaire Public) – Variante B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_Toc142174834 \h </w:delInstrText>
        </w:r>
        <w:r w:rsidR="00183855" w:rsidDel="000A3E8D">
          <w:rPr>
            <w:noProof/>
            <w:webHidden/>
          </w:rPr>
        </w:r>
        <w:r w:rsidR="00183855" w:rsidDel="000A3E8D">
          <w:rPr>
            <w:noProof/>
            <w:webHidden/>
          </w:rPr>
          <w:fldChar w:fldCharType="separate"/>
        </w:r>
        <w:r w:rsidR="00372AC2" w:rsidDel="000A3E8D">
          <w:rPr>
            <w:noProof/>
            <w:webHidden/>
          </w:rPr>
          <w:delText>84</w:delText>
        </w:r>
        <w:r w:rsidR="00183855" w:rsidDel="000A3E8D">
          <w:rPr>
            <w:noProof/>
            <w:webHidden/>
          </w:rPr>
          <w:fldChar w:fldCharType="end"/>
        </w:r>
        <w:r w:rsidDel="000A3E8D">
          <w:rPr>
            <w:noProof/>
          </w:rPr>
          <w:fldChar w:fldCharType="end"/>
        </w:r>
      </w:del>
    </w:p>
    <w:p w14:paraId="75B5F150" w14:textId="0BB91C32" w:rsidR="00183855" w:rsidDel="000A3E8D" w:rsidRDefault="000A3E8D">
      <w:pPr>
        <w:pStyle w:val="TableofFigures"/>
        <w:tabs>
          <w:tab w:val="right" w:leader="dot" w:pos="9062"/>
        </w:tabs>
        <w:rPr>
          <w:del w:id="616" w:author="Houyem Rais" w:date="2024-02-22T15:17:00Z"/>
          <w:rFonts w:asciiTheme="minorHAnsi" w:eastAsiaTheme="minorEastAsia" w:hAnsiTheme="minorHAnsi" w:cstheme="minorBidi"/>
          <w:noProof/>
          <w:kern w:val="2"/>
          <w:lang w:val="en-US"/>
          <w14:ligatures w14:val="standardContextual"/>
        </w:rPr>
      </w:pPr>
      <w:del w:id="617" w:author="Houyem Rais" w:date="2024-02-22T15:17:00Z">
        <w:r w:rsidDel="000A3E8D">
          <w:fldChar w:fldCharType="begin"/>
        </w:r>
        <w:r w:rsidDel="000A3E8D">
          <w:delInstrText>HYPERLINK \l "_Toc142174835"</w:delInstrText>
        </w:r>
        <w:r w:rsidDel="000A3E8D">
          <w:fldChar w:fldCharType="separate"/>
        </w:r>
        <w:r w:rsidR="00183855" w:rsidRPr="006E00A4" w:rsidDel="000A3E8D">
          <w:rPr>
            <w:rStyle w:val="Hyperlink"/>
            <w:noProof/>
          </w:rPr>
          <w:delText xml:space="preserve">Figure 25 </w:delText>
        </w:r>
        <w:r w:rsidR="00183855" w:rsidRPr="006E00A4" w:rsidDel="000A3E8D">
          <w:rPr>
            <w:rStyle w:val="Hyperlink"/>
            <w:rFonts w:eastAsia="Calibri"/>
            <w:noProof/>
          </w:rPr>
          <w:delText>Evolution des cash-flows – Option 3 – EPC+F + Contrat d’E&amp;M (Partenaire public) – Variante B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_Toc142174835 \h </w:delInstrText>
        </w:r>
        <w:r w:rsidR="00183855" w:rsidDel="000A3E8D">
          <w:rPr>
            <w:noProof/>
            <w:webHidden/>
          </w:rPr>
        </w:r>
        <w:r w:rsidR="00183855" w:rsidDel="000A3E8D">
          <w:rPr>
            <w:noProof/>
            <w:webHidden/>
          </w:rPr>
          <w:fldChar w:fldCharType="separate"/>
        </w:r>
        <w:r w:rsidR="00372AC2" w:rsidDel="000A3E8D">
          <w:rPr>
            <w:noProof/>
            <w:webHidden/>
          </w:rPr>
          <w:delText>85</w:delText>
        </w:r>
        <w:r w:rsidR="00183855" w:rsidDel="000A3E8D">
          <w:rPr>
            <w:noProof/>
            <w:webHidden/>
          </w:rPr>
          <w:fldChar w:fldCharType="end"/>
        </w:r>
        <w:r w:rsidDel="000A3E8D">
          <w:rPr>
            <w:noProof/>
          </w:rPr>
          <w:fldChar w:fldCharType="end"/>
        </w:r>
      </w:del>
    </w:p>
    <w:p w14:paraId="5FF78791" w14:textId="79C67031" w:rsidR="00183855" w:rsidDel="000A3E8D" w:rsidRDefault="000A3E8D">
      <w:pPr>
        <w:pStyle w:val="TableofFigures"/>
        <w:tabs>
          <w:tab w:val="right" w:leader="dot" w:pos="9062"/>
        </w:tabs>
        <w:rPr>
          <w:del w:id="618" w:author="Houyem Rais" w:date="2024-02-22T15:17:00Z"/>
          <w:rFonts w:asciiTheme="minorHAnsi" w:eastAsiaTheme="minorEastAsia" w:hAnsiTheme="minorHAnsi" w:cstheme="minorBidi"/>
          <w:noProof/>
          <w:kern w:val="2"/>
          <w:lang w:val="en-US"/>
          <w14:ligatures w14:val="standardContextual"/>
        </w:rPr>
      </w:pPr>
      <w:del w:id="619" w:author="Houyem Rais" w:date="2024-02-22T15:17:00Z">
        <w:r w:rsidDel="000A3E8D">
          <w:fldChar w:fldCharType="begin"/>
        </w:r>
        <w:r w:rsidDel="000A3E8D">
          <w:delInstrText>HYPERLINK \l "_Toc142174836"</w:delInstrText>
        </w:r>
        <w:r w:rsidDel="000A3E8D">
          <w:fldChar w:fldCharType="separate"/>
        </w:r>
        <w:r w:rsidR="00183855" w:rsidRPr="006E00A4" w:rsidDel="000A3E8D">
          <w:rPr>
            <w:rStyle w:val="Hyperlink"/>
            <w:noProof/>
          </w:rPr>
          <w:delText>Figure 26 Evolution des cash-flows – Option 1 – Concession sans subvention (Partenaire privé) – Variante D1 - 1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_Toc142174836 \h </w:delInstrText>
        </w:r>
        <w:r w:rsidR="00183855" w:rsidDel="000A3E8D">
          <w:rPr>
            <w:noProof/>
            <w:webHidden/>
          </w:rPr>
        </w:r>
        <w:r w:rsidR="00183855" w:rsidDel="000A3E8D">
          <w:rPr>
            <w:noProof/>
            <w:webHidden/>
          </w:rPr>
          <w:fldChar w:fldCharType="separate"/>
        </w:r>
        <w:r w:rsidR="00372AC2" w:rsidDel="000A3E8D">
          <w:rPr>
            <w:noProof/>
            <w:webHidden/>
          </w:rPr>
          <w:delText>86</w:delText>
        </w:r>
        <w:r w:rsidR="00183855" w:rsidDel="000A3E8D">
          <w:rPr>
            <w:noProof/>
            <w:webHidden/>
          </w:rPr>
          <w:fldChar w:fldCharType="end"/>
        </w:r>
        <w:r w:rsidDel="000A3E8D">
          <w:rPr>
            <w:noProof/>
          </w:rPr>
          <w:fldChar w:fldCharType="end"/>
        </w:r>
      </w:del>
    </w:p>
    <w:p w14:paraId="3618A91B" w14:textId="423ACFFD" w:rsidR="00183855" w:rsidDel="000A3E8D" w:rsidRDefault="000A3E8D">
      <w:pPr>
        <w:pStyle w:val="TableofFigures"/>
        <w:tabs>
          <w:tab w:val="right" w:leader="dot" w:pos="9062"/>
        </w:tabs>
        <w:rPr>
          <w:del w:id="620" w:author="Houyem Rais" w:date="2024-02-22T15:17:00Z"/>
          <w:rFonts w:asciiTheme="minorHAnsi" w:eastAsiaTheme="minorEastAsia" w:hAnsiTheme="minorHAnsi" w:cstheme="minorBidi"/>
          <w:noProof/>
          <w:kern w:val="2"/>
          <w:lang w:val="en-US"/>
          <w14:ligatures w14:val="standardContextual"/>
        </w:rPr>
      </w:pPr>
      <w:del w:id="621" w:author="Houyem Rais" w:date="2024-02-22T15:17:00Z">
        <w:r w:rsidDel="000A3E8D">
          <w:fldChar w:fldCharType="begin"/>
        </w:r>
        <w:r w:rsidDel="000A3E8D">
          <w:delInstrText>HYPERLINK \l "_Toc142174837"</w:delInstrText>
        </w:r>
        <w:r w:rsidDel="000A3E8D">
          <w:fldChar w:fldCharType="separate"/>
        </w:r>
        <w:r w:rsidR="00183855" w:rsidRPr="006E00A4" w:rsidDel="000A3E8D">
          <w:rPr>
            <w:rStyle w:val="Hyperlink"/>
            <w:noProof/>
          </w:rPr>
          <w:delText>Figure 27 Evolution des cash-flows – Option 1 – Concession avec subvention (Partenaire privé) – Variante D1 - 1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_Toc142174837 \h </w:delInstrText>
        </w:r>
        <w:r w:rsidR="00183855" w:rsidDel="000A3E8D">
          <w:rPr>
            <w:noProof/>
            <w:webHidden/>
          </w:rPr>
        </w:r>
        <w:r w:rsidR="00183855" w:rsidDel="000A3E8D">
          <w:rPr>
            <w:noProof/>
            <w:webHidden/>
          </w:rPr>
          <w:fldChar w:fldCharType="separate"/>
        </w:r>
        <w:r w:rsidR="00372AC2" w:rsidDel="000A3E8D">
          <w:rPr>
            <w:noProof/>
            <w:webHidden/>
          </w:rPr>
          <w:delText>87</w:delText>
        </w:r>
        <w:r w:rsidR="00183855" w:rsidDel="000A3E8D">
          <w:rPr>
            <w:noProof/>
            <w:webHidden/>
          </w:rPr>
          <w:fldChar w:fldCharType="end"/>
        </w:r>
        <w:r w:rsidDel="000A3E8D">
          <w:rPr>
            <w:noProof/>
          </w:rPr>
          <w:fldChar w:fldCharType="end"/>
        </w:r>
      </w:del>
    </w:p>
    <w:p w14:paraId="6B1C4C12" w14:textId="5E3C3F8B" w:rsidR="00183855" w:rsidDel="000A3E8D" w:rsidRDefault="000A3E8D">
      <w:pPr>
        <w:pStyle w:val="TableofFigures"/>
        <w:tabs>
          <w:tab w:val="right" w:leader="dot" w:pos="9062"/>
        </w:tabs>
        <w:rPr>
          <w:del w:id="622" w:author="Houyem Rais" w:date="2024-02-22T15:17:00Z"/>
          <w:rFonts w:asciiTheme="minorHAnsi" w:eastAsiaTheme="minorEastAsia" w:hAnsiTheme="minorHAnsi" w:cstheme="minorBidi"/>
          <w:noProof/>
          <w:kern w:val="2"/>
          <w:lang w:val="en-US"/>
          <w14:ligatures w14:val="standardContextual"/>
        </w:rPr>
      </w:pPr>
      <w:del w:id="623" w:author="Houyem Rais" w:date="2024-02-22T15:17:00Z">
        <w:r w:rsidDel="000A3E8D">
          <w:fldChar w:fldCharType="begin"/>
        </w:r>
        <w:r w:rsidDel="000A3E8D">
          <w:delInstrText>HYPERLINK \l "_Toc142174838"</w:delInstrText>
        </w:r>
        <w:r w:rsidDel="000A3E8D">
          <w:fldChar w:fldCharType="separate"/>
        </w:r>
        <w:r w:rsidR="00183855" w:rsidRPr="006E00A4" w:rsidDel="000A3E8D">
          <w:rPr>
            <w:rStyle w:val="Hyperlink"/>
            <w:noProof/>
          </w:rPr>
          <w:delText>Figure 28 Evolution des cash-flows – Option 1 – Concession sans subvention (Partenaire public) – Variante D1 - 1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_Toc142174838 \h </w:delInstrText>
        </w:r>
        <w:r w:rsidR="00183855" w:rsidDel="000A3E8D">
          <w:rPr>
            <w:noProof/>
            <w:webHidden/>
          </w:rPr>
        </w:r>
        <w:r w:rsidR="00183855" w:rsidDel="000A3E8D">
          <w:rPr>
            <w:noProof/>
            <w:webHidden/>
          </w:rPr>
          <w:fldChar w:fldCharType="separate"/>
        </w:r>
        <w:r w:rsidR="00372AC2" w:rsidDel="000A3E8D">
          <w:rPr>
            <w:noProof/>
            <w:webHidden/>
          </w:rPr>
          <w:delText>87</w:delText>
        </w:r>
        <w:r w:rsidR="00183855" w:rsidDel="000A3E8D">
          <w:rPr>
            <w:noProof/>
            <w:webHidden/>
          </w:rPr>
          <w:fldChar w:fldCharType="end"/>
        </w:r>
        <w:r w:rsidDel="000A3E8D">
          <w:rPr>
            <w:noProof/>
          </w:rPr>
          <w:fldChar w:fldCharType="end"/>
        </w:r>
      </w:del>
    </w:p>
    <w:p w14:paraId="379F3185" w14:textId="39084CA2" w:rsidR="00183855" w:rsidDel="000A3E8D" w:rsidRDefault="000A3E8D">
      <w:pPr>
        <w:pStyle w:val="TableofFigures"/>
        <w:tabs>
          <w:tab w:val="right" w:leader="dot" w:pos="9062"/>
        </w:tabs>
        <w:rPr>
          <w:del w:id="624" w:author="Houyem Rais" w:date="2024-02-22T15:17:00Z"/>
          <w:rFonts w:asciiTheme="minorHAnsi" w:eastAsiaTheme="minorEastAsia" w:hAnsiTheme="minorHAnsi" w:cstheme="minorBidi"/>
          <w:noProof/>
          <w:kern w:val="2"/>
          <w:lang w:val="en-US"/>
          <w14:ligatures w14:val="standardContextual"/>
        </w:rPr>
      </w:pPr>
      <w:del w:id="625" w:author="Houyem Rais" w:date="2024-02-22T15:17:00Z">
        <w:r w:rsidDel="000A3E8D">
          <w:fldChar w:fldCharType="begin"/>
        </w:r>
        <w:r w:rsidDel="000A3E8D">
          <w:delInstrText>HYPERLINK \l "_Toc142174839"</w:delInstrText>
        </w:r>
        <w:r w:rsidDel="000A3E8D">
          <w:fldChar w:fldCharType="separate"/>
        </w:r>
        <w:r w:rsidR="00183855" w:rsidRPr="006E00A4" w:rsidDel="000A3E8D">
          <w:rPr>
            <w:rStyle w:val="Hyperlink"/>
            <w:noProof/>
          </w:rPr>
          <w:delText>Figure 29 Evolution des cash-flows – Option 2 – Contrat de Partenariat (Partenaire privé) – Variante D1 - 1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_Toc142174839 \h </w:delInstrText>
        </w:r>
        <w:r w:rsidR="00183855" w:rsidDel="000A3E8D">
          <w:rPr>
            <w:noProof/>
            <w:webHidden/>
          </w:rPr>
        </w:r>
        <w:r w:rsidR="00183855" w:rsidDel="000A3E8D">
          <w:rPr>
            <w:noProof/>
            <w:webHidden/>
          </w:rPr>
          <w:fldChar w:fldCharType="separate"/>
        </w:r>
        <w:r w:rsidR="00372AC2" w:rsidDel="000A3E8D">
          <w:rPr>
            <w:noProof/>
            <w:webHidden/>
          </w:rPr>
          <w:delText>88</w:delText>
        </w:r>
        <w:r w:rsidR="00183855" w:rsidDel="000A3E8D">
          <w:rPr>
            <w:noProof/>
            <w:webHidden/>
          </w:rPr>
          <w:fldChar w:fldCharType="end"/>
        </w:r>
        <w:r w:rsidDel="000A3E8D">
          <w:rPr>
            <w:noProof/>
          </w:rPr>
          <w:fldChar w:fldCharType="end"/>
        </w:r>
      </w:del>
    </w:p>
    <w:p w14:paraId="713B9334" w14:textId="65F6731F" w:rsidR="00183855" w:rsidDel="000A3E8D" w:rsidRDefault="000A3E8D">
      <w:pPr>
        <w:pStyle w:val="TableofFigures"/>
        <w:tabs>
          <w:tab w:val="right" w:leader="dot" w:pos="9062"/>
        </w:tabs>
        <w:rPr>
          <w:del w:id="626" w:author="Houyem Rais" w:date="2024-02-22T15:17:00Z"/>
          <w:rFonts w:asciiTheme="minorHAnsi" w:eastAsiaTheme="minorEastAsia" w:hAnsiTheme="minorHAnsi" w:cstheme="minorBidi"/>
          <w:noProof/>
          <w:kern w:val="2"/>
          <w:lang w:val="en-US"/>
          <w14:ligatures w14:val="standardContextual"/>
        </w:rPr>
      </w:pPr>
      <w:del w:id="627" w:author="Houyem Rais" w:date="2024-02-22T15:17:00Z">
        <w:r w:rsidDel="000A3E8D">
          <w:fldChar w:fldCharType="begin"/>
        </w:r>
        <w:r w:rsidDel="000A3E8D">
          <w:delInstrText>HYPERLINK \l "_Toc142174840"</w:delInstrText>
        </w:r>
        <w:r w:rsidDel="000A3E8D">
          <w:fldChar w:fldCharType="separate"/>
        </w:r>
        <w:r w:rsidR="00183855" w:rsidRPr="006E00A4" w:rsidDel="000A3E8D">
          <w:rPr>
            <w:rStyle w:val="Hyperlink"/>
            <w:noProof/>
          </w:rPr>
          <w:delText xml:space="preserve">Figure 30 </w:delText>
        </w:r>
        <w:r w:rsidR="00183855" w:rsidRPr="006E00A4" w:rsidDel="000A3E8D">
          <w:rPr>
            <w:rStyle w:val="Hyperlink"/>
            <w:rFonts w:eastAsia="Calibri"/>
            <w:noProof/>
          </w:rPr>
          <w:delText>Evolution des cash-flows – Option 2 – Contrat de Partenariat (Partenaire Public) – Variante D1 - 1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_Toc142174840 \h </w:delInstrText>
        </w:r>
        <w:r w:rsidR="00183855" w:rsidDel="000A3E8D">
          <w:rPr>
            <w:noProof/>
            <w:webHidden/>
          </w:rPr>
        </w:r>
        <w:r w:rsidR="00183855" w:rsidDel="000A3E8D">
          <w:rPr>
            <w:noProof/>
            <w:webHidden/>
          </w:rPr>
          <w:fldChar w:fldCharType="separate"/>
        </w:r>
        <w:r w:rsidR="00372AC2" w:rsidDel="000A3E8D">
          <w:rPr>
            <w:noProof/>
            <w:webHidden/>
          </w:rPr>
          <w:delText>88</w:delText>
        </w:r>
        <w:r w:rsidR="00183855" w:rsidDel="000A3E8D">
          <w:rPr>
            <w:noProof/>
            <w:webHidden/>
          </w:rPr>
          <w:fldChar w:fldCharType="end"/>
        </w:r>
        <w:r w:rsidDel="000A3E8D">
          <w:rPr>
            <w:noProof/>
          </w:rPr>
          <w:fldChar w:fldCharType="end"/>
        </w:r>
      </w:del>
    </w:p>
    <w:p w14:paraId="158B3492" w14:textId="2562858D" w:rsidR="00183855" w:rsidDel="000A3E8D" w:rsidRDefault="000A3E8D">
      <w:pPr>
        <w:pStyle w:val="TableofFigures"/>
        <w:tabs>
          <w:tab w:val="right" w:leader="dot" w:pos="9062"/>
        </w:tabs>
        <w:rPr>
          <w:del w:id="628" w:author="Houyem Rais" w:date="2024-02-22T15:17:00Z"/>
          <w:rFonts w:asciiTheme="minorHAnsi" w:eastAsiaTheme="minorEastAsia" w:hAnsiTheme="minorHAnsi" w:cstheme="minorBidi"/>
          <w:noProof/>
          <w:kern w:val="2"/>
          <w:lang w:val="en-US"/>
          <w14:ligatures w14:val="standardContextual"/>
        </w:rPr>
      </w:pPr>
      <w:del w:id="629" w:author="Houyem Rais" w:date="2024-02-22T15:17:00Z">
        <w:r w:rsidDel="000A3E8D">
          <w:fldChar w:fldCharType="begin"/>
        </w:r>
        <w:r w:rsidDel="000A3E8D">
          <w:delInstrText>HYPERLINK \l "_Toc142174841"</w:delInstrText>
        </w:r>
        <w:r w:rsidDel="000A3E8D">
          <w:fldChar w:fldCharType="separate"/>
        </w:r>
        <w:r w:rsidR="00183855" w:rsidRPr="006E00A4" w:rsidDel="000A3E8D">
          <w:rPr>
            <w:rStyle w:val="Hyperlink"/>
            <w:noProof/>
          </w:rPr>
          <w:delText>Figure 31 Evolution des cash-flows – Option 3 – EPC+F + Contrat d’E&amp;M (Partenaire public) – Variante D1 - 1 tablier</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_Toc142174841 \h </w:delInstrText>
        </w:r>
        <w:r w:rsidR="00183855" w:rsidDel="000A3E8D">
          <w:rPr>
            <w:noProof/>
            <w:webHidden/>
          </w:rPr>
        </w:r>
        <w:r w:rsidR="00183855" w:rsidDel="000A3E8D">
          <w:rPr>
            <w:noProof/>
            <w:webHidden/>
          </w:rPr>
          <w:fldChar w:fldCharType="separate"/>
        </w:r>
        <w:r w:rsidR="00372AC2" w:rsidDel="000A3E8D">
          <w:rPr>
            <w:noProof/>
            <w:webHidden/>
          </w:rPr>
          <w:delText>89</w:delText>
        </w:r>
        <w:r w:rsidR="00183855" w:rsidDel="000A3E8D">
          <w:rPr>
            <w:noProof/>
            <w:webHidden/>
          </w:rPr>
          <w:fldChar w:fldCharType="end"/>
        </w:r>
        <w:r w:rsidDel="000A3E8D">
          <w:rPr>
            <w:noProof/>
          </w:rPr>
          <w:fldChar w:fldCharType="end"/>
        </w:r>
      </w:del>
    </w:p>
    <w:p w14:paraId="186C7020" w14:textId="0B9115D0" w:rsidR="00183855" w:rsidDel="000A3E8D" w:rsidRDefault="000A3E8D">
      <w:pPr>
        <w:pStyle w:val="TableofFigures"/>
        <w:tabs>
          <w:tab w:val="right" w:leader="dot" w:pos="9062"/>
        </w:tabs>
        <w:rPr>
          <w:del w:id="630" w:author="Houyem Rais" w:date="2024-02-22T15:17:00Z"/>
          <w:rFonts w:asciiTheme="minorHAnsi" w:eastAsiaTheme="minorEastAsia" w:hAnsiTheme="minorHAnsi" w:cstheme="minorBidi"/>
          <w:noProof/>
          <w:kern w:val="2"/>
          <w:lang w:val="en-US"/>
          <w14:ligatures w14:val="standardContextual"/>
        </w:rPr>
      </w:pPr>
      <w:del w:id="631" w:author="Houyem Rais" w:date="2024-02-22T15:17:00Z">
        <w:r w:rsidDel="000A3E8D">
          <w:fldChar w:fldCharType="begin"/>
        </w:r>
        <w:r w:rsidDel="000A3E8D">
          <w:delInstrText>HYPERLINK \l "_Toc142174842"</w:delInstrText>
        </w:r>
        <w:r w:rsidDel="000A3E8D">
          <w:fldChar w:fldCharType="separate"/>
        </w:r>
        <w:r w:rsidR="00183855" w:rsidRPr="006E00A4" w:rsidDel="000A3E8D">
          <w:rPr>
            <w:rStyle w:val="Hyperlink"/>
            <w:noProof/>
          </w:rPr>
          <w:delText>Figure 32 Evolution des cash-flows – Option 1 – Concession sans subvention (Partenaire privé) – Variante D1 - 2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_Toc142174842 \h </w:delInstrText>
        </w:r>
        <w:r w:rsidR="00183855" w:rsidDel="000A3E8D">
          <w:rPr>
            <w:noProof/>
            <w:webHidden/>
          </w:rPr>
        </w:r>
        <w:r w:rsidR="00183855" w:rsidDel="000A3E8D">
          <w:rPr>
            <w:noProof/>
            <w:webHidden/>
          </w:rPr>
          <w:fldChar w:fldCharType="separate"/>
        </w:r>
        <w:r w:rsidR="00372AC2" w:rsidDel="000A3E8D">
          <w:rPr>
            <w:noProof/>
            <w:webHidden/>
          </w:rPr>
          <w:delText>90</w:delText>
        </w:r>
        <w:r w:rsidR="00183855" w:rsidDel="000A3E8D">
          <w:rPr>
            <w:noProof/>
            <w:webHidden/>
          </w:rPr>
          <w:fldChar w:fldCharType="end"/>
        </w:r>
        <w:r w:rsidDel="000A3E8D">
          <w:rPr>
            <w:noProof/>
          </w:rPr>
          <w:fldChar w:fldCharType="end"/>
        </w:r>
      </w:del>
    </w:p>
    <w:p w14:paraId="1316401D" w14:textId="0C95AF35" w:rsidR="00183855" w:rsidDel="000A3E8D" w:rsidRDefault="000A3E8D">
      <w:pPr>
        <w:pStyle w:val="TableofFigures"/>
        <w:tabs>
          <w:tab w:val="right" w:leader="dot" w:pos="9062"/>
        </w:tabs>
        <w:rPr>
          <w:del w:id="632" w:author="Houyem Rais" w:date="2024-02-22T15:17:00Z"/>
          <w:rFonts w:asciiTheme="minorHAnsi" w:eastAsiaTheme="minorEastAsia" w:hAnsiTheme="minorHAnsi" w:cstheme="minorBidi"/>
          <w:noProof/>
          <w:kern w:val="2"/>
          <w:lang w:val="en-US"/>
          <w14:ligatures w14:val="standardContextual"/>
        </w:rPr>
      </w:pPr>
      <w:del w:id="633" w:author="Houyem Rais" w:date="2024-02-22T15:17:00Z">
        <w:r w:rsidDel="000A3E8D">
          <w:fldChar w:fldCharType="begin"/>
        </w:r>
        <w:r w:rsidDel="000A3E8D">
          <w:delInstrText>HYPERLINK \l "_Toc142174843"</w:delInstrText>
        </w:r>
        <w:r w:rsidDel="000A3E8D">
          <w:fldChar w:fldCharType="separate"/>
        </w:r>
        <w:r w:rsidR="00183855" w:rsidRPr="006E00A4" w:rsidDel="000A3E8D">
          <w:rPr>
            <w:rStyle w:val="Hyperlink"/>
            <w:noProof/>
          </w:rPr>
          <w:delText>Figure 33 Evolution des cash-flows – Option 1 – Concession avec subvention (Partenaire privé) - Variante D1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_Toc142174843 \h </w:delInstrText>
        </w:r>
        <w:r w:rsidR="00183855" w:rsidDel="000A3E8D">
          <w:rPr>
            <w:noProof/>
            <w:webHidden/>
          </w:rPr>
        </w:r>
        <w:r w:rsidR="00183855" w:rsidDel="000A3E8D">
          <w:rPr>
            <w:noProof/>
            <w:webHidden/>
          </w:rPr>
          <w:fldChar w:fldCharType="separate"/>
        </w:r>
        <w:r w:rsidR="00372AC2" w:rsidDel="000A3E8D">
          <w:rPr>
            <w:noProof/>
            <w:webHidden/>
          </w:rPr>
          <w:delText>91</w:delText>
        </w:r>
        <w:r w:rsidR="00183855" w:rsidDel="000A3E8D">
          <w:rPr>
            <w:noProof/>
            <w:webHidden/>
          </w:rPr>
          <w:fldChar w:fldCharType="end"/>
        </w:r>
        <w:r w:rsidDel="000A3E8D">
          <w:rPr>
            <w:noProof/>
          </w:rPr>
          <w:fldChar w:fldCharType="end"/>
        </w:r>
      </w:del>
    </w:p>
    <w:p w14:paraId="57A64CC2" w14:textId="5E5812FB" w:rsidR="00183855" w:rsidDel="000A3E8D" w:rsidRDefault="000A3E8D">
      <w:pPr>
        <w:pStyle w:val="TableofFigures"/>
        <w:tabs>
          <w:tab w:val="right" w:leader="dot" w:pos="9062"/>
        </w:tabs>
        <w:rPr>
          <w:del w:id="634" w:author="Houyem Rais" w:date="2024-02-22T15:17:00Z"/>
          <w:rFonts w:asciiTheme="minorHAnsi" w:eastAsiaTheme="minorEastAsia" w:hAnsiTheme="minorHAnsi" w:cstheme="minorBidi"/>
          <w:noProof/>
          <w:kern w:val="2"/>
          <w:lang w:val="en-US"/>
          <w14:ligatures w14:val="standardContextual"/>
        </w:rPr>
      </w:pPr>
      <w:del w:id="635" w:author="Houyem Rais" w:date="2024-02-22T15:17:00Z">
        <w:r w:rsidDel="000A3E8D">
          <w:fldChar w:fldCharType="begin"/>
        </w:r>
        <w:r w:rsidDel="000A3E8D">
          <w:delInstrText>HYPERLINK \l "_Toc142174844"</w:delInstrText>
        </w:r>
        <w:r w:rsidDel="000A3E8D">
          <w:fldChar w:fldCharType="separate"/>
        </w:r>
        <w:r w:rsidR="00183855" w:rsidRPr="006E00A4" w:rsidDel="000A3E8D">
          <w:rPr>
            <w:rStyle w:val="Hyperlink"/>
            <w:noProof/>
          </w:rPr>
          <w:delText>Figure 34 Evolution des cash-flows – Option 1 – Concession sans subvention (Partenaire public) - Variante D1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_Toc142174844 \h </w:delInstrText>
        </w:r>
        <w:r w:rsidR="00183855" w:rsidDel="000A3E8D">
          <w:rPr>
            <w:noProof/>
            <w:webHidden/>
          </w:rPr>
        </w:r>
        <w:r w:rsidR="00183855" w:rsidDel="000A3E8D">
          <w:rPr>
            <w:noProof/>
            <w:webHidden/>
          </w:rPr>
          <w:fldChar w:fldCharType="separate"/>
        </w:r>
        <w:r w:rsidR="00372AC2" w:rsidDel="000A3E8D">
          <w:rPr>
            <w:noProof/>
            <w:webHidden/>
          </w:rPr>
          <w:delText>92</w:delText>
        </w:r>
        <w:r w:rsidR="00183855" w:rsidDel="000A3E8D">
          <w:rPr>
            <w:noProof/>
            <w:webHidden/>
          </w:rPr>
          <w:fldChar w:fldCharType="end"/>
        </w:r>
        <w:r w:rsidDel="000A3E8D">
          <w:rPr>
            <w:noProof/>
          </w:rPr>
          <w:fldChar w:fldCharType="end"/>
        </w:r>
      </w:del>
    </w:p>
    <w:p w14:paraId="21DB9F78" w14:textId="6181F017" w:rsidR="00183855" w:rsidDel="000A3E8D" w:rsidRDefault="000A3E8D">
      <w:pPr>
        <w:pStyle w:val="TableofFigures"/>
        <w:tabs>
          <w:tab w:val="right" w:leader="dot" w:pos="9062"/>
        </w:tabs>
        <w:rPr>
          <w:del w:id="636" w:author="Houyem Rais" w:date="2024-02-22T15:17:00Z"/>
          <w:rFonts w:asciiTheme="minorHAnsi" w:eastAsiaTheme="minorEastAsia" w:hAnsiTheme="minorHAnsi" w:cstheme="minorBidi"/>
          <w:noProof/>
          <w:kern w:val="2"/>
          <w:lang w:val="en-US"/>
          <w14:ligatures w14:val="standardContextual"/>
        </w:rPr>
      </w:pPr>
      <w:del w:id="637" w:author="Houyem Rais" w:date="2024-02-22T15:17:00Z">
        <w:r w:rsidDel="000A3E8D">
          <w:fldChar w:fldCharType="begin"/>
        </w:r>
        <w:r w:rsidDel="000A3E8D">
          <w:delInstrText>HYPERLINK \l "_Toc142174845"</w:delInstrText>
        </w:r>
        <w:r w:rsidDel="000A3E8D">
          <w:fldChar w:fldCharType="separate"/>
        </w:r>
        <w:r w:rsidR="00183855" w:rsidRPr="006E00A4" w:rsidDel="000A3E8D">
          <w:rPr>
            <w:rStyle w:val="Hyperlink"/>
            <w:noProof/>
          </w:rPr>
          <w:delText xml:space="preserve">Figure 35 </w:delText>
        </w:r>
        <w:r w:rsidR="00183855" w:rsidRPr="006E00A4" w:rsidDel="000A3E8D">
          <w:rPr>
            <w:rStyle w:val="Hyperlink"/>
            <w:rFonts w:eastAsia="Calibri"/>
            <w:noProof/>
          </w:rPr>
          <w:delText>Evolution des cash-flows – Option 2 – Contrat de Partenariat (Partenaire privé)</w:delText>
        </w:r>
        <w:r w:rsidR="00183855" w:rsidRPr="006E00A4" w:rsidDel="000A3E8D">
          <w:rPr>
            <w:rStyle w:val="Hyperlink"/>
            <w:noProof/>
          </w:rPr>
          <w:delText xml:space="preserve"> - Variante D1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_Toc142174845 \h </w:delInstrText>
        </w:r>
        <w:r w:rsidR="00183855" w:rsidDel="000A3E8D">
          <w:rPr>
            <w:noProof/>
            <w:webHidden/>
          </w:rPr>
        </w:r>
        <w:r w:rsidR="00183855" w:rsidDel="000A3E8D">
          <w:rPr>
            <w:noProof/>
            <w:webHidden/>
          </w:rPr>
          <w:fldChar w:fldCharType="separate"/>
        </w:r>
        <w:r w:rsidR="00372AC2" w:rsidDel="000A3E8D">
          <w:rPr>
            <w:noProof/>
            <w:webHidden/>
          </w:rPr>
          <w:delText>93</w:delText>
        </w:r>
        <w:r w:rsidR="00183855" w:rsidDel="000A3E8D">
          <w:rPr>
            <w:noProof/>
            <w:webHidden/>
          </w:rPr>
          <w:fldChar w:fldCharType="end"/>
        </w:r>
        <w:r w:rsidDel="000A3E8D">
          <w:rPr>
            <w:noProof/>
          </w:rPr>
          <w:fldChar w:fldCharType="end"/>
        </w:r>
      </w:del>
    </w:p>
    <w:p w14:paraId="01819524" w14:textId="14B997AE" w:rsidR="00183855" w:rsidDel="000A3E8D" w:rsidRDefault="000A3E8D">
      <w:pPr>
        <w:pStyle w:val="TableofFigures"/>
        <w:tabs>
          <w:tab w:val="right" w:leader="dot" w:pos="9062"/>
        </w:tabs>
        <w:rPr>
          <w:del w:id="638" w:author="Houyem Rais" w:date="2024-02-22T15:17:00Z"/>
          <w:rFonts w:asciiTheme="minorHAnsi" w:eastAsiaTheme="minorEastAsia" w:hAnsiTheme="minorHAnsi" w:cstheme="minorBidi"/>
          <w:noProof/>
          <w:kern w:val="2"/>
          <w:lang w:val="en-US"/>
          <w14:ligatures w14:val="standardContextual"/>
        </w:rPr>
      </w:pPr>
      <w:del w:id="639" w:author="Houyem Rais" w:date="2024-02-22T15:17:00Z">
        <w:r w:rsidDel="000A3E8D">
          <w:fldChar w:fldCharType="begin"/>
        </w:r>
        <w:r w:rsidDel="000A3E8D">
          <w:delInstrText>HYPERLINK \l "_Toc142174846"</w:delInstrText>
        </w:r>
        <w:r w:rsidDel="000A3E8D">
          <w:fldChar w:fldCharType="separate"/>
        </w:r>
        <w:r w:rsidR="00183855" w:rsidRPr="006E00A4" w:rsidDel="000A3E8D">
          <w:rPr>
            <w:rStyle w:val="Hyperlink"/>
            <w:noProof/>
          </w:rPr>
          <w:delText>Fi</w:delText>
        </w:r>
        <w:r w:rsidR="00183855" w:rsidRPr="006E00A4" w:rsidDel="000A3E8D">
          <w:rPr>
            <w:rStyle w:val="Hyperlink"/>
            <w:rFonts w:eastAsia="Calibri"/>
            <w:noProof/>
          </w:rPr>
          <w:delText>gure 36 Evolution des cash-flows – Option 2 – Contrat de Partenariat (Partenaire Public) - Variante D1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_Toc142174846 \h </w:delInstrText>
        </w:r>
        <w:r w:rsidR="00183855" w:rsidDel="000A3E8D">
          <w:rPr>
            <w:noProof/>
            <w:webHidden/>
          </w:rPr>
        </w:r>
        <w:r w:rsidR="00183855" w:rsidDel="000A3E8D">
          <w:rPr>
            <w:noProof/>
            <w:webHidden/>
          </w:rPr>
          <w:fldChar w:fldCharType="separate"/>
        </w:r>
        <w:r w:rsidR="00372AC2" w:rsidDel="000A3E8D">
          <w:rPr>
            <w:noProof/>
            <w:webHidden/>
          </w:rPr>
          <w:delText>93</w:delText>
        </w:r>
        <w:r w:rsidR="00183855" w:rsidDel="000A3E8D">
          <w:rPr>
            <w:noProof/>
            <w:webHidden/>
          </w:rPr>
          <w:fldChar w:fldCharType="end"/>
        </w:r>
        <w:r w:rsidDel="000A3E8D">
          <w:rPr>
            <w:noProof/>
          </w:rPr>
          <w:fldChar w:fldCharType="end"/>
        </w:r>
      </w:del>
    </w:p>
    <w:p w14:paraId="634331AF" w14:textId="5C31E321" w:rsidR="00183855" w:rsidDel="000A3E8D" w:rsidRDefault="000A3E8D">
      <w:pPr>
        <w:pStyle w:val="TableofFigures"/>
        <w:tabs>
          <w:tab w:val="right" w:leader="dot" w:pos="9062"/>
        </w:tabs>
        <w:rPr>
          <w:del w:id="640" w:author="Houyem Rais" w:date="2024-02-22T15:17:00Z"/>
          <w:rFonts w:asciiTheme="minorHAnsi" w:eastAsiaTheme="minorEastAsia" w:hAnsiTheme="minorHAnsi" w:cstheme="minorBidi"/>
          <w:noProof/>
          <w:kern w:val="2"/>
          <w:lang w:val="en-US"/>
          <w14:ligatures w14:val="standardContextual"/>
        </w:rPr>
      </w:pPr>
      <w:del w:id="641" w:author="Houyem Rais" w:date="2024-02-22T15:17:00Z">
        <w:r w:rsidDel="000A3E8D">
          <w:fldChar w:fldCharType="begin"/>
        </w:r>
        <w:r w:rsidDel="000A3E8D">
          <w:delInstrText>HYPERLINK \l "_Toc142174847"</w:delInstrText>
        </w:r>
        <w:r w:rsidDel="000A3E8D">
          <w:fldChar w:fldCharType="separate"/>
        </w:r>
        <w:r w:rsidR="00183855" w:rsidRPr="006E00A4" w:rsidDel="000A3E8D">
          <w:rPr>
            <w:rStyle w:val="Hyperlink"/>
            <w:noProof/>
          </w:rPr>
          <w:delText>Figure 37 Evolution des cash-flows – Option 3 – EPC+F + Contrat d’E&amp;M (Partenaire public) - Variante D1 – 2 tabliers</w:delText>
        </w:r>
        <w:r w:rsidR="00183855" w:rsidDel="000A3E8D">
          <w:rPr>
            <w:noProof/>
            <w:webHidden/>
          </w:rPr>
          <w:tab/>
        </w:r>
        <w:r w:rsidR="00183855" w:rsidDel="000A3E8D">
          <w:rPr>
            <w:noProof/>
            <w:webHidden/>
          </w:rPr>
          <w:fldChar w:fldCharType="begin"/>
        </w:r>
        <w:r w:rsidR="00183855" w:rsidDel="000A3E8D">
          <w:rPr>
            <w:noProof/>
            <w:webHidden/>
          </w:rPr>
          <w:delInstrText xml:space="preserve"> PAGEREF _Toc142174847 \h </w:delInstrText>
        </w:r>
        <w:r w:rsidR="00183855" w:rsidDel="000A3E8D">
          <w:rPr>
            <w:noProof/>
            <w:webHidden/>
          </w:rPr>
        </w:r>
        <w:r w:rsidR="00183855" w:rsidDel="000A3E8D">
          <w:rPr>
            <w:noProof/>
            <w:webHidden/>
          </w:rPr>
          <w:fldChar w:fldCharType="separate"/>
        </w:r>
        <w:r w:rsidR="00372AC2" w:rsidDel="000A3E8D">
          <w:rPr>
            <w:noProof/>
            <w:webHidden/>
          </w:rPr>
          <w:delText>94</w:delText>
        </w:r>
        <w:r w:rsidR="00183855" w:rsidDel="000A3E8D">
          <w:rPr>
            <w:noProof/>
            <w:webHidden/>
          </w:rPr>
          <w:fldChar w:fldCharType="end"/>
        </w:r>
        <w:r w:rsidDel="000A3E8D">
          <w:rPr>
            <w:noProof/>
          </w:rPr>
          <w:fldChar w:fldCharType="end"/>
        </w:r>
      </w:del>
    </w:p>
    <w:p w14:paraId="45D4F870" w14:textId="5230F8F7" w:rsidR="007E4C1E" w:rsidRPr="0075512F" w:rsidDel="000A3E8D" w:rsidRDefault="006C6E09" w:rsidP="009F2817">
      <w:pPr>
        <w:spacing w:before="0" w:line="240" w:lineRule="auto"/>
        <w:rPr>
          <w:del w:id="642" w:author="Houyem Rais" w:date="2024-02-22T15:17:00Z"/>
          <w:sz w:val="24"/>
        </w:rPr>
      </w:pPr>
      <w:del w:id="643" w:author="Houyem Rais" w:date="2024-02-22T15:17:00Z">
        <w:r w:rsidRPr="0075512F" w:rsidDel="000A3E8D">
          <w:rPr>
            <w:sz w:val="24"/>
          </w:rPr>
          <w:fldChar w:fldCharType="end"/>
        </w:r>
        <w:bookmarkStart w:id="644" w:name="1._RESUME"/>
        <w:bookmarkStart w:id="645" w:name="_Toc136949931"/>
        <w:bookmarkStart w:id="646" w:name="_Toc137137718"/>
        <w:bookmarkStart w:id="647" w:name="_Toc141255574"/>
        <w:bookmarkStart w:id="648" w:name="_Toc141255893"/>
        <w:bookmarkEnd w:id="644"/>
        <w:r w:rsidR="007E4C1E" w:rsidRPr="0075512F" w:rsidDel="000A3E8D">
          <w:rPr>
            <w:sz w:val="24"/>
          </w:rPr>
          <w:br w:type="page"/>
        </w:r>
      </w:del>
    </w:p>
    <w:p w14:paraId="22579939" w14:textId="2A60EDDC" w:rsidR="007E4C1E" w:rsidRPr="0075512F" w:rsidDel="000A3E8D" w:rsidRDefault="00507BF6" w:rsidP="007E4C1E">
      <w:pPr>
        <w:pStyle w:val="Titre1"/>
        <w:rPr>
          <w:del w:id="649" w:author="Houyem Rais" w:date="2024-02-22T15:17:00Z"/>
        </w:rPr>
      </w:pPr>
      <w:bookmarkStart w:id="650" w:name="_Toc142174651"/>
      <w:del w:id="651" w:author="Houyem Rais" w:date="2024-02-22T15:17:00Z">
        <w:r w:rsidRPr="0075512F" w:rsidDel="000A3E8D">
          <w:delText>RESUME</w:delText>
        </w:r>
        <w:r w:rsidR="00A4620E" w:rsidRPr="0075512F" w:rsidDel="000A3E8D">
          <w:delText xml:space="preserve"> EXECUTIF</w:delText>
        </w:r>
        <w:bookmarkStart w:id="652" w:name="2._INTRODUCTION"/>
        <w:bookmarkStart w:id="653" w:name="_Toc136949932"/>
        <w:bookmarkStart w:id="654" w:name="_Toc137137719"/>
        <w:bookmarkStart w:id="655" w:name="_Toc141255575"/>
        <w:bookmarkStart w:id="656" w:name="_Toc141255894"/>
        <w:bookmarkEnd w:id="645"/>
        <w:bookmarkEnd w:id="646"/>
        <w:bookmarkEnd w:id="647"/>
        <w:bookmarkEnd w:id="648"/>
        <w:bookmarkEnd w:id="650"/>
        <w:bookmarkEnd w:id="652"/>
      </w:del>
    </w:p>
    <w:p w14:paraId="1DAFFDE1" w14:textId="6E1F0112" w:rsidR="00094C4C" w:rsidRPr="0075512F" w:rsidDel="000A3E8D" w:rsidRDefault="00094C4C" w:rsidP="00094C4C">
      <w:pPr>
        <w:spacing w:after="160" w:line="259" w:lineRule="auto"/>
        <w:rPr>
          <w:del w:id="657" w:author="Houyem Rais" w:date="2024-02-22T15:17:00Z"/>
        </w:rPr>
      </w:pPr>
      <w:del w:id="658" w:author="Houyem Rais" w:date="2024-02-22T15:17:00Z">
        <w:r w:rsidRPr="0075512F" w:rsidDel="000A3E8D">
          <w:delText>L'étude de faisabilité réalisée par SCET Tunisie, en collaboration avec Jade Advisory, a examiné la viabilité financière du projet d'une liaison permanente entre l'île de Djerba et le continent, au niveau de la région du Djorf. Le projet implique la construction d'un viaduc avec des voies d'accès. Des partenaires techniques et financiers, ainsi que des investisseurs internationaux du secteur des infrastructures, ont été consultés pour évaluer leur intérêt au projet.</w:delText>
        </w:r>
      </w:del>
    </w:p>
    <w:p w14:paraId="03AB5F15" w14:textId="175FE45F" w:rsidR="00094C4C" w:rsidRPr="0075512F" w:rsidDel="000A3E8D" w:rsidRDefault="00094C4C" w:rsidP="00094C4C">
      <w:pPr>
        <w:rPr>
          <w:del w:id="659" w:author="Houyem Rais" w:date="2024-02-22T15:17:00Z"/>
        </w:rPr>
      </w:pPr>
      <w:del w:id="660" w:author="Houyem Rais" w:date="2024-02-22T15:17:00Z">
        <w:r w:rsidRPr="0075512F" w:rsidDel="000A3E8D">
          <w:delText xml:space="preserve">Les tarifs de péage proposés pour les différentes catégories de véhicules (tableau ci-après) ont été déterminés </w:delText>
        </w:r>
        <w:r w:rsidR="00C43537" w:rsidRPr="0075512F" w:rsidDel="000A3E8D">
          <w:delText>suite à</w:delText>
        </w:r>
        <w:r w:rsidRPr="0075512F" w:rsidDel="000A3E8D">
          <w:delText xml:space="preserve"> une consultation publique réalisée par SCET Tunisie</w:delText>
        </w:r>
        <w:r w:rsidR="00C43537" w:rsidRPr="0075512F" w:rsidDel="000A3E8D">
          <w:delText>,</w:delText>
        </w:r>
        <w:r w:rsidRPr="0075512F" w:rsidDel="000A3E8D">
          <w:delText xml:space="preserve"> une étude de benchmark et l'expérience du Consultant. </w:delText>
        </w:r>
      </w:del>
    </w:p>
    <w:p w14:paraId="606B60E6" w14:textId="01B46243" w:rsidR="00094C4C" w:rsidRPr="0075512F" w:rsidDel="000A3E8D" w:rsidRDefault="00094C4C" w:rsidP="00094C4C">
      <w:pPr>
        <w:pStyle w:val="Caption"/>
        <w:rPr>
          <w:del w:id="661" w:author="Houyem Rais" w:date="2024-02-22T15:17:00Z"/>
        </w:rPr>
      </w:pPr>
      <w:bookmarkStart w:id="662" w:name="_Toc144481069"/>
      <w:del w:id="663"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w:delText>
        </w:r>
        <w:r w:rsidRPr="0075512F" w:rsidDel="000A3E8D">
          <w:fldChar w:fldCharType="end"/>
        </w:r>
        <w:r w:rsidRPr="0075512F" w:rsidDel="000A3E8D">
          <w:delText xml:space="preserve"> Tarification de péage</w:delText>
        </w:r>
        <w:bookmarkEnd w:id="662"/>
      </w:del>
    </w:p>
    <w:tbl>
      <w:tblPr>
        <w:tblStyle w:val="TableGrid"/>
        <w:tblW w:w="5062" w:type="pct"/>
        <w:tblLook w:val="04A0" w:firstRow="1" w:lastRow="0" w:firstColumn="1" w:lastColumn="0" w:noHBand="0" w:noVBand="1"/>
      </w:tblPr>
      <w:tblGrid>
        <w:gridCol w:w="1636"/>
        <w:gridCol w:w="1191"/>
        <w:gridCol w:w="1077"/>
        <w:gridCol w:w="1180"/>
        <w:gridCol w:w="1180"/>
        <w:gridCol w:w="846"/>
        <w:gridCol w:w="820"/>
        <w:gridCol w:w="537"/>
        <w:gridCol w:w="707"/>
      </w:tblGrid>
      <w:tr w:rsidR="00094C4C" w:rsidRPr="0075512F" w:rsidDel="000A3E8D" w14:paraId="1AF7F34E" w14:textId="0078A8DE">
        <w:trPr>
          <w:trHeight w:val="433"/>
          <w:del w:id="664" w:author="Houyem Rais" w:date="2024-02-22T15:17:00Z"/>
        </w:trPr>
        <w:tc>
          <w:tcPr>
            <w:tcW w:w="615" w:type="pct"/>
            <w:shd w:val="clear" w:color="auto" w:fill="C6D9F1" w:themeFill="text2" w:themeFillTint="33"/>
            <w:noWrap/>
            <w:hideMark/>
          </w:tcPr>
          <w:p w14:paraId="12714135" w14:textId="71DCB117" w:rsidR="00094C4C" w:rsidRPr="0075512F" w:rsidDel="000A3E8D" w:rsidRDefault="00094C4C">
            <w:pPr>
              <w:spacing w:before="40" w:after="40"/>
              <w:rPr>
                <w:del w:id="665" w:author="Houyem Rais" w:date="2024-02-22T15:17:00Z"/>
                <w:b/>
                <w:bCs/>
                <w:sz w:val="18"/>
                <w:szCs w:val="18"/>
              </w:rPr>
            </w:pPr>
            <w:del w:id="666" w:author="Houyem Rais" w:date="2024-02-22T15:17:00Z">
              <w:r w:rsidRPr="0075512F" w:rsidDel="000A3E8D">
                <w:rPr>
                  <w:b/>
                  <w:bCs/>
                  <w:sz w:val="18"/>
                  <w:szCs w:val="18"/>
                </w:rPr>
                <w:delText>Catégorie</w:delText>
              </w:r>
            </w:del>
          </w:p>
        </w:tc>
        <w:tc>
          <w:tcPr>
            <w:tcW w:w="695" w:type="pct"/>
            <w:hideMark/>
          </w:tcPr>
          <w:p w14:paraId="1DDF4614" w14:textId="44B0AF83" w:rsidR="00094C4C" w:rsidRPr="0075512F" w:rsidDel="000A3E8D" w:rsidRDefault="00094C4C">
            <w:pPr>
              <w:spacing w:before="40" w:after="40"/>
              <w:jc w:val="center"/>
              <w:rPr>
                <w:del w:id="667" w:author="Houyem Rais" w:date="2024-02-22T15:17:00Z"/>
                <w:b/>
                <w:bCs/>
                <w:i/>
                <w:iCs/>
                <w:sz w:val="18"/>
                <w:szCs w:val="18"/>
              </w:rPr>
            </w:pPr>
            <w:del w:id="668" w:author="Houyem Rais" w:date="2024-02-22T15:17:00Z">
              <w:r w:rsidRPr="0075512F" w:rsidDel="000A3E8D">
                <w:rPr>
                  <w:b/>
                  <w:bCs/>
                  <w:i/>
                  <w:iCs/>
                  <w:sz w:val="18"/>
                  <w:szCs w:val="18"/>
                </w:rPr>
                <w:delText>VP (résidents de Médenine)</w:delText>
              </w:r>
            </w:del>
          </w:p>
        </w:tc>
        <w:tc>
          <w:tcPr>
            <w:tcW w:w="633" w:type="pct"/>
            <w:hideMark/>
          </w:tcPr>
          <w:p w14:paraId="19902D1B" w14:textId="3788D59C" w:rsidR="00094C4C" w:rsidRPr="0075512F" w:rsidDel="000A3E8D" w:rsidRDefault="00094C4C">
            <w:pPr>
              <w:spacing w:before="40" w:after="40"/>
              <w:jc w:val="center"/>
              <w:rPr>
                <w:del w:id="669" w:author="Houyem Rais" w:date="2024-02-22T15:17:00Z"/>
                <w:b/>
                <w:bCs/>
                <w:i/>
                <w:iCs/>
                <w:sz w:val="18"/>
                <w:szCs w:val="18"/>
              </w:rPr>
            </w:pPr>
            <w:del w:id="670" w:author="Houyem Rais" w:date="2024-02-22T15:17:00Z">
              <w:r w:rsidRPr="0075512F" w:rsidDel="000A3E8D">
                <w:rPr>
                  <w:b/>
                  <w:bCs/>
                  <w:i/>
                  <w:iCs/>
                  <w:sz w:val="18"/>
                  <w:szCs w:val="18"/>
                </w:rPr>
                <w:delText>VP non-résidents</w:delText>
              </w:r>
            </w:del>
          </w:p>
        </w:tc>
        <w:tc>
          <w:tcPr>
            <w:tcW w:w="643" w:type="pct"/>
            <w:hideMark/>
          </w:tcPr>
          <w:p w14:paraId="4B1F355B" w14:textId="621FE790" w:rsidR="00094C4C" w:rsidRPr="0075512F" w:rsidDel="000A3E8D" w:rsidRDefault="00094C4C">
            <w:pPr>
              <w:spacing w:before="40" w:after="40"/>
              <w:jc w:val="center"/>
              <w:rPr>
                <w:del w:id="671" w:author="Houyem Rais" w:date="2024-02-22T15:17:00Z"/>
                <w:b/>
                <w:bCs/>
                <w:i/>
                <w:iCs/>
                <w:sz w:val="18"/>
                <w:szCs w:val="18"/>
              </w:rPr>
            </w:pPr>
            <w:del w:id="672" w:author="Houyem Rais" w:date="2024-02-22T15:17:00Z">
              <w:r w:rsidRPr="0075512F" w:rsidDel="000A3E8D">
                <w:rPr>
                  <w:b/>
                  <w:bCs/>
                  <w:i/>
                  <w:iCs/>
                  <w:sz w:val="18"/>
                  <w:szCs w:val="18"/>
                </w:rPr>
                <w:delText>Camionnette (résidents de Médenine)</w:delText>
              </w:r>
            </w:del>
          </w:p>
        </w:tc>
        <w:tc>
          <w:tcPr>
            <w:tcW w:w="643" w:type="pct"/>
            <w:hideMark/>
          </w:tcPr>
          <w:p w14:paraId="074EC804" w14:textId="06C1C4D9" w:rsidR="00094C4C" w:rsidRPr="0075512F" w:rsidDel="000A3E8D" w:rsidRDefault="00094C4C">
            <w:pPr>
              <w:spacing w:before="40" w:after="40"/>
              <w:jc w:val="center"/>
              <w:rPr>
                <w:del w:id="673" w:author="Houyem Rais" w:date="2024-02-22T15:17:00Z"/>
                <w:b/>
                <w:bCs/>
                <w:i/>
                <w:iCs/>
                <w:sz w:val="18"/>
                <w:szCs w:val="18"/>
              </w:rPr>
            </w:pPr>
            <w:del w:id="674" w:author="Houyem Rais" w:date="2024-02-22T15:17:00Z">
              <w:r w:rsidRPr="0075512F" w:rsidDel="000A3E8D">
                <w:rPr>
                  <w:b/>
                  <w:bCs/>
                  <w:i/>
                  <w:iCs/>
                  <w:sz w:val="18"/>
                  <w:szCs w:val="18"/>
                </w:rPr>
                <w:delText>Camionnette non-résidents</w:delText>
              </w:r>
            </w:del>
          </w:p>
        </w:tc>
        <w:tc>
          <w:tcPr>
            <w:tcW w:w="507" w:type="pct"/>
            <w:hideMark/>
          </w:tcPr>
          <w:p w14:paraId="745C00C4" w14:textId="4AF749FD" w:rsidR="00094C4C" w:rsidRPr="0075512F" w:rsidDel="000A3E8D" w:rsidRDefault="00094C4C">
            <w:pPr>
              <w:spacing w:before="40" w:after="40"/>
              <w:jc w:val="center"/>
              <w:rPr>
                <w:del w:id="675" w:author="Houyem Rais" w:date="2024-02-22T15:17:00Z"/>
                <w:b/>
                <w:bCs/>
                <w:i/>
                <w:iCs/>
                <w:sz w:val="18"/>
                <w:szCs w:val="18"/>
              </w:rPr>
            </w:pPr>
            <w:del w:id="676" w:author="Houyem Rais" w:date="2024-02-22T15:17:00Z">
              <w:r w:rsidRPr="0075512F" w:rsidDel="000A3E8D">
                <w:rPr>
                  <w:b/>
                  <w:bCs/>
                  <w:i/>
                  <w:iCs/>
                  <w:sz w:val="18"/>
                  <w:szCs w:val="18"/>
                </w:rPr>
                <w:delText>Taxi et louage</w:delText>
              </w:r>
            </w:del>
          </w:p>
        </w:tc>
        <w:tc>
          <w:tcPr>
            <w:tcW w:w="471" w:type="pct"/>
            <w:hideMark/>
          </w:tcPr>
          <w:p w14:paraId="08964BB4" w14:textId="6A06FA81" w:rsidR="00094C4C" w:rsidRPr="0075512F" w:rsidDel="000A3E8D" w:rsidRDefault="00094C4C">
            <w:pPr>
              <w:spacing w:before="40" w:after="40"/>
              <w:jc w:val="center"/>
              <w:rPr>
                <w:del w:id="677" w:author="Houyem Rais" w:date="2024-02-22T15:17:00Z"/>
                <w:b/>
                <w:bCs/>
                <w:i/>
                <w:iCs/>
                <w:sz w:val="18"/>
                <w:szCs w:val="18"/>
              </w:rPr>
            </w:pPr>
            <w:del w:id="678" w:author="Houyem Rais" w:date="2024-02-22T15:17:00Z">
              <w:r w:rsidRPr="0075512F" w:rsidDel="000A3E8D">
                <w:rPr>
                  <w:b/>
                  <w:bCs/>
                  <w:i/>
                  <w:iCs/>
                  <w:sz w:val="18"/>
                  <w:szCs w:val="18"/>
                </w:rPr>
                <w:delText>Cam Léger + tracteur</w:delText>
              </w:r>
            </w:del>
          </w:p>
        </w:tc>
        <w:tc>
          <w:tcPr>
            <w:tcW w:w="326" w:type="pct"/>
            <w:hideMark/>
          </w:tcPr>
          <w:p w14:paraId="08E2EC78" w14:textId="2DEE8F0F" w:rsidR="00094C4C" w:rsidRPr="0075512F" w:rsidDel="000A3E8D" w:rsidRDefault="00094C4C">
            <w:pPr>
              <w:spacing w:before="40" w:after="40"/>
              <w:jc w:val="center"/>
              <w:rPr>
                <w:del w:id="679" w:author="Houyem Rais" w:date="2024-02-22T15:17:00Z"/>
                <w:b/>
                <w:bCs/>
                <w:i/>
                <w:iCs/>
                <w:sz w:val="18"/>
                <w:szCs w:val="18"/>
              </w:rPr>
            </w:pPr>
            <w:del w:id="680" w:author="Houyem Rais" w:date="2024-02-22T15:17:00Z">
              <w:r w:rsidRPr="0075512F" w:rsidDel="000A3E8D">
                <w:rPr>
                  <w:b/>
                  <w:bCs/>
                  <w:i/>
                  <w:iCs/>
                  <w:sz w:val="18"/>
                  <w:szCs w:val="18"/>
                </w:rPr>
                <w:delText>Bus</w:delText>
              </w:r>
            </w:del>
          </w:p>
        </w:tc>
        <w:tc>
          <w:tcPr>
            <w:tcW w:w="465" w:type="pct"/>
            <w:hideMark/>
          </w:tcPr>
          <w:p w14:paraId="0496744A" w14:textId="09403D34" w:rsidR="00094C4C" w:rsidRPr="0075512F" w:rsidDel="000A3E8D" w:rsidRDefault="00094C4C">
            <w:pPr>
              <w:spacing w:before="40" w:after="40"/>
              <w:jc w:val="center"/>
              <w:rPr>
                <w:del w:id="681" w:author="Houyem Rais" w:date="2024-02-22T15:17:00Z"/>
                <w:b/>
                <w:bCs/>
                <w:i/>
                <w:iCs/>
                <w:sz w:val="18"/>
                <w:szCs w:val="18"/>
              </w:rPr>
            </w:pPr>
            <w:del w:id="682" w:author="Houyem Rais" w:date="2024-02-22T15:17:00Z">
              <w:r w:rsidRPr="0075512F" w:rsidDel="000A3E8D">
                <w:rPr>
                  <w:b/>
                  <w:bCs/>
                  <w:i/>
                  <w:iCs/>
                  <w:sz w:val="18"/>
                  <w:szCs w:val="18"/>
                </w:rPr>
                <w:delText>C. Lourd + Ens artic</w:delText>
              </w:r>
            </w:del>
          </w:p>
        </w:tc>
      </w:tr>
      <w:tr w:rsidR="00094C4C" w:rsidRPr="0075512F" w:rsidDel="000A3E8D" w14:paraId="2CBEA52E" w14:textId="0C605B1D">
        <w:trPr>
          <w:trHeight w:val="216"/>
          <w:del w:id="683" w:author="Houyem Rais" w:date="2024-02-22T15:17:00Z"/>
        </w:trPr>
        <w:tc>
          <w:tcPr>
            <w:tcW w:w="615" w:type="pct"/>
            <w:shd w:val="clear" w:color="auto" w:fill="C6D9F1" w:themeFill="text2" w:themeFillTint="33"/>
            <w:noWrap/>
            <w:hideMark/>
          </w:tcPr>
          <w:p w14:paraId="353DC88F" w14:textId="1AC2A17F" w:rsidR="00094C4C" w:rsidRPr="0075512F" w:rsidDel="000A3E8D" w:rsidRDefault="00094C4C">
            <w:pPr>
              <w:spacing w:before="40" w:after="40"/>
              <w:rPr>
                <w:del w:id="684" w:author="Houyem Rais" w:date="2024-02-22T15:17:00Z"/>
                <w:b/>
                <w:bCs/>
                <w:sz w:val="18"/>
                <w:szCs w:val="18"/>
              </w:rPr>
            </w:pPr>
            <w:del w:id="685" w:author="Houyem Rais" w:date="2024-02-22T15:17:00Z">
              <w:r w:rsidRPr="0075512F" w:rsidDel="000A3E8D">
                <w:rPr>
                  <w:b/>
                  <w:bCs/>
                  <w:sz w:val="18"/>
                  <w:szCs w:val="18"/>
                </w:rPr>
                <w:delText>Tarif de péage (DT)</w:delText>
              </w:r>
            </w:del>
          </w:p>
        </w:tc>
        <w:tc>
          <w:tcPr>
            <w:tcW w:w="695" w:type="pct"/>
            <w:noWrap/>
            <w:hideMark/>
          </w:tcPr>
          <w:p w14:paraId="1E43EBE5" w14:textId="7F35D3F7" w:rsidR="00094C4C" w:rsidRPr="0075512F" w:rsidDel="000A3E8D" w:rsidRDefault="00094C4C">
            <w:pPr>
              <w:spacing w:before="40" w:after="40"/>
              <w:jc w:val="center"/>
              <w:rPr>
                <w:del w:id="686" w:author="Houyem Rais" w:date="2024-02-22T15:17:00Z"/>
                <w:b/>
                <w:bCs/>
                <w:sz w:val="18"/>
                <w:szCs w:val="18"/>
              </w:rPr>
            </w:pPr>
            <w:del w:id="687" w:author="Houyem Rais" w:date="2024-02-22T15:17:00Z">
              <w:r w:rsidRPr="0075512F" w:rsidDel="000A3E8D">
                <w:rPr>
                  <w:b/>
                  <w:bCs/>
                  <w:sz w:val="18"/>
                  <w:szCs w:val="18"/>
                </w:rPr>
                <w:delText>3,5</w:delText>
              </w:r>
            </w:del>
          </w:p>
        </w:tc>
        <w:tc>
          <w:tcPr>
            <w:tcW w:w="633" w:type="pct"/>
            <w:noWrap/>
            <w:hideMark/>
          </w:tcPr>
          <w:p w14:paraId="2EBD70C8" w14:textId="73504A92" w:rsidR="00094C4C" w:rsidRPr="0075512F" w:rsidDel="000A3E8D" w:rsidRDefault="00094C4C">
            <w:pPr>
              <w:spacing w:before="40" w:after="40"/>
              <w:jc w:val="center"/>
              <w:rPr>
                <w:del w:id="688" w:author="Houyem Rais" w:date="2024-02-22T15:17:00Z"/>
                <w:b/>
                <w:bCs/>
                <w:sz w:val="18"/>
                <w:szCs w:val="18"/>
              </w:rPr>
            </w:pPr>
            <w:del w:id="689" w:author="Houyem Rais" w:date="2024-02-22T15:17:00Z">
              <w:r w:rsidRPr="0075512F" w:rsidDel="000A3E8D">
                <w:rPr>
                  <w:b/>
                  <w:bCs/>
                  <w:sz w:val="18"/>
                  <w:szCs w:val="18"/>
                </w:rPr>
                <w:delText>9,0</w:delText>
              </w:r>
            </w:del>
          </w:p>
        </w:tc>
        <w:tc>
          <w:tcPr>
            <w:tcW w:w="643" w:type="pct"/>
            <w:noWrap/>
            <w:hideMark/>
          </w:tcPr>
          <w:p w14:paraId="349C7229" w14:textId="2B0A90E4" w:rsidR="00094C4C" w:rsidRPr="0075512F" w:rsidDel="000A3E8D" w:rsidRDefault="00094C4C">
            <w:pPr>
              <w:spacing w:before="40" w:after="40"/>
              <w:jc w:val="center"/>
              <w:rPr>
                <w:del w:id="690" w:author="Houyem Rais" w:date="2024-02-22T15:17:00Z"/>
                <w:b/>
                <w:bCs/>
                <w:sz w:val="18"/>
                <w:szCs w:val="18"/>
              </w:rPr>
            </w:pPr>
            <w:del w:id="691" w:author="Houyem Rais" w:date="2024-02-22T15:17:00Z">
              <w:r w:rsidRPr="0075512F" w:rsidDel="000A3E8D">
                <w:rPr>
                  <w:b/>
                  <w:bCs/>
                  <w:sz w:val="18"/>
                  <w:szCs w:val="18"/>
                </w:rPr>
                <w:delText>5,0</w:delText>
              </w:r>
            </w:del>
          </w:p>
        </w:tc>
        <w:tc>
          <w:tcPr>
            <w:tcW w:w="643" w:type="pct"/>
            <w:noWrap/>
            <w:hideMark/>
          </w:tcPr>
          <w:p w14:paraId="70D47000" w14:textId="79774371" w:rsidR="00094C4C" w:rsidRPr="0075512F" w:rsidDel="000A3E8D" w:rsidRDefault="00094C4C">
            <w:pPr>
              <w:spacing w:before="40" w:after="40"/>
              <w:jc w:val="center"/>
              <w:rPr>
                <w:del w:id="692" w:author="Houyem Rais" w:date="2024-02-22T15:17:00Z"/>
                <w:b/>
                <w:bCs/>
                <w:sz w:val="18"/>
                <w:szCs w:val="18"/>
              </w:rPr>
            </w:pPr>
            <w:del w:id="693" w:author="Houyem Rais" w:date="2024-02-22T15:17:00Z">
              <w:r w:rsidRPr="0075512F" w:rsidDel="000A3E8D">
                <w:rPr>
                  <w:b/>
                  <w:bCs/>
                  <w:sz w:val="18"/>
                  <w:szCs w:val="18"/>
                </w:rPr>
                <w:delText>10,0</w:delText>
              </w:r>
            </w:del>
          </w:p>
        </w:tc>
        <w:tc>
          <w:tcPr>
            <w:tcW w:w="507" w:type="pct"/>
            <w:noWrap/>
            <w:hideMark/>
          </w:tcPr>
          <w:p w14:paraId="20D9996D" w14:textId="4E03E35D" w:rsidR="00094C4C" w:rsidRPr="0075512F" w:rsidDel="000A3E8D" w:rsidRDefault="00094C4C">
            <w:pPr>
              <w:spacing w:before="40" w:after="40"/>
              <w:jc w:val="center"/>
              <w:rPr>
                <w:del w:id="694" w:author="Houyem Rais" w:date="2024-02-22T15:17:00Z"/>
                <w:b/>
                <w:bCs/>
                <w:sz w:val="18"/>
                <w:szCs w:val="18"/>
              </w:rPr>
            </w:pPr>
            <w:del w:id="695" w:author="Houyem Rais" w:date="2024-02-22T15:17:00Z">
              <w:r w:rsidRPr="0075512F" w:rsidDel="000A3E8D">
                <w:rPr>
                  <w:b/>
                  <w:bCs/>
                  <w:sz w:val="18"/>
                  <w:szCs w:val="18"/>
                </w:rPr>
                <w:delText>10,0</w:delText>
              </w:r>
            </w:del>
          </w:p>
        </w:tc>
        <w:tc>
          <w:tcPr>
            <w:tcW w:w="471" w:type="pct"/>
            <w:noWrap/>
            <w:hideMark/>
          </w:tcPr>
          <w:p w14:paraId="56DFB3F4" w14:textId="6A938935" w:rsidR="00094C4C" w:rsidRPr="0075512F" w:rsidDel="000A3E8D" w:rsidRDefault="00094C4C">
            <w:pPr>
              <w:spacing w:before="40" w:after="40"/>
              <w:jc w:val="center"/>
              <w:rPr>
                <w:del w:id="696" w:author="Houyem Rais" w:date="2024-02-22T15:17:00Z"/>
                <w:b/>
                <w:bCs/>
                <w:sz w:val="18"/>
                <w:szCs w:val="18"/>
              </w:rPr>
            </w:pPr>
            <w:del w:id="697" w:author="Houyem Rais" w:date="2024-02-22T15:17:00Z">
              <w:r w:rsidRPr="0075512F" w:rsidDel="000A3E8D">
                <w:rPr>
                  <w:b/>
                  <w:bCs/>
                  <w:sz w:val="18"/>
                  <w:szCs w:val="18"/>
                </w:rPr>
                <w:delText>10,0</w:delText>
              </w:r>
            </w:del>
          </w:p>
        </w:tc>
        <w:tc>
          <w:tcPr>
            <w:tcW w:w="326" w:type="pct"/>
            <w:noWrap/>
            <w:hideMark/>
          </w:tcPr>
          <w:p w14:paraId="5F076ACF" w14:textId="5D8FC2C7" w:rsidR="00094C4C" w:rsidRPr="0075512F" w:rsidDel="000A3E8D" w:rsidRDefault="00094C4C">
            <w:pPr>
              <w:spacing w:before="40" w:after="40"/>
              <w:jc w:val="center"/>
              <w:rPr>
                <w:del w:id="698" w:author="Houyem Rais" w:date="2024-02-22T15:17:00Z"/>
                <w:b/>
                <w:bCs/>
                <w:sz w:val="18"/>
                <w:szCs w:val="18"/>
              </w:rPr>
            </w:pPr>
            <w:del w:id="699" w:author="Houyem Rais" w:date="2024-02-22T15:17:00Z">
              <w:r w:rsidRPr="0075512F" w:rsidDel="000A3E8D">
                <w:rPr>
                  <w:b/>
                  <w:bCs/>
                  <w:sz w:val="18"/>
                  <w:szCs w:val="18"/>
                </w:rPr>
                <w:delText>30,0</w:delText>
              </w:r>
            </w:del>
          </w:p>
        </w:tc>
        <w:tc>
          <w:tcPr>
            <w:tcW w:w="465" w:type="pct"/>
            <w:noWrap/>
            <w:hideMark/>
          </w:tcPr>
          <w:p w14:paraId="3A9978DE" w14:textId="29C88343" w:rsidR="00094C4C" w:rsidRPr="0075512F" w:rsidDel="000A3E8D" w:rsidRDefault="00094C4C">
            <w:pPr>
              <w:spacing w:before="40" w:after="40"/>
              <w:jc w:val="center"/>
              <w:rPr>
                <w:del w:id="700" w:author="Houyem Rais" w:date="2024-02-22T15:17:00Z"/>
                <w:b/>
                <w:bCs/>
                <w:sz w:val="18"/>
                <w:szCs w:val="18"/>
              </w:rPr>
            </w:pPr>
            <w:del w:id="701" w:author="Houyem Rais" w:date="2024-02-22T15:17:00Z">
              <w:r w:rsidRPr="0075512F" w:rsidDel="000A3E8D">
                <w:rPr>
                  <w:b/>
                  <w:bCs/>
                  <w:sz w:val="18"/>
                  <w:szCs w:val="18"/>
                </w:rPr>
                <w:delText>15,0</w:delText>
              </w:r>
            </w:del>
          </w:p>
        </w:tc>
      </w:tr>
    </w:tbl>
    <w:p w14:paraId="5B059146" w14:textId="381F30CA" w:rsidR="00094C4C" w:rsidRPr="0075512F" w:rsidDel="000A3E8D" w:rsidRDefault="00094C4C" w:rsidP="000F68A3">
      <w:pPr>
        <w:rPr>
          <w:del w:id="702" w:author="Houyem Rais" w:date="2024-02-22T15:17:00Z"/>
        </w:rPr>
      </w:pPr>
      <w:del w:id="703" w:author="Houyem Rais" w:date="2024-02-22T15:17:00Z">
        <w:r w:rsidRPr="0075512F" w:rsidDel="000A3E8D">
          <w:delText xml:space="preserve">Sur la base de ces tarifs, les recettes annuelles projetées pour la première année d'exploitation sont estimées à environ 28,2 millions DT indépendamment de la variante technique retenue (type de viaduc et un ou deux tabliers). </w:delText>
        </w:r>
      </w:del>
    </w:p>
    <w:p w14:paraId="7FA31533" w14:textId="44804F53" w:rsidR="00094C4C" w:rsidRPr="0075512F" w:rsidDel="000A3E8D" w:rsidRDefault="00094C4C" w:rsidP="00094C4C">
      <w:pPr>
        <w:rPr>
          <w:del w:id="704" w:author="Houyem Rais" w:date="2024-02-22T15:17:00Z"/>
        </w:rPr>
      </w:pPr>
      <w:del w:id="705" w:author="Houyem Rais" w:date="2024-02-22T15:17:00Z">
        <w:r w:rsidRPr="0075512F" w:rsidDel="000A3E8D">
          <w:delText xml:space="preserve">Quatre variantes techniques du projet ont été étudiées dans le cadre de la présente étude : </w:delText>
        </w:r>
      </w:del>
    </w:p>
    <w:p w14:paraId="2E713F83" w14:textId="25892DA2" w:rsidR="00094C4C" w:rsidRPr="0075512F" w:rsidDel="000A3E8D" w:rsidRDefault="00094C4C" w:rsidP="00094C4C">
      <w:pPr>
        <w:pStyle w:val="ListParagraph"/>
        <w:numPr>
          <w:ilvl w:val="0"/>
          <w:numId w:val="26"/>
        </w:numPr>
        <w:rPr>
          <w:del w:id="706" w:author="Houyem Rais" w:date="2024-02-22T15:17:00Z"/>
        </w:rPr>
      </w:pPr>
      <w:del w:id="707" w:author="Houyem Rais" w:date="2024-02-22T15:17:00Z">
        <w:r w:rsidRPr="0075512F" w:rsidDel="000A3E8D">
          <w:delText>La variante associée au couloir de tracé « B » tel que définie dans l’étude de faisabilité technique, avec un seul tablier,</w:delText>
        </w:r>
      </w:del>
    </w:p>
    <w:p w14:paraId="499E5357" w14:textId="4854DAE2" w:rsidR="00094C4C" w:rsidRPr="0075512F" w:rsidDel="000A3E8D" w:rsidRDefault="00094C4C" w:rsidP="00094C4C">
      <w:pPr>
        <w:pStyle w:val="ListParagraph"/>
        <w:numPr>
          <w:ilvl w:val="0"/>
          <w:numId w:val="26"/>
        </w:numPr>
        <w:rPr>
          <w:del w:id="708" w:author="Houyem Rais" w:date="2024-02-22T15:17:00Z"/>
        </w:rPr>
      </w:pPr>
      <w:del w:id="709" w:author="Houyem Rais" w:date="2024-02-22T15:17:00Z">
        <w:r w:rsidRPr="0075512F" w:rsidDel="000A3E8D">
          <w:delText>La variante associée au couloir de tracé « B » tel que définie dans l’étude de faisabilité technique, avec deux tabliers,</w:delText>
        </w:r>
      </w:del>
    </w:p>
    <w:p w14:paraId="59F006C6" w14:textId="2E9BB918" w:rsidR="00094C4C" w:rsidRPr="0075512F" w:rsidDel="000A3E8D" w:rsidRDefault="00094C4C" w:rsidP="00094C4C">
      <w:pPr>
        <w:pStyle w:val="ListParagraph"/>
        <w:numPr>
          <w:ilvl w:val="0"/>
          <w:numId w:val="26"/>
        </w:numPr>
        <w:rPr>
          <w:del w:id="710" w:author="Houyem Rais" w:date="2024-02-22T15:17:00Z"/>
        </w:rPr>
      </w:pPr>
      <w:del w:id="711" w:author="Houyem Rais" w:date="2024-02-22T15:17:00Z">
        <w:r w:rsidRPr="0075512F" w:rsidDel="000A3E8D">
          <w:delText>La variante associée au couloir de tracé « D</w:delText>
        </w:r>
        <w:r w:rsidR="000673F6" w:rsidRPr="0075512F" w:rsidDel="000A3E8D">
          <w:delText>1</w:delText>
        </w:r>
        <w:r w:rsidRPr="0075512F" w:rsidDel="000A3E8D">
          <w:delText> » tel que définie dans l’étude de faisabilité technique, avec un seul tablier,</w:delText>
        </w:r>
        <w:r w:rsidR="00D83B5F" w:rsidRPr="0075512F" w:rsidDel="000A3E8D">
          <w:delText xml:space="preserve"> et</w:delText>
        </w:r>
      </w:del>
    </w:p>
    <w:p w14:paraId="6840AF6C" w14:textId="22671B65" w:rsidR="00094C4C" w:rsidRPr="0075512F" w:rsidDel="000A3E8D" w:rsidRDefault="00094C4C" w:rsidP="00094C4C">
      <w:pPr>
        <w:pStyle w:val="ListParagraph"/>
        <w:numPr>
          <w:ilvl w:val="0"/>
          <w:numId w:val="26"/>
        </w:numPr>
        <w:rPr>
          <w:del w:id="712" w:author="Houyem Rais" w:date="2024-02-22T15:17:00Z"/>
        </w:rPr>
      </w:pPr>
      <w:del w:id="713" w:author="Houyem Rais" w:date="2024-02-22T15:17:00Z">
        <w:r w:rsidRPr="0075512F" w:rsidDel="000A3E8D">
          <w:delText>La variante associée au couloir de tracé « D</w:delText>
        </w:r>
        <w:r w:rsidR="000673F6" w:rsidRPr="0075512F" w:rsidDel="000A3E8D">
          <w:delText>1</w:delText>
        </w:r>
        <w:r w:rsidRPr="0075512F" w:rsidDel="000A3E8D">
          <w:delText> » tel que définie dans l’étude de faisabilité technique, avec deux tabliers</w:delText>
        </w:r>
        <w:r w:rsidR="00D83B5F" w:rsidRPr="0075512F" w:rsidDel="000A3E8D">
          <w:delText>.</w:delText>
        </w:r>
      </w:del>
    </w:p>
    <w:p w14:paraId="5B6C5A2C" w14:textId="61F5F952" w:rsidR="00094C4C" w:rsidRPr="0075512F" w:rsidDel="000A3E8D" w:rsidRDefault="00094C4C" w:rsidP="00935BF4">
      <w:pPr>
        <w:rPr>
          <w:del w:id="714" w:author="Houyem Rais" w:date="2024-02-22T15:17:00Z"/>
        </w:rPr>
      </w:pPr>
      <w:del w:id="715" w:author="Houyem Rais" w:date="2024-02-22T15:17:00Z">
        <w:r w:rsidRPr="0075512F" w:rsidDel="000A3E8D">
          <w:delText>L’estimation des coûts d’investissement du projet selon les différents scénarios est présentée dans le tableau suivant.</w:delText>
        </w:r>
      </w:del>
    </w:p>
    <w:p w14:paraId="13F77AB1" w14:textId="457B0B20" w:rsidR="00094C4C" w:rsidRPr="0075512F" w:rsidDel="000A3E8D" w:rsidRDefault="00094C4C" w:rsidP="00094C4C">
      <w:pPr>
        <w:pStyle w:val="Caption"/>
        <w:rPr>
          <w:del w:id="716" w:author="Houyem Rais" w:date="2024-02-22T15:17:00Z"/>
        </w:rPr>
      </w:pPr>
      <w:bookmarkStart w:id="717" w:name="_Toc144481070"/>
      <w:del w:id="718"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w:delText>
        </w:r>
        <w:r w:rsidRPr="0075512F" w:rsidDel="000A3E8D">
          <w:fldChar w:fldCharType="end"/>
        </w:r>
        <w:r w:rsidRPr="0075512F" w:rsidDel="000A3E8D">
          <w:delText xml:space="preserve"> Coûts d'investissement du projet selon les différents scénarios</w:delText>
        </w:r>
        <w:bookmarkEnd w:id="717"/>
      </w:del>
    </w:p>
    <w:tbl>
      <w:tblPr>
        <w:tblStyle w:val="TableGrid"/>
        <w:tblW w:w="9402" w:type="dxa"/>
        <w:tblInd w:w="-5" w:type="dxa"/>
        <w:tblLayout w:type="fixed"/>
        <w:tblLook w:val="04A0" w:firstRow="1" w:lastRow="0" w:firstColumn="1" w:lastColumn="0" w:noHBand="0" w:noVBand="1"/>
      </w:tblPr>
      <w:tblGrid>
        <w:gridCol w:w="3577"/>
        <w:gridCol w:w="1417"/>
        <w:gridCol w:w="1417"/>
        <w:gridCol w:w="1417"/>
        <w:gridCol w:w="1574"/>
      </w:tblGrid>
      <w:tr w:rsidR="00094C4C" w:rsidRPr="0075512F" w:rsidDel="000A3E8D" w14:paraId="53442A6E" w14:textId="51DB17DC" w:rsidTr="000F68A3">
        <w:trPr>
          <w:trHeight w:val="241"/>
          <w:tblHeader/>
          <w:del w:id="719" w:author="Houyem Rais" w:date="2024-02-22T15:17:00Z"/>
        </w:trPr>
        <w:tc>
          <w:tcPr>
            <w:tcW w:w="3577" w:type="dxa"/>
            <w:shd w:val="clear" w:color="auto" w:fill="B8CCE4" w:themeFill="accent1" w:themeFillTint="66"/>
            <w:noWrap/>
            <w:hideMark/>
          </w:tcPr>
          <w:p w14:paraId="182A8A48" w14:textId="28CBBA63" w:rsidR="00094C4C" w:rsidRPr="0075512F" w:rsidDel="000A3E8D" w:rsidRDefault="00094C4C">
            <w:pPr>
              <w:spacing w:before="40" w:after="60"/>
              <w:jc w:val="center"/>
              <w:rPr>
                <w:del w:id="720" w:author="Houyem Rais" w:date="2024-02-22T15:17:00Z"/>
                <w:rFonts w:asciiTheme="minorHAnsi" w:hAnsiTheme="minorHAnsi" w:cstheme="minorHAnsi"/>
                <w:b/>
                <w:bCs/>
                <w:sz w:val="20"/>
                <w:szCs w:val="20"/>
              </w:rPr>
            </w:pPr>
            <w:del w:id="721" w:author="Houyem Rais" w:date="2024-02-22T15:17:00Z">
              <w:r w:rsidRPr="0075512F" w:rsidDel="000A3E8D">
                <w:rPr>
                  <w:rFonts w:asciiTheme="minorHAnsi" w:hAnsiTheme="minorHAnsi" w:cstheme="minorHAnsi"/>
                  <w:b/>
                  <w:bCs/>
                  <w:sz w:val="20"/>
                  <w:szCs w:val="20"/>
                </w:rPr>
                <w:delText>Variante</w:delText>
              </w:r>
            </w:del>
          </w:p>
        </w:tc>
        <w:tc>
          <w:tcPr>
            <w:tcW w:w="2834" w:type="dxa"/>
            <w:gridSpan w:val="2"/>
            <w:shd w:val="clear" w:color="auto" w:fill="B8CCE4" w:themeFill="accent1" w:themeFillTint="66"/>
            <w:noWrap/>
            <w:hideMark/>
          </w:tcPr>
          <w:p w14:paraId="3307A58D" w14:textId="43F1AABC" w:rsidR="00094C4C" w:rsidRPr="0075512F" w:rsidDel="000A3E8D" w:rsidRDefault="00094C4C">
            <w:pPr>
              <w:spacing w:before="40" w:after="60"/>
              <w:jc w:val="center"/>
              <w:rPr>
                <w:del w:id="722" w:author="Houyem Rais" w:date="2024-02-22T15:17:00Z"/>
                <w:rFonts w:asciiTheme="minorHAnsi" w:hAnsiTheme="minorHAnsi" w:cstheme="minorHAnsi"/>
                <w:b/>
                <w:bCs/>
                <w:sz w:val="20"/>
                <w:szCs w:val="20"/>
              </w:rPr>
            </w:pPr>
            <w:del w:id="723" w:author="Houyem Rais" w:date="2024-02-22T15:17:00Z">
              <w:r w:rsidRPr="0075512F" w:rsidDel="000A3E8D">
                <w:rPr>
                  <w:rFonts w:asciiTheme="minorHAnsi" w:hAnsiTheme="minorHAnsi" w:cstheme="minorHAnsi"/>
                  <w:b/>
                  <w:bCs/>
                  <w:sz w:val="20"/>
                  <w:szCs w:val="20"/>
                </w:rPr>
                <w:delText>Variante B</w:delText>
              </w:r>
            </w:del>
          </w:p>
        </w:tc>
        <w:tc>
          <w:tcPr>
            <w:tcW w:w="2991" w:type="dxa"/>
            <w:gridSpan w:val="2"/>
            <w:shd w:val="clear" w:color="auto" w:fill="B8CCE4" w:themeFill="accent1" w:themeFillTint="66"/>
          </w:tcPr>
          <w:p w14:paraId="4766F14E" w14:textId="099FC87D" w:rsidR="00094C4C" w:rsidRPr="0075512F" w:rsidDel="000A3E8D" w:rsidRDefault="00094C4C">
            <w:pPr>
              <w:spacing w:before="40" w:after="60"/>
              <w:jc w:val="center"/>
              <w:rPr>
                <w:del w:id="724" w:author="Houyem Rais" w:date="2024-02-22T15:17:00Z"/>
                <w:rFonts w:asciiTheme="minorHAnsi" w:hAnsiTheme="minorHAnsi" w:cstheme="minorHAnsi"/>
                <w:b/>
                <w:bCs/>
                <w:sz w:val="20"/>
                <w:szCs w:val="20"/>
              </w:rPr>
            </w:pPr>
            <w:del w:id="725" w:author="Houyem Rais" w:date="2024-02-22T15:17:00Z">
              <w:r w:rsidRPr="0075512F" w:rsidDel="000A3E8D">
                <w:rPr>
                  <w:rFonts w:asciiTheme="minorHAnsi" w:hAnsiTheme="minorHAnsi" w:cstheme="minorHAnsi"/>
                  <w:b/>
                  <w:bCs/>
                  <w:sz w:val="20"/>
                  <w:szCs w:val="20"/>
                </w:rPr>
                <w:delText>Variante D</w:delText>
              </w:r>
              <w:r w:rsidR="008B6DA4" w:rsidRPr="0075512F" w:rsidDel="000A3E8D">
                <w:rPr>
                  <w:rFonts w:asciiTheme="minorHAnsi" w:hAnsiTheme="minorHAnsi" w:cstheme="minorHAnsi"/>
                  <w:b/>
                  <w:bCs/>
                  <w:sz w:val="20"/>
                  <w:szCs w:val="20"/>
                </w:rPr>
                <w:delText>1</w:delText>
              </w:r>
            </w:del>
          </w:p>
        </w:tc>
      </w:tr>
      <w:tr w:rsidR="00B242D1" w:rsidRPr="0075512F" w:rsidDel="000A3E8D" w14:paraId="1D1C63BE" w14:textId="438FD935" w:rsidTr="000F68A3">
        <w:trPr>
          <w:trHeight w:val="241"/>
          <w:tblHeader/>
          <w:del w:id="726" w:author="Houyem Rais" w:date="2024-02-22T15:17:00Z"/>
        </w:trPr>
        <w:tc>
          <w:tcPr>
            <w:tcW w:w="3577" w:type="dxa"/>
            <w:shd w:val="clear" w:color="auto" w:fill="B8CCE4" w:themeFill="accent1" w:themeFillTint="66"/>
            <w:noWrap/>
          </w:tcPr>
          <w:p w14:paraId="791CA9C8" w14:textId="76AF7CAE" w:rsidR="00094C4C" w:rsidRPr="0075512F" w:rsidDel="000A3E8D" w:rsidRDefault="00094C4C">
            <w:pPr>
              <w:spacing w:before="40" w:after="60"/>
              <w:jc w:val="center"/>
              <w:rPr>
                <w:del w:id="727" w:author="Houyem Rais" w:date="2024-02-22T15:17:00Z"/>
                <w:rFonts w:asciiTheme="minorHAnsi" w:hAnsiTheme="minorHAnsi" w:cstheme="minorHAnsi"/>
                <w:b/>
                <w:bCs/>
                <w:sz w:val="20"/>
                <w:szCs w:val="20"/>
              </w:rPr>
            </w:pPr>
            <w:del w:id="728" w:author="Houyem Rais" w:date="2024-02-22T15:17:00Z">
              <w:r w:rsidRPr="0075512F" w:rsidDel="000A3E8D">
                <w:rPr>
                  <w:rFonts w:asciiTheme="minorHAnsi" w:hAnsiTheme="minorHAnsi" w:cstheme="minorHAnsi"/>
                  <w:b/>
                  <w:bCs/>
                  <w:sz w:val="20"/>
                  <w:szCs w:val="20"/>
                </w:rPr>
                <w:delText>Nb de tabliers</w:delText>
              </w:r>
            </w:del>
          </w:p>
        </w:tc>
        <w:tc>
          <w:tcPr>
            <w:tcW w:w="1417" w:type="dxa"/>
            <w:shd w:val="clear" w:color="auto" w:fill="B8CCE4" w:themeFill="accent1" w:themeFillTint="66"/>
            <w:noWrap/>
          </w:tcPr>
          <w:p w14:paraId="5BAA461B" w14:textId="067242E6" w:rsidR="00094C4C" w:rsidRPr="0075512F" w:rsidDel="000A3E8D" w:rsidRDefault="00094C4C">
            <w:pPr>
              <w:spacing w:before="40" w:after="60"/>
              <w:jc w:val="center"/>
              <w:rPr>
                <w:del w:id="729" w:author="Houyem Rais" w:date="2024-02-22T15:17:00Z"/>
                <w:rFonts w:asciiTheme="minorHAnsi" w:hAnsiTheme="minorHAnsi" w:cstheme="minorHAnsi"/>
                <w:b/>
                <w:bCs/>
                <w:sz w:val="20"/>
                <w:szCs w:val="20"/>
              </w:rPr>
            </w:pPr>
            <w:del w:id="730" w:author="Houyem Rais" w:date="2024-02-22T15:17:00Z">
              <w:r w:rsidRPr="0075512F" w:rsidDel="000A3E8D">
                <w:rPr>
                  <w:rFonts w:asciiTheme="minorHAnsi" w:hAnsiTheme="minorHAnsi" w:cstheme="minorHAnsi"/>
                  <w:b/>
                  <w:bCs/>
                  <w:sz w:val="20"/>
                  <w:szCs w:val="20"/>
                </w:rPr>
                <w:delText>1 tablier</w:delText>
              </w:r>
            </w:del>
          </w:p>
        </w:tc>
        <w:tc>
          <w:tcPr>
            <w:tcW w:w="1417" w:type="dxa"/>
            <w:shd w:val="clear" w:color="auto" w:fill="B8CCE4" w:themeFill="accent1" w:themeFillTint="66"/>
          </w:tcPr>
          <w:p w14:paraId="2E505BBE" w14:textId="2313E050" w:rsidR="00094C4C" w:rsidRPr="0075512F" w:rsidDel="000A3E8D" w:rsidRDefault="00094C4C">
            <w:pPr>
              <w:spacing w:before="40" w:after="60"/>
              <w:jc w:val="center"/>
              <w:rPr>
                <w:del w:id="731" w:author="Houyem Rais" w:date="2024-02-22T15:17:00Z"/>
                <w:rFonts w:asciiTheme="minorHAnsi" w:hAnsiTheme="minorHAnsi" w:cstheme="minorHAnsi"/>
                <w:b/>
                <w:bCs/>
                <w:sz w:val="20"/>
                <w:szCs w:val="20"/>
              </w:rPr>
            </w:pPr>
            <w:del w:id="732" w:author="Houyem Rais" w:date="2024-02-22T15:17:00Z">
              <w:r w:rsidRPr="0075512F" w:rsidDel="000A3E8D">
                <w:rPr>
                  <w:rFonts w:asciiTheme="minorHAnsi" w:hAnsiTheme="minorHAnsi" w:cstheme="minorHAnsi"/>
                  <w:b/>
                  <w:bCs/>
                  <w:sz w:val="20"/>
                  <w:szCs w:val="20"/>
                </w:rPr>
                <w:delText>2 tabliers</w:delText>
              </w:r>
            </w:del>
          </w:p>
        </w:tc>
        <w:tc>
          <w:tcPr>
            <w:tcW w:w="1417" w:type="dxa"/>
            <w:shd w:val="clear" w:color="auto" w:fill="B8CCE4" w:themeFill="accent1" w:themeFillTint="66"/>
          </w:tcPr>
          <w:p w14:paraId="5BDC4B02" w14:textId="796733EC" w:rsidR="00094C4C" w:rsidRPr="0075512F" w:rsidDel="000A3E8D" w:rsidRDefault="00094C4C">
            <w:pPr>
              <w:spacing w:before="40" w:after="60"/>
              <w:jc w:val="center"/>
              <w:rPr>
                <w:del w:id="733" w:author="Houyem Rais" w:date="2024-02-22T15:17:00Z"/>
                <w:rFonts w:asciiTheme="minorHAnsi" w:hAnsiTheme="minorHAnsi" w:cstheme="minorHAnsi"/>
                <w:b/>
                <w:bCs/>
                <w:sz w:val="20"/>
                <w:szCs w:val="20"/>
              </w:rPr>
            </w:pPr>
            <w:del w:id="734" w:author="Houyem Rais" w:date="2024-02-22T15:17:00Z">
              <w:r w:rsidRPr="0075512F" w:rsidDel="000A3E8D">
                <w:rPr>
                  <w:rFonts w:asciiTheme="minorHAnsi" w:hAnsiTheme="minorHAnsi" w:cstheme="minorHAnsi"/>
                  <w:b/>
                  <w:bCs/>
                  <w:sz w:val="20"/>
                  <w:szCs w:val="20"/>
                </w:rPr>
                <w:delText>1 tablier</w:delText>
              </w:r>
            </w:del>
          </w:p>
        </w:tc>
        <w:tc>
          <w:tcPr>
            <w:tcW w:w="1574" w:type="dxa"/>
            <w:shd w:val="clear" w:color="auto" w:fill="B8CCE4" w:themeFill="accent1" w:themeFillTint="66"/>
            <w:noWrap/>
          </w:tcPr>
          <w:p w14:paraId="2D367467" w14:textId="3AB16C2D" w:rsidR="00094C4C" w:rsidRPr="0075512F" w:rsidDel="000A3E8D" w:rsidRDefault="00094C4C">
            <w:pPr>
              <w:spacing w:before="40" w:after="60"/>
              <w:jc w:val="center"/>
              <w:rPr>
                <w:del w:id="735" w:author="Houyem Rais" w:date="2024-02-22T15:17:00Z"/>
                <w:rFonts w:asciiTheme="minorHAnsi" w:hAnsiTheme="minorHAnsi" w:cstheme="minorHAnsi"/>
                <w:b/>
                <w:bCs/>
                <w:sz w:val="20"/>
                <w:szCs w:val="20"/>
              </w:rPr>
            </w:pPr>
            <w:del w:id="736" w:author="Houyem Rais" w:date="2024-02-22T15:17:00Z">
              <w:r w:rsidRPr="0075512F" w:rsidDel="000A3E8D">
                <w:rPr>
                  <w:rFonts w:asciiTheme="minorHAnsi" w:hAnsiTheme="minorHAnsi" w:cstheme="minorHAnsi"/>
                  <w:b/>
                  <w:bCs/>
                  <w:sz w:val="20"/>
                  <w:szCs w:val="20"/>
                </w:rPr>
                <w:delText>2 tabliers</w:delText>
              </w:r>
            </w:del>
          </w:p>
        </w:tc>
      </w:tr>
      <w:tr w:rsidR="00B242D1" w:rsidRPr="0075512F" w:rsidDel="000A3E8D" w14:paraId="685E0013" w14:textId="29C78E89" w:rsidTr="000F68A3">
        <w:trPr>
          <w:trHeight w:val="241"/>
          <w:del w:id="737" w:author="Houyem Rais" w:date="2024-02-22T15:17:00Z"/>
        </w:trPr>
        <w:tc>
          <w:tcPr>
            <w:tcW w:w="3577" w:type="dxa"/>
            <w:noWrap/>
            <w:hideMark/>
          </w:tcPr>
          <w:p w14:paraId="652B3F12" w14:textId="2DA74D3D" w:rsidR="00094C4C" w:rsidRPr="0075512F" w:rsidDel="000A3E8D" w:rsidRDefault="00094C4C">
            <w:pPr>
              <w:spacing w:before="40" w:after="60"/>
              <w:jc w:val="center"/>
              <w:rPr>
                <w:del w:id="738" w:author="Houyem Rais" w:date="2024-02-22T15:17:00Z"/>
                <w:rFonts w:asciiTheme="minorHAnsi" w:hAnsiTheme="minorHAnsi" w:cstheme="minorHAnsi"/>
                <w:sz w:val="20"/>
                <w:szCs w:val="20"/>
              </w:rPr>
            </w:pPr>
            <w:del w:id="739" w:author="Houyem Rais" w:date="2024-02-22T15:17:00Z">
              <w:r w:rsidRPr="0075512F" w:rsidDel="000A3E8D">
                <w:rPr>
                  <w:rFonts w:asciiTheme="minorHAnsi" w:hAnsiTheme="minorHAnsi" w:cstheme="minorHAnsi"/>
                  <w:sz w:val="20"/>
                  <w:szCs w:val="20"/>
                </w:rPr>
                <w:delText>Longueur pont (m)</w:delText>
              </w:r>
            </w:del>
          </w:p>
        </w:tc>
        <w:tc>
          <w:tcPr>
            <w:tcW w:w="1417" w:type="dxa"/>
            <w:noWrap/>
            <w:hideMark/>
          </w:tcPr>
          <w:p w14:paraId="471F8794" w14:textId="73DC897F" w:rsidR="00094C4C" w:rsidRPr="0075512F" w:rsidDel="000A3E8D" w:rsidRDefault="00094C4C">
            <w:pPr>
              <w:spacing w:before="40" w:after="60"/>
              <w:jc w:val="center"/>
              <w:rPr>
                <w:del w:id="740" w:author="Houyem Rais" w:date="2024-02-22T15:17:00Z"/>
                <w:rFonts w:asciiTheme="minorHAnsi" w:hAnsiTheme="minorHAnsi" w:cstheme="minorHAnsi"/>
                <w:sz w:val="20"/>
                <w:szCs w:val="20"/>
              </w:rPr>
            </w:pPr>
            <w:del w:id="741" w:author="Houyem Rais" w:date="2024-02-22T15:17:00Z">
              <w:r w:rsidRPr="0075512F" w:rsidDel="000A3E8D">
                <w:rPr>
                  <w:rFonts w:asciiTheme="minorHAnsi" w:hAnsiTheme="minorHAnsi" w:cstheme="minorHAnsi"/>
                  <w:sz w:val="20"/>
                  <w:szCs w:val="20"/>
                </w:rPr>
                <w:delText xml:space="preserve">2 </w:delText>
              </w:r>
              <w:r w:rsidR="00DF0819" w:rsidDel="000A3E8D">
                <w:rPr>
                  <w:rFonts w:asciiTheme="minorHAnsi" w:hAnsiTheme="minorHAnsi" w:cstheme="minorHAnsi"/>
                  <w:sz w:val="20"/>
                  <w:szCs w:val="20"/>
                </w:rPr>
                <w:delText>2</w:delText>
              </w:r>
              <w:r w:rsidR="00DF0819" w:rsidRPr="0075512F" w:rsidDel="000A3E8D">
                <w:rPr>
                  <w:rFonts w:asciiTheme="minorHAnsi" w:hAnsiTheme="minorHAnsi" w:cstheme="minorHAnsi"/>
                  <w:sz w:val="20"/>
                  <w:szCs w:val="20"/>
                </w:rPr>
                <w:delText>40</w:delText>
              </w:r>
            </w:del>
          </w:p>
        </w:tc>
        <w:tc>
          <w:tcPr>
            <w:tcW w:w="1417" w:type="dxa"/>
          </w:tcPr>
          <w:p w14:paraId="1FA12424" w14:textId="2F315CA4" w:rsidR="00094C4C" w:rsidRPr="0075512F" w:rsidDel="000A3E8D" w:rsidRDefault="00094C4C">
            <w:pPr>
              <w:spacing w:before="40" w:after="60"/>
              <w:jc w:val="center"/>
              <w:rPr>
                <w:del w:id="742" w:author="Houyem Rais" w:date="2024-02-22T15:17:00Z"/>
                <w:rFonts w:asciiTheme="minorHAnsi" w:hAnsiTheme="minorHAnsi" w:cstheme="minorHAnsi"/>
                <w:sz w:val="20"/>
                <w:szCs w:val="20"/>
              </w:rPr>
            </w:pPr>
            <w:del w:id="743" w:author="Houyem Rais" w:date="2024-02-22T15:17:00Z">
              <w:r w:rsidRPr="0075512F" w:rsidDel="000A3E8D">
                <w:rPr>
                  <w:rFonts w:asciiTheme="minorHAnsi" w:hAnsiTheme="minorHAnsi" w:cstheme="minorHAnsi"/>
                  <w:sz w:val="20"/>
                  <w:szCs w:val="20"/>
                </w:rPr>
                <w:delText xml:space="preserve">2 </w:delText>
              </w:r>
              <w:r w:rsidR="00DF0819" w:rsidDel="000A3E8D">
                <w:rPr>
                  <w:rFonts w:asciiTheme="minorHAnsi" w:hAnsiTheme="minorHAnsi" w:cstheme="minorHAnsi"/>
                  <w:sz w:val="20"/>
                  <w:szCs w:val="20"/>
                </w:rPr>
                <w:delText>2</w:delText>
              </w:r>
              <w:r w:rsidR="00DF0819" w:rsidRPr="0075512F" w:rsidDel="000A3E8D">
                <w:rPr>
                  <w:rFonts w:asciiTheme="minorHAnsi" w:hAnsiTheme="minorHAnsi" w:cstheme="minorHAnsi"/>
                  <w:sz w:val="20"/>
                  <w:szCs w:val="20"/>
                </w:rPr>
                <w:delText>40</w:delText>
              </w:r>
            </w:del>
          </w:p>
        </w:tc>
        <w:tc>
          <w:tcPr>
            <w:tcW w:w="1417" w:type="dxa"/>
          </w:tcPr>
          <w:p w14:paraId="03F437B9" w14:textId="27AAB9E4" w:rsidR="00094C4C" w:rsidRPr="0075512F" w:rsidDel="000A3E8D" w:rsidRDefault="00094C4C">
            <w:pPr>
              <w:spacing w:before="40" w:after="60"/>
              <w:jc w:val="center"/>
              <w:rPr>
                <w:del w:id="744" w:author="Houyem Rais" w:date="2024-02-22T15:17:00Z"/>
                <w:rFonts w:asciiTheme="minorHAnsi" w:hAnsiTheme="minorHAnsi" w:cstheme="minorHAnsi"/>
                <w:sz w:val="20"/>
                <w:szCs w:val="20"/>
              </w:rPr>
            </w:pPr>
            <w:del w:id="745" w:author="Houyem Rais" w:date="2024-02-22T15:17:00Z">
              <w:r w:rsidRPr="0075512F" w:rsidDel="000A3E8D">
                <w:rPr>
                  <w:rFonts w:asciiTheme="minorHAnsi" w:hAnsiTheme="minorHAnsi" w:cstheme="minorHAnsi"/>
                  <w:sz w:val="20"/>
                  <w:szCs w:val="20"/>
                </w:rPr>
                <w:delText>2 555</w:delText>
              </w:r>
            </w:del>
          </w:p>
        </w:tc>
        <w:tc>
          <w:tcPr>
            <w:tcW w:w="1574" w:type="dxa"/>
            <w:noWrap/>
            <w:hideMark/>
          </w:tcPr>
          <w:p w14:paraId="4B0A61FD" w14:textId="2A0C0278" w:rsidR="00094C4C" w:rsidRPr="0075512F" w:rsidDel="000A3E8D" w:rsidRDefault="00094C4C">
            <w:pPr>
              <w:spacing w:before="40" w:after="60"/>
              <w:jc w:val="center"/>
              <w:rPr>
                <w:del w:id="746" w:author="Houyem Rais" w:date="2024-02-22T15:17:00Z"/>
                <w:rFonts w:asciiTheme="minorHAnsi" w:hAnsiTheme="minorHAnsi" w:cstheme="minorHAnsi"/>
                <w:sz w:val="20"/>
                <w:szCs w:val="20"/>
              </w:rPr>
            </w:pPr>
            <w:del w:id="747" w:author="Houyem Rais" w:date="2024-02-22T15:17:00Z">
              <w:r w:rsidRPr="0075512F" w:rsidDel="000A3E8D">
                <w:rPr>
                  <w:rFonts w:asciiTheme="minorHAnsi" w:hAnsiTheme="minorHAnsi" w:cstheme="minorHAnsi"/>
                  <w:sz w:val="20"/>
                  <w:szCs w:val="20"/>
                </w:rPr>
                <w:delText>2 555</w:delText>
              </w:r>
            </w:del>
          </w:p>
        </w:tc>
      </w:tr>
      <w:tr w:rsidR="000B7E9C" w:rsidRPr="0075512F" w:rsidDel="000A3E8D" w14:paraId="4DA2599B" w14:textId="7ACC0B95" w:rsidTr="000F68A3">
        <w:trPr>
          <w:trHeight w:val="241"/>
          <w:del w:id="748" w:author="Houyem Rais" w:date="2024-02-22T15:17:00Z"/>
        </w:trPr>
        <w:tc>
          <w:tcPr>
            <w:tcW w:w="3577" w:type="dxa"/>
            <w:noWrap/>
            <w:hideMark/>
          </w:tcPr>
          <w:p w14:paraId="7935B895" w14:textId="7BED2756" w:rsidR="000B7E9C" w:rsidRPr="0075512F" w:rsidDel="000A3E8D" w:rsidRDefault="000B7E9C" w:rsidP="000B7E9C">
            <w:pPr>
              <w:spacing w:before="40" w:after="60"/>
              <w:jc w:val="center"/>
              <w:rPr>
                <w:del w:id="749" w:author="Houyem Rais" w:date="2024-02-22T15:17:00Z"/>
                <w:rFonts w:asciiTheme="minorHAnsi" w:hAnsiTheme="minorHAnsi" w:cstheme="minorHAnsi"/>
                <w:sz w:val="20"/>
                <w:szCs w:val="20"/>
              </w:rPr>
            </w:pPr>
            <w:del w:id="750" w:author="Houyem Rais" w:date="2024-02-22T15:17:00Z">
              <w:r w:rsidRPr="0075512F" w:rsidDel="000A3E8D">
                <w:rPr>
                  <w:rFonts w:asciiTheme="minorHAnsi" w:hAnsiTheme="minorHAnsi" w:cstheme="minorHAnsi"/>
                  <w:sz w:val="20"/>
                  <w:szCs w:val="20"/>
                </w:rPr>
                <w:delText>Coût du pont (DT HT)</w:delText>
              </w:r>
            </w:del>
          </w:p>
        </w:tc>
        <w:tc>
          <w:tcPr>
            <w:tcW w:w="1417" w:type="dxa"/>
            <w:noWrap/>
            <w:hideMark/>
          </w:tcPr>
          <w:p w14:paraId="1CF72A9C" w14:textId="44CBF8E4" w:rsidR="000B7E9C" w:rsidRPr="0075512F" w:rsidDel="000A3E8D" w:rsidRDefault="000B7E9C" w:rsidP="000B7E9C">
            <w:pPr>
              <w:spacing w:before="40" w:after="60"/>
              <w:jc w:val="center"/>
              <w:rPr>
                <w:del w:id="751" w:author="Houyem Rais" w:date="2024-02-22T15:17:00Z"/>
                <w:rFonts w:asciiTheme="minorHAnsi" w:hAnsiTheme="minorHAnsi" w:cstheme="minorHAnsi"/>
                <w:sz w:val="20"/>
                <w:szCs w:val="20"/>
              </w:rPr>
            </w:pPr>
            <w:del w:id="752" w:author="Houyem Rais" w:date="2024-02-22T15:17:00Z">
              <w:r w:rsidRPr="000F68A3" w:rsidDel="000A3E8D">
                <w:rPr>
                  <w:rFonts w:asciiTheme="minorHAnsi" w:hAnsiTheme="minorHAnsi" w:cstheme="minorHAnsi"/>
                  <w:sz w:val="20"/>
                  <w:szCs w:val="20"/>
                </w:rPr>
                <w:delText xml:space="preserve"> 234 260 180   </w:delText>
              </w:r>
            </w:del>
          </w:p>
        </w:tc>
        <w:tc>
          <w:tcPr>
            <w:tcW w:w="1417" w:type="dxa"/>
          </w:tcPr>
          <w:p w14:paraId="512A6D86" w14:textId="188C383C" w:rsidR="000B7E9C" w:rsidRPr="0075512F" w:rsidDel="000A3E8D" w:rsidRDefault="000B7E9C" w:rsidP="000B7E9C">
            <w:pPr>
              <w:spacing w:before="40" w:after="60"/>
              <w:jc w:val="center"/>
              <w:rPr>
                <w:del w:id="753" w:author="Houyem Rais" w:date="2024-02-22T15:17:00Z"/>
                <w:rFonts w:asciiTheme="minorHAnsi" w:hAnsiTheme="minorHAnsi" w:cstheme="minorHAnsi"/>
                <w:sz w:val="20"/>
                <w:szCs w:val="20"/>
              </w:rPr>
            </w:pPr>
            <w:del w:id="754" w:author="Houyem Rais" w:date="2024-02-22T15:17:00Z">
              <w:r w:rsidRPr="000F68A3" w:rsidDel="000A3E8D">
                <w:rPr>
                  <w:rFonts w:asciiTheme="minorHAnsi" w:hAnsiTheme="minorHAnsi" w:cstheme="minorHAnsi"/>
                  <w:sz w:val="20"/>
                  <w:szCs w:val="20"/>
                </w:rPr>
                <w:delText xml:space="preserve"> 466 988 280   </w:delText>
              </w:r>
            </w:del>
          </w:p>
        </w:tc>
        <w:tc>
          <w:tcPr>
            <w:tcW w:w="1417" w:type="dxa"/>
          </w:tcPr>
          <w:p w14:paraId="63B89920" w14:textId="3FCDDBA9" w:rsidR="000B7E9C" w:rsidRPr="0075512F" w:rsidDel="000A3E8D" w:rsidRDefault="000B7E9C" w:rsidP="000B7E9C">
            <w:pPr>
              <w:spacing w:before="40" w:after="60"/>
              <w:jc w:val="center"/>
              <w:rPr>
                <w:del w:id="755" w:author="Houyem Rais" w:date="2024-02-22T15:17:00Z"/>
                <w:rFonts w:asciiTheme="minorHAnsi" w:hAnsiTheme="minorHAnsi" w:cstheme="minorHAnsi"/>
                <w:sz w:val="20"/>
                <w:szCs w:val="20"/>
              </w:rPr>
            </w:pPr>
            <w:del w:id="756" w:author="Houyem Rais" w:date="2024-02-22T15:17:00Z">
              <w:r w:rsidRPr="000F68A3" w:rsidDel="000A3E8D">
                <w:rPr>
                  <w:rFonts w:asciiTheme="minorHAnsi" w:hAnsiTheme="minorHAnsi" w:cstheme="minorHAnsi"/>
                  <w:sz w:val="20"/>
                  <w:szCs w:val="20"/>
                </w:rPr>
                <w:delText xml:space="preserve"> 320 854 820   </w:delText>
              </w:r>
            </w:del>
          </w:p>
        </w:tc>
        <w:tc>
          <w:tcPr>
            <w:tcW w:w="1574" w:type="dxa"/>
            <w:noWrap/>
            <w:hideMark/>
          </w:tcPr>
          <w:p w14:paraId="3BD74C99" w14:textId="1923504B" w:rsidR="000B7E9C" w:rsidRPr="0075512F" w:rsidDel="000A3E8D" w:rsidRDefault="000B7E9C" w:rsidP="000B7E9C">
            <w:pPr>
              <w:spacing w:before="40" w:after="60"/>
              <w:jc w:val="center"/>
              <w:rPr>
                <w:del w:id="757" w:author="Houyem Rais" w:date="2024-02-22T15:17:00Z"/>
                <w:rFonts w:asciiTheme="minorHAnsi" w:hAnsiTheme="minorHAnsi" w:cstheme="minorHAnsi"/>
                <w:sz w:val="20"/>
                <w:szCs w:val="20"/>
              </w:rPr>
            </w:pPr>
            <w:del w:id="758" w:author="Houyem Rais" w:date="2024-02-22T15:17:00Z">
              <w:r w:rsidRPr="000F68A3" w:rsidDel="000A3E8D">
                <w:rPr>
                  <w:rFonts w:asciiTheme="minorHAnsi" w:hAnsiTheme="minorHAnsi" w:cstheme="minorHAnsi"/>
                  <w:sz w:val="20"/>
                  <w:szCs w:val="20"/>
                </w:rPr>
                <w:delText xml:space="preserve"> 640 018 280   </w:delText>
              </w:r>
            </w:del>
          </w:p>
        </w:tc>
      </w:tr>
      <w:tr w:rsidR="00207419" w:rsidRPr="0075512F" w:rsidDel="000A3E8D" w14:paraId="6CF4298E" w14:textId="1C574846" w:rsidTr="000F68A3">
        <w:trPr>
          <w:trHeight w:val="241"/>
          <w:del w:id="759" w:author="Houyem Rais" w:date="2024-02-22T15:17:00Z"/>
        </w:trPr>
        <w:tc>
          <w:tcPr>
            <w:tcW w:w="3577" w:type="dxa"/>
            <w:noWrap/>
            <w:hideMark/>
          </w:tcPr>
          <w:p w14:paraId="685468D9" w14:textId="3F71147D" w:rsidR="00207419" w:rsidRPr="0075512F" w:rsidDel="000A3E8D" w:rsidRDefault="00207419" w:rsidP="00207419">
            <w:pPr>
              <w:spacing w:before="40" w:after="60"/>
              <w:jc w:val="center"/>
              <w:rPr>
                <w:del w:id="760" w:author="Houyem Rais" w:date="2024-02-22T15:17:00Z"/>
                <w:rFonts w:asciiTheme="minorHAnsi" w:hAnsiTheme="minorHAnsi" w:cstheme="minorHAnsi"/>
                <w:b/>
                <w:bCs/>
                <w:i/>
                <w:iCs/>
                <w:sz w:val="20"/>
                <w:szCs w:val="20"/>
              </w:rPr>
            </w:pPr>
            <w:del w:id="761" w:author="Houyem Rais" w:date="2024-02-22T15:17:00Z">
              <w:r w:rsidRPr="0075512F" w:rsidDel="000A3E8D">
                <w:rPr>
                  <w:rFonts w:asciiTheme="minorHAnsi" w:hAnsiTheme="minorHAnsi" w:cstheme="minorHAnsi"/>
                  <w:b/>
                  <w:bCs/>
                  <w:i/>
                  <w:iCs/>
                  <w:sz w:val="20"/>
                  <w:szCs w:val="20"/>
                </w:rPr>
                <w:delText>Coût du pont (DT TTC)</w:delText>
              </w:r>
            </w:del>
          </w:p>
        </w:tc>
        <w:tc>
          <w:tcPr>
            <w:tcW w:w="1417" w:type="dxa"/>
            <w:noWrap/>
          </w:tcPr>
          <w:p w14:paraId="094728FF" w14:textId="5A715DFE" w:rsidR="00207419" w:rsidRPr="000F68A3" w:rsidDel="000A3E8D" w:rsidRDefault="00207419" w:rsidP="00207419">
            <w:pPr>
              <w:spacing w:before="40" w:after="60"/>
              <w:jc w:val="center"/>
              <w:rPr>
                <w:del w:id="762" w:author="Houyem Rais" w:date="2024-02-22T15:17:00Z"/>
                <w:rFonts w:asciiTheme="minorHAnsi" w:hAnsiTheme="minorHAnsi" w:cstheme="minorHAnsi"/>
                <w:b/>
                <w:bCs/>
                <w:i/>
                <w:iCs/>
                <w:sz w:val="20"/>
                <w:szCs w:val="20"/>
              </w:rPr>
            </w:pPr>
            <w:del w:id="763" w:author="Houyem Rais" w:date="2024-02-22T15:17:00Z">
              <w:r w:rsidRPr="000F68A3" w:rsidDel="000A3E8D">
                <w:rPr>
                  <w:rFonts w:asciiTheme="minorHAnsi" w:hAnsiTheme="minorHAnsi" w:cstheme="minorHAnsi"/>
                  <w:b/>
                  <w:bCs/>
                  <w:i/>
                  <w:iCs/>
                  <w:sz w:val="20"/>
                  <w:szCs w:val="20"/>
                </w:rPr>
                <w:delText xml:space="preserve">278 769 614   </w:delText>
              </w:r>
            </w:del>
          </w:p>
        </w:tc>
        <w:tc>
          <w:tcPr>
            <w:tcW w:w="1417" w:type="dxa"/>
          </w:tcPr>
          <w:p w14:paraId="09FC8227" w14:textId="269A874F" w:rsidR="00207419" w:rsidRPr="000F68A3" w:rsidDel="000A3E8D" w:rsidRDefault="00207419" w:rsidP="00207419">
            <w:pPr>
              <w:spacing w:before="40" w:after="60"/>
              <w:jc w:val="center"/>
              <w:rPr>
                <w:del w:id="764" w:author="Houyem Rais" w:date="2024-02-22T15:17:00Z"/>
                <w:rFonts w:asciiTheme="minorHAnsi" w:hAnsiTheme="minorHAnsi" w:cstheme="minorHAnsi"/>
                <w:b/>
                <w:bCs/>
                <w:i/>
                <w:iCs/>
                <w:sz w:val="20"/>
                <w:szCs w:val="20"/>
              </w:rPr>
            </w:pPr>
            <w:del w:id="765" w:author="Houyem Rais" w:date="2024-02-22T15:17:00Z">
              <w:r w:rsidRPr="000F68A3" w:rsidDel="000A3E8D">
                <w:rPr>
                  <w:rFonts w:asciiTheme="minorHAnsi" w:hAnsiTheme="minorHAnsi" w:cstheme="minorHAnsi"/>
                  <w:b/>
                  <w:bCs/>
                  <w:i/>
                  <w:iCs/>
                  <w:sz w:val="20"/>
                  <w:szCs w:val="20"/>
                </w:rPr>
                <w:delText xml:space="preserve"> 555 716 053   </w:delText>
              </w:r>
            </w:del>
          </w:p>
        </w:tc>
        <w:tc>
          <w:tcPr>
            <w:tcW w:w="1417" w:type="dxa"/>
          </w:tcPr>
          <w:p w14:paraId="3719B888" w14:textId="3686E4DD" w:rsidR="00207419" w:rsidRPr="000F68A3" w:rsidDel="000A3E8D" w:rsidRDefault="00207419" w:rsidP="00207419">
            <w:pPr>
              <w:spacing w:before="40" w:after="60"/>
              <w:jc w:val="center"/>
              <w:rPr>
                <w:del w:id="766" w:author="Houyem Rais" w:date="2024-02-22T15:17:00Z"/>
                <w:rFonts w:asciiTheme="minorHAnsi" w:hAnsiTheme="minorHAnsi" w:cstheme="minorHAnsi"/>
                <w:b/>
                <w:bCs/>
                <w:i/>
                <w:iCs/>
                <w:sz w:val="20"/>
                <w:szCs w:val="20"/>
              </w:rPr>
            </w:pPr>
            <w:del w:id="767" w:author="Houyem Rais" w:date="2024-02-22T15:17:00Z">
              <w:r w:rsidRPr="000F68A3" w:rsidDel="000A3E8D">
                <w:rPr>
                  <w:rFonts w:asciiTheme="minorHAnsi" w:hAnsiTheme="minorHAnsi" w:cstheme="minorHAnsi"/>
                  <w:b/>
                  <w:bCs/>
                  <w:i/>
                  <w:iCs/>
                  <w:sz w:val="20"/>
                  <w:szCs w:val="20"/>
                </w:rPr>
                <w:delText xml:space="preserve"> 381 817 236   </w:delText>
              </w:r>
            </w:del>
          </w:p>
        </w:tc>
        <w:tc>
          <w:tcPr>
            <w:tcW w:w="1574" w:type="dxa"/>
            <w:noWrap/>
          </w:tcPr>
          <w:p w14:paraId="70C9133E" w14:textId="4F30C08A" w:rsidR="00207419" w:rsidRPr="000F68A3" w:rsidDel="000A3E8D" w:rsidRDefault="00207419" w:rsidP="00207419">
            <w:pPr>
              <w:spacing w:before="40" w:after="60"/>
              <w:jc w:val="center"/>
              <w:rPr>
                <w:del w:id="768" w:author="Houyem Rais" w:date="2024-02-22T15:17:00Z"/>
                <w:rFonts w:asciiTheme="minorHAnsi" w:hAnsiTheme="minorHAnsi" w:cstheme="minorHAnsi"/>
                <w:b/>
                <w:bCs/>
                <w:i/>
                <w:iCs/>
                <w:sz w:val="20"/>
                <w:szCs w:val="20"/>
              </w:rPr>
            </w:pPr>
            <w:del w:id="769" w:author="Houyem Rais" w:date="2024-02-22T15:17:00Z">
              <w:r w:rsidRPr="000F68A3" w:rsidDel="000A3E8D">
                <w:rPr>
                  <w:rFonts w:asciiTheme="minorHAnsi" w:hAnsiTheme="minorHAnsi" w:cstheme="minorHAnsi"/>
                  <w:b/>
                  <w:bCs/>
                  <w:i/>
                  <w:iCs/>
                  <w:sz w:val="20"/>
                  <w:szCs w:val="20"/>
                </w:rPr>
                <w:delText xml:space="preserve"> 761 621 753   </w:delText>
              </w:r>
            </w:del>
          </w:p>
        </w:tc>
      </w:tr>
      <w:tr w:rsidR="00207419" w:rsidRPr="0075512F" w:rsidDel="000A3E8D" w14:paraId="66DF49FF" w14:textId="0977AB6D" w:rsidTr="000F68A3">
        <w:trPr>
          <w:trHeight w:val="241"/>
          <w:del w:id="770" w:author="Houyem Rais" w:date="2024-02-22T15:17:00Z"/>
        </w:trPr>
        <w:tc>
          <w:tcPr>
            <w:tcW w:w="3577" w:type="dxa"/>
            <w:noWrap/>
            <w:hideMark/>
          </w:tcPr>
          <w:p w14:paraId="6DEB2C7C" w14:textId="4F5F8BF1" w:rsidR="00207419" w:rsidRPr="0075512F" w:rsidDel="000A3E8D" w:rsidRDefault="00207419" w:rsidP="00207419">
            <w:pPr>
              <w:spacing w:before="40" w:after="60"/>
              <w:jc w:val="center"/>
              <w:rPr>
                <w:del w:id="771" w:author="Houyem Rais" w:date="2024-02-22T15:17:00Z"/>
                <w:rFonts w:asciiTheme="minorHAnsi" w:hAnsiTheme="minorHAnsi" w:cstheme="minorHAnsi"/>
                <w:sz w:val="20"/>
                <w:szCs w:val="20"/>
              </w:rPr>
            </w:pPr>
            <w:del w:id="772" w:author="Houyem Rais" w:date="2024-02-22T15:17:00Z">
              <w:r w:rsidRPr="0075512F" w:rsidDel="000A3E8D">
                <w:rPr>
                  <w:rFonts w:asciiTheme="minorHAnsi" w:hAnsiTheme="minorHAnsi" w:cstheme="minorHAnsi"/>
                  <w:sz w:val="20"/>
                  <w:szCs w:val="20"/>
                </w:rPr>
                <w:delText>Longueur totale connexion (m)</w:delText>
              </w:r>
            </w:del>
          </w:p>
        </w:tc>
        <w:tc>
          <w:tcPr>
            <w:tcW w:w="1417" w:type="dxa"/>
            <w:noWrap/>
            <w:hideMark/>
          </w:tcPr>
          <w:p w14:paraId="721693A5" w14:textId="1783602F" w:rsidR="00207419" w:rsidRPr="0075512F" w:rsidDel="000A3E8D" w:rsidRDefault="00207419" w:rsidP="00207419">
            <w:pPr>
              <w:spacing w:before="40" w:after="60"/>
              <w:jc w:val="center"/>
              <w:rPr>
                <w:del w:id="773" w:author="Houyem Rais" w:date="2024-02-22T15:17:00Z"/>
                <w:rFonts w:asciiTheme="minorHAnsi" w:hAnsiTheme="minorHAnsi" w:cstheme="minorHAnsi"/>
                <w:sz w:val="20"/>
                <w:szCs w:val="20"/>
              </w:rPr>
            </w:pPr>
            <w:del w:id="774" w:author="Houyem Rais" w:date="2024-02-22T15:17:00Z">
              <w:r w:rsidDel="000A3E8D">
                <w:rPr>
                  <w:rFonts w:asciiTheme="minorHAnsi" w:hAnsiTheme="minorHAnsi" w:cstheme="minorHAnsi"/>
                  <w:sz w:val="20"/>
                  <w:szCs w:val="20"/>
                </w:rPr>
                <w:delText>15</w:delText>
              </w:r>
              <w:r w:rsidRPr="0075512F" w:rsidDel="000A3E8D">
                <w:rPr>
                  <w:rFonts w:asciiTheme="minorHAnsi" w:hAnsiTheme="minorHAnsi" w:cstheme="minorHAnsi"/>
                  <w:sz w:val="20"/>
                  <w:szCs w:val="20"/>
                </w:rPr>
                <w:delText xml:space="preserve"> </w:delText>
              </w:r>
              <w:r w:rsidDel="000A3E8D">
                <w:rPr>
                  <w:rFonts w:asciiTheme="minorHAnsi" w:hAnsiTheme="minorHAnsi" w:cstheme="minorHAnsi"/>
                  <w:sz w:val="20"/>
                  <w:szCs w:val="20"/>
                </w:rPr>
                <w:delText>617</w:delText>
              </w:r>
            </w:del>
          </w:p>
        </w:tc>
        <w:tc>
          <w:tcPr>
            <w:tcW w:w="1417" w:type="dxa"/>
          </w:tcPr>
          <w:p w14:paraId="672B11DB" w14:textId="30B2DF45" w:rsidR="00207419" w:rsidRPr="0075512F" w:rsidDel="000A3E8D" w:rsidRDefault="00207419" w:rsidP="00207419">
            <w:pPr>
              <w:spacing w:before="40" w:after="60"/>
              <w:jc w:val="center"/>
              <w:rPr>
                <w:del w:id="775" w:author="Houyem Rais" w:date="2024-02-22T15:17:00Z"/>
                <w:rFonts w:asciiTheme="minorHAnsi" w:hAnsiTheme="minorHAnsi" w:cstheme="minorHAnsi"/>
                <w:sz w:val="20"/>
                <w:szCs w:val="20"/>
              </w:rPr>
            </w:pPr>
            <w:del w:id="776" w:author="Houyem Rais" w:date="2024-02-22T15:17:00Z">
              <w:r w:rsidDel="000A3E8D">
                <w:rPr>
                  <w:rFonts w:asciiTheme="minorHAnsi" w:hAnsiTheme="minorHAnsi" w:cstheme="minorHAnsi"/>
                  <w:sz w:val="20"/>
                  <w:szCs w:val="20"/>
                </w:rPr>
                <w:delText>15</w:delText>
              </w:r>
              <w:r w:rsidRPr="0075512F" w:rsidDel="000A3E8D">
                <w:rPr>
                  <w:rFonts w:asciiTheme="minorHAnsi" w:hAnsiTheme="minorHAnsi" w:cstheme="minorHAnsi"/>
                  <w:sz w:val="20"/>
                  <w:szCs w:val="20"/>
                </w:rPr>
                <w:delText xml:space="preserve"> </w:delText>
              </w:r>
              <w:r w:rsidDel="000A3E8D">
                <w:rPr>
                  <w:rFonts w:asciiTheme="minorHAnsi" w:hAnsiTheme="minorHAnsi" w:cstheme="minorHAnsi"/>
                  <w:sz w:val="20"/>
                  <w:szCs w:val="20"/>
                </w:rPr>
                <w:delText>617</w:delText>
              </w:r>
            </w:del>
          </w:p>
        </w:tc>
        <w:tc>
          <w:tcPr>
            <w:tcW w:w="1417" w:type="dxa"/>
          </w:tcPr>
          <w:p w14:paraId="7A58F491" w14:textId="29F7FE44" w:rsidR="00207419" w:rsidRPr="0075512F" w:rsidDel="000A3E8D" w:rsidRDefault="00207419" w:rsidP="00207419">
            <w:pPr>
              <w:spacing w:before="40" w:after="60"/>
              <w:jc w:val="center"/>
              <w:rPr>
                <w:del w:id="777" w:author="Houyem Rais" w:date="2024-02-22T15:17:00Z"/>
                <w:rFonts w:asciiTheme="minorHAnsi" w:hAnsiTheme="minorHAnsi" w:cstheme="minorHAnsi"/>
                <w:sz w:val="20"/>
                <w:szCs w:val="20"/>
              </w:rPr>
            </w:pPr>
            <w:del w:id="778" w:author="Houyem Rais" w:date="2024-02-22T15:17:00Z">
              <w:r w:rsidRPr="009F6D2C" w:rsidDel="000A3E8D">
                <w:rPr>
                  <w:rFonts w:asciiTheme="minorHAnsi" w:hAnsiTheme="minorHAnsi" w:cstheme="minorHAnsi"/>
                  <w:sz w:val="20"/>
                  <w:szCs w:val="20"/>
                </w:rPr>
                <w:delText>15</w:delText>
              </w:r>
              <w:r w:rsidDel="000A3E8D">
                <w:rPr>
                  <w:rFonts w:asciiTheme="minorHAnsi" w:hAnsiTheme="minorHAnsi" w:cstheme="minorHAnsi"/>
                  <w:sz w:val="20"/>
                  <w:szCs w:val="20"/>
                </w:rPr>
                <w:delText xml:space="preserve"> </w:delText>
              </w:r>
              <w:r w:rsidRPr="009F6D2C" w:rsidDel="000A3E8D">
                <w:rPr>
                  <w:rFonts w:asciiTheme="minorHAnsi" w:hAnsiTheme="minorHAnsi" w:cstheme="minorHAnsi"/>
                  <w:sz w:val="20"/>
                  <w:szCs w:val="20"/>
                </w:rPr>
                <w:delText>602</w:delText>
              </w:r>
            </w:del>
          </w:p>
        </w:tc>
        <w:tc>
          <w:tcPr>
            <w:tcW w:w="1574" w:type="dxa"/>
            <w:noWrap/>
            <w:hideMark/>
          </w:tcPr>
          <w:p w14:paraId="41AB621A" w14:textId="441F8D2C" w:rsidR="00207419" w:rsidRPr="0075512F" w:rsidDel="000A3E8D" w:rsidRDefault="00207419" w:rsidP="00207419">
            <w:pPr>
              <w:spacing w:before="40" w:after="60"/>
              <w:jc w:val="center"/>
              <w:rPr>
                <w:del w:id="779" w:author="Houyem Rais" w:date="2024-02-22T15:17:00Z"/>
                <w:rFonts w:asciiTheme="minorHAnsi" w:hAnsiTheme="minorHAnsi" w:cstheme="minorHAnsi"/>
                <w:sz w:val="20"/>
                <w:szCs w:val="20"/>
              </w:rPr>
            </w:pPr>
            <w:del w:id="780" w:author="Houyem Rais" w:date="2024-02-22T15:17:00Z">
              <w:r w:rsidRPr="009F6D2C" w:rsidDel="000A3E8D">
                <w:rPr>
                  <w:rFonts w:asciiTheme="minorHAnsi" w:hAnsiTheme="minorHAnsi" w:cstheme="minorHAnsi"/>
                  <w:sz w:val="20"/>
                  <w:szCs w:val="20"/>
                </w:rPr>
                <w:delText>15</w:delText>
              </w:r>
              <w:r w:rsidDel="000A3E8D">
                <w:rPr>
                  <w:rFonts w:asciiTheme="minorHAnsi" w:hAnsiTheme="minorHAnsi" w:cstheme="minorHAnsi"/>
                  <w:sz w:val="20"/>
                  <w:szCs w:val="20"/>
                </w:rPr>
                <w:delText xml:space="preserve"> </w:delText>
              </w:r>
              <w:r w:rsidRPr="009F6D2C" w:rsidDel="000A3E8D">
                <w:rPr>
                  <w:rFonts w:asciiTheme="minorHAnsi" w:hAnsiTheme="minorHAnsi" w:cstheme="minorHAnsi"/>
                  <w:sz w:val="20"/>
                  <w:szCs w:val="20"/>
                </w:rPr>
                <w:delText>602</w:delText>
              </w:r>
            </w:del>
          </w:p>
        </w:tc>
      </w:tr>
      <w:tr w:rsidR="008342CE" w:rsidRPr="0075512F" w:rsidDel="000A3E8D" w14:paraId="2A91F0DE" w14:textId="0B0A5EC2" w:rsidTr="000F68A3">
        <w:trPr>
          <w:trHeight w:val="241"/>
          <w:del w:id="781" w:author="Houyem Rais" w:date="2024-02-22T15:17:00Z"/>
        </w:trPr>
        <w:tc>
          <w:tcPr>
            <w:tcW w:w="3577" w:type="dxa"/>
            <w:noWrap/>
            <w:hideMark/>
          </w:tcPr>
          <w:p w14:paraId="1F26B194" w14:textId="2287C2AB" w:rsidR="008342CE" w:rsidRPr="0075512F" w:rsidDel="000A3E8D" w:rsidRDefault="008342CE" w:rsidP="008342CE">
            <w:pPr>
              <w:spacing w:before="40" w:after="60"/>
              <w:jc w:val="center"/>
              <w:rPr>
                <w:del w:id="782" w:author="Houyem Rais" w:date="2024-02-22T15:17:00Z"/>
                <w:rFonts w:asciiTheme="minorHAnsi" w:hAnsiTheme="minorHAnsi" w:cstheme="minorHAnsi"/>
                <w:sz w:val="20"/>
                <w:szCs w:val="20"/>
              </w:rPr>
            </w:pPr>
            <w:del w:id="783" w:author="Houyem Rais" w:date="2024-02-22T15:17:00Z">
              <w:r w:rsidRPr="0075512F" w:rsidDel="000A3E8D">
                <w:rPr>
                  <w:rFonts w:asciiTheme="minorHAnsi" w:hAnsiTheme="minorHAnsi" w:cstheme="minorHAnsi"/>
                  <w:sz w:val="20"/>
                  <w:szCs w:val="20"/>
                </w:rPr>
                <w:delText>Coût connexion (DT HT)</w:delText>
              </w:r>
            </w:del>
          </w:p>
        </w:tc>
        <w:tc>
          <w:tcPr>
            <w:tcW w:w="1417" w:type="dxa"/>
            <w:noWrap/>
            <w:hideMark/>
          </w:tcPr>
          <w:p w14:paraId="2A772A7F" w14:textId="41A864E9" w:rsidR="008342CE" w:rsidRPr="0075512F" w:rsidDel="000A3E8D" w:rsidRDefault="008342CE" w:rsidP="008342CE">
            <w:pPr>
              <w:spacing w:before="40" w:after="60"/>
              <w:jc w:val="center"/>
              <w:rPr>
                <w:del w:id="784" w:author="Houyem Rais" w:date="2024-02-22T15:17:00Z"/>
                <w:rFonts w:asciiTheme="minorHAnsi" w:hAnsiTheme="minorHAnsi" w:cstheme="minorHAnsi"/>
                <w:sz w:val="20"/>
                <w:szCs w:val="20"/>
              </w:rPr>
            </w:pPr>
            <w:del w:id="785" w:author="Houyem Rais" w:date="2024-02-22T15:17:00Z">
              <w:r w:rsidRPr="000F68A3" w:rsidDel="000A3E8D">
                <w:rPr>
                  <w:rFonts w:asciiTheme="minorHAnsi" w:hAnsiTheme="minorHAnsi" w:cstheme="minorHAnsi"/>
                  <w:sz w:val="20"/>
                  <w:szCs w:val="20"/>
                </w:rPr>
                <w:delText>52 119 665</w:delText>
              </w:r>
            </w:del>
          </w:p>
        </w:tc>
        <w:tc>
          <w:tcPr>
            <w:tcW w:w="1417" w:type="dxa"/>
          </w:tcPr>
          <w:p w14:paraId="38A618AA" w14:textId="0F932817" w:rsidR="008342CE" w:rsidRPr="0075512F" w:rsidDel="000A3E8D" w:rsidRDefault="008342CE" w:rsidP="008342CE">
            <w:pPr>
              <w:spacing w:before="40" w:after="60"/>
              <w:jc w:val="center"/>
              <w:rPr>
                <w:del w:id="786" w:author="Houyem Rais" w:date="2024-02-22T15:17:00Z"/>
                <w:rFonts w:asciiTheme="minorHAnsi" w:hAnsiTheme="minorHAnsi" w:cstheme="minorHAnsi"/>
                <w:sz w:val="20"/>
                <w:szCs w:val="20"/>
              </w:rPr>
            </w:pPr>
            <w:del w:id="787" w:author="Houyem Rais" w:date="2024-02-22T15:17:00Z">
              <w:r w:rsidRPr="000F68A3" w:rsidDel="000A3E8D">
                <w:rPr>
                  <w:rFonts w:asciiTheme="minorHAnsi" w:hAnsiTheme="minorHAnsi" w:cstheme="minorHAnsi"/>
                  <w:sz w:val="20"/>
                  <w:szCs w:val="20"/>
                </w:rPr>
                <w:delText>52 119 665</w:delText>
              </w:r>
            </w:del>
          </w:p>
        </w:tc>
        <w:tc>
          <w:tcPr>
            <w:tcW w:w="1417" w:type="dxa"/>
          </w:tcPr>
          <w:p w14:paraId="570CF305" w14:textId="0DB44961" w:rsidR="008342CE" w:rsidRPr="0075512F" w:rsidDel="000A3E8D" w:rsidRDefault="008342CE" w:rsidP="008342CE">
            <w:pPr>
              <w:spacing w:before="40" w:after="60"/>
              <w:jc w:val="center"/>
              <w:rPr>
                <w:del w:id="788" w:author="Houyem Rais" w:date="2024-02-22T15:17:00Z"/>
                <w:rFonts w:asciiTheme="minorHAnsi" w:hAnsiTheme="minorHAnsi" w:cstheme="minorHAnsi"/>
                <w:sz w:val="20"/>
                <w:szCs w:val="20"/>
              </w:rPr>
            </w:pPr>
            <w:del w:id="789" w:author="Houyem Rais" w:date="2024-02-22T15:17:00Z">
              <w:r w:rsidRPr="000F68A3" w:rsidDel="000A3E8D">
                <w:rPr>
                  <w:rFonts w:asciiTheme="minorHAnsi" w:hAnsiTheme="minorHAnsi" w:cstheme="minorHAnsi"/>
                  <w:sz w:val="20"/>
                  <w:szCs w:val="20"/>
                </w:rPr>
                <w:delText>53 926 033</w:delText>
              </w:r>
            </w:del>
          </w:p>
        </w:tc>
        <w:tc>
          <w:tcPr>
            <w:tcW w:w="1574" w:type="dxa"/>
            <w:noWrap/>
            <w:hideMark/>
          </w:tcPr>
          <w:p w14:paraId="26D3E8AD" w14:textId="550DBCA1" w:rsidR="008342CE" w:rsidRPr="0075512F" w:rsidDel="000A3E8D" w:rsidRDefault="008342CE" w:rsidP="008342CE">
            <w:pPr>
              <w:spacing w:before="40" w:after="60"/>
              <w:jc w:val="center"/>
              <w:rPr>
                <w:del w:id="790" w:author="Houyem Rais" w:date="2024-02-22T15:17:00Z"/>
                <w:rFonts w:asciiTheme="minorHAnsi" w:hAnsiTheme="minorHAnsi" w:cstheme="minorHAnsi"/>
                <w:sz w:val="20"/>
                <w:szCs w:val="20"/>
              </w:rPr>
            </w:pPr>
            <w:del w:id="791" w:author="Houyem Rais" w:date="2024-02-22T15:17:00Z">
              <w:r w:rsidRPr="000F68A3" w:rsidDel="000A3E8D">
                <w:rPr>
                  <w:rFonts w:asciiTheme="minorHAnsi" w:hAnsiTheme="minorHAnsi" w:cstheme="minorHAnsi"/>
                  <w:sz w:val="20"/>
                  <w:szCs w:val="20"/>
                </w:rPr>
                <w:delText>53 926 033</w:delText>
              </w:r>
            </w:del>
          </w:p>
        </w:tc>
      </w:tr>
      <w:tr w:rsidR="00207419" w:rsidRPr="0075512F" w:rsidDel="000A3E8D" w14:paraId="0732C576" w14:textId="65A11C97" w:rsidTr="000F68A3">
        <w:trPr>
          <w:trHeight w:val="241"/>
          <w:del w:id="792" w:author="Houyem Rais" w:date="2024-02-22T15:17:00Z"/>
        </w:trPr>
        <w:tc>
          <w:tcPr>
            <w:tcW w:w="3577" w:type="dxa"/>
            <w:noWrap/>
          </w:tcPr>
          <w:p w14:paraId="3BD23B15" w14:textId="0B55C792" w:rsidR="00207419" w:rsidRPr="0075512F" w:rsidDel="000A3E8D" w:rsidRDefault="00207419" w:rsidP="00207419">
            <w:pPr>
              <w:spacing w:before="40" w:after="60"/>
              <w:jc w:val="center"/>
              <w:rPr>
                <w:del w:id="793" w:author="Houyem Rais" w:date="2024-02-22T15:17:00Z"/>
                <w:rFonts w:asciiTheme="minorHAnsi" w:hAnsiTheme="minorHAnsi" w:cstheme="minorHAnsi"/>
                <w:sz w:val="20"/>
                <w:szCs w:val="20"/>
              </w:rPr>
            </w:pPr>
            <w:del w:id="794" w:author="Houyem Rais" w:date="2024-02-22T15:17:00Z">
              <w:r w:rsidRPr="0075512F" w:rsidDel="000A3E8D">
                <w:rPr>
                  <w:rFonts w:asciiTheme="minorHAnsi" w:hAnsiTheme="minorHAnsi" w:cstheme="minorHAnsi"/>
                  <w:sz w:val="20"/>
                  <w:szCs w:val="20"/>
                </w:rPr>
                <w:delText>Coût des travaux (DT</w:delText>
              </w:r>
              <w:r w:rsidDel="000A3E8D">
                <w:rPr>
                  <w:rFonts w:asciiTheme="minorHAnsi" w:hAnsiTheme="minorHAnsi" w:cstheme="minorHAnsi"/>
                  <w:sz w:val="20"/>
                  <w:szCs w:val="20"/>
                </w:rPr>
                <w:delText xml:space="preserve"> HT</w:delText>
              </w:r>
              <w:r w:rsidRPr="0075512F" w:rsidDel="000A3E8D">
                <w:rPr>
                  <w:rFonts w:asciiTheme="minorHAnsi" w:hAnsiTheme="minorHAnsi" w:cstheme="minorHAnsi"/>
                  <w:sz w:val="20"/>
                  <w:szCs w:val="20"/>
                </w:rPr>
                <w:delText>)</w:delText>
              </w:r>
            </w:del>
          </w:p>
        </w:tc>
        <w:tc>
          <w:tcPr>
            <w:tcW w:w="1417" w:type="dxa"/>
            <w:noWrap/>
          </w:tcPr>
          <w:p w14:paraId="0B316495" w14:textId="4F08D8CD" w:rsidR="00207419" w:rsidRPr="0075512F" w:rsidDel="000A3E8D" w:rsidRDefault="00207419" w:rsidP="00207419">
            <w:pPr>
              <w:spacing w:before="40" w:after="60"/>
              <w:jc w:val="center"/>
              <w:rPr>
                <w:del w:id="795" w:author="Houyem Rais" w:date="2024-02-22T15:17:00Z"/>
                <w:rFonts w:asciiTheme="minorHAnsi" w:hAnsiTheme="minorHAnsi" w:cstheme="minorHAnsi"/>
                <w:sz w:val="20"/>
                <w:szCs w:val="20"/>
              </w:rPr>
            </w:pPr>
            <w:del w:id="796" w:author="Houyem Rais" w:date="2024-02-22T15:17:00Z">
              <w:r w:rsidRPr="0075512F" w:rsidDel="000A3E8D">
                <w:rPr>
                  <w:rFonts w:asciiTheme="minorHAnsi" w:hAnsiTheme="minorHAnsi" w:cstheme="minorHAnsi"/>
                  <w:sz w:val="20"/>
                  <w:szCs w:val="20"/>
                </w:rPr>
                <w:delText>381 000 000</w:delText>
              </w:r>
            </w:del>
          </w:p>
        </w:tc>
        <w:tc>
          <w:tcPr>
            <w:tcW w:w="1417" w:type="dxa"/>
          </w:tcPr>
          <w:p w14:paraId="00EC5457" w14:textId="305B6137" w:rsidR="00207419" w:rsidRPr="0075512F" w:rsidDel="000A3E8D" w:rsidRDefault="00207419" w:rsidP="00207419">
            <w:pPr>
              <w:spacing w:before="40" w:after="60"/>
              <w:jc w:val="center"/>
              <w:rPr>
                <w:del w:id="797" w:author="Houyem Rais" w:date="2024-02-22T15:17:00Z"/>
                <w:rFonts w:asciiTheme="minorHAnsi" w:hAnsiTheme="minorHAnsi" w:cstheme="minorHAnsi"/>
                <w:sz w:val="20"/>
                <w:szCs w:val="20"/>
              </w:rPr>
            </w:pPr>
            <w:del w:id="798" w:author="Houyem Rais" w:date="2024-02-22T15:17:00Z">
              <w:r w:rsidRPr="0075512F" w:rsidDel="000A3E8D">
                <w:rPr>
                  <w:rFonts w:asciiTheme="minorHAnsi" w:hAnsiTheme="minorHAnsi" w:cstheme="minorHAnsi"/>
                  <w:sz w:val="20"/>
                  <w:szCs w:val="20"/>
                </w:rPr>
                <w:delText>667 000 000</w:delText>
              </w:r>
            </w:del>
          </w:p>
        </w:tc>
        <w:tc>
          <w:tcPr>
            <w:tcW w:w="1417" w:type="dxa"/>
          </w:tcPr>
          <w:p w14:paraId="056C4787" w14:textId="612B877E" w:rsidR="00207419" w:rsidRPr="0075512F" w:rsidDel="000A3E8D" w:rsidRDefault="00207419" w:rsidP="00207419">
            <w:pPr>
              <w:spacing w:before="40" w:after="60"/>
              <w:jc w:val="center"/>
              <w:rPr>
                <w:del w:id="799" w:author="Houyem Rais" w:date="2024-02-22T15:17:00Z"/>
                <w:rFonts w:asciiTheme="minorHAnsi" w:hAnsiTheme="minorHAnsi" w:cstheme="minorHAnsi"/>
                <w:sz w:val="20"/>
                <w:szCs w:val="20"/>
              </w:rPr>
            </w:pPr>
            <w:del w:id="800" w:author="Houyem Rais" w:date="2024-02-22T15:17:00Z">
              <w:r w:rsidRPr="0075512F" w:rsidDel="000A3E8D">
                <w:rPr>
                  <w:rFonts w:asciiTheme="minorHAnsi" w:hAnsiTheme="minorHAnsi" w:cstheme="minorHAnsi"/>
                  <w:sz w:val="20"/>
                  <w:szCs w:val="20"/>
                </w:rPr>
                <w:delText>483 000 000</w:delText>
              </w:r>
            </w:del>
          </w:p>
        </w:tc>
        <w:tc>
          <w:tcPr>
            <w:tcW w:w="1574" w:type="dxa"/>
            <w:noWrap/>
          </w:tcPr>
          <w:p w14:paraId="2600C92F" w14:textId="55D19DD7" w:rsidR="00207419" w:rsidRPr="0075512F" w:rsidDel="000A3E8D" w:rsidRDefault="00207419" w:rsidP="00207419">
            <w:pPr>
              <w:spacing w:before="40" w:after="60"/>
              <w:jc w:val="center"/>
              <w:rPr>
                <w:del w:id="801" w:author="Houyem Rais" w:date="2024-02-22T15:17:00Z"/>
                <w:rFonts w:asciiTheme="minorHAnsi" w:hAnsiTheme="minorHAnsi" w:cstheme="minorHAnsi"/>
                <w:sz w:val="20"/>
                <w:szCs w:val="20"/>
              </w:rPr>
            </w:pPr>
            <w:del w:id="802" w:author="Houyem Rais" w:date="2024-02-22T15:17:00Z">
              <w:r w:rsidRPr="0075512F" w:rsidDel="000A3E8D">
                <w:rPr>
                  <w:rFonts w:asciiTheme="minorHAnsi" w:hAnsiTheme="minorHAnsi" w:cstheme="minorHAnsi"/>
                  <w:sz w:val="20"/>
                  <w:szCs w:val="20"/>
                </w:rPr>
                <w:delText>858 000 000</w:delText>
              </w:r>
            </w:del>
          </w:p>
        </w:tc>
      </w:tr>
      <w:tr w:rsidR="00207419" w:rsidRPr="0075512F" w:rsidDel="000A3E8D" w14:paraId="71DE847F" w14:textId="520C414F" w:rsidTr="000F68A3">
        <w:trPr>
          <w:trHeight w:val="241"/>
          <w:del w:id="803" w:author="Houyem Rais" w:date="2024-02-22T15:17:00Z"/>
        </w:trPr>
        <w:tc>
          <w:tcPr>
            <w:tcW w:w="3577" w:type="dxa"/>
            <w:noWrap/>
          </w:tcPr>
          <w:p w14:paraId="41CDE897" w14:textId="60D27879" w:rsidR="00207419" w:rsidRPr="0075512F" w:rsidDel="000A3E8D" w:rsidRDefault="00207419" w:rsidP="00207419">
            <w:pPr>
              <w:spacing w:before="40" w:after="60"/>
              <w:jc w:val="center"/>
              <w:rPr>
                <w:del w:id="804" w:author="Houyem Rais" w:date="2024-02-22T15:17:00Z"/>
                <w:rFonts w:asciiTheme="minorHAnsi" w:hAnsiTheme="minorHAnsi" w:cstheme="minorHAnsi"/>
                <w:sz w:val="20"/>
                <w:szCs w:val="20"/>
              </w:rPr>
            </w:pPr>
            <w:del w:id="805" w:author="Houyem Rais" w:date="2024-02-22T15:17:00Z">
              <w:r w:rsidRPr="0075512F" w:rsidDel="000A3E8D">
                <w:rPr>
                  <w:rFonts w:asciiTheme="minorHAnsi" w:hAnsiTheme="minorHAnsi" w:cstheme="minorHAnsi"/>
                  <w:sz w:val="20"/>
                  <w:szCs w:val="20"/>
                </w:rPr>
                <w:delText>Contrôle et supervision des travaux (DT)</w:delText>
              </w:r>
            </w:del>
          </w:p>
        </w:tc>
        <w:tc>
          <w:tcPr>
            <w:tcW w:w="1417" w:type="dxa"/>
            <w:noWrap/>
          </w:tcPr>
          <w:p w14:paraId="1360CB34" w14:textId="03C80E43" w:rsidR="00207419" w:rsidRPr="0075512F" w:rsidDel="000A3E8D" w:rsidRDefault="00207419" w:rsidP="00207419">
            <w:pPr>
              <w:spacing w:before="40" w:after="60"/>
              <w:jc w:val="center"/>
              <w:rPr>
                <w:del w:id="806" w:author="Houyem Rais" w:date="2024-02-22T15:17:00Z"/>
                <w:rFonts w:asciiTheme="minorHAnsi" w:hAnsiTheme="minorHAnsi" w:cstheme="minorHAnsi"/>
                <w:sz w:val="20"/>
                <w:szCs w:val="20"/>
              </w:rPr>
            </w:pPr>
            <w:del w:id="807" w:author="Houyem Rais" w:date="2024-02-22T15:17:00Z">
              <w:r w:rsidRPr="0075512F" w:rsidDel="000A3E8D">
                <w:rPr>
                  <w:rFonts w:asciiTheme="minorHAnsi" w:hAnsiTheme="minorHAnsi" w:cstheme="minorHAnsi"/>
                  <w:sz w:val="20"/>
                  <w:szCs w:val="20"/>
                </w:rPr>
                <w:delText>22 860 000</w:delText>
              </w:r>
            </w:del>
          </w:p>
        </w:tc>
        <w:tc>
          <w:tcPr>
            <w:tcW w:w="1417" w:type="dxa"/>
          </w:tcPr>
          <w:p w14:paraId="036039B3" w14:textId="6D421D7A" w:rsidR="00207419" w:rsidRPr="0075512F" w:rsidDel="000A3E8D" w:rsidRDefault="00207419" w:rsidP="00207419">
            <w:pPr>
              <w:spacing w:before="40" w:after="60"/>
              <w:jc w:val="center"/>
              <w:rPr>
                <w:del w:id="808" w:author="Houyem Rais" w:date="2024-02-22T15:17:00Z"/>
                <w:rFonts w:asciiTheme="minorHAnsi" w:hAnsiTheme="minorHAnsi" w:cstheme="minorHAnsi"/>
                <w:sz w:val="20"/>
                <w:szCs w:val="20"/>
              </w:rPr>
            </w:pPr>
            <w:del w:id="809" w:author="Houyem Rais" w:date="2024-02-22T15:17:00Z">
              <w:r w:rsidRPr="0075512F" w:rsidDel="000A3E8D">
                <w:rPr>
                  <w:rFonts w:asciiTheme="minorHAnsi" w:hAnsiTheme="minorHAnsi" w:cstheme="minorHAnsi"/>
                  <w:sz w:val="20"/>
                  <w:szCs w:val="20"/>
                </w:rPr>
                <w:delText>40 020 000</w:delText>
              </w:r>
            </w:del>
          </w:p>
        </w:tc>
        <w:tc>
          <w:tcPr>
            <w:tcW w:w="1417" w:type="dxa"/>
          </w:tcPr>
          <w:p w14:paraId="1D923729" w14:textId="539CE927" w:rsidR="00207419" w:rsidRPr="0075512F" w:rsidDel="000A3E8D" w:rsidRDefault="00207419" w:rsidP="00207419">
            <w:pPr>
              <w:spacing w:before="40" w:after="60"/>
              <w:jc w:val="center"/>
              <w:rPr>
                <w:del w:id="810" w:author="Houyem Rais" w:date="2024-02-22T15:17:00Z"/>
                <w:rFonts w:asciiTheme="minorHAnsi" w:hAnsiTheme="minorHAnsi" w:cstheme="minorHAnsi"/>
                <w:sz w:val="20"/>
                <w:szCs w:val="20"/>
              </w:rPr>
            </w:pPr>
            <w:del w:id="811" w:author="Houyem Rais" w:date="2024-02-22T15:17:00Z">
              <w:r w:rsidRPr="0075512F" w:rsidDel="000A3E8D">
                <w:rPr>
                  <w:rFonts w:asciiTheme="minorHAnsi" w:hAnsiTheme="minorHAnsi" w:cstheme="minorHAnsi"/>
                  <w:sz w:val="20"/>
                  <w:szCs w:val="20"/>
                </w:rPr>
                <w:delText>28 980 000</w:delText>
              </w:r>
            </w:del>
          </w:p>
        </w:tc>
        <w:tc>
          <w:tcPr>
            <w:tcW w:w="1574" w:type="dxa"/>
            <w:noWrap/>
          </w:tcPr>
          <w:p w14:paraId="0D5ADD0A" w14:textId="0DBACB0C" w:rsidR="00207419" w:rsidRPr="0075512F" w:rsidDel="000A3E8D" w:rsidRDefault="00207419" w:rsidP="00207419">
            <w:pPr>
              <w:spacing w:before="40" w:after="60"/>
              <w:jc w:val="center"/>
              <w:rPr>
                <w:del w:id="812" w:author="Houyem Rais" w:date="2024-02-22T15:17:00Z"/>
                <w:rFonts w:asciiTheme="minorHAnsi" w:hAnsiTheme="minorHAnsi" w:cstheme="minorHAnsi"/>
                <w:sz w:val="20"/>
                <w:szCs w:val="20"/>
              </w:rPr>
            </w:pPr>
            <w:del w:id="813" w:author="Houyem Rais" w:date="2024-02-22T15:17:00Z">
              <w:r w:rsidRPr="0075512F" w:rsidDel="000A3E8D">
                <w:rPr>
                  <w:rFonts w:asciiTheme="minorHAnsi" w:hAnsiTheme="minorHAnsi" w:cstheme="minorHAnsi"/>
                  <w:sz w:val="20"/>
                  <w:szCs w:val="20"/>
                </w:rPr>
                <w:delText>51 480 000</w:delText>
              </w:r>
            </w:del>
          </w:p>
        </w:tc>
      </w:tr>
      <w:tr w:rsidR="00207419" w:rsidRPr="0075512F" w:rsidDel="000A3E8D" w14:paraId="2860B008" w14:textId="6D5825BF" w:rsidTr="000F68A3">
        <w:trPr>
          <w:trHeight w:val="241"/>
          <w:del w:id="814" w:author="Houyem Rais" w:date="2024-02-22T15:17:00Z"/>
        </w:trPr>
        <w:tc>
          <w:tcPr>
            <w:tcW w:w="3577" w:type="dxa"/>
            <w:noWrap/>
            <w:hideMark/>
          </w:tcPr>
          <w:p w14:paraId="008E015D" w14:textId="1293874B" w:rsidR="00207419" w:rsidRPr="0075512F" w:rsidDel="000A3E8D" w:rsidRDefault="00207419" w:rsidP="00207419">
            <w:pPr>
              <w:spacing w:before="40" w:after="60"/>
              <w:jc w:val="center"/>
              <w:rPr>
                <w:del w:id="815" w:author="Houyem Rais" w:date="2024-02-22T15:17:00Z"/>
                <w:rFonts w:asciiTheme="minorHAnsi" w:hAnsiTheme="minorHAnsi" w:cstheme="minorHAnsi"/>
                <w:b/>
                <w:bCs/>
                <w:sz w:val="20"/>
                <w:szCs w:val="20"/>
              </w:rPr>
            </w:pPr>
            <w:del w:id="816" w:author="Houyem Rais" w:date="2024-02-22T15:17:00Z">
              <w:r w:rsidRPr="0075512F" w:rsidDel="000A3E8D">
                <w:rPr>
                  <w:rFonts w:asciiTheme="minorHAnsi" w:hAnsiTheme="minorHAnsi" w:cstheme="minorHAnsi"/>
                  <w:b/>
                  <w:bCs/>
                  <w:sz w:val="20"/>
                  <w:szCs w:val="20"/>
                </w:rPr>
                <w:delText>Coût total (DT HT)</w:delText>
              </w:r>
            </w:del>
          </w:p>
        </w:tc>
        <w:tc>
          <w:tcPr>
            <w:tcW w:w="1417" w:type="dxa"/>
            <w:noWrap/>
            <w:vAlign w:val="bottom"/>
            <w:hideMark/>
          </w:tcPr>
          <w:p w14:paraId="62D6FEC3" w14:textId="3A177896" w:rsidR="00207419" w:rsidRPr="0075512F" w:rsidDel="000A3E8D" w:rsidRDefault="00207419" w:rsidP="00207419">
            <w:pPr>
              <w:spacing w:before="40" w:after="60"/>
              <w:jc w:val="center"/>
              <w:rPr>
                <w:del w:id="817" w:author="Houyem Rais" w:date="2024-02-22T15:17:00Z"/>
                <w:rFonts w:asciiTheme="minorHAnsi" w:hAnsiTheme="minorHAnsi" w:cstheme="minorHAnsi"/>
                <w:b/>
                <w:bCs/>
                <w:sz w:val="20"/>
                <w:szCs w:val="20"/>
              </w:rPr>
            </w:pPr>
            <w:del w:id="818" w:author="Houyem Rais" w:date="2024-02-22T15:17:00Z">
              <w:r w:rsidRPr="0075512F" w:rsidDel="000A3E8D">
                <w:rPr>
                  <w:rFonts w:asciiTheme="minorHAnsi" w:hAnsiTheme="minorHAnsi" w:cstheme="minorHAnsi"/>
                  <w:b/>
                  <w:bCs/>
                  <w:sz w:val="20"/>
                  <w:szCs w:val="20"/>
                </w:rPr>
                <w:delText>403 860 000</w:delText>
              </w:r>
            </w:del>
          </w:p>
        </w:tc>
        <w:tc>
          <w:tcPr>
            <w:tcW w:w="1417" w:type="dxa"/>
            <w:vAlign w:val="bottom"/>
          </w:tcPr>
          <w:p w14:paraId="6CF85E99" w14:textId="2CEDD03E" w:rsidR="00207419" w:rsidRPr="0075512F" w:rsidDel="000A3E8D" w:rsidRDefault="00207419" w:rsidP="00207419">
            <w:pPr>
              <w:spacing w:before="40" w:after="60"/>
              <w:jc w:val="center"/>
              <w:rPr>
                <w:del w:id="819" w:author="Houyem Rais" w:date="2024-02-22T15:17:00Z"/>
                <w:rFonts w:asciiTheme="minorHAnsi" w:hAnsiTheme="minorHAnsi" w:cstheme="minorHAnsi"/>
                <w:b/>
                <w:bCs/>
                <w:sz w:val="20"/>
                <w:szCs w:val="20"/>
              </w:rPr>
            </w:pPr>
            <w:del w:id="820" w:author="Houyem Rais" w:date="2024-02-22T15:17:00Z">
              <w:r w:rsidRPr="0075512F" w:rsidDel="000A3E8D">
                <w:rPr>
                  <w:rFonts w:asciiTheme="minorHAnsi" w:hAnsiTheme="minorHAnsi" w:cstheme="minorHAnsi"/>
                  <w:b/>
                  <w:bCs/>
                  <w:sz w:val="20"/>
                  <w:szCs w:val="20"/>
                </w:rPr>
                <w:delText>707 020 000</w:delText>
              </w:r>
            </w:del>
          </w:p>
        </w:tc>
        <w:tc>
          <w:tcPr>
            <w:tcW w:w="1417" w:type="dxa"/>
            <w:vAlign w:val="bottom"/>
          </w:tcPr>
          <w:p w14:paraId="0F51FE22" w14:textId="43227857" w:rsidR="00207419" w:rsidRPr="0075512F" w:rsidDel="000A3E8D" w:rsidRDefault="00207419" w:rsidP="00207419">
            <w:pPr>
              <w:spacing w:before="40" w:after="60"/>
              <w:jc w:val="center"/>
              <w:rPr>
                <w:del w:id="821" w:author="Houyem Rais" w:date="2024-02-22T15:17:00Z"/>
                <w:rFonts w:asciiTheme="minorHAnsi" w:hAnsiTheme="minorHAnsi" w:cstheme="minorHAnsi"/>
                <w:b/>
                <w:bCs/>
                <w:sz w:val="20"/>
                <w:szCs w:val="20"/>
              </w:rPr>
            </w:pPr>
            <w:del w:id="822" w:author="Houyem Rais" w:date="2024-02-22T15:17:00Z">
              <w:r w:rsidRPr="0075512F" w:rsidDel="000A3E8D">
                <w:rPr>
                  <w:rFonts w:asciiTheme="minorHAnsi" w:hAnsiTheme="minorHAnsi" w:cstheme="minorHAnsi"/>
                  <w:b/>
                  <w:bCs/>
                  <w:sz w:val="20"/>
                  <w:szCs w:val="20"/>
                </w:rPr>
                <w:delText>511 980 000</w:delText>
              </w:r>
            </w:del>
          </w:p>
        </w:tc>
        <w:tc>
          <w:tcPr>
            <w:tcW w:w="1574" w:type="dxa"/>
            <w:noWrap/>
            <w:vAlign w:val="bottom"/>
            <w:hideMark/>
          </w:tcPr>
          <w:p w14:paraId="578F1D37" w14:textId="79FCABCF" w:rsidR="00207419" w:rsidRPr="0075512F" w:rsidDel="000A3E8D" w:rsidRDefault="00207419" w:rsidP="00207419">
            <w:pPr>
              <w:spacing w:before="40" w:after="60"/>
              <w:jc w:val="center"/>
              <w:rPr>
                <w:del w:id="823" w:author="Houyem Rais" w:date="2024-02-22T15:17:00Z"/>
                <w:rFonts w:asciiTheme="minorHAnsi" w:hAnsiTheme="minorHAnsi" w:cstheme="minorHAnsi"/>
                <w:b/>
                <w:bCs/>
                <w:sz w:val="20"/>
                <w:szCs w:val="20"/>
              </w:rPr>
            </w:pPr>
            <w:del w:id="824" w:author="Houyem Rais" w:date="2024-02-22T15:17:00Z">
              <w:r w:rsidRPr="0075512F" w:rsidDel="000A3E8D">
                <w:rPr>
                  <w:rFonts w:asciiTheme="minorHAnsi" w:hAnsiTheme="minorHAnsi" w:cstheme="minorHAnsi"/>
                  <w:b/>
                  <w:bCs/>
                  <w:sz w:val="20"/>
                  <w:szCs w:val="20"/>
                </w:rPr>
                <w:delText>909 480 000</w:delText>
              </w:r>
            </w:del>
          </w:p>
        </w:tc>
      </w:tr>
      <w:tr w:rsidR="00207419" w:rsidRPr="0075512F" w:rsidDel="000A3E8D" w14:paraId="36D2E7E9" w14:textId="01E6A86F" w:rsidTr="000F68A3">
        <w:trPr>
          <w:trHeight w:val="241"/>
          <w:del w:id="825" w:author="Houyem Rais" w:date="2024-02-22T15:17:00Z"/>
        </w:trPr>
        <w:tc>
          <w:tcPr>
            <w:tcW w:w="3577" w:type="dxa"/>
            <w:noWrap/>
          </w:tcPr>
          <w:p w14:paraId="7DCC4BD3" w14:textId="2FB87EB9" w:rsidR="00207419" w:rsidRPr="000F68A3" w:rsidDel="000A3E8D" w:rsidRDefault="00207419" w:rsidP="00207419">
            <w:pPr>
              <w:spacing w:before="40" w:after="60"/>
              <w:jc w:val="center"/>
              <w:rPr>
                <w:del w:id="826" w:author="Houyem Rais" w:date="2024-02-22T15:17:00Z"/>
                <w:rFonts w:asciiTheme="minorHAnsi" w:hAnsiTheme="minorHAnsi" w:cstheme="minorHAnsi"/>
                <w:b/>
                <w:bCs/>
                <w:color w:val="C00000"/>
                <w:sz w:val="20"/>
                <w:szCs w:val="20"/>
              </w:rPr>
            </w:pPr>
            <w:del w:id="827" w:author="Houyem Rais" w:date="2024-02-22T15:17:00Z">
              <w:r w:rsidRPr="000F68A3" w:rsidDel="000A3E8D">
                <w:rPr>
                  <w:rFonts w:asciiTheme="minorHAnsi" w:hAnsiTheme="minorHAnsi" w:cstheme="minorHAnsi"/>
                  <w:b/>
                  <w:bCs/>
                  <w:color w:val="C00000"/>
                  <w:sz w:val="20"/>
                  <w:szCs w:val="20"/>
                </w:rPr>
                <w:delText>Coût total avec connexion (DT TTC)</w:delText>
              </w:r>
            </w:del>
          </w:p>
        </w:tc>
        <w:tc>
          <w:tcPr>
            <w:tcW w:w="1417" w:type="dxa"/>
            <w:noWrap/>
            <w:vAlign w:val="bottom"/>
          </w:tcPr>
          <w:p w14:paraId="2185DE4E" w14:textId="2D315686" w:rsidR="00207419" w:rsidRPr="000F68A3" w:rsidDel="000A3E8D" w:rsidRDefault="00207419" w:rsidP="00207419">
            <w:pPr>
              <w:spacing w:before="40" w:after="60"/>
              <w:jc w:val="center"/>
              <w:rPr>
                <w:del w:id="828" w:author="Houyem Rais" w:date="2024-02-22T15:17:00Z"/>
                <w:rFonts w:asciiTheme="minorHAnsi" w:hAnsiTheme="minorHAnsi" w:cstheme="minorHAnsi"/>
                <w:b/>
                <w:bCs/>
                <w:color w:val="C00000"/>
                <w:sz w:val="20"/>
                <w:szCs w:val="20"/>
              </w:rPr>
            </w:pPr>
            <w:del w:id="829" w:author="Houyem Rais" w:date="2024-02-22T15:17:00Z">
              <w:r w:rsidRPr="000F68A3" w:rsidDel="000A3E8D">
                <w:rPr>
                  <w:rFonts w:asciiTheme="minorHAnsi" w:hAnsiTheme="minorHAnsi" w:cstheme="minorHAnsi"/>
                  <w:b/>
                  <w:bCs/>
                  <w:color w:val="C00000"/>
                  <w:sz w:val="20"/>
                  <w:szCs w:val="20"/>
                </w:rPr>
                <w:delText>480 593 400</w:delText>
              </w:r>
            </w:del>
          </w:p>
        </w:tc>
        <w:tc>
          <w:tcPr>
            <w:tcW w:w="1417" w:type="dxa"/>
            <w:vAlign w:val="bottom"/>
          </w:tcPr>
          <w:p w14:paraId="27AE2B88" w14:textId="6B01E35C" w:rsidR="00207419" w:rsidRPr="000F68A3" w:rsidDel="000A3E8D" w:rsidRDefault="00207419" w:rsidP="00207419">
            <w:pPr>
              <w:spacing w:before="40" w:after="60"/>
              <w:jc w:val="center"/>
              <w:rPr>
                <w:del w:id="830" w:author="Houyem Rais" w:date="2024-02-22T15:17:00Z"/>
                <w:rFonts w:asciiTheme="minorHAnsi" w:hAnsiTheme="minorHAnsi" w:cstheme="minorHAnsi"/>
                <w:b/>
                <w:bCs/>
                <w:color w:val="C00000"/>
                <w:sz w:val="20"/>
                <w:szCs w:val="20"/>
              </w:rPr>
            </w:pPr>
            <w:del w:id="831" w:author="Houyem Rais" w:date="2024-02-22T15:17:00Z">
              <w:r w:rsidRPr="000F68A3" w:rsidDel="000A3E8D">
                <w:rPr>
                  <w:rFonts w:asciiTheme="minorHAnsi" w:hAnsiTheme="minorHAnsi" w:cstheme="minorHAnsi"/>
                  <w:b/>
                  <w:bCs/>
                  <w:color w:val="C00000"/>
                  <w:sz w:val="20"/>
                  <w:szCs w:val="20"/>
                </w:rPr>
                <w:delText>841 353 800</w:delText>
              </w:r>
            </w:del>
          </w:p>
        </w:tc>
        <w:tc>
          <w:tcPr>
            <w:tcW w:w="1417" w:type="dxa"/>
            <w:vAlign w:val="bottom"/>
          </w:tcPr>
          <w:p w14:paraId="5FC8C809" w14:textId="2EAC26A4" w:rsidR="00207419" w:rsidRPr="000F68A3" w:rsidDel="000A3E8D" w:rsidRDefault="00207419" w:rsidP="00207419">
            <w:pPr>
              <w:spacing w:before="40" w:after="60"/>
              <w:jc w:val="center"/>
              <w:rPr>
                <w:del w:id="832" w:author="Houyem Rais" w:date="2024-02-22T15:17:00Z"/>
                <w:rFonts w:asciiTheme="minorHAnsi" w:hAnsiTheme="minorHAnsi" w:cstheme="minorHAnsi"/>
                <w:b/>
                <w:bCs/>
                <w:color w:val="C00000"/>
                <w:sz w:val="20"/>
                <w:szCs w:val="20"/>
              </w:rPr>
            </w:pPr>
            <w:del w:id="833" w:author="Houyem Rais" w:date="2024-02-22T15:17:00Z">
              <w:r w:rsidRPr="000F68A3" w:rsidDel="000A3E8D">
                <w:rPr>
                  <w:rFonts w:asciiTheme="minorHAnsi" w:hAnsiTheme="minorHAnsi" w:cstheme="minorHAnsi"/>
                  <w:b/>
                  <w:bCs/>
                  <w:color w:val="C00000"/>
                  <w:sz w:val="20"/>
                  <w:szCs w:val="20"/>
                </w:rPr>
                <w:delText>609 256 200</w:delText>
              </w:r>
            </w:del>
          </w:p>
        </w:tc>
        <w:tc>
          <w:tcPr>
            <w:tcW w:w="1574" w:type="dxa"/>
            <w:noWrap/>
            <w:vAlign w:val="bottom"/>
          </w:tcPr>
          <w:p w14:paraId="34AEF3FC" w14:textId="1C54F278" w:rsidR="00207419" w:rsidRPr="000F68A3" w:rsidDel="000A3E8D" w:rsidRDefault="00207419" w:rsidP="00207419">
            <w:pPr>
              <w:spacing w:before="40" w:after="60"/>
              <w:jc w:val="center"/>
              <w:rPr>
                <w:del w:id="834" w:author="Houyem Rais" w:date="2024-02-22T15:17:00Z"/>
                <w:rFonts w:asciiTheme="minorHAnsi" w:hAnsiTheme="minorHAnsi" w:cstheme="minorHAnsi"/>
                <w:b/>
                <w:bCs/>
                <w:color w:val="C00000"/>
                <w:sz w:val="20"/>
                <w:szCs w:val="20"/>
              </w:rPr>
            </w:pPr>
            <w:del w:id="835" w:author="Houyem Rais" w:date="2024-02-22T15:17:00Z">
              <w:r w:rsidRPr="000F68A3" w:rsidDel="000A3E8D">
                <w:rPr>
                  <w:rFonts w:asciiTheme="minorHAnsi" w:hAnsiTheme="minorHAnsi" w:cstheme="minorHAnsi"/>
                  <w:b/>
                  <w:bCs/>
                  <w:color w:val="C00000"/>
                  <w:sz w:val="20"/>
                  <w:szCs w:val="20"/>
                </w:rPr>
                <w:delText>1 082 281 200</w:delText>
              </w:r>
            </w:del>
          </w:p>
        </w:tc>
      </w:tr>
    </w:tbl>
    <w:p w14:paraId="0BEF2BE6" w14:textId="2D369984" w:rsidR="00094C4C" w:rsidRPr="0075512F" w:rsidDel="000A3E8D" w:rsidRDefault="00094C4C" w:rsidP="00094C4C">
      <w:pPr>
        <w:jc w:val="right"/>
        <w:rPr>
          <w:del w:id="836" w:author="Houyem Rais" w:date="2024-02-22T15:17:00Z"/>
          <w:i/>
          <w:iCs/>
        </w:rPr>
      </w:pPr>
      <w:del w:id="837" w:author="Houyem Rais" w:date="2024-02-22T15:17:00Z">
        <w:r w:rsidRPr="0075512F" w:rsidDel="000A3E8D">
          <w:rPr>
            <w:b/>
            <w:bCs/>
            <w:i/>
            <w:iCs/>
          </w:rPr>
          <w:delText>Source</w:delText>
        </w:r>
        <w:r w:rsidRPr="0075512F" w:rsidDel="000A3E8D">
          <w:rPr>
            <w:i/>
            <w:iCs/>
          </w:rPr>
          <w:delText> : Etudes techniques</w:delText>
        </w:r>
      </w:del>
    </w:p>
    <w:p w14:paraId="22E511B2" w14:textId="3F0D517A" w:rsidR="00D21480" w:rsidRPr="0075512F" w:rsidDel="000A3E8D" w:rsidRDefault="00D21480" w:rsidP="00D21480">
      <w:pPr>
        <w:spacing w:after="160" w:line="259" w:lineRule="auto"/>
        <w:rPr>
          <w:del w:id="838" w:author="Houyem Rais" w:date="2024-02-22T15:17:00Z"/>
        </w:rPr>
      </w:pPr>
      <w:del w:id="839" w:author="Houyem Rais" w:date="2024-02-22T15:17:00Z">
        <w:r w:rsidRPr="0075512F" w:rsidDel="000A3E8D">
          <w:delText>Le tableau suivant résume le résultat de la modélisation financière des différentes options de réalisation du projet.</w:delText>
        </w:r>
      </w:del>
    </w:p>
    <w:p w14:paraId="6E59C9F3" w14:textId="4D7FF8B0" w:rsidR="00D21480" w:rsidRPr="0075512F" w:rsidDel="000A3E8D" w:rsidRDefault="00D21480" w:rsidP="00D21480">
      <w:pPr>
        <w:pStyle w:val="Caption"/>
        <w:rPr>
          <w:del w:id="840" w:author="Houyem Rais" w:date="2024-02-22T15:17:00Z"/>
        </w:rPr>
      </w:pPr>
      <w:bookmarkStart w:id="841" w:name="_Toc144481071"/>
      <w:del w:id="842"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3</w:delText>
        </w:r>
        <w:r w:rsidRPr="0075512F" w:rsidDel="000A3E8D">
          <w:fldChar w:fldCharType="end"/>
        </w:r>
        <w:r w:rsidRPr="0075512F" w:rsidDel="000A3E8D">
          <w:delText xml:space="preserve"> </w:delText>
        </w:r>
        <w:r w:rsidR="00295C61" w:rsidRPr="0075512F" w:rsidDel="000A3E8D">
          <w:delText>Principaux résultats de la modélisation financière</w:delText>
        </w:r>
        <w:r w:rsidRPr="0075512F" w:rsidDel="000A3E8D">
          <w:delText xml:space="preserve"> </w:delText>
        </w:r>
        <w:r w:rsidR="00295C61" w:rsidRPr="0075512F" w:rsidDel="000A3E8D">
          <w:delText>d</w:delText>
        </w:r>
        <w:r w:rsidRPr="0075512F" w:rsidDel="000A3E8D">
          <w:delText>es différents scénarios</w:delText>
        </w:r>
        <w:bookmarkEnd w:id="841"/>
      </w:del>
    </w:p>
    <w:tbl>
      <w:tblPr>
        <w:tblStyle w:val="TableGrid"/>
        <w:tblW w:w="10924" w:type="dxa"/>
        <w:tblInd w:w="-856" w:type="dxa"/>
        <w:tblLook w:val="04A0" w:firstRow="1" w:lastRow="0" w:firstColumn="1" w:lastColumn="0" w:noHBand="0" w:noVBand="1"/>
      </w:tblPr>
      <w:tblGrid>
        <w:gridCol w:w="1131"/>
        <w:gridCol w:w="2410"/>
        <w:gridCol w:w="2409"/>
        <w:gridCol w:w="2414"/>
        <w:gridCol w:w="2551"/>
        <w:gridCol w:w="9"/>
      </w:tblGrid>
      <w:tr w:rsidR="00B223E6" w:rsidRPr="0075512F" w:rsidDel="000A3E8D" w14:paraId="350E8CB1" w14:textId="7FC00903" w:rsidTr="00783F11">
        <w:trPr>
          <w:trHeight w:val="249"/>
          <w:tblHeader/>
          <w:del w:id="843" w:author="Houyem Rais" w:date="2024-02-22T15:17:00Z"/>
        </w:trPr>
        <w:tc>
          <w:tcPr>
            <w:tcW w:w="1131" w:type="dxa"/>
            <w:shd w:val="clear" w:color="auto" w:fill="B8CCE4" w:themeFill="accent1" w:themeFillTint="66"/>
            <w:noWrap/>
            <w:hideMark/>
          </w:tcPr>
          <w:p w14:paraId="05A57268" w14:textId="288E78A7" w:rsidR="00D21480" w:rsidRPr="0075512F" w:rsidDel="000A3E8D" w:rsidRDefault="00D21480" w:rsidP="00B223E6">
            <w:pPr>
              <w:spacing w:before="0" w:after="0" w:line="240" w:lineRule="auto"/>
              <w:jc w:val="center"/>
              <w:rPr>
                <w:del w:id="844" w:author="Houyem Rais" w:date="2024-02-22T15:17:00Z"/>
                <w:rFonts w:asciiTheme="minorHAnsi" w:hAnsiTheme="minorHAnsi" w:cstheme="minorHAnsi"/>
                <w:b/>
                <w:bCs/>
                <w:sz w:val="20"/>
                <w:szCs w:val="20"/>
              </w:rPr>
            </w:pPr>
            <w:del w:id="845" w:author="Houyem Rais" w:date="2024-02-22T15:17:00Z">
              <w:r w:rsidRPr="0075512F" w:rsidDel="000A3E8D">
                <w:rPr>
                  <w:rFonts w:asciiTheme="minorHAnsi" w:hAnsiTheme="minorHAnsi" w:cstheme="minorHAnsi"/>
                  <w:b/>
                  <w:bCs/>
                  <w:sz w:val="20"/>
                  <w:szCs w:val="20"/>
                </w:rPr>
                <w:delText>Variante</w:delText>
              </w:r>
            </w:del>
          </w:p>
        </w:tc>
        <w:tc>
          <w:tcPr>
            <w:tcW w:w="4819" w:type="dxa"/>
            <w:gridSpan w:val="2"/>
            <w:shd w:val="clear" w:color="auto" w:fill="B8CCE4" w:themeFill="accent1" w:themeFillTint="66"/>
            <w:noWrap/>
            <w:hideMark/>
          </w:tcPr>
          <w:p w14:paraId="3722AE76" w14:textId="2466329C" w:rsidR="00D21480" w:rsidRPr="0075512F" w:rsidDel="000A3E8D" w:rsidRDefault="00D21480" w:rsidP="00B223E6">
            <w:pPr>
              <w:spacing w:before="0" w:after="0" w:line="240" w:lineRule="auto"/>
              <w:jc w:val="center"/>
              <w:rPr>
                <w:del w:id="846" w:author="Houyem Rais" w:date="2024-02-22T15:17:00Z"/>
                <w:rFonts w:asciiTheme="minorHAnsi" w:hAnsiTheme="minorHAnsi" w:cstheme="minorHAnsi"/>
                <w:b/>
                <w:bCs/>
                <w:sz w:val="20"/>
                <w:szCs w:val="20"/>
              </w:rPr>
            </w:pPr>
            <w:del w:id="847" w:author="Houyem Rais" w:date="2024-02-22T15:17:00Z">
              <w:r w:rsidRPr="0075512F" w:rsidDel="000A3E8D">
                <w:rPr>
                  <w:rFonts w:asciiTheme="minorHAnsi" w:hAnsiTheme="minorHAnsi" w:cstheme="minorHAnsi"/>
                  <w:b/>
                  <w:bCs/>
                  <w:sz w:val="20"/>
                  <w:szCs w:val="20"/>
                </w:rPr>
                <w:delText>Variante B</w:delText>
              </w:r>
            </w:del>
          </w:p>
        </w:tc>
        <w:tc>
          <w:tcPr>
            <w:tcW w:w="4974" w:type="dxa"/>
            <w:gridSpan w:val="3"/>
            <w:shd w:val="clear" w:color="auto" w:fill="B8CCE4" w:themeFill="accent1" w:themeFillTint="66"/>
          </w:tcPr>
          <w:p w14:paraId="488BC4ED" w14:textId="0640D1DF" w:rsidR="00D21480" w:rsidRPr="0075512F" w:rsidDel="000A3E8D" w:rsidRDefault="00D21480" w:rsidP="00B223E6">
            <w:pPr>
              <w:spacing w:before="0" w:after="0" w:line="240" w:lineRule="auto"/>
              <w:jc w:val="center"/>
              <w:rPr>
                <w:del w:id="848" w:author="Houyem Rais" w:date="2024-02-22T15:17:00Z"/>
                <w:rFonts w:asciiTheme="minorHAnsi" w:hAnsiTheme="minorHAnsi" w:cstheme="minorHAnsi"/>
                <w:b/>
                <w:bCs/>
                <w:sz w:val="20"/>
                <w:szCs w:val="20"/>
              </w:rPr>
            </w:pPr>
            <w:del w:id="849" w:author="Houyem Rais" w:date="2024-02-22T15:17:00Z">
              <w:r w:rsidRPr="0075512F" w:rsidDel="000A3E8D">
                <w:rPr>
                  <w:rFonts w:asciiTheme="minorHAnsi" w:hAnsiTheme="minorHAnsi" w:cstheme="minorHAnsi"/>
                  <w:b/>
                  <w:bCs/>
                  <w:sz w:val="20"/>
                  <w:szCs w:val="20"/>
                </w:rPr>
                <w:delText>Variante D</w:delText>
              </w:r>
              <w:r w:rsidR="008B6DA4" w:rsidRPr="0075512F" w:rsidDel="000A3E8D">
                <w:rPr>
                  <w:rFonts w:asciiTheme="minorHAnsi" w:hAnsiTheme="minorHAnsi" w:cstheme="minorHAnsi"/>
                  <w:b/>
                  <w:bCs/>
                  <w:sz w:val="20"/>
                  <w:szCs w:val="20"/>
                </w:rPr>
                <w:delText>1</w:delText>
              </w:r>
            </w:del>
          </w:p>
        </w:tc>
      </w:tr>
      <w:tr w:rsidR="009E0309" w:rsidRPr="0075512F" w:rsidDel="000A3E8D" w14:paraId="1AD5BDE0" w14:textId="1ADB6E51" w:rsidTr="00783F11">
        <w:trPr>
          <w:gridAfter w:val="1"/>
          <w:wAfter w:w="9" w:type="dxa"/>
          <w:trHeight w:val="249"/>
          <w:tblHeader/>
          <w:del w:id="850" w:author="Houyem Rais" w:date="2024-02-22T15:17:00Z"/>
        </w:trPr>
        <w:tc>
          <w:tcPr>
            <w:tcW w:w="1131" w:type="dxa"/>
            <w:shd w:val="clear" w:color="auto" w:fill="B8CCE4" w:themeFill="accent1" w:themeFillTint="66"/>
            <w:noWrap/>
          </w:tcPr>
          <w:p w14:paraId="0A383EEA" w14:textId="384834B4" w:rsidR="00D21480" w:rsidRPr="0075512F" w:rsidDel="000A3E8D" w:rsidRDefault="004F226D" w:rsidP="00B223E6">
            <w:pPr>
              <w:spacing w:before="0" w:after="0" w:line="240" w:lineRule="auto"/>
              <w:jc w:val="center"/>
              <w:rPr>
                <w:del w:id="851" w:author="Houyem Rais" w:date="2024-02-22T15:17:00Z"/>
                <w:rFonts w:asciiTheme="minorHAnsi" w:hAnsiTheme="minorHAnsi" w:cstheme="minorHAnsi"/>
                <w:b/>
                <w:bCs/>
                <w:sz w:val="20"/>
                <w:szCs w:val="20"/>
              </w:rPr>
            </w:pPr>
            <w:del w:id="852" w:author="Houyem Rais" w:date="2024-02-22T15:17:00Z">
              <w:r w:rsidRPr="0075512F" w:rsidDel="000A3E8D">
                <w:rPr>
                  <w:rFonts w:asciiTheme="minorHAnsi" w:hAnsiTheme="minorHAnsi" w:cstheme="minorHAnsi"/>
                  <w:b/>
                  <w:bCs/>
                  <w:sz w:val="20"/>
                  <w:szCs w:val="20"/>
                </w:rPr>
                <w:delText>Option</w:delText>
              </w:r>
            </w:del>
          </w:p>
        </w:tc>
        <w:tc>
          <w:tcPr>
            <w:tcW w:w="2410" w:type="dxa"/>
            <w:shd w:val="clear" w:color="auto" w:fill="B8CCE4" w:themeFill="accent1" w:themeFillTint="66"/>
            <w:noWrap/>
          </w:tcPr>
          <w:p w14:paraId="2AD25DF7" w14:textId="2A67A177" w:rsidR="00D21480" w:rsidRPr="0075512F" w:rsidDel="000A3E8D" w:rsidRDefault="00D21480" w:rsidP="00B223E6">
            <w:pPr>
              <w:spacing w:before="0" w:after="0" w:line="240" w:lineRule="auto"/>
              <w:jc w:val="center"/>
              <w:rPr>
                <w:del w:id="853" w:author="Houyem Rais" w:date="2024-02-22T15:17:00Z"/>
                <w:rFonts w:asciiTheme="minorHAnsi" w:hAnsiTheme="minorHAnsi" w:cstheme="minorHAnsi"/>
                <w:b/>
                <w:bCs/>
                <w:sz w:val="20"/>
                <w:szCs w:val="20"/>
              </w:rPr>
            </w:pPr>
            <w:del w:id="854" w:author="Houyem Rais" w:date="2024-02-22T15:17:00Z">
              <w:r w:rsidRPr="0075512F" w:rsidDel="000A3E8D">
                <w:rPr>
                  <w:rFonts w:asciiTheme="minorHAnsi" w:hAnsiTheme="minorHAnsi" w:cstheme="minorHAnsi"/>
                  <w:b/>
                  <w:bCs/>
                  <w:sz w:val="20"/>
                  <w:szCs w:val="20"/>
                </w:rPr>
                <w:delText>1 tablier</w:delText>
              </w:r>
            </w:del>
          </w:p>
        </w:tc>
        <w:tc>
          <w:tcPr>
            <w:tcW w:w="2409" w:type="dxa"/>
            <w:shd w:val="clear" w:color="auto" w:fill="B8CCE4" w:themeFill="accent1" w:themeFillTint="66"/>
          </w:tcPr>
          <w:p w14:paraId="636BA718" w14:textId="6BCEC9B9" w:rsidR="00D21480" w:rsidRPr="0075512F" w:rsidDel="000A3E8D" w:rsidRDefault="00D21480" w:rsidP="00B223E6">
            <w:pPr>
              <w:spacing w:before="0" w:after="0" w:line="240" w:lineRule="auto"/>
              <w:jc w:val="center"/>
              <w:rPr>
                <w:del w:id="855" w:author="Houyem Rais" w:date="2024-02-22T15:17:00Z"/>
                <w:rFonts w:asciiTheme="minorHAnsi" w:hAnsiTheme="minorHAnsi" w:cstheme="minorHAnsi"/>
                <w:b/>
                <w:bCs/>
                <w:sz w:val="20"/>
                <w:szCs w:val="20"/>
              </w:rPr>
            </w:pPr>
            <w:del w:id="856" w:author="Houyem Rais" w:date="2024-02-22T15:17:00Z">
              <w:r w:rsidRPr="0075512F" w:rsidDel="000A3E8D">
                <w:rPr>
                  <w:rFonts w:asciiTheme="minorHAnsi" w:hAnsiTheme="minorHAnsi" w:cstheme="minorHAnsi"/>
                  <w:b/>
                  <w:bCs/>
                  <w:sz w:val="20"/>
                  <w:szCs w:val="20"/>
                </w:rPr>
                <w:delText>2 tabliers</w:delText>
              </w:r>
            </w:del>
          </w:p>
        </w:tc>
        <w:tc>
          <w:tcPr>
            <w:tcW w:w="2414" w:type="dxa"/>
            <w:shd w:val="clear" w:color="auto" w:fill="B8CCE4" w:themeFill="accent1" w:themeFillTint="66"/>
          </w:tcPr>
          <w:p w14:paraId="33F61FCF" w14:textId="481396DD" w:rsidR="00D21480" w:rsidRPr="0075512F" w:rsidDel="000A3E8D" w:rsidRDefault="00D21480" w:rsidP="00B223E6">
            <w:pPr>
              <w:spacing w:before="0" w:after="0" w:line="240" w:lineRule="auto"/>
              <w:jc w:val="center"/>
              <w:rPr>
                <w:del w:id="857" w:author="Houyem Rais" w:date="2024-02-22T15:17:00Z"/>
                <w:rFonts w:asciiTheme="minorHAnsi" w:hAnsiTheme="minorHAnsi" w:cstheme="minorHAnsi"/>
                <w:b/>
                <w:bCs/>
                <w:sz w:val="20"/>
                <w:szCs w:val="20"/>
              </w:rPr>
            </w:pPr>
            <w:del w:id="858" w:author="Houyem Rais" w:date="2024-02-22T15:17:00Z">
              <w:r w:rsidRPr="0075512F" w:rsidDel="000A3E8D">
                <w:rPr>
                  <w:rFonts w:asciiTheme="minorHAnsi" w:hAnsiTheme="minorHAnsi" w:cstheme="minorHAnsi"/>
                  <w:b/>
                  <w:bCs/>
                  <w:sz w:val="20"/>
                  <w:szCs w:val="20"/>
                </w:rPr>
                <w:delText>1 tablier</w:delText>
              </w:r>
            </w:del>
          </w:p>
        </w:tc>
        <w:tc>
          <w:tcPr>
            <w:tcW w:w="2551" w:type="dxa"/>
            <w:shd w:val="clear" w:color="auto" w:fill="B8CCE4" w:themeFill="accent1" w:themeFillTint="66"/>
            <w:noWrap/>
          </w:tcPr>
          <w:p w14:paraId="042F04BF" w14:textId="4548F492" w:rsidR="00D21480" w:rsidRPr="0075512F" w:rsidDel="000A3E8D" w:rsidRDefault="00D21480" w:rsidP="00B223E6">
            <w:pPr>
              <w:spacing w:before="0" w:after="0" w:line="240" w:lineRule="auto"/>
              <w:jc w:val="center"/>
              <w:rPr>
                <w:del w:id="859" w:author="Houyem Rais" w:date="2024-02-22T15:17:00Z"/>
                <w:rFonts w:asciiTheme="minorHAnsi" w:hAnsiTheme="minorHAnsi" w:cstheme="minorHAnsi"/>
                <w:b/>
                <w:bCs/>
                <w:sz w:val="20"/>
                <w:szCs w:val="20"/>
              </w:rPr>
            </w:pPr>
            <w:del w:id="860" w:author="Houyem Rais" w:date="2024-02-22T15:17:00Z">
              <w:r w:rsidRPr="0075512F" w:rsidDel="000A3E8D">
                <w:rPr>
                  <w:rFonts w:asciiTheme="minorHAnsi" w:hAnsiTheme="minorHAnsi" w:cstheme="minorHAnsi"/>
                  <w:b/>
                  <w:bCs/>
                  <w:sz w:val="20"/>
                  <w:szCs w:val="20"/>
                </w:rPr>
                <w:delText>2 tabliers</w:delText>
              </w:r>
            </w:del>
          </w:p>
        </w:tc>
      </w:tr>
      <w:tr w:rsidR="00AD0A34" w:rsidRPr="0075512F" w:rsidDel="000A3E8D" w14:paraId="375DF172" w14:textId="714FB05C" w:rsidTr="00783F11">
        <w:trPr>
          <w:gridAfter w:val="1"/>
          <w:wAfter w:w="9" w:type="dxa"/>
          <w:trHeight w:val="249"/>
          <w:del w:id="861" w:author="Houyem Rais" w:date="2024-02-22T15:17:00Z"/>
        </w:trPr>
        <w:tc>
          <w:tcPr>
            <w:tcW w:w="1131" w:type="dxa"/>
            <w:noWrap/>
          </w:tcPr>
          <w:p w14:paraId="14E1ED7B" w14:textId="4CA65E03" w:rsidR="00AD0A34" w:rsidRPr="0075512F" w:rsidDel="000A3E8D" w:rsidRDefault="00AD0A34" w:rsidP="00AD0A34">
            <w:pPr>
              <w:spacing w:before="0" w:after="0" w:line="240" w:lineRule="auto"/>
              <w:jc w:val="left"/>
              <w:rPr>
                <w:del w:id="862" w:author="Houyem Rais" w:date="2024-02-22T15:17:00Z"/>
                <w:rFonts w:asciiTheme="minorHAnsi" w:hAnsiTheme="minorHAnsi" w:cstheme="minorHAnsi"/>
                <w:sz w:val="20"/>
                <w:szCs w:val="20"/>
              </w:rPr>
            </w:pPr>
            <w:del w:id="863" w:author="Houyem Rais" w:date="2024-02-22T15:17:00Z">
              <w:r w:rsidRPr="0075512F" w:rsidDel="000A3E8D">
                <w:rPr>
                  <w:rFonts w:asciiTheme="minorHAnsi" w:hAnsiTheme="minorHAnsi" w:cstheme="minorHAnsi"/>
                  <w:sz w:val="20"/>
                  <w:szCs w:val="20"/>
                </w:rPr>
                <w:delText>Concession sans subvention publique</w:delText>
              </w:r>
            </w:del>
          </w:p>
        </w:tc>
        <w:tc>
          <w:tcPr>
            <w:tcW w:w="2410" w:type="dxa"/>
            <w:noWrap/>
          </w:tcPr>
          <w:p w14:paraId="6005391B" w14:textId="26F46265" w:rsidR="00AD0A34" w:rsidRPr="0075512F" w:rsidDel="000A3E8D" w:rsidRDefault="00AD0A34" w:rsidP="00636F98">
            <w:pPr>
              <w:tabs>
                <w:tab w:val="right" w:pos="2193"/>
              </w:tabs>
              <w:spacing w:before="0" w:after="0" w:line="240" w:lineRule="auto"/>
              <w:jc w:val="left"/>
              <w:rPr>
                <w:del w:id="864" w:author="Houyem Rais" w:date="2024-02-22T15:17:00Z"/>
                <w:rFonts w:asciiTheme="minorHAnsi" w:hAnsiTheme="minorHAnsi" w:cstheme="minorHAnsi"/>
                <w:sz w:val="20"/>
                <w:szCs w:val="20"/>
              </w:rPr>
            </w:pPr>
            <w:del w:id="865" w:author="Houyem Rais" w:date="2024-02-22T15:17:00Z">
              <w:r w:rsidRPr="0075512F" w:rsidDel="000A3E8D">
                <w:rPr>
                  <w:rFonts w:asciiTheme="minorHAnsi" w:hAnsiTheme="minorHAnsi" w:cstheme="minorHAnsi"/>
                  <w:sz w:val="20"/>
                  <w:szCs w:val="20"/>
                </w:rPr>
                <w:delText xml:space="preserve">Durée = </w:delText>
              </w:r>
              <w:r w:rsidR="00814F82"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616DCC05" w14:textId="64660206" w:rsidR="00AD0A34" w:rsidRPr="0075512F" w:rsidDel="000A3E8D" w:rsidRDefault="00AD0A34" w:rsidP="00636F98">
            <w:pPr>
              <w:tabs>
                <w:tab w:val="right" w:pos="2193"/>
              </w:tabs>
              <w:spacing w:before="0" w:after="0" w:line="240" w:lineRule="auto"/>
              <w:jc w:val="left"/>
              <w:rPr>
                <w:del w:id="866" w:author="Houyem Rais" w:date="2024-02-22T15:17:00Z"/>
                <w:rFonts w:asciiTheme="minorHAnsi" w:hAnsiTheme="minorHAnsi" w:cstheme="minorHAnsi"/>
                <w:sz w:val="20"/>
                <w:szCs w:val="20"/>
              </w:rPr>
            </w:pPr>
            <w:del w:id="867" w:author="Houyem Rais" w:date="2024-02-22T15:17:00Z">
              <w:r w:rsidRPr="0075512F" w:rsidDel="000A3E8D">
                <w:rPr>
                  <w:rFonts w:asciiTheme="minorHAnsi" w:hAnsiTheme="minorHAnsi" w:cstheme="minorHAnsi"/>
                  <w:sz w:val="20"/>
                  <w:szCs w:val="20"/>
                </w:rPr>
                <w:delText xml:space="preserve">Subv. = </w:delText>
              </w:r>
              <w:r w:rsidR="00814F82"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7794206A" w14:textId="0C4BE7C9" w:rsidR="00AD0A34" w:rsidRPr="0075512F" w:rsidDel="000A3E8D" w:rsidRDefault="00AD0A34" w:rsidP="00636F98">
            <w:pPr>
              <w:tabs>
                <w:tab w:val="right" w:pos="2193"/>
              </w:tabs>
              <w:spacing w:before="0" w:after="0" w:line="240" w:lineRule="auto"/>
              <w:jc w:val="left"/>
              <w:rPr>
                <w:del w:id="868" w:author="Houyem Rais" w:date="2024-02-22T15:17:00Z"/>
                <w:rFonts w:asciiTheme="minorHAnsi" w:hAnsiTheme="minorHAnsi" w:cstheme="minorHAnsi"/>
                <w:sz w:val="20"/>
                <w:szCs w:val="20"/>
              </w:rPr>
            </w:pPr>
            <w:del w:id="869" w:author="Houyem Rais" w:date="2024-02-22T15:17:00Z">
              <w:r w:rsidRPr="0075512F" w:rsidDel="000A3E8D">
                <w:rPr>
                  <w:rFonts w:asciiTheme="minorHAnsi" w:hAnsiTheme="minorHAnsi" w:cstheme="minorHAnsi"/>
                  <w:sz w:val="20"/>
                  <w:szCs w:val="20"/>
                </w:rPr>
                <w:delText xml:space="preserve">TRI = </w:delText>
              </w:r>
              <w:r w:rsidR="00814F82"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183CB223" w14:textId="73C992D2" w:rsidR="00AD0A34" w:rsidRPr="0075512F" w:rsidDel="000A3E8D" w:rsidRDefault="00AD0A34" w:rsidP="00636F98">
            <w:pPr>
              <w:tabs>
                <w:tab w:val="right" w:pos="2193"/>
              </w:tabs>
              <w:spacing w:before="0" w:after="0" w:line="240" w:lineRule="auto"/>
              <w:jc w:val="left"/>
              <w:rPr>
                <w:del w:id="870" w:author="Houyem Rais" w:date="2024-02-22T15:17:00Z"/>
                <w:rFonts w:asciiTheme="minorHAnsi" w:hAnsiTheme="minorHAnsi" w:cstheme="minorHAnsi"/>
                <w:sz w:val="20"/>
                <w:szCs w:val="20"/>
              </w:rPr>
            </w:pPr>
            <w:del w:id="871" w:author="Houyem Rais" w:date="2024-02-22T15:17:00Z">
              <w:r w:rsidRPr="0075512F" w:rsidDel="000A3E8D">
                <w:rPr>
                  <w:rFonts w:asciiTheme="minorHAnsi" w:hAnsiTheme="minorHAnsi" w:cstheme="minorHAnsi"/>
                  <w:sz w:val="20"/>
                  <w:szCs w:val="20"/>
                </w:rPr>
                <w:delText>ADSCR min=</w:delText>
              </w:r>
              <w:r w:rsidR="00814F82"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0,28</w:delText>
              </w:r>
            </w:del>
          </w:p>
          <w:p w14:paraId="4E6140C7" w14:textId="399E2AB2" w:rsidR="00AD0A34" w:rsidRPr="0075512F" w:rsidDel="000A3E8D" w:rsidRDefault="00AD0A34" w:rsidP="00636F98">
            <w:pPr>
              <w:tabs>
                <w:tab w:val="right" w:pos="2193"/>
              </w:tabs>
              <w:spacing w:before="0" w:after="0" w:line="240" w:lineRule="auto"/>
              <w:jc w:val="left"/>
              <w:rPr>
                <w:del w:id="872" w:author="Houyem Rais" w:date="2024-02-22T15:17:00Z"/>
                <w:rFonts w:asciiTheme="minorHAnsi" w:hAnsiTheme="minorHAnsi" w:cstheme="minorHAnsi"/>
                <w:b/>
                <w:bCs/>
                <w:sz w:val="20"/>
                <w:szCs w:val="20"/>
              </w:rPr>
            </w:pPr>
            <w:del w:id="873" w:author="Houyem Rais" w:date="2024-02-22T15:17:00Z">
              <w:r w:rsidRPr="0075512F" w:rsidDel="000A3E8D">
                <w:rPr>
                  <w:rFonts w:asciiTheme="minorHAnsi" w:hAnsiTheme="minorHAnsi" w:cstheme="minorHAnsi"/>
                  <w:b/>
                  <w:bCs/>
                  <w:sz w:val="20"/>
                  <w:szCs w:val="20"/>
                </w:rPr>
                <w:delText>Pas rentable</w:delText>
              </w:r>
            </w:del>
          </w:p>
          <w:p w14:paraId="78FC0373" w14:textId="7AFC3D76" w:rsidR="00AD0A34" w:rsidRPr="0075512F" w:rsidDel="000A3E8D" w:rsidRDefault="00AD0A34" w:rsidP="00636F98">
            <w:pPr>
              <w:pStyle w:val="ListParagraph"/>
              <w:numPr>
                <w:ilvl w:val="0"/>
                <w:numId w:val="0"/>
              </w:numPr>
              <w:tabs>
                <w:tab w:val="right" w:pos="2193"/>
              </w:tabs>
              <w:spacing w:before="0" w:after="0" w:line="240" w:lineRule="auto"/>
              <w:jc w:val="left"/>
              <w:rPr>
                <w:del w:id="874" w:author="Houyem Rais" w:date="2024-02-22T15:17:00Z"/>
                <w:sz w:val="20"/>
                <w:szCs w:val="20"/>
              </w:rPr>
            </w:pPr>
            <w:del w:id="875" w:author="Houyem Rais" w:date="2024-02-22T15:17:00Z">
              <w:r w:rsidRPr="0075512F" w:rsidDel="000A3E8D">
                <w:rPr>
                  <w:sz w:val="20"/>
                  <w:szCs w:val="20"/>
                </w:rPr>
                <w:delText>Tarif VL</w:delText>
              </w:r>
              <w:r w:rsidR="00783F11" w:rsidRPr="0075512F" w:rsidDel="000A3E8D">
                <w:rPr>
                  <w:sz w:val="20"/>
                  <w:szCs w:val="20"/>
                </w:rPr>
                <w:delText xml:space="preserve">-Min**= </w:delText>
              </w:r>
              <w:r w:rsidRPr="0075512F" w:rsidDel="000A3E8D">
                <w:rPr>
                  <w:sz w:val="20"/>
                  <w:szCs w:val="20"/>
                </w:rPr>
                <w:delText>20,6</w:delText>
              </w:r>
              <w:r w:rsidR="00783F11" w:rsidRPr="0075512F" w:rsidDel="000A3E8D">
                <w:rPr>
                  <w:sz w:val="20"/>
                  <w:szCs w:val="20"/>
                </w:rPr>
                <w:delText>/</w:delText>
              </w:r>
              <w:r w:rsidRPr="0075512F" w:rsidDel="000A3E8D">
                <w:rPr>
                  <w:sz w:val="20"/>
                  <w:szCs w:val="20"/>
                </w:rPr>
                <w:delText>5</w:delText>
              </w:r>
              <w:r w:rsidR="00783F11" w:rsidRPr="0075512F" w:rsidDel="000A3E8D">
                <w:rPr>
                  <w:sz w:val="20"/>
                  <w:szCs w:val="20"/>
                </w:rPr>
                <w:delText>3</w:delText>
              </w:r>
              <w:r w:rsidRPr="0075512F" w:rsidDel="000A3E8D">
                <w:rPr>
                  <w:sz w:val="20"/>
                  <w:szCs w:val="20"/>
                </w:rPr>
                <w:delText>,</w:delText>
              </w:r>
              <w:r w:rsidR="00783F11" w:rsidRPr="0075512F" w:rsidDel="000A3E8D">
                <w:rPr>
                  <w:sz w:val="20"/>
                  <w:szCs w:val="20"/>
                </w:rPr>
                <w:delText>0</w:delText>
              </w:r>
              <w:r w:rsidRPr="0075512F" w:rsidDel="000A3E8D">
                <w:rPr>
                  <w:sz w:val="20"/>
                  <w:szCs w:val="20"/>
                </w:rPr>
                <w:delText xml:space="preserve"> </w:delText>
              </w:r>
            </w:del>
          </w:p>
          <w:p w14:paraId="3A603684" w14:textId="4DF3AB7E" w:rsidR="00AD0A34" w:rsidRPr="0075512F" w:rsidDel="000A3E8D" w:rsidRDefault="00AD0A34" w:rsidP="00636F98">
            <w:pPr>
              <w:pStyle w:val="ListParagraph"/>
              <w:numPr>
                <w:ilvl w:val="0"/>
                <w:numId w:val="0"/>
              </w:numPr>
              <w:tabs>
                <w:tab w:val="right" w:pos="2193"/>
              </w:tabs>
              <w:spacing w:before="0" w:after="0" w:line="240" w:lineRule="auto"/>
              <w:jc w:val="left"/>
              <w:rPr>
                <w:del w:id="876" w:author="Houyem Rais" w:date="2024-02-22T15:17:00Z"/>
                <w:rFonts w:asciiTheme="minorHAnsi" w:hAnsiTheme="minorHAnsi" w:cstheme="minorHAnsi"/>
                <w:b/>
                <w:bCs/>
                <w:sz w:val="20"/>
                <w:szCs w:val="20"/>
              </w:rPr>
            </w:pPr>
            <w:del w:id="877" w:author="Houyem Rais" w:date="2024-02-22T15:17:00Z">
              <w:r w:rsidRPr="0075512F" w:rsidDel="000A3E8D">
                <w:rPr>
                  <w:b/>
                  <w:bCs/>
                  <w:sz w:val="20"/>
                  <w:szCs w:val="20"/>
                </w:rPr>
                <w:delText>VAN Etat=0</w:delText>
              </w:r>
            </w:del>
          </w:p>
        </w:tc>
        <w:tc>
          <w:tcPr>
            <w:tcW w:w="2409" w:type="dxa"/>
          </w:tcPr>
          <w:p w14:paraId="28F949EC" w14:textId="4A3F75BF" w:rsidR="00AD0A34" w:rsidRPr="0075512F" w:rsidDel="000A3E8D" w:rsidRDefault="00AD0A34" w:rsidP="00636F98">
            <w:pPr>
              <w:tabs>
                <w:tab w:val="right" w:pos="2166"/>
              </w:tabs>
              <w:spacing w:before="0" w:after="0" w:line="240" w:lineRule="auto"/>
              <w:jc w:val="left"/>
              <w:rPr>
                <w:del w:id="878" w:author="Houyem Rais" w:date="2024-02-22T15:17:00Z"/>
                <w:rFonts w:asciiTheme="minorHAnsi" w:hAnsiTheme="minorHAnsi" w:cstheme="minorHAnsi"/>
                <w:sz w:val="20"/>
                <w:szCs w:val="20"/>
              </w:rPr>
            </w:pPr>
            <w:del w:id="879" w:author="Houyem Rais" w:date="2024-02-22T15:17:00Z">
              <w:r w:rsidRPr="0075512F" w:rsidDel="000A3E8D">
                <w:rPr>
                  <w:rFonts w:asciiTheme="minorHAnsi" w:hAnsiTheme="minorHAnsi" w:cstheme="minorHAnsi"/>
                  <w:sz w:val="20"/>
                  <w:szCs w:val="20"/>
                </w:rPr>
                <w:delText xml:space="preserve">Durée = </w:delText>
              </w:r>
              <w:r w:rsidR="00BE15E4"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7E95B60D" w14:textId="6F82EB73" w:rsidR="00AD0A34" w:rsidRPr="0075512F" w:rsidDel="000A3E8D" w:rsidRDefault="00AD0A34" w:rsidP="00636F98">
            <w:pPr>
              <w:tabs>
                <w:tab w:val="right" w:pos="2166"/>
              </w:tabs>
              <w:spacing w:before="0" w:after="0" w:line="240" w:lineRule="auto"/>
              <w:jc w:val="left"/>
              <w:rPr>
                <w:del w:id="880" w:author="Houyem Rais" w:date="2024-02-22T15:17:00Z"/>
                <w:rFonts w:asciiTheme="minorHAnsi" w:hAnsiTheme="minorHAnsi" w:cstheme="minorHAnsi"/>
                <w:sz w:val="20"/>
                <w:szCs w:val="20"/>
              </w:rPr>
            </w:pPr>
            <w:del w:id="881" w:author="Houyem Rais" w:date="2024-02-22T15:17:00Z">
              <w:r w:rsidRPr="0075512F" w:rsidDel="000A3E8D">
                <w:rPr>
                  <w:rFonts w:asciiTheme="minorHAnsi" w:hAnsiTheme="minorHAnsi" w:cstheme="minorHAnsi"/>
                  <w:sz w:val="20"/>
                  <w:szCs w:val="20"/>
                </w:rPr>
                <w:delText xml:space="preserve">Subv. = </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50761053" w14:textId="1AFF7B70" w:rsidR="00AD0A34" w:rsidRPr="0075512F" w:rsidDel="000A3E8D" w:rsidRDefault="00AD0A34" w:rsidP="00636F98">
            <w:pPr>
              <w:tabs>
                <w:tab w:val="right" w:pos="2166"/>
              </w:tabs>
              <w:spacing w:before="0" w:after="0" w:line="240" w:lineRule="auto"/>
              <w:jc w:val="left"/>
              <w:rPr>
                <w:del w:id="882" w:author="Houyem Rais" w:date="2024-02-22T15:17:00Z"/>
                <w:rFonts w:asciiTheme="minorHAnsi" w:hAnsiTheme="minorHAnsi" w:cstheme="minorHAnsi"/>
                <w:sz w:val="20"/>
                <w:szCs w:val="20"/>
              </w:rPr>
            </w:pPr>
            <w:del w:id="883" w:author="Houyem Rais" w:date="2024-02-22T15:17:00Z">
              <w:r w:rsidRPr="0075512F" w:rsidDel="000A3E8D">
                <w:rPr>
                  <w:rFonts w:asciiTheme="minorHAnsi" w:hAnsiTheme="minorHAnsi" w:cstheme="minorHAnsi"/>
                  <w:sz w:val="20"/>
                  <w:szCs w:val="20"/>
                </w:rPr>
                <w:delText xml:space="preserve">TRI = </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5C5D26E1" w14:textId="23C1A6AF" w:rsidR="00AD0A34" w:rsidRPr="0075512F" w:rsidDel="000A3E8D" w:rsidRDefault="00AD0A34" w:rsidP="00636F98">
            <w:pPr>
              <w:tabs>
                <w:tab w:val="right" w:pos="2166"/>
              </w:tabs>
              <w:spacing w:before="0" w:after="0" w:line="240" w:lineRule="auto"/>
              <w:jc w:val="left"/>
              <w:rPr>
                <w:del w:id="884" w:author="Houyem Rais" w:date="2024-02-22T15:17:00Z"/>
                <w:rFonts w:asciiTheme="minorHAnsi" w:hAnsiTheme="minorHAnsi" w:cstheme="minorHAnsi"/>
                <w:sz w:val="20"/>
                <w:szCs w:val="20"/>
              </w:rPr>
            </w:pPr>
            <w:del w:id="885" w:author="Houyem Rais" w:date="2024-02-22T15:17:00Z">
              <w:r w:rsidRPr="0075512F" w:rsidDel="000A3E8D">
                <w:rPr>
                  <w:rFonts w:asciiTheme="minorHAnsi" w:hAnsiTheme="minorHAnsi" w:cstheme="minorHAnsi"/>
                  <w:sz w:val="20"/>
                  <w:szCs w:val="20"/>
                </w:rPr>
                <w:delText>ADSCR min=</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0,15</w:delText>
              </w:r>
            </w:del>
          </w:p>
          <w:p w14:paraId="7CA960B3" w14:textId="29389700" w:rsidR="00AD0A34" w:rsidRPr="0075512F" w:rsidDel="000A3E8D" w:rsidRDefault="00AD0A34" w:rsidP="00636F98">
            <w:pPr>
              <w:tabs>
                <w:tab w:val="right" w:pos="2166"/>
              </w:tabs>
              <w:spacing w:before="0" w:after="0" w:line="240" w:lineRule="auto"/>
              <w:jc w:val="left"/>
              <w:rPr>
                <w:del w:id="886" w:author="Houyem Rais" w:date="2024-02-22T15:17:00Z"/>
                <w:rFonts w:asciiTheme="minorHAnsi" w:hAnsiTheme="minorHAnsi" w:cstheme="minorHAnsi"/>
                <w:b/>
                <w:bCs/>
                <w:sz w:val="20"/>
                <w:szCs w:val="20"/>
              </w:rPr>
            </w:pPr>
            <w:del w:id="887" w:author="Houyem Rais" w:date="2024-02-22T15:17:00Z">
              <w:r w:rsidRPr="0075512F" w:rsidDel="000A3E8D">
                <w:rPr>
                  <w:rFonts w:asciiTheme="minorHAnsi" w:hAnsiTheme="minorHAnsi" w:cstheme="minorHAnsi"/>
                  <w:b/>
                  <w:bCs/>
                  <w:sz w:val="20"/>
                  <w:szCs w:val="20"/>
                </w:rPr>
                <w:delText>Pas rentable</w:delText>
              </w:r>
            </w:del>
          </w:p>
          <w:p w14:paraId="08EFA080" w14:textId="3A86CBC4" w:rsidR="00AD0A34" w:rsidRPr="0075512F" w:rsidDel="000A3E8D" w:rsidRDefault="00783F11" w:rsidP="00636F98">
            <w:pPr>
              <w:pStyle w:val="ListParagraph"/>
              <w:numPr>
                <w:ilvl w:val="0"/>
                <w:numId w:val="0"/>
              </w:numPr>
              <w:tabs>
                <w:tab w:val="right" w:pos="2166"/>
              </w:tabs>
              <w:spacing w:before="0" w:after="0" w:line="240" w:lineRule="auto"/>
              <w:jc w:val="left"/>
              <w:rPr>
                <w:del w:id="888" w:author="Houyem Rais" w:date="2024-02-22T15:17:00Z"/>
                <w:sz w:val="20"/>
                <w:szCs w:val="20"/>
              </w:rPr>
            </w:pPr>
            <w:del w:id="889" w:author="Houyem Rais" w:date="2024-02-22T15:17:00Z">
              <w:r w:rsidRPr="0075512F" w:rsidDel="000A3E8D">
                <w:rPr>
                  <w:sz w:val="20"/>
                  <w:szCs w:val="20"/>
                </w:rPr>
                <w:delText xml:space="preserve">Tarif VL-Min**= </w:delText>
              </w:r>
              <w:r w:rsidR="00BE15E4" w:rsidRPr="0075512F" w:rsidDel="000A3E8D">
                <w:rPr>
                  <w:sz w:val="20"/>
                  <w:szCs w:val="20"/>
                </w:rPr>
                <w:tab/>
              </w:r>
              <w:r w:rsidR="00AD0A34" w:rsidRPr="0075512F" w:rsidDel="000A3E8D">
                <w:rPr>
                  <w:sz w:val="20"/>
                  <w:szCs w:val="20"/>
                </w:rPr>
                <w:delText>35,4</w:delText>
              </w:r>
              <w:r w:rsidRPr="0075512F" w:rsidDel="000A3E8D">
                <w:rPr>
                  <w:sz w:val="20"/>
                  <w:szCs w:val="20"/>
                </w:rPr>
                <w:delText>/</w:delText>
              </w:r>
              <w:r w:rsidR="00AD0A34" w:rsidRPr="0075512F" w:rsidDel="000A3E8D">
                <w:rPr>
                  <w:sz w:val="20"/>
                  <w:szCs w:val="20"/>
                </w:rPr>
                <w:delText xml:space="preserve">91,0 </w:delText>
              </w:r>
            </w:del>
          </w:p>
          <w:p w14:paraId="18182D96" w14:textId="74B24750" w:rsidR="00AD0A34" w:rsidRPr="0075512F" w:rsidDel="000A3E8D" w:rsidRDefault="00AD0A34" w:rsidP="00636F98">
            <w:pPr>
              <w:tabs>
                <w:tab w:val="right" w:pos="2166"/>
              </w:tabs>
              <w:spacing w:before="0" w:after="0" w:line="240" w:lineRule="auto"/>
              <w:jc w:val="left"/>
              <w:rPr>
                <w:del w:id="890" w:author="Houyem Rais" w:date="2024-02-22T15:17:00Z"/>
                <w:rFonts w:asciiTheme="minorHAnsi" w:hAnsiTheme="minorHAnsi" w:cstheme="minorHAnsi"/>
                <w:sz w:val="20"/>
                <w:szCs w:val="20"/>
              </w:rPr>
            </w:pPr>
            <w:del w:id="891" w:author="Houyem Rais" w:date="2024-02-22T15:17:00Z">
              <w:r w:rsidRPr="0075512F" w:rsidDel="000A3E8D">
                <w:rPr>
                  <w:b/>
                  <w:bCs/>
                  <w:sz w:val="20"/>
                  <w:szCs w:val="20"/>
                </w:rPr>
                <w:delText>VAN Etat=</w:delText>
              </w:r>
              <w:r w:rsidR="00BE15E4" w:rsidRPr="0075512F" w:rsidDel="000A3E8D">
                <w:rPr>
                  <w:b/>
                  <w:bCs/>
                  <w:sz w:val="20"/>
                  <w:szCs w:val="20"/>
                </w:rPr>
                <w:tab/>
              </w:r>
              <w:r w:rsidRPr="0075512F" w:rsidDel="000A3E8D">
                <w:rPr>
                  <w:b/>
                  <w:bCs/>
                  <w:sz w:val="20"/>
                  <w:szCs w:val="20"/>
                </w:rPr>
                <w:delText>0</w:delText>
              </w:r>
            </w:del>
          </w:p>
        </w:tc>
        <w:tc>
          <w:tcPr>
            <w:tcW w:w="2414" w:type="dxa"/>
          </w:tcPr>
          <w:p w14:paraId="18327EAB" w14:textId="332731D4" w:rsidR="00AD0A34" w:rsidRPr="0075512F" w:rsidDel="000A3E8D" w:rsidRDefault="00AD0A34" w:rsidP="00636F98">
            <w:pPr>
              <w:tabs>
                <w:tab w:val="right" w:pos="2057"/>
              </w:tabs>
              <w:spacing w:before="0" w:after="0" w:line="240" w:lineRule="auto"/>
              <w:jc w:val="left"/>
              <w:rPr>
                <w:del w:id="892" w:author="Houyem Rais" w:date="2024-02-22T15:17:00Z"/>
                <w:rFonts w:asciiTheme="minorHAnsi" w:hAnsiTheme="minorHAnsi" w:cstheme="minorHAnsi"/>
                <w:sz w:val="20"/>
                <w:szCs w:val="20"/>
              </w:rPr>
            </w:pPr>
            <w:del w:id="893" w:author="Houyem Rais" w:date="2024-02-22T15:17:00Z">
              <w:r w:rsidRPr="0075512F" w:rsidDel="000A3E8D">
                <w:rPr>
                  <w:rFonts w:asciiTheme="minorHAnsi" w:hAnsiTheme="minorHAnsi" w:cstheme="minorHAnsi"/>
                  <w:sz w:val="20"/>
                  <w:szCs w:val="20"/>
                </w:rPr>
                <w:delText xml:space="preserve">Durée = </w:delText>
              </w:r>
              <w:r w:rsidR="00BE15E4"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643219AB" w14:textId="5C786B18" w:rsidR="00AD0A34" w:rsidRPr="0075512F" w:rsidDel="000A3E8D" w:rsidRDefault="00AD0A34" w:rsidP="00636F98">
            <w:pPr>
              <w:tabs>
                <w:tab w:val="right" w:pos="2057"/>
              </w:tabs>
              <w:spacing w:before="0" w:after="0" w:line="240" w:lineRule="auto"/>
              <w:jc w:val="left"/>
              <w:rPr>
                <w:del w:id="894" w:author="Houyem Rais" w:date="2024-02-22T15:17:00Z"/>
                <w:rFonts w:asciiTheme="minorHAnsi" w:hAnsiTheme="minorHAnsi" w:cstheme="minorHAnsi"/>
                <w:sz w:val="20"/>
                <w:szCs w:val="20"/>
              </w:rPr>
            </w:pPr>
            <w:del w:id="895" w:author="Houyem Rais" w:date="2024-02-22T15:17:00Z">
              <w:r w:rsidRPr="0075512F" w:rsidDel="000A3E8D">
                <w:rPr>
                  <w:rFonts w:asciiTheme="minorHAnsi" w:hAnsiTheme="minorHAnsi" w:cstheme="minorHAnsi"/>
                  <w:sz w:val="20"/>
                  <w:szCs w:val="20"/>
                </w:rPr>
                <w:delText xml:space="preserve">Subv. = </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710FB41F" w14:textId="35135AE1" w:rsidR="00AD0A34" w:rsidRPr="0075512F" w:rsidDel="000A3E8D" w:rsidRDefault="00AD0A34" w:rsidP="00636F98">
            <w:pPr>
              <w:tabs>
                <w:tab w:val="right" w:pos="2057"/>
              </w:tabs>
              <w:spacing w:before="0" w:after="0" w:line="240" w:lineRule="auto"/>
              <w:jc w:val="left"/>
              <w:rPr>
                <w:del w:id="896" w:author="Houyem Rais" w:date="2024-02-22T15:17:00Z"/>
                <w:rFonts w:asciiTheme="minorHAnsi" w:hAnsiTheme="minorHAnsi" w:cstheme="minorHAnsi"/>
                <w:sz w:val="20"/>
                <w:szCs w:val="20"/>
              </w:rPr>
            </w:pPr>
            <w:del w:id="897" w:author="Houyem Rais" w:date="2024-02-22T15:17:00Z">
              <w:r w:rsidRPr="0075512F" w:rsidDel="000A3E8D">
                <w:rPr>
                  <w:rFonts w:asciiTheme="minorHAnsi" w:hAnsiTheme="minorHAnsi" w:cstheme="minorHAnsi"/>
                  <w:sz w:val="20"/>
                  <w:szCs w:val="20"/>
                </w:rPr>
                <w:delText xml:space="preserve">TRI = </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027E04E6" w14:textId="3927C912" w:rsidR="00AD0A34" w:rsidRPr="0075512F" w:rsidDel="000A3E8D" w:rsidRDefault="00AD0A34" w:rsidP="00636F98">
            <w:pPr>
              <w:tabs>
                <w:tab w:val="right" w:pos="2057"/>
              </w:tabs>
              <w:spacing w:before="0" w:after="0" w:line="240" w:lineRule="auto"/>
              <w:jc w:val="left"/>
              <w:rPr>
                <w:del w:id="898" w:author="Houyem Rais" w:date="2024-02-22T15:17:00Z"/>
                <w:rFonts w:asciiTheme="minorHAnsi" w:hAnsiTheme="minorHAnsi" w:cstheme="minorHAnsi"/>
                <w:sz w:val="20"/>
                <w:szCs w:val="20"/>
              </w:rPr>
            </w:pPr>
            <w:del w:id="899" w:author="Houyem Rais" w:date="2024-02-22T15:17:00Z">
              <w:r w:rsidRPr="0075512F" w:rsidDel="000A3E8D">
                <w:rPr>
                  <w:rFonts w:asciiTheme="minorHAnsi" w:hAnsiTheme="minorHAnsi" w:cstheme="minorHAnsi"/>
                  <w:sz w:val="20"/>
                  <w:szCs w:val="20"/>
                </w:rPr>
                <w:delText>ADSCR min=</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0,22</w:delText>
              </w:r>
            </w:del>
          </w:p>
          <w:p w14:paraId="378E93F1" w14:textId="715C93C0" w:rsidR="00AD0A34" w:rsidRPr="0075512F" w:rsidDel="000A3E8D" w:rsidRDefault="00AD0A34" w:rsidP="00636F98">
            <w:pPr>
              <w:tabs>
                <w:tab w:val="right" w:pos="2057"/>
              </w:tabs>
              <w:spacing w:before="0" w:after="0" w:line="240" w:lineRule="auto"/>
              <w:jc w:val="left"/>
              <w:rPr>
                <w:del w:id="900" w:author="Houyem Rais" w:date="2024-02-22T15:17:00Z"/>
                <w:rFonts w:asciiTheme="minorHAnsi" w:hAnsiTheme="minorHAnsi" w:cstheme="minorHAnsi"/>
                <w:b/>
                <w:bCs/>
                <w:sz w:val="20"/>
                <w:szCs w:val="20"/>
              </w:rPr>
            </w:pPr>
            <w:del w:id="901" w:author="Houyem Rais" w:date="2024-02-22T15:17:00Z">
              <w:r w:rsidRPr="0075512F" w:rsidDel="000A3E8D">
                <w:rPr>
                  <w:rFonts w:asciiTheme="minorHAnsi" w:hAnsiTheme="minorHAnsi" w:cstheme="minorHAnsi"/>
                  <w:b/>
                  <w:bCs/>
                  <w:sz w:val="20"/>
                  <w:szCs w:val="20"/>
                </w:rPr>
                <w:delText>Pas rentable</w:delText>
              </w:r>
            </w:del>
          </w:p>
          <w:p w14:paraId="73CE5AB8" w14:textId="2425BB2C" w:rsidR="00AD0A34" w:rsidRPr="0075512F" w:rsidDel="000A3E8D" w:rsidRDefault="00783F11" w:rsidP="00636F98">
            <w:pPr>
              <w:pStyle w:val="ListParagraph"/>
              <w:numPr>
                <w:ilvl w:val="0"/>
                <w:numId w:val="0"/>
              </w:numPr>
              <w:tabs>
                <w:tab w:val="right" w:pos="2057"/>
              </w:tabs>
              <w:spacing w:before="0" w:after="0" w:line="240" w:lineRule="auto"/>
              <w:jc w:val="left"/>
              <w:rPr>
                <w:del w:id="902" w:author="Houyem Rais" w:date="2024-02-22T15:17:00Z"/>
                <w:sz w:val="20"/>
                <w:szCs w:val="20"/>
              </w:rPr>
            </w:pPr>
            <w:del w:id="903" w:author="Houyem Rais" w:date="2024-02-22T15:17:00Z">
              <w:r w:rsidRPr="0075512F" w:rsidDel="000A3E8D">
                <w:rPr>
                  <w:sz w:val="20"/>
                  <w:szCs w:val="20"/>
                </w:rPr>
                <w:delText xml:space="preserve">Tarif VL-Min**= </w:delText>
              </w:r>
              <w:r w:rsidR="00BE15E4" w:rsidRPr="0075512F" w:rsidDel="000A3E8D">
                <w:rPr>
                  <w:sz w:val="20"/>
                  <w:szCs w:val="20"/>
                </w:rPr>
                <w:tab/>
              </w:r>
              <w:r w:rsidR="00AD0A34" w:rsidRPr="0075512F" w:rsidDel="000A3E8D">
                <w:rPr>
                  <w:sz w:val="20"/>
                  <w:szCs w:val="20"/>
                </w:rPr>
                <w:delText>25,8</w:delText>
              </w:r>
              <w:r w:rsidRPr="0075512F" w:rsidDel="000A3E8D">
                <w:rPr>
                  <w:sz w:val="20"/>
                  <w:szCs w:val="20"/>
                </w:rPr>
                <w:delText>/</w:delText>
              </w:r>
              <w:r w:rsidR="00AD0A34" w:rsidRPr="0075512F" w:rsidDel="000A3E8D">
                <w:rPr>
                  <w:sz w:val="20"/>
                  <w:szCs w:val="20"/>
                </w:rPr>
                <w:delText xml:space="preserve">66,4 </w:delText>
              </w:r>
            </w:del>
          </w:p>
          <w:p w14:paraId="72999FD7" w14:textId="29E5566A" w:rsidR="00AD0A34" w:rsidRPr="0075512F" w:rsidDel="000A3E8D" w:rsidRDefault="00AD0A34" w:rsidP="00636F98">
            <w:pPr>
              <w:tabs>
                <w:tab w:val="right" w:pos="2057"/>
              </w:tabs>
              <w:spacing w:before="0" w:after="0" w:line="240" w:lineRule="auto"/>
              <w:jc w:val="left"/>
              <w:rPr>
                <w:del w:id="904" w:author="Houyem Rais" w:date="2024-02-22T15:17:00Z"/>
                <w:rFonts w:asciiTheme="minorHAnsi" w:hAnsiTheme="minorHAnsi" w:cstheme="minorHAnsi"/>
                <w:sz w:val="20"/>
                <w:szCs w:val="20"/>
              </w:rPr>
            </w:pPr>
            <w:del w:id="905" w:author="Houyem Rais" w:date="2024-02-22T15:17:00Z">
              <w:r w:rsidRPr="0075512F" w:rsidDel="000A3E8D">
                <w:rPr>
                  <w:b/>
                  <w:bCs/>
                  <w:sz w:val="20"/>
                  <w:szCs w:val="20"/>
                </w:rPr>
                <w:delText>VAN Etat=</w:delText>
              </w:r>
              <w:r w:rsidR="00BE15E4" w:rsidRPr="0075512F" w:rsidDel="000A3E8D">
                <w:rPr>
                  <w:b/>
                  <w:bCs/>
                  <w:sz w:val="20"/>
                  <w:szCs w:val="20"/>
                </w:rPr>
                <w:tab/>
              </w:r>
              <w:r w:rsidRPr="0075512F" w:rsidDel="000A3E8D">
                <w:rPr>
                  <w:b/>
                  <w:bCs/>
                  <w:sz w:val="20"/>
                  <w:szCs w:val="20"/>
                </w:rPr>
                <w:delText>0</w:delText>
              </w:r>
            </w:del>
          </w:p>
        </w:tc>
        <w:tc>
          <w:tcPr>
            <w:tcW w:w="2551" w:type="dxa"/>
            <w:noWrap/>
          </w:tcPr>
          <w:p w14:paraId="2D39C9D2" w14:textId="299ABC32" w:rsidR="00AD0A34" w:rsidRPr="0075512F" w:rsidDel="000A3E8D" w:rsidRDefault="00AD0A34" w:rsidP="00636F98">
            <w:pPr>
              <w:tabs>
                <w:tab w:val="right" w:pos="2299"/>
              </w:tabs>
              <w:spacing w:before="0" w:after="0" w:line="240" w:lineRule="auto"/>
              <w:jc w:val="left"/>
              <w:rPr>
                <w:del w:id="906" w:author="Houyem Rais" w:date="2024-02-22T15:17:00Z"/>
                <w:rFonts w:asciiTheme="minorHAnsi" w:hAnsiTheme="minorHAnsi" w:cstheme="minorHAnsi"/>
                <w:sz w:val="20"/>
                <w:szCs w:val="20"/>
              </w:rPr>
            </w:pPr>
            <w:del w:id="907" w:author="Houyem Rais" w:date="2024-02-22T15:17:00Z">
              <w:r w:rsidRPr="0075512F" w:rsidDel="000A3E8D">
                <w:rPr>
                  <w:rFonts w:asciiTheme="minorHAnsi" w:hAnsiTheme="minorHAnsi" w:cstheme="minorHAnsi"/>
                  <w:sz w:val="20"/>
                  <w:szCs w:val="20"/>
                </w:rPr>
                <w:delText xml:space="preserve">Durée = </w:delText>
              </w:r>
              <w:r w:rsidR="00BE15E4"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1D0048E5" w14:textId="2E987A04" w:rsidR="00AD0A34" w:rsidRPr="0075512F" w:rsidDel="000A3E8D" w:rsidRDefault="00AD0A34" w:rsidP="00636F98">
            <w:pPr>
              <w:tabs>
                <w:tab w:val="right" w:pos="2299"/>
              </w:tabs>
              <w:spacing w:before="0" w:after="0" w:line="240" w:lineRule="auto"/>
              <w:jc w:val="left"/>
              <w:rPr>
                <w:del w:id="908" w:author="Houyem Rais" w:date="2024-02-22T15:17:00Z"/>
                <w:rFonts w:asciiTheme="minorHAnsi" w:hAnsiTheme="minorHAnsi" w:cstheme="minorHAnsi"/>
                <w:sz w:val="20"/>
                <w:szCs w:val="20"/>
              </w:rPr>
            </w:pPr>
            <w:del w:id="909" w:author="Houyem Rais" w:date="2024-02-22T15:17:00Z">
              <w:r w:rsidRPr="0075512F" w:rsidDel="000A3E8D">
                <w:rPr>
                  <w:rFonts w:asciiTheme="minorHAnsi" w:hAnsiTheme="minorHAnsi" w:cstheme="minorHAnsi"/>
                  <w:sz w:val="20"/>
                  <w:szCs w:val="20"/>
                </w:rPr>
                <w:delText xml:space="preserve">Subv. = </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2EF9373C" w14:textId="494351B7" w:rsidR="00AD0A34" w:rsidRPr="0075512F" w:rsidDel="000A3E8D" w:rsidRDefault="00AD0A34" w:rsidP="00636F98">
            <w:pPr>
              <w:tabs>
                <w:tab w:val="right" w:pos="2299"/>
              </w:tabs>
              <w:spacing w:before="0" w:after="0" w:line="240" w:lineRule="auto"/>
              <w:jc w:val="left"/>
              <w:rPr>
                <w:del w:id="910" w:author="Houyem Rais" w:date="2024-02-22T15:17:00Z"/>
                <w:rFonts w:asciiTheme="minorHAnsi" w:hAnsiTheme="minorHAnsi" w:cstheme="minorHAnsi"/>
                <w:sz w:val="20"/>
                <w:szCs w:val="20"/>
              </w:rPr>
            </w:pPr>
            <w:del w:id="911" w:author="Houyem Rais" w:date="2024-02-22T15:17:00Z">
              <w:r w:rsidRPr="0075512F" w:rsidDel="000A3E8D">
                <w:rPr>
                  <w:rFonts w:asciiTheme="minorHAnsi" w:hAnsiTheme="minorHAnsi" w:cstheme="minorHAnsi"/>
                  <w:sz w:val="20"/>
                  <w:szCs w:val="20"/>
                </w:rPr>
                <w:delText xml:space="preserve">TRI = </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29C8BB8F" w14:textId="070DAA2E" w:rsidR="00AD0A34" w:rsidRPr="0075512F" w:rsidDel="000A3E8D" w:rsidRDefault="00AD0A34" w:rsidP="00636F98">
            <w:pPr>
              <w:tabs>
                <w:tab w:val="right" w:pos="2299"/>
              </w:tabs>
              <w:spacing w:before="0" w:after="0" w:line="240" w:lineRule="auto"/>
              <w:jc w:val="left"/>
              <w:rPr>
                <w:del w:id="912" w:author="Houyem Rais" w:date="2024-02-22T15:17:00Z"/>
                <w:rFonts w:asciiTheme="minorHAnsi" w:hAnsiTheme="minorHAnsi" w:cstheme="minorHAnsi"/>
                <w:sz w:val="20"/>
                <w:szCs w:val="20"/>
              </w:rPr>
            </w:pPr>
            <w:del w:id="913" w:author="Houyem Rais" w:date="2024-02-22T15:17:00Z">
              <w:r w:rsidRPr="0075512F" w:rsidDel="000A3E8D">
                <w:rPr>
                  <w:rFonts w:asciiTheme="minorHAnsi" w:hAnsiTheme="minorHAnsi" w:cstheme="minorHAnsi"/>
                  <w:sz w:val="20"/>
                  <w:szCs w:val="20"/>
                </w:rPr>
                <w:delText>ADSCR min=</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0,12</w:delText>
              </w:r>
            </w:del>
          </w:p>
          <w:p w14:paraId="14D030B9" w14:textId="4D6F5298" w:rsidR="00AD0A34" w:rsidRPr="0075512F" w:rsidDel="000A3E8D" w:rsidRDefault="00AD0A34" w:rsidP="00636F98">
            <w:pPr>
              <w:tabs>
                <w:tab w:val="right" w:pos="2299"/>
              </w:tabs>
              <w:spacing w:before="0" w:after="0" w:line="240" w:lineRule="auto"/>
              <w:jc w:val="left"/>
              <w:rPr>
                <w:del w:id="914" w:author="Houyem Rais" w:date="2024-02-22T15:17:00Z"/>
                <w:rFonts w:asciiTheme="minorHAnsi" w:hAnsiTheme="minorHAnsi" w:cstheme="minorHAnsi"/>
                <w:b/>
                <w:bCs/>
                <w:sz w:val="20"/>
                <w:szCs w:val="20"/>
              </w:rPr>
            </w:pPr>
            <w:del w:id="915" w:author="Houyem Rais" w:date="2024-02-22T15:17:00Z">
              <w:r w:rsidRPr="0075512F" w:rsidDel="000A3E8D">
                <w:rPr>
                  <w:rFonts w:asciiTheme="minorHAnsi" w:hAnsiTheme="minorHAnsi" w:cstheme="minorHAnsi"/>
                  <w:b/>
                  <w:bCs/>
                  <w:sz w:val="20"/>
                  <w:szCs w:val="20"/>
                </w:rPr>
                <w:delText>Pas rentable</w:delText>
              </w:r>
            </w:del>
          </w:p>
          <w:p w14:paraId="11E9DF88" w14:textId="51E80CCD" w:rsidR="00AD0A34" w:rsidRPr="0075512F" w:rsidDel="000A3E8D" w:rsidRDefault="00783F11" w:rsidP="00636F98">
            <w:pPr>
              <w:pStyle w:val="ListParagraph"/>
              <w:numPr>
                <w:ilvl w:val="0"/>
                <w:numId w:val="0"/>
              </w:numPr>
              <w:tabs>
                <w:tab w:val="right" w:pos="2299"/>
              </w:tabs>
              <w:spacing w:before="0" w:after="0" w:line="240" w:lineRule="auto"/>
              <w:jc w:val="left"/>
              <w:rPr>
                <w:del w:id="916" w:author="Houyem Rais" w:date="2024-02-22T15:17:00Z"/>
                <w:sz w:val="20"/>
                <w:szCs w:val="20"/>
              </w:rPr>
            </w:pPr>
            <w:del w:id="917" w:author="Houyem Rais" w:date="2024-02-22T15:17:00Z">
              <w:r w:rsidRPr="0075512F" w:rsidDel="000A3E8D">
                <w:rPr>
                  <w:sz w:val="20"/>
                  <w:szCs w:val="20"/>
                </w:rPr>
                <w:delText>Tarif VL-Min**=</w:delText>
              </w:r>
              <w:r w:rsidR="00BE15E4" w:rsidRPr="0075512F" w:rsidDel="000A3E8D">
                <w:rPr>
                  <w:sz w:val="20"/>
                  <w:szCs w:val="20"/>
                </w:rPr>
                <w:tab/>
              </w:r>
              <w:r w:rsidRPr="0075512F" w:rsidDel="000A3E8D">
                <w:rPr>
                  <w:sz w:val="20"/>
                  <w:szCs w:val="20"/>
                </w:rPr>
                <w:delText xml:space="preserve"> </w:delText>
              </w:r>
              <w:r w:rsidR="00AD0A34" w:rsidRPr="0075512F" w:rsidDel="000A3E8D">
                <w:rPr>
                  <w:sz w:val="20"/>
                  <w:szCs w:val="20"/>
                </w:rPr>
                <w:delText>45,3</w:delText>
              </w:r>
              <w:r w:rsidRPr="0075512F" w:rsidDel="000A3E8D">
                <w:rPr>
                  <w:sz w:val="20"/>
                  <w:szCs w:val="20"/>
                </w:rPr>
                <w:delText>/</w:delText>
              </w:r>
              <w:r w:rsidR="00AD0A34" w:rsidRPr="0075512F" w:rsidDel="000A3E8D">
                <w:rPr>
                  <w:sz w:val="20"/>
                  <w:szCs w:val="20"/>
                </w:rPr>
                <w:delText xml:space="preserve">116,5 </w:delText>
              </w:r>
            </w:del>
          </w:p>
          <w:p w14:paraId="0A95FED5" w14:textId="1E926594" w:rsidR="00AD0A34" w:rsidRPr="0075512F" w:rsidDel="000A3E8D" w:rsidRDefault="00AD0A34" w:rsidP="00636F98">
            <w:pPr>
              <w:tabs>
                <w:tab w:val="right" w:pos="2299"/>
              </w:tabs>
              <w:spacing w:before="0" w:after="0" w:line="240" w:lineRule="auto"/>
              <w:jc w:val="left"/>
              <w:rPr>
                <w:del w:id="918" w:author="Houyem Rais" w:date="2024-02-22T15:17:00Z"/>
                <w:rFonts w:asciiTheme="minorHAnsi" w:hAnsiTheme="minorHAnsi" w:cstheme="minorHAnsi"/>
                <w:sz w:val="20"/>
                <w:szCs w:val="20"/>
              </w:rPr>
            </w:pPr>
            <w:del w:id="919" w:author="Houyem Rais" w:date="2024-02-22T15:17:00Z">
              <w:r w:rsidRPr="0075512F" w:rsidDel="000A3E8D">
                <w:rPr>
                  <w:b/>
                  <w:bCs/>
                  <w:sz w:val="20"/>
                  <w:szCs w:val="20"/>
                </w:rPr>
                <w:delText>VAN Etat=</w:delText>
              </w:r>
              <w:r w:rsidR="00BE15E4" w:rsidRPr="0075512F" w:rsidDel="000A3E8D">
                <w:rPr>
                  <w:b/>
                  <w:bCs/>
                  <w:sz w:val="20"/>
                  <w:szCs w:val="20"/>
                </w:rPr>
                <w:tab/>
              </w:r>
              <w:r w:rsidRPr="0075512F" w:rsidDel="000A3E8D">
                <w:rPr>
                  <w:b/>
                  <w:bCs/>
                  <w:sz w:val="20"/>
                  <w:szCs w:val="20"/>
                </w:rPr>
                <w:delText>0</w:delText>
              </w:r>
            </w:del>
          </w:p>
        </w:tc>
      </w:tr>
      <w:tr w:rsidR="00484561" w:rsidRPr="0075512F" w:rsidDel="000A3E8D" w14:paraId="0D556B96" w14:textId="68FA184D" w:rsidTr="00783F11">
        <w:trPr>
          <w:gridAfter w:val="1"/>
          <w:wAfter w:w="9" w:type="dxa"/>
          <w:trHeight w:val="249"/>
          <w:del w:id="920" w:author="Houyem Rais" w:date="2024-02-22T15:17:00Z"/>
        </w:trPr>
        <w:tc>
          <w:tcPr>
            <w:tcW w:w="1131" w:type="dxa"/>
            <w:noWrap/>
          </w:tcPr>
          <w:p w14:paraId="2A046181" w14:textId="091A6D9B" w:rsidR="00484561" w:rsidRPr="0075512F" w:rsidDel="000A3E8D" w:rsidRDefault="00484561" w:rsidP="00484561">
            <w:pPr>
              <w:spacing w:before="0" w:after="0" w:line="240" w:lineRule="auto"/>
              <w:jc w:val="left"/>
              <w:rPr>
                <w:del w:id="921" w:author="Houyem Rais" w:date="2024-02-22T15:17:00Z"/>
                <w:rFonts w:asciiTheme="minorHAnsi" w:hAnsiTheme="minorHAnsi" w:cstheme="minorHAnsi"/>
                <w:sz w:val="20"/>
                <w:szCs w:val="20"/>
              </w:rPr>
            </w:pPr>
            <w:del w:id="922" w:author="Houyem Rais" w:date="2024-02-22T15:17:00Z">
              <w:r w:rsidRPr="0075512F" w:rsidDel="000A3E8D">
                <w:rPr>
                  <w:rFonts w:asciiTheme="minorHAnsi" w:hAnsiTheme="minorHAnsi" w:cstheme="minorHAnsi"/>
                  <w:sz w:val="20"/>
                  <w:szCs w:val="20"/>
                </w:rPr>
                <w:delText>Concession avec subvention publique</w:delText>
              </w:r>
            </w:del>
          </w:p>
        </w:tc>
        <w:tc>
          <w:tcPr>
            <w:tcW w:w="2410" w:type="dxa"/>
            <w:noWrap/>
          </w:tcPr>
          <w:p w14:paraId="475A887C" w14:textId="1F35D995" w:rsidR="00484561" w:rsidRPr="0075512F" w:rsidDel="000A3E8D" w:rsidRDefault="00484561" w:rsidP="00636F98">
            <w:pPr>
              <w:tabs>
                <w:tab w:val="right" w:pos="2193"/>
              </w:tabs>
              <w:spacing w:before="0" w:after="0" w:line="240" w:lineRule="auto"/>
              <w:jc w:val="left"/>
              <w:rPr>
                <w:del w:id="923" w:author="Houyem Rais" w:date="2024-02-22T15:17:00Z"/>
                <w:rFonts w:asciiTheme="minorHAnsi" w:hAnsiTheme="minorHAnsi" w:cstheme="minorHAnsi"/>
                <w:sz w:val="20"/>
                <w:szCs w:val="20"/>
              </w:rPr>
            </w:pPr>
            <w:del w:id="924" w:author="Houyem Rais" w:date="2024-02-22T15:17:00Z">
              <w:r w:rsidRPr="0075512F" w:rsidDel="000A3E8D">
                <w:rPr>
                  <w:rFonts w:asciiTheme="minorHAnsi" w:hAnsiTheme="minorHAnsi" w:cstheme="minorHAnsi"/>
                  <w:sz w:val="20"/>
                  <w:szCs w:val="20"/>
                </w:rPr>
                <w:delText xml:space="preserve">Durée = </w:delText>
              </w:r>
              <w:r w:rsidR="00BE15E4"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0313EE43" w14:textId="05BBE1DB" w:rsidR="00A45667" w:rsidDel="000A3E8D" w:rsidRDefault="00484561" w:rsidP="00636F98">
            <w:pPr>
              <w:tabs>
                <w:tab w:val="right" w:pos="2193"/>
              </w:tabs>
              <w:spacing w:before="0" w:after="0" w:line="240" w:lineRule="auto"/>
              <w:jc w:val="left"/>
              <w:rPr>
                <w:del w:id="925" w:author="Houyem Rais" w:date="2024-02-22T15:17:00Z"/>
                <w:rFonts w:asciiTheme="minorHAnsi" w:hAnsiTheme="minorHAnsi" w:cstheme="minorHAnsi"/>
                <w:sz w:val="20"/>
                <w:szCs w:val="20"/>
              </w:rPr>
            </w:pPr>
            <w:del w:id="926" w:author="Houyem Rais" w:date="2024-02-22T15:17:00Z">
              <w:r w:rsidRPr="0075512F" w:rsidDel="000A3E8D">
                <w:rPr>
                  <w:rFonts w:asciiTheme="minorHAnsi" w:hAnsiTheme="minorHAnsi" w:cstheme="minorHAnsi"/>
                  <w:sz w:val="20"/>
                  <w:szCs w:val="20"/>
                </w:rPr>
                <w:delText xml:space="preserve">Subv. min.= </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 xml:space="preserve">88% </w:delText>
              </w:r>
            </w:del>
          </w:p>
          <w:p w14:paraId="55730EB7" w14:textId="07054624" w:rsidR="00484561" w:rsidRPr="0075512F" w:rsidDel="000A3E8D" w:rsidRDefault="004517E7" w:rsidP="000F68A3">
            <w:pPr>
              <w:tabs>
                <w:tab w:val="right" w:pos="2193"/>
              </w:tabs>
              <w:spacing w:before="0" w:after="0" w:line="240" w:lineRule="auto"/>
              <w:jc w:val="left"/>
              <w:rPr>
                <w:del w:id="927" w:author="Houyem Rais" w:date="2024-02-22T15:17:00Z"/>
                <w:rFonts w:asciiTheme="minorHAnsi" w:hAnsiTheme="minorHAnsi" w:cstheme="minorHAnsi"/>
                <w:sz w:val="20"/>
                <w:szCs w:val="20"/>
              </w:rPr>
            </w:pPr>
            <w:del w:id="928" w:author="Houyem Rais" w:date="2024-02-22T15:17:00Z">
              <w:r w:rsidDel="000A3E8D">
                <w:rPr>
                  <w:rFonts w:asciiTheme="minorHAnsi" w:hAnsiTheme="minorHAnsi" w:cstheme="minorHAnsi"/>
                  <w:sz w:val="20"/>
                  <w:szCs w:val="20"/>
                </w:rPr>
                <w:tab/>
              </w:r>
              <w:r w:rsidR="00484561" w:rsidRPr="0075512F" w:rsidDel="000A3E8D">
                <w:rPr>
                  <w:rFonts w:asciiTheme="minorHAnsi" w:hAnsiTheme="minorHAnsi" w:cstheme="minorHAnsi"/>
                  <w:sz w:val="20"/>
                  <w:szCs w:val="20"/>
                </w:rPr>
                <w:delText>(</w:delText>
              </w:r>
              <w:r w:rsidR="00A123C3" w:rsidDel="000A3E8D">
                <w:rPr>
                  <w:rFonts w:asciiTheme="minorHAnsi" w:hAnsiTheme="minorHAnsi" w:cstheme="minorHAnsi"/>
                  <w:sz w:val="20"/>
                  <w:szCs w:val="20"/>
                </w:rPr>
                <w:delText>4</w:delText>
              </w:r>
              <w:r w:rsidR="00D86E05" w:rsidDel="000A3E8D">
                <w:rPr>
                  <w:rFonts w:asciiTheme="minorHAnsi" w:hAnsiTheme="minorHAnsi" w:cstheme="minorHAnsi"/>
                  <w:sz w:val="20"/>
                  <w:szCs w:val="20"/>
                </w:rPr>
                <w:delText>32</w:delText>
              </w:r>
              <w:r w:rsidDel="000A3E8D">
                <w:rPr>
                  <w:rFonts w:asciiTheme="minorHAnsi" w:hAnsiTheme="minorHAnsi" w:cstheme="minorHAnsi"/>
                  <w:sz w:val="20"/>
                  <w:szCs w:val="20"/>
                </w:rPr>
                <w:delText xml:space="preserve"> </w:delText>
              </w:r>
              <w:r w:rsidR="00484561" w:rsidRPr="0075512F" w:rsidDel="000A3E8D">
                <w:rPr>
                  <w:rFonts w:asciiTheme="minorHAnsi" w:hAnsiTheme="minorHAnsi" w:cstheme="minorHAnsi"/>
                  <w:sz w:val="20"/>
                  <w:szCs w:val="20"/>
                </w:rPr>
                <w:delText>MDT)</w:delText>
              </w:r>
            </w:del>
          </w:p>
          <w:p w14:paraId="7E0C8C73" w14:textId="78D79B44" w:rsidR="00484561" w:rsidRPr="0075512F" w:rsidDel="000A3E8D" w:rsidRDefault="00484561" w:rsidP="00636F98">
            <w:pPr>
              <w:tabs>
                <w:tab w:val="right" w:pos="2193"/>
              </w:tabs>
              <w:spacing w:before="0" w:after="0" w:line="240" w:lineRule="auto"/>
              <w:jc w:val="left"/>
              <w:rPr>
                <w:del w:id="929" w:author="Houyem Rais" w:date="2024-02-22T15:17:00Z"/>
                <w:rFonts w:asciiTheme="minorHAnsi" w:hAnsiTheme="minorHAnsi" w:cstheme="minorHAnsi"/>
                <w:sz w:val="20"/>
                <w:szCs w:val="20"/>
              </w:rPr>
            </w:pPr>
            <w:del w:id="930" w:author="Houyem Rais" w:date="2024-02-22T15:17:00Z">
              <w:r w:rsidRPr="0075512F" w:rsidDel="000A3E8D">
                <w:rPr>
                  <w:rFonts w:asciiTheme="minorHAnsi" w:hAnsiTheme="minorHAnsi" w:cstheme="minorHAnsi"/>
                  <w:sz w:val="20"/>
                  <w:szCs w:val="20"/>
                </w:rPr>
                <w:delText>TRI=</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15%</w:delText>
              </w:r>
            </w:del>
          </w:p>
          <w:p w14:paraId="655FC51F" w14:textId="736C2616" w:rsidR="00484561" w:rsidRPr="0075512F" w:rsidDel="000A3E8D" w:rsidRDefault="00484561" w:rsidP="00636F98">
            <w:pPr>
              <w:tabs>
                <w:tab w:val="right" w:pos="2193"/>
              </w:tabs>
              <w:spacing w:before="0" w:after="0" w:line="240" w:lineRule="auto"/>
              <w:jc w:val="left"/>
              <w:rPr>
                <w:del w:id="931" w:author="Houyem Rais" w:date="2024-02-22T15:17:00Z"/>
                <w:rFonts w:asciiTheme="minorHAnsi" w:hAnsiTheme="minorHAnsi" w:cstheme="minorHAnsi"/>
                <w:sz w:val="20"/>
                <w:szCs w:val="20"/>
              </w:rPr>
            </w:pPr>
            <w:del w:id="932" w:author="Houyem Rais" w:date="2024-02-22T15:17:00Z">
              <w:r w:rsidRPr="0075512F" w:rsidDel="000A3E8D">
                <w:rPr>
                  <w:rFonts w:asciiTheme="minorHAnsi" w:hAnsiTheme="minorHAnsi" w:cstheme="minorHAnsi"/>
                  <w:sz w:val="20"/>
                  <w:szCs w:val="20"/>
                </w:rPr>
                <w:delText>ADSCR=</w:delText>
              </w:r>
              <w:r w:rsidR="00BE15E4"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2,7</w:delText>
              </w:r>
            </w:del>
          </w:p>
          <w:p w14:paraId="49FC1E2A" w14:textId="02430639" w:rsidR="00484561" w:rsidRPr="0075512F" w:rsidDel="000A3E8D" w:rsidRDefault="00BE15E4" w:rsidP="00636F98">
            <w:pPr>
              <w:pStyle w:val="ListParagraph"/>
              <w:numPr>
                <w:ilvl w:val="0"/>
                <w:numId w:val="0"/>
              </w:numPr>
              <w:tabs>
                <w:tab w:val="right" w:pos="2193"/>
              </w:tabs>
              <w:spacing w:before="0" w:after="0" w:line="240" w:lineRule="auto"/>
              <w:jc w:val="left"/>
              <w:rPr>
                <w:del w:id="933" w:author="Houyem Rais" w:date="2024-02-22T15:17:00Z"/>
                <w:sz w:val="20"/>
                <w:szCs w:val="20"/>
              </w:rPr>
            </w:pPr>
            <w:del w:id="934" w:author="Houyem Rais" w:date="2024-02-22T15:17:00Z">
              <w:r w:rsidRPr="0075512F" w:rsidDel="000A3E8D">
                <w:rPr>
                  <w:sz w:val="20"/>
                  <w:szCs w:val="20"/>
                </w:rPr>
                <w:delText xml:space="preserve">Tarif VL-Min**= </w:delText>
              </w:r>
              <w:r w:rsidRPr="0075512F" w:rsidDel="000A3E8D">
                <w:rPr>
                  <w:sz w:val="20"/>
                  <w:szCs w:val="20"/>
                </w:rPr>
                <w:tab/>
              </w:r>
              <w:r w:rsidR="00581B18" w:rsidDel="000A3E8D">
                <w:rPr>
                  <w:sz w:val="20"/>
                  <w:szCs w:val="20"/>
                </w:rPr>
                <w:delText>20,6 DT</w:delText>
              </w:r>
              <w:r w:rsidR="00484561" w:rsidRPr="0075512F" w:rsidDel="000A3E8D">
                <w:rPr>
                  <w:sz w:val="20"/>
                  <w:szCs w:val="20"/>
                </w:rPr>
                <w:delText xml:space="preserve"> </w:delText>
              </w:r>
            </w:del>
          </w:p>
          <w:p w14:paraId="051D6975" w14:textId="181A478D" w:rsidR="00484561" w:rsidRPr="0075512F" w:rsidDel="000A3E8D" w:rsidRDefault="00484561" w:rsidP="00636F98">
            <w:pPr>
              <w:tabs>
                <w:tab w:val="right" w:pos="2193"/>
              </w:tabs>
              <w:spacing w:before="0" w:after="0" w:line="240" w:lineRule="auto"/>
              <w:jc w:val="left"/>
              <w:rPr>
                <w:del w:id="935" w:author="Houyem Rais" w:date="2024-02-22T15:17:00Z"/>
                <w:rFonts w:asciiTheme="minorHAnsi" w:hAnsiTheme="minorHAnsi" w:cstheme="minorHAnsi"/>
                <w:sz w:val="20"/>
                <w:szCs w:val="20"/>
              </w:rPr>
            </w:pPr>
            <w:del w:id="936" w:author="Houyem Rais" w:date="2024-02-22T15:17:00Z">
              <w:r w:rsidRPr="0075512F" w:rsidDel="000A3E8D">
                <w:rPr>
                  <w:rFonts w:asciiTheme="minorHAnsi" w:hAnsiTheme="minorHAnsi" w:cstheme="minorHAnsi"/>
                  <w:sz w:val="20"/>
                  <w:szCs w:val="20"/>
                </w:rPr>
                <w:delText xml:space="preserve">VAN Etat= </w:delText>
              </w:r>
              <w:r w:rsidR="00BE15E4" w:rsidRPr="0075512F" w:rsidDel="000A3E8D">
                <w:rPr>
                  <w:rFonts w:asciiTheme="minorHAnsi" w:hAnsiTheme="minorHAnsi" w:cstheme="minorHAnsi"/>
                  <w:sz w:val="20"/>
                  <w:szCs w:val="20"/>
                </w:rPr>
                <w:tab/>
              </w:r>
              <w:r w:rsidRPr="00312A84" w:rsidDel="000A3E8D">
                <w:rPr>
                  <w:rFonts w:asciiTheme="minorHAnsi" w:hAnsiTheme="minorHAnsi" w:cstheme="minorHAnsi"/>
                  <w:sz w:val="20"/>
                  <w:szCs w:val="20"/>
                </w:rPr>
                <w:delText>-</w:delText>
              </w:r>
              <w:r w:rsidR="004A6F70" w:rsidRPr="00312A84" w:rsidDel="000A3E8D">
                <w:rPr>
                  <w:rFonts w:asciiTheme="minorHAnsi" w:hAnsiTheme="minorHAnsi" w:cstheme="minorHAnsi"/>
                  <w:sz w:val="20"/>
                  <w:szCs w:val="20"/>
                </w:rPr>
                <w:delText>503,3</w:delText>
              </w:r>
              <w:r w:rsidDel="000A3E8D">
                <w:rPr>
                  <w:rFonts w:eastAsia="Calibri"/>
                </w:rPr>
                <w:delText xml:space="preserve"> </w:delText>
              </w:r>
              <w:r w:rsidRPr="0075512F" w:rsidDel="000A3E8D">
                <w:rPr>
                  <w:rFonts w:eastAsia="Calibri"/>
                  <w:sz w:val="20"/>
                  <w:szCs w:val="20"/>
                </w:rPr>
                <w:delText>MDT</w:delText>
              </w:r>
            </w:del>
          </w:p>
        </w:tc>
        <w:tc>
          <w:tcPr>
            <w:tcW w:w="2409" w:type="dxa"/>
          </w:tcPr>
          <w:p w14:paraId="24C365F7" w14:textId="0F84688D" w:rsidR="00484561" w:rsidRPr="0075512F" w:rsidDel="000A3E8D" w:rsidRDefault="00484561" w:rsidP="00636F98">
            <w:pPr>
              <w:tabs>
                <w:tab w:val="right" w:pos="2166"/>
              </w:tabs>
              <w:spacing w:before="0" w:after="0" w:line="240" w:lineRule="auto"/>
              <w:jc w:val="left"/>
              <w:rPr>
                <w:del w:id="937" w:author="Houyem Rais" w:date="2024-02-22T15:17:00Z"/>
                <w:rFonts w:asciiTheme="minorHAnsi" w:hAnsiTheme="minorHAnsi" w:cstheme="minorHAnsi"/>
                <w:sz w:val="20"/>
                <w:szCs w:val="20"/>
              </w:rPr>
            </w:pPr>
            <w:del w:id="938" w:author="Houyem Rais" w:date="2024-02-22T15:17:00Z">
              <w:r w:rsidRPr="0075512F" w:rsidDel="000A3E8D">
                <w:rPr>
                  <w:rFonts w:asciiTheme="minorHAnsi" w:hAnsiTheme="minorHAnsi" w:cstheme="minorHAnsi"/>
                  <w:sz w:val="20"/>
                  <w:szCs w:val="20"/>
                </w:rPr>
                <w:delText xml:space="preserve">Durée = </w:delText>
              </w:r>
              <w:r w:rsidR="00295C61"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04DE261C" w14:textId="6FCF4AF2" w:rsidR="001C41BC" w:rsidDel="000A3E8D" w:rsidRDefault="00484561" w:rsidP="00636F98">
            <w:pPr>
              <w:tabs>
                <w:tab w:val="right" w:pos="2166"/>
              </w:tabs>
              <w:spacing w:before="0" w:after="0" w:line="240" w:lineRule="auto"/>
              <w:jc w:val="left"/>
              <w:rPr>
                <w:del w:id="939" w:author="Houyem Rais" w:date="2024-02-22T15:17:00Z"/>
                <w:rFonts w:asciiTheme="minorHAnsi" w:hAnsiTheme="minorHAnsi" w:cstheme="minorHAnsi"/>
                <w:sz w:val="20"/>
                <w:szCs w:val="20"/>
              </w:rPr>
            </w:pPr>
            <w:del w:id="940" w:author="Houyem Rais" w:date="2024-02-22T15:17:00Z">
              <w:r w:rsidRPr="0075512F" w:rsidDel="000A3E8D">
                <w:rPr>
                  <w:rFonts w:asciiTheme="minorHAnsi" w:hAnsiTheme="minorHAnsi" w:cstheme="minorHAnsi"/>
                  <w:sz w:val="20"/>
                  <w:szCs w:val="20"/>
                </w:rPr>
                <w:delText xml:space="preserve">Subv. min.= </w:delText>
              </w:r>
              <w:r w:rsidR="00295C6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 xml:space="preserve">93,5% </w:delText>
              </w:r>
            </w:del>
          </w:p>
          <w:p w14:paraId="772B8D4B" w14:textId="25E596EE" w:rsidR="00484561" w:rsidRPr="0075512F" w:rsidDel="000A3E8D" w:rsidRDefault="001C41BC" w:rsidP="00636F98">
            <w:pPr>
              <w:tabs>
                <w:tab w:val="right" w:pos="2166"/>
              </w:tabs>
              <w:spacing w:before="0" w:after="0" w:line="240" w:lineRule="auto"/>
              <w:jc w:val="left"/>
              <w:rPr>
                <w:del w:id="941" w:author="Houyem Rais" w:date="2024-02-22T15:17:00Z"/>
                <w:rFonts w:asciiTheme="minorHAnsi" w:hAnsiTheme="minorHAnsi" w:cstheme="minorHAnsi"/>
                <w:sz w:val="20"/>
                <w:szCs w:val="20"/>
              </w:rPr>
            </w:pPr>
            <w:del w:id="942" w:author="Houyem Rais" w:date="2024-02-22T15:17:00Z">
              <w:r w:rsidDel="000A3E8D">
                <w:rPr>
                  <w:rFonts w:asciiTheme="minorHAnsi" w:hAnsiTheme="minorHAnsi" w:cstheme="minorHAnsi"/>
                  <w:sz w:val="20"/>
                  <w:szCs w:val="20"/>
                </w:rPr>
                <w:tab/>
              </w:r>
              <w:r w:rsidR="00484561" w:rsidRPr="0075512F" w:rsidDel="000A3E8D">
                <w:rPr>
                  <w:rFonts w:asciiTheme="minorHAnsi" w:hAnsiTheme="minorHAnsi" w:cstheme="minorHAnsi"/>
                  <w:sz w:val="20"/>
                  <w:szCs w:val="20"/>
                </w:rPr>
                <w:delText>(</w:delText>
              </w:r>
              <w:r w:rsidR="00D86E05" w:rsidDel="000A3E8D">
                <w:rPr>
                  <w:rFonts w:asciiTheme="minorHAnsi" w:hAnsiTheme="minorHAnsi" w:cstheme="minorHAnsi"/>
                  <w:sz w:val="20"/>
                  <w:szCs w:val="20"/>
                </w:rPr>
                <w:delText>782</w:delText>
              </w:r>
              <w:r w:rsidDel="000A3E8D">
                <w:rPr>
                  <w:rFonts w:asciiTheme="minorHAnsi" w:hAnsiTheme="minorHAnsi" w:cstheme="minorHAnsi"/>
                  <w:sz w:val="20"/>
                  <w:szCs w:val="20"/>
                </w:rPr>
                <w:delText xml:space="preserve"> </w:delText>
              </w:r>
              <w:r w:rsidR="00D86E05" w:rsidDel="000A3E8D">
                <w:rPr>
                  <w:rFonts w:asciiTheme="minorHAnsi" w:hAnsiTheme="minorHAnsi" w:cstheme="minorHAnsi"/>
                  <w:sz w:val="20"/>
                  <w:szCs w:val="20"/>
                </w:rPr>
                <w:delText>M</w:delText>
              </w:r>
              <w:r w:rsidR="00484561" w:rsidRPr="0075512F" w:rsidDel="000A3E8D">
                <w:rPr>
                  <w:rFonts w:asciiTheme="minorHAnsi" w:hAnsiTheme="minorHAnsi" w:cstheme="minorHAnsi"/>
                  <w:sz w:val="20"/>
                  <w:szCs w:val="20"/>
                </w:rPr>
                <w:delText>DT)</w:delText>
              </w:r>
            </w:del>
          </w:p>
          <w:p w14:paraId="5CD86AE8" w14:textId="4B9D0D42" w:rsidR="00484561" w:rsidRPr="0075512F" w:rsidDel="000A3E8D" w:rsidRDefault="00484561" w:rsidP="00636F98">
            <w:pPr>
              <w:tabs>
                <w:tab w:val="right" w:pos="2166"/>
              </w:tabs>
              <w:spacing w:before="0" w:after="0" w:line="240" w:lineRule="auto"/>
              <w:jc w:val="left"/>
              <w:rPr>
                <w:del w:id="943" w:author="Houyem Rais" w:date="2024-02-22T15:17:00Z"/>
                <w:rFonts w:asciiTheme="minorHAnsi" w:hAnsiTheme="minorHAnsi" w:cstheme="minorHAnsi"/>
                <w:sz w:val="20"/>
                <w:szCs w:val="20"/>
              </w:rPr>
            </w:pPr>
            <w:del w:id="944" w:author="Houyem Rais" w:date="2024-02-22T15:17:00Z">
              <w:r w:rsidRPr="0075512F" w:rsidDel="000A3E8D">
                <w:rPr>
                  <w:rFonts w:asciiTheme="minorHAnsi" w:hAnsiTheme="minorHAnsi" w:cstheme="minorHAnsi"/>
                  <w:sz w:val="20"/>
                  <w:szCs w:val="20"/>
                </w:rPr>
                <w:delText>TRI=</w:delText>
              </w:r>
              <w:r w:rsidR="00295C6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15,1%</w:delText>
              </w:r>
            </w:del>
          </w:p>
          <w:p w14:paraId="758A3F70" w14:textId="59EB2B9E" w:rsidR="00484561" w:rsidRPr="0075512F" w:rsidDel="000A3E8D" w:rsidRDefault="00484561" w:rsidP="00636F98">
            <w:pPr>
              <w:tabs>
                <w:tab w:val="right" w:pos="2166"/>
              </w:tabs>
              <w:spacing w:before="0" w:after="0" w:line="240" w:lineRule="auto"/>
              <w:jc w:val="left"/>
              <w:rPr>
                <w:del w:id="945" w:author="Houyem Rais" w:date="2024-02-22T15:17:00Z"/>
                <w:rFonts w:asciiTheme="minorHAnsi" w:hAnsiTheme="minorHAnsi" w:cstheme="minorHAnsi"/>
                <w:sz w:val="20"/>
                <w:szCs w:val="20"/>
              </w:rPr>
            </w:pPr>
            <w:del w:id="946" w:author="Houyem Rais" w:date="2024-02-22T15:17:00Z">
              <w:r w:rsidRPr="0075512F" w:rsidDel="000A3E8D">
                <w:rPr>
                  <w:rFonts w:asciiTheme="minorHAnsi" w:hAnsiTheme="minorHAnsi" w:cstheme="minorHAnsi"/>
                  <w:sz w:val="20"/>
                  <w:szCs w:val="20"/>
                </w:rPr>
                <w:delText>ADSCR=</w:delText>
              </w:r>
              <w:r w:rsidR="00295C6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2,1</w:delText>
              </w:r>
            </w:del>
          </w:p>
          <w:p w14:paraId="4A8C8D5F" w14:textId="0CE81919" w:rsidR="00BE15E4" w:rsidRPr="0075512F" w:rsidDel="000A3E8D" w:rsidRDefault="00BE15E4" w:rsidP="00636F98">
            <w:pPr>
              <w:pStyle w:val="ListParagraph"/>
              <w:numPr>
                <w:ilvl w:val="0"/>
                <w:numId w:val="0"/>
              </w:numPr>
              <w:tabs>
                <w:tab w:val="right" w:pos="2193"/>
              </w:tabs>
              <w:spacing w:before="0" w:after="0" w:line="240" w:lineRule="auto"/>
              <w:jc w:val="left"/>
              <w:rPr>
                <w:del w:id="947" w:author="Houyem Rais" w:date="2024-02-22T15:17:00Z"/>
                <w:sz w:val="20"/>
                <w:szCs w:val="20"/>
              </w:rPr>
            </w:pPr>
            <w:del w:id="948" w:author="Houyem Rais" w:date="2024-02-22T15:17:00Z">
              <w:r w:rsidRPr="0075512F" w:rsidDel="000A3E8D">
                <w:rPr>
                  <w:sz w:val="20"/>
                  <w:szCs w:val="20"/>
                </w:rPr>
                <w:delText xml:space="preserve">Tarif VL-Min**= </w:delText>
              </w:r>
              <w:r w:rsidRPr="0075512F" w:rsidDel="000A3E8D">
                <w:rPr>
                  <w:sz w:val="20"/>
                  <w:szCs w:val="20"/>
                </w:rPr>
                <w:tab/>
              </w:r>
              <w:r w:rsidR="00581B18" w:rsidDel="000A3E8D">
                <w:rPr>
                  <w:sz w:val="20"/>
                  <w:szCs w:val="20"/>
                </w:rPr>
                <w:delText>45,29 DT</w:delText>
              </w:r>
              <w:r w:rsidRPr="0075512F" w:rsidDel="000A3E8D">
                <w:rPr>
                  <w:sz w:val="20"/>
                  <w:szCs w:val="20"/>
                </w:rPr>
                <w:delText xml:space="preserve"> </w:delText>
              </w:r>
            </w:del>
          </w:p>
          <w:p w14:paraId="54636DF1" w14:textId="1E28A20B" w:rsidR="00484561" w:rsidRPr="0075512F" w:rsidDel="000A3E8D" w:rsidRDefault="00484561" w:rsidP="00636F98">
            <w:pPr>
              <w:tabs>
                <w:tab w:val="right" w:pos="2166"/>
              </w:tabs>
              <w:spacing w:before="0" w:after="0" w:line="240" w:lineRule="auto"/>
              <w:jc w:val="left"/>
              <w:rPr>
                <w:del w:id="949" w:author="Houyem Rais" w:date="2024-02-22T15:17:00Z"/>
                <w:rFonts w:asciiTheme="minorHAnsi" w:hAnsiTheme="minorHAnsi" w:cstheme="minorHAnsi"/>
                <w:sz w:val="20"/>
                <w:szCs w:val="20"/>
              </w:rPr>
            </w:pPr>
            <w:del w:id="950" w:author="Houyem Rais" w:date="2024-02-22T15:17:00Z">
              <w:r w:rsidRPr="0075512F" w:rsidDel="000A3E8D">
                <w:rPr>
                  <w:rFonts w:asciiTheme="minorHAnsi" w:hAnsiTheme="minorHAnsi" w:cstheme="minorHAnsi"/>
                  <w:sz w:val="20"/>
                  <w:szCs w:val="20"/>
                </w:rPr>
                <w:delText xml:space="preserve">VAN Etat= </w:delText>
              </w:r>
              <w:r w:rsidR="00295C61" w:rsidRPr="0075512F" w:rsidDel="000A3E8D">
                <w:rPr>
                  <w:rFonts w:asciiTheme="minorHAnsi" w:hAnsiTheme="minorHAnsi" w:cstheme="minorHAnsi"/>
                  <w:sz w:val="20"/>
                  <w:szCs w:val="20"/>
                </w:rPr>
                <w:tab/>
              </w:r>
              <w:r w:rsidRPr="0075512F" w:rsidDel="000A3E8D">
                <w:rPr>
                  <w:rFonts w:eastAsia="Calibri"/>
                  <w:sz w:val="20"/>
                  <w:szCs w:val="20"/>
                </w:rPr>
                <w:delText>-</w:delText>
              </w:r>
              <w:r w:rsidR="004A6F70" w:rsidDel="000A3E8D">
                <w:rPr>
                  <w:rFonts w:eastAsia="Calibri"/>
                  <w:sz w:val="20"/>
                  <w:szCs w:val="20"/>
                </w:rPr>
                <w:delText>1036,4</w:delText>
              </w:r>
              <w:r w:rsidRPr="0075512F" w:rsidDel="000A3E8D">
                <w:rPr>
                  <w:rFonts w:eastAsia="Calibri"/>
                  <w:sz w:val="20"/>
                  <w:szCs w:val="20"/>
                </w:rPr>
                <w:delText xml:space="preserve"> MDT</w:delText>
              </w:r>
            </w:del>
          </w:p>
        </w:tc>
        <w:tc>
          <w:tcPr>
            <w:tcW w:w="2414" w:type="dxa"/>
          </w:tcPr>
          <w:p w14:paraId="6D75C9A6" w14:textId="60CBCB63" w:rsidR="00484561" w:rsidRPr="0075512F" w:rsidDel="000A3E8D" w:rsidRDefault="00484561" w:rsidP="00636F98">
            <w:pPr>
              <w:tabs>
                <w:tab w:val="right" w:pos="2057"/>
              </w:tabs>
              <w:spacing w:before="0" w:after="0" w:line="240" w:lineRule="auto"/>
              <w:jc w:val="left"/>
              <w:rPr>
                <w:del w:id="951" w:author="Houyem Rais" w:date="2024-02-22T15:17:00Z"/>
                <w:rFonts w:asciiTheme="minorHAnsi" w:hAnsiTheme="minorHAnsi" w:cstheme="minorHAnsi"/>
                <w:sz w:val="20"/>
                <w:szCs w:val="20"/>
              </w:rPr>
            </w:pPr>
            <w:del w:id="952" w:author="Houyem Rais" w:date="2024-02-22T15:17:00Z">
              <w:r w:rsidRPr="0075512F" w:rsidDel="000A3E8D">
                <w:rPr>
                  <w:rFonts w:asciiTheme="minorHAnsi" w:hAnsiTheme="minorHAnsi" w:cstheme="minorHAnsi"/>
                  <w:sz w:val="20"/>
                  <w:szCs w:val="20"/>
                </w:rPr>
                <w:delText xml:space="preserve">Durée = </w:delText>
              </w:r>
              <w:r w:rsidR="00BE15E4"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5AFA7BEE" w14:textId="7151748E" w:rsidR="00756D52" w:rsidDel="000A3E8D" w:rsidRDefault="00484561" w:rsidP="00636F98">
            <w:pPr>
              <w:tabs>
                <w:tab w:val="right" w:pos="2203"/>
              </w:tabs>
              <w:spacing w:before="0" w:after="0" w:line="240" w:lineRule="auto"/>
              <w:jc w:val="left"/>
              <w:rPr>
                <w:del w:id="953" w:author="Houyem Rais" w:date="2024-02-22T15:17:00Z"/>
                <w:rFonts w:asciiTheme="minorHAnsi" w:hAnsiTheme="minorHAnsi" w:cstheme="minorHAnsi"/>
                <w:sz w:val="20"/>
                <w:szCs w:val="20"/>
              </w:rPr>
            </w:pPr>
            <w:del w:id="954" w:author="Houyem Rais" w:date="2024-02-22T15:17:00Z">
              <w:r w:rsidRPr="0075512F" w:rsidDel="000A3E8D">
                <w:rPr>
                  <w:rFonts w:asciiTheme="minorHAnsi" w:hAnsiTheme="minorHAnsi" w:cstheme="minorHAnsi"/>
                  <w:sz w:val="20"/>
                  <w:szCs w:val="20"/>
                </w:rPr>
                <w:delText xml:space="preserve">Subv. min.= </w:delText>
              </w:r>
              <w:r w:rsidR="001C41BC"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 xml:space="preserve">90,5% </w:delText>
              </w:r>
            </w:del>
          </w:p>
          <w:p w14:paraId="5AC5E20F" w14:textId="73EF6C9D" w:rsidR="00484561" w:rsidRPr="0075512F" w:rsidDel="000A3E8D" w:rsidRDefault="00756D52" w:rsidP="00636F98">
            <w:pPr>
              <w:tabs>
                <w:tab w:val="right" w:pos="2203"/>
              </w:tabs>
              <w:spacing w:before="0" w:after="0" w:line="240" w:lineRule="auto"/>
              <w:jc w:val="left"/>
              <w:rPr>
                <w:del w:id="955" w:author="Houyem Rais" w:date="2024-02-22T15:17:00Z"/>
                <w:rFonts w:asciiTheme="minorHAnsi" w:hAnsiTheme="minorHAnsi" w:cstheme="minorHAnsi"/>
                <w:sz w:val="20"/>
                <w:szCs w:val="20"/>
              </w:rPr>
            </w:pPr>
            <w:del w:id="956" w:author="Houyem Rais" w:date="2024-02-22T15:17:00Z">
              <w:r w:rsidDel="000A3E8D">
                <w:rPr>
                  <w:rFonts w:asciiTheme="minorHAnsi" w:hAnsiTheme="minorHAnsi" w:cstheme="minorHAnsi"/>
                  <w:sz w:val="20"/>
                  <w:szCs w:val="20"/>
                </w:rPr>
                <w:tab/>
              </w:r>
              <w:r w:rsidR="00484561" w:rsidRPr="0075512F" w:rsidDel="000A3E8D">
                <w:rPr>
                  <w:rFonts w:asciiTheme="minorHAnsi" w:hAnsiTheme="minorHAnsi" w:cstheme="minorHAnsi"/>
                  <w:sz w:val="20"/>
                  <w:szCs w:val="20"/>
                </w:rPr>
                <w:delText>(</w:delText>
              </w:r>
              <w:r w:rsidDel="000A3E8D">
                <w:rPr>
                  <w:rFonts w:asciiTheme="minorHAnsi" w:hAnsiTheme="minorHAnsi" w:cstheme="minorHAnsi"/>
                  <w:sz w:val="20"/>
                  <w:szCs w:val="20"/>
                </w:rPr>
                <w:delText>548 M</w:delText>
              </w:r>
              <w:r w:rsidR="00484561" w:rsidRPr="0075512F" w:rsidDel="000A3E8D">
                <w:rPr>
                  <w:rFonts w:asciiTheme="minorHAnsi" w:hAnsiTheme="minorHAnsi" w:cstheme="minorHAnsi"/>
                  <w:sz w:val="20"/>
                  <w:szCs w:val="20"/>
                </w:rPr>
                <w:delText>DT)</w:delText>
              </w:r>
            </w:del>
          </w:p>
          <w:p w14:paraId="747E43EB" w14:textId="390E6EB7" w:rsidR="00484561" w:rsidRPr="0075512F" w:rsidDel="000A3E8D" w:rsidRDefault="00484561" w:rsidP="00636F98">
            <w:pPr>
              <w:tabs>
                <w:tab w:val="right" w:pos="2057"/>
              </w:tabs>
              <w:spacing w:before="0" w:after="0" w:line="240" w:lineRule="auto"/>
              <w:jc w:val="left"/>
              <w:rPr>
                <w:del w:id="957" w:author="Houyem Rais" w:date="2024-02-22T15:17:00Z"/>
                <w:rFonts w:asciiTheme="minorHAnsi" w:hAnsiTheme="minorHAnsi" w:cstheme="minorHAnsi"/>
                <w:sz w:val="20"/>
                <w:szCs w:val="20"/>
              </w:rPr>
            </w:pPr>
            <w:del w:id="958" w:author="Houyem Rais" w:date="2024-02-22T15:17:00Z">
              <w:r w:rsidRPr="0075512F" w:rsidDel="000A3E8D">
                <w:rPr>
                  <w:rFonts w:asciiTheme="minorHAnsi" w:hAnsiTheme="minorHAnsi" w:cstheme="minorHAnsi"/>
                  <w:sz w:val="20"/>
                  <w:szCs w:val="20"/>
                </w:rPr>
                <w:delText>TRI=</w:delText>
              </w:r>
              <w:r w:rsidR="00295C6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15,1%</w:delText>
              </w:r>
            </w:del>
          </w:p>
          <w:p w14:paraId="2B0092D9" w14:textId="521A620D" w:rsidR="00484561" w:rsidRPr="0075512F" w:rsidDel="000A3E8D" w:rsidRDefault="00484561" w:rsidP="00636F98">
            <w:pPr>
              <w:tabs>
                <w:tab w:val="right" w:pos="2057"/>
              </w:tabs>
              <w:spacing w:before="0" w:after="0" w:line="240" w:lineRule="auto"/>
              <w:jc w:val="left"/>
              <w:rPr>
                <w:del w:id="959" w:author="Houyem Rais" w:date="2024-02-22T15:17:00Z"/>
                <w:rFonts w:asciiTheme="minorHAnsi" w:hAnsiTheme="minorHAnsi" w:cstheme="minorHAnsi"/>
                <w:sz w:val="20"/>
                <w:szCs w:val="20"/>
              </w:rPr>
            </w:pPr>
            <w:del w:id="960" w:author="Houyem Rais" w:date="2024-02-22T15:17:00Z">
              <w:r w:rsidRPr="0075512F" w:rsidDel="000A3E8D">
                <w:rPr>
                  <w:rFonts w:asciiTheme="minorHAnsi" w:hAnsiTheme="minorHAnsi" w:cstheme="minorHAnsi"/>
                  <w:sz w:val="20"/>
                  <w:szCs w:val="20"/>
                </w:rPr>
                <w:delText>ADSCR=</w:delText>
              </w:r>
              <w:r w:rsidR="00295C6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2,1</w:delText>
              </w:r>
            </w:del>
          </w:p>
          <w:p w14:paraId="3FFE2E51" w14:textId="2903344E" w:rsidR="00BE15E4" w:rsidRPr="0075512F" w:rsidDel="000A3E8D" w:rsidRDefault="00BE15E4" w:rsidP="00636F98">
            <w:pPr>
              <w:pStyle w:val="ListParagraph"/>
              <w:numPr>
                <w:ilvl w:val="0"/>
                <w:numId w:val="0"/>
              </w:numPr>
              <w:tabs>
                <w:tab w:val="right" w:pos="2193"/>
              </w:tabs>
              <w:spacing w:before="0" w:after="0" w:line="240" w:lineRule="auto"/>
              <w:jc w:val="left"/>
              <w:rPr>
                <w:del w:id="961" w:author="Houyem Rais" w:date="2024-02-22T15:17:00Z"/>
                <w:sz w:val="20"/>
                <w:szCs w:val="20"/>
              </w:rPr>
            </w:pPr>
            <w:del w:id="962" w:author="Houyem Rais" w:date="2024-02-22T15:17:00Z">
              <w:r w:rsidRPr="0075512F" w:rsidDel="000A3E8D">
                <w:rPr>
                  <w:sz w:val="20"/>
                  <w:szCs w:val="20"/>
                </w:rPr>
                <w:delText xml:space="preserve">Tarif VL-Min**= </w:delText>
              </w:r>
              <w:r w:rsidRPr="0075512F" w:rsidDel="000A3E8D">
                <w:rPr>
                  <w:sz w:val="20"/>
                  <w:szCs w:val="20"/>
                </w:rPr>
                <w:tab/>
              </w:r>
              <w:r w:rsidR="00581B18" w:rsidDel="000A3E8D">
                <w:rPr>
                  <w:sz w:val="20"/>
                  <w:szCs w:val="20"/>
                </w:rPr>
                <w:delText>25,48 DT</w:delText>
              </w:r>
              <w:r w:rsidRPr="0075512F" w:rsidDel="000A3E8D">
                <w:rPr>
                  <w:sz w:val="20"/>
                  <w:szCs w:val="20"/>
                </w:rPr>
                <w:delText xml:space="preserve"> </w:delText>
              </w:r>
            </w:del>
          </w:p>
          <w:p w14:paraId="057D987C" w14:textId="365D1746" w:rsidR="00484561" w:rsidRPr="0075512F" w:rsidDel="000A3E8D" w:rsidRDefault="00484561" w:rsidP="00636F98">
            <w:pPr>
              <w:tabs>
                <w:tab w:val="right" w:pos="2057"/>
              </w:tabs>
              <w:spacing w:before="0" w:after="0" w:line="240" w:lineRule="auto"/>
              <w:jc w:val="left"/>
              <w:rPr>
                <w:del w:id="963" w:author="Houyem Rais" w:date="2024-02-22T15:17:00Z"/>
                <w:rFonts w:asciiTheme="minorHAnsi" w:hAnsiTheme="minorHAnsi" w:cstheme="minorHAnsi"/>
                <w:sz w:val="20"/>
                <w:szCs w:val="20"/>
              </w:rPr>
            </w:pPr>
            <w:del w:id="964" w:author="Houyem Rais" w:date="2024-02-22T15:17:00Z">
              <w:r w:rsidRPr="0075512F" w:rsidDel="000A3E8D">
                <w:rPr>
                  <w:rFonts w:asciiTheme="minorHAnsi" w:hAnsiTheme="minorHAnsi" w:cstheme="minorHAnsi"/>
                  <w:sz w:val="20"/>
                  <w:szCs w:val="20"/>
                </w:rPr>
                <w:delText xml:space="preserve">VAN Etat= </w:delText>
              </w:r>
              <w:r w:rsidR="004A6F70" w:rsidDel="000A3E8D">
                <w:rPr>
                  <w:rFonts w:asciiTheme="minorHAnsi" w:hAnsiTheme="minorHAnsi" w:cstheme="minorHAnsi"/>
                  <w:sz w:val="20"/>
                  <w:szCs w:val="20"/>
                </w:rPr>
                <w:delText xml:space="preserve"> </w:delText>
              </w:r>
              <w:r w:rsidR="004A6F70" w:rsidDel="000A3E8D">
                <w:rPr>
                  <w:rFonts w:asciiTheme="minorHAnsi" w:hAnsiTheme="minorHAnsi" w:cstheme="minorHAnsi"/>
                  <w:sz w:val="20"/>
                  <w:szCs w:val="20"/>
                </w:rPr>
                <w:tab/>
                <w:delText xml:space="preserve">  </w:delText>
              </w:r>
              <w:r w:rsidR="004A6F70" w:rsidDel="000A3E8D">
                <w:rPr>
                  <w:rFonts w:eastAsia="Calibri"/>
                  <w:sz w:val="20"/>
                  <w:szCs w:val="20"/>
                </w:rPr>
                <w:delText>-687,4</w:delText>
              </w:r>
              <w:r w:rsidDel="000A3E8D">
                <w:rPr>
                  <w:rFonts w:eastAsia="Calibri"/>
                </w:rPr>
                <w:delText xml:space="preserve"> </w:delText>
              </w:r>
              <w:r w:rsidRPr="0075512F" w:rsidDel="000A3E8D">
                <w:rPr>
                  <w:rFonts w:eastAsia="Calibri"/>
                  <w:sz w:val="20"/>
                  <w:szCs w:val="20"/>
                </w:rPr>
                <w:delText>MDT</w:delText>
              </w:r>
            </w:del>
          </w:p>
        </w:tc>
        <w:tc>
          <w:tcPr>
            <w:tcW w:w="2551" w:type="dxa"/>
            <w:noWrap/>
          </w:tcPr>
          <w:p w14:paraId="31B83DDB" w14:textId="592F4F27" w:rsidR="00484561" w:rsidRPr="0075512F" w:rsidDel="000A3E8D" w:rsidRDefault="00484561" w:rsidP="00636F98">
            <w:pPr>
              <w:tabs>
                <w:tab w:val="right" w:pos="2299"/>
              </w:tabs>
              <w:spacing w:before="0" w:after="0" w:line="240" w:lineRule="auto"/>
              <w:jc w:val="left"/>
              <w:rPr>
                <w:del w:id="965" w:author="Houyem Rais" w:date="2024-02-22T15:17:00Z"/>
                <w:rFonts w:asciiTheme="minorHAnsi" w:hAnsiTheme="minorHAnsi" w:cstheme="minorHAnsi"/>
                <w:sz w:val="20"/>
                <w:szCs w:val="20"/>
              </w:rPr>
            </w:pPr>
            <w:del w:id="966" w:author="Houyem Rais" w:date="2024-02-22T15:17:00Z">
              <w:r w:rsidRPr="0075512F" w:rsidDel="000A3E8D">
                <w:rPr>
                  <w:rFonts w:asciiTheme="minorHAnsi" w:hAnsiTheme="minorHAnsi" w:cstheme="minorHAnsi"/>
                  <w:sz w:val="20"/>
                  <w:szCs w:val="20"/>
                </w:rPr>
                <w:delText xml:space="preserve">Durée = </w:delText>
              </w:r>
              <w:r w:rsidR="00E55C71"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40C6569A" w14:textId="3C08684A" w:rsidR="00756D52" w:rsidDel="000A3E8D" w:rsidRDefault="00484561" w:rsidP="00636F98">
            <w:pPr>
              <w:tabs>
                <w:tab w:val="right" w:pos="2299"/>
              </w:tabs>
              <w:spacing w:before="0" w:after="0" w:line="240" w:lineRule="auto"/>
              <w:jc w:val="left"/>
              <w:rPr>
                <w:del w:id="967" w:author="Houyem Rais" w:date="2024-02-22T15:17:00Z"/>
                <w:rFonts w:asciiTheme="minorHAnsi" w:hAnsiTheme="minorHAnsi" w:cstheme="minorHAnsi"/>
                <w:sz w:val="20"/>
                <w:szCs w:val="20"/>
              </w:rPr>
            </w:pPr>
            <w:del w:id="968" w:author="Houyem Rais" w:date="2024-02-22T15:17:00Z">
              <w:r w:rsidRPr="0075512F" w:rsidDel="000A3E8D">
                <w:rPr>
                  <w:rFonts w:asciiTheme="minorHAnsi" w:hAnsiTheme="minorHAnsi" w:cstheme="minorHAnsi"/>
                  <w:sz w:val="20"/>
                  <w:szCs w:val="20"/>
                </w:rPr>
                <w:delText xml:space="preserve">Subv. min.=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 xml:space="preserve">95,1% </w:delText>
              </w:r>
            </w:del>
          </w:p>
          <w:p w14:paraId="0429B9F4" w14:textId="5A3D02EA" w:rsidR="00484561" w:rsidRPr="0075512F" w:rsidDel="000A3E8D" w:rsidRDefault="00756D52" w:rsidP="00636F98">
            <w:pPr>
              <w:tabs>
                <w:tab w:val="right" w:pos="2299"/>
              </w:tabs>
              <w:spacing w:before="0" w:after="0" w:line="240" w:lineRule="auto"/>
              <w:jc w:val="left"/>
              <w:rPr>
                <w:del w:id="969" w:author="Houyem Rais" w:date="2024-02-22T15:17:00Z"/>
                <w:rFonts w:asciiTheme="minorHAnsi" w:hAnsiTheme="minorHAnsi" w:cstheme="minorHAnsi"/>
                <w:sz w:val="20"/>
                <w:szCs w:val="20"/>
              </w:rPr>
            </w:pPr>
            <w:del w:id="970" w:author="Houyem Rais" w:date="2024-02-22T15:17:00Z">
              <w:r w:rsidDel="000A3E8D">
                <w:rPr>
                  <w:rFonts w:asciiTheme="minorHAnsi" w:hAnsiTheme="minorHAnsi" w:cstheme="minorHAnsi"/>
                  <w:sz w:val="20"/>
                  <w:szCs w:val="20"/>
                </w:rPr>
                <w:tab/>
              </w:r>
              <w:r w:rsidR="00484561" w:rsidRPr="0075512F" w:rsidDel="000A3E8D">
                <w:rPr>
                  <w:rFonts w:asciiTheme="minorHAnsi" w:hAnsiTheme="minorHAnsi" w:cstheme="minorHAnsi"/>
                  <w:sz w:val="20"/>
                  <w:szCs w:val="20"/>
                </w:rPr>
                <w:delText>(</w:delText>
              </w:r>
              <w:r w:rsidDel="000A3E8D">
                <w:rPr>
                  <w:rFonts w:asciiTheme="minorHAnsi" w:hAnsiTheme="minorHAnsi" w:cstheme="minorHAnsi"/>
                  <w:sz w:val="20"/>
                  <w:szCs w:val="20"/>
                </w:rPr>
                <w:delText>1028</w:delText>
              </w:r>
              <w:r w:rsidR="00484561" w:rsidRPr="0075512F" w:rsidDel="000A3E8D">
                <w:rPr>
                  <w:rFonts w:asciiTheme="minorHAnsi" w:hAnsiTheme="minorHAnsi" w:cstheme="minorHAnsi"/>
                  <w:sz w:val="20"/>
                  <w:szCs w:val="20"/>
                </w:rPr>
                <w:delText xml:space="preserve"> MDT)</w:delText>
              </w:r>
            </w:del>
          </w:p>
          <w:p w14:paraId="4FCF6C61" w14:textId="5D2651C6" w:rsidR="00484561" w:rsidRPr="0075512F" w:rsidDel="000A3E8D" w:rsidRDefault="00484561" w:rsidP="00636F98">
            <w:pPr>
              <w:tabs>
                <w:tab w:val="right" w:pos="2299"/>
              </w:tabs>
              <w:spacing w:before="0" w:after="0" w:line="240" w:lineRule="auto"/>
              <w:jc w:val="left"/>
              <w:rPr>
                <w:del w:id="971" w:author="Houyem Rais" w:date="2024-02-22T15:17:00Z"/>
                <w:rFonts w:asciiTheme="minorHAnsi" w:hAnsiTheme="minorHAnsi" w:cstheme="minorHAnsi"/>
                <w:sz w:val="20"/>
                <w:szCs w:val="20"/>
              </w:rPr>
            </w:pPr>
            <w:del w:id="972" w:author="Houyem Rais" w:date="2024-02-22T15:17:00Z">
              <w:r w:rsidRPr="0075512F" w:rsidDel="000A3E8D">
                <w:rPr>
                  <w:rFonts w:asciiTheme="minorHAnsi" w:hAnsiTheme="minorHAnsi" w:cstheme="minorHAnsi"/>
                  <w:sz w:val="20"/>
                  <w:szCs w:val="20"/>
                </w:rPr>
                <w:delText>TRI=</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15,2%</w:delText>
              </w:r>
            </w:del>
          </w:p>
          <w:p w14:paraId="637D9B8E" w14:textId="5576BB6B" w:rsidR="00484561" w:rsidRPr="0075512F" w:rsidDel="000A3E8D" w:rsidRDefault="00484561" w:rsidP="00636F98">
            <w:pPr>
              <w:tabs>
                <w:tab w:val="right" w:pos="2299"/>
              </w:tabs>
              <w:spacing w:before="0" w:after="0" w:line="240" w:lineRule="auto"/>
              <w:jc w:val="left"/>
              <w:rPr>
                <w:del w:id="973" w:author="Houyem Rais" w:date="2024-02-22T15:17:00Z"/>
                <w:rFonts w:asciiTheme="minorHAnsi" w:hAnsiTheme="minorHAnsi" w:cstheme="minorHAnsi"/>
                <w:sz w:val="20"/>
                <w:szCs w:val="20"/>
              </w:rPr>
            </w:pPr>
            <w:del w:id="974" w:author="Houyem Rais" w:date="2024-02-22T15:17:00Z">
              <w:r w:rsidRPr="0075512F" w:rsidDel="000A3E8D">
                <w:rPr>
                  <w:rFonts w:asciiTheme="minorHAnsi" w:hAnsiTheme="minorHAnsi" w:cstheme="minorHAnsi"/>
                  <w:sz w:val="20"/>
                  <w:szCs w:val="20"/>
                </w:rPr>
                <w:delText>ADSCR=</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2,1</w:delText>
              </w:r>
            </w:del>
          </w:p>
          <w:p w14:paraId="1E405922" w14:textId="57EE2D75" w:rsidR="00DA3C39" w:rsidRPr="0075512F" w:rsidDel="000A3E8D" w:rsidRDefault="00DA3C39" w:rsidP="00636F98">
            <w:pPr>
              <w:pStyle w:val="ListParagraph"/>
              <w:numPr>
                <w:ilvl w:val="0"/>
                <w:numId w:val="0"/>
              </w:numPr>
              <w:tabs>
                <w:tab w:val="right" w:pos="2193"/>
              </w:tabs>
              <w:spacing w:before="0" w:after="0" w:line="240" w:lineRule="auto"/>
              <w:jc w:val="left"/>
              <w:rPr>
                <w:del w:id="975" w:author="Houyem Rais" w:date="2024-02-22T15:17:00Z"/>
                <w:sz w:val="20"/>
                <w:szCs w:val="20"/>
              </w:rPr>
            </w:pPr>
            <w:del w:id="976" w:author="Houyem Rais" w:date="2024-02-22T15:17:00Z">
              <w:r w:rsidRPr="0075512F" w:rsidDel="000A3E8D">
                <w:rPr>
                  <w:sz w:val="20"/>
                  <w:szCs w:val="20"/>
                </w:rPr>
                <w:delText xml:space="preserve">Tarif VL-Min**= </w:delText>
              </w:r>
              <w:r w:rsidRPr="0075512F" w:rsidDel="000A3E8D">
                <w:rPr>
                  <w:sz w:val="20"/>
                  <w:szCs w:val="20"/>
                </w:rPr>
                <w:tab/>
              </w:r>
              <w:r w:rsidR="00581B18" w:rsidDel="000A3E8D">
                <w:rPr>
                  <w:sz w:val="20"/>
                  <w:szCs w:val="20"/>
                </w:rPr>
                <w:delText>35,38 DT</w:delText>
              </w:r>
            </w:del>
          </w:p>
          <w:p w14:paraId="3E4F9008" w14:textId="64429279" w:rsidR="00484561" w:rsidRPr="0075512F" w:rsidDel="000A3E8D" w:rsidRDefault="00484561" w:rsidP="00636F98">
            <w:pPr>
              <w:tabs>
                <w:tab w:val="right" w:pos="2299"/>
              </w:tabs>
              <w:spacing w:before="0" w:after="0" w:line="240" w:lineRule="auto"/>
              <w:jc w:val="left"/>
              <w:rPr>
                <w:del w:id="977" w:author="Houyem Rais" w:date="2024-02-22T15:17:00Z"/>
                <w:rFonts w:asciiTheme="minorHAnsi" w:hAnsiTheme="minorHAnsi" w:cstheme="minorHAnsi"/>
                <w:sz w:val="20"/>
                <w:szCs w:val="20"/>
              </w:rPr>
            </w:pPr>
            <w:del w:id="978" w:author="Houyem Rais" w:date="2024-02-22T15:17:00Z">
              <w:r w:rsidRPr="0075512F" w:rsidDel="000A3E8D">
                <w:rPr>
                  <w:rFonts w:asciiTheme="minorHAnsi" w:hAnsiTheme="minorHAnsi" w:cstheme="minorHAnsi"/>
                  <w:sz w:val="20"/>
                  <w:szCs w:val="20"/>
                </w:rPr>
                <w:delText xml:space="preserve">VAN Etat= </w:delText>
              </w:r>
              <w:r w:rsidR="00E55C71" w:rsidRPr="0075512F" w:rsidDel="000A3E8D">
                <w:rPr>
                  <w:rFonts w:asciiTheme="minorHAnsi" w:hAnsiTheme="minorHAnsi" w:cstheme="minorHAnsi"/>
                  <w:sz w:val="20"/>
                  <w:szCs w:val="20"/>
                </w:rPr>
                <w:tab/>
              </w:r>
              <w:r w:rsidRPr="0075512F" w:rsidDel="000A3E8D">
                <w:rPr>
                  <w:rFonts w:eastAsia="Calibri"/>
                  <w:sz w:val="20"/>
                  <w:szCs w:val="20"/>
                </w:rPr>
                <w:delText>-</w:delText>
              </w:r>
              <w:r w:rsidR="004A6F70" w:rsidDel="000A3E8D">
                <w:rPr>
                  <w:rFonts w:eastAsia="Calibri"/>
                  <w:sz w:val="20"/>
                  <w:szCs w:val="20"/>
                </w:rPr>
                <w:delText>1389,4</w:delText>
              </w:r>
              <w:r w:rsidRPr="0075512F" w:rsidDel="000A3E8D">
                <w:rPr>
                  <w:rFonts w:eastAsia="Calibri"/>
                  <w:sz w:val="20"/>
                  <w:szCs w:val="20"/>
                </w:rPr>
                <w:delText xml:space="preserve"> MDT</w:delText>
              </w:r>
            </w:del>
          </w:p>
        </w:tc>
      </w:tr>
      <w:tr w:rsidR="008162CB" w:rsidRPr="0075512F" w:rsidDel="000A3E8D" w14:paraId="69CBE57A" w14:textId="281F06B4" w:rsidTr="00783F11">
        <w:trPr>
          <w:gridAfter w:val="1"/>
          <w:wAfter w:w="9" w:type="dxa"/>
          <w:trHeight w:val="249"/>
          <w:del w:id="979" w:author="Houyem Rais" w:date="2024-02-22T15:17:00Z"/>
        </w:trPr>
        <w:tc>
          <w:tcPr>
            <w:tcW w:w="1131" w:type="dxa"/>
            <w:noWrap/>
          </w:tcPr>
          <w:p w14:paraId="210D0374" w14:textId="0D8EE10B" w:rsidR="008162CB" w:rsidRPr="0075512F" w:rsidDel="000A3E8D" w:rsidRDefault="008162CB" w:rsidP="008162CB">
            <w:pPr>
              <w:spacing w:before="0" w:after="0" w:line="240" w:lineRule="auto"/>
              <w:jc w:val="left"/>
              <w:rPr>
                <w:del w:id="980" w:author="Houyem Rais" w:date="2024-02-22T15:17:00Z"/>
                <w:rFonts w:asciiTheme="minorHAnsi" w:hAnsiTheme="minorHAnsi" w:cstheme="minorHAnsi"/>
                <w:sz w:val="20"/>
                <w:szCs w:val="20"/>
              </w:rPr>
            </w:pPr>
            <w:del w:id="981" w:author="Houyem Rais" w:date="2024-02-22T15:17:00Z">
              <w:r w:rsidRPr="0075512F" w:rsidDel="000A3E8D">
                <w:rPr>
                  <w:rFonts w:asciiTheme="minorHAnsi" w:hAnsiTheme="minorHAnsi" w:cstheme="minorHAnsi"/>
                  <w:sz w:val="20"/>
                  <w:szCs w:val="20"/>
                </w:rPr>
                <w:delText>Contrat de Partenariat</w:delText>
              </w:r>
            </w:del>
          </w:p>
        </w:tc>
        <w:tc>
          <w:tcPr>
            <w:tcW w:w="2410" w:type="dxa"/>
            <w:noWrap/>
            <w:vAlign w:val="center"/>
          </w:tcPr>
          <w:p w14:paraId="739B9D72" w14:textId="21BA41C9" w:rsidR="008162CB" w:rsidRPr="0075512F" w:rsidDel="000A3E8D" w:rsidRDefault="008162CB" w:rsidP="00636F98">
            <w:pPr>
              <w:tabs>
                <w:tab w:val="right" w:pos="2193"/>
              </w:tabs>
              <w:spacing w:before="0" w:after="0" w:line="240" w:lineRule="auto"/>
              <w:jc w:val="left"/>
              <w:rPr>
                <w:del w:id="982" w:author="Houyem Rais" w:date="2024-02-22T15:17:00Z"/>
                <w:rFonts w:asciiTheme="minorHAnsi" w:hAnsiTheme="minorHAnsi" w:cstheme="minorHAnsi"/>
                <w:sz w:val="20"/>
                <w:szCs w:val="20"/>
              </w:rPr>
            </w:pPr>
            <w:del w:id="983" w:author="Houyem Rais" w:date="2024-02-22T15:17:00Z">
              <w:r w:rsidRPr="0075512F" w:rsidDel="000A3E8D">
                <w:rPr>
                  <w:rFonts w:asciiTheme="minorHAnsi" w:hAnsiTheme="minorHAnsi" w:cstheme="minorHAnsi"/>
                  <w:sz w:val="20"/>
                  <w:szCs w:val="20"/>
                </w:rPr>
                <w:delText>Durée=</w:delText>
              </w:r>
              <w:r w:rsidR="0015520C" w:rsidRPr="0075512F" w:rsidDel="000A3E8D">
                <w:rPr>
                  <w:rFonts w:asciiTheme="minorHAnsi" w:hAnsiTheme="minorHAnsi" w:cstheme="minorHAnsi"/>
                  <w:sz w:val="20"/>
                  <w:szCs w:val="20"/>
                </w:rPr>
                <w:delText xml:space="preserve"> </w:delText>
              </w:r>
              <w:r w:rsidR="00DA3C39"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32C4C585" w14:textId="6C74EBD8" w:rsidR="008162CB" w:rsidRPr="0075512F" w:rsidDel="000A3E8D" w:rsidRDefault="008162CB" w:rsidP="00636F98">
            <w:pPr>
              <w:tabs>
                <w:tab w:val="right" w:pos="2193"/>
              </w:tabs>
              <w:spacing w:before="0" w:after="0" w:line="240" w:lineRule="auto"/>
              <w:jc w:val="left"/>
              <w:rPr>
                <w:del w:id="984" w:author="Houyem Rais" w:date="2024-02-22T15:17:00Z"/>
                <w:rFonts w:asciiTheme="minorHAnsi" w:hAnsiTheme="minorHAnsi" w:cstheme="minorHAnsi"/>
                <w:sz w:val="20"/>
                <w:szCs w:val="20"/>
              </w:rPr>
            </w:pPr>
            <w:del w:id="985" w:author="Houyem Rais" w:date="2024-02-22T15:17:00Z">
              <w:r w:rsidRPr="0075512F" w:rsidDel="000A3E8D">
                <w:rPr>
                  <w:rFonts w:asciiTheme="minorHAnsi" w:hAnsiTheme="minorHAnsi" w:cstheme="minorHAnsi"/>
                  <w:sz w:val="20"/>
                  <w:szCs w:val="20"/>
                </w:rPr>
                <w:delText xml:space="preserve">Subv.= </w:delText>
              </w:r>
              <w:r w:rsidR="00DA3C39"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0C1D0FFF" w14:textId="45C176E0" w:rsidR="008162CB" w:rsidRPr="0075512F" w:rsidDel="000A3E8D" w:rsidRDefault="008162CB" w:rsidP="00636F98">
            <w:pPr>
              <w:tabs>
                <w:tab w:val="right" w:pos="2193"/>
              </w:tabs>
              <w:spacing w:before="0" w:after="0" w:line="240" w:lineRule="auto"/>
              <w:jc w:val="left"/>
              <w:rPr>
                <w:del w:id="986" w:author="Houyem Rais" w:date="2024-02-22T15:17:00Z"/>
                <w:rFonts w:asciiTheme="minorHAnsi" w:hAnsiTheme="minorHAnsi" w:cstheme="minorHAnsi"/>
                <w:sz w:val="20"/>
                <w:szCs w:val="20"/>
              </w:rPr>
            </w:pPr>
            <w:del w:id="987" w:author="Houyem Rais" w:date="2024-02-22T15:17:00Z">
              <w:r w:rsidRPr="0075512F" w:rsidDel="000A3E8D">
                <w:rPr>
                  <w:rFonts w:asciiTheme="minorHAnsi" w:hAnsiTheme="minorHAnsi" w:cstheme="minorHAnsi"/>
                  <w:sz w:val="20"/>
                  <w:szCs w:val="20"/>
                </w:rPr>
                <w:delText>TRI=</w:delText>
              </w:r>
              <w:r w:rsidR="0015520C" w:rsidRPr="0075512F" w:rsidDel="000A3E8D">
                <w:rPr>
                  <w:rFonts w:asciiTheme="minorHAnsi" w:hAnsiTheme="minorHAnsi" w:cstheme="minorHAnsi"/>
                  <w:sz w:val="20"/>
                  <w:szCs w:val="20"/>
                </w:rPr>
                <w:delText xml:space="preserve"> </w:delText>
              </w:r>
              <w:r w:rsidR="00DA3C39"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15%</w:delText>
              </w:r>
            </w:del>
          </w:p>
          <w:p w14:paraId="7F06CC48" w14:textId="6BF4B5F8" w:rsidR="008162CB" w:rsidRPr="0075512F" w:rsidDel="000A3E8D" w:rsidRDefault="008162CB" w:rsidP="00636F98">
            <w:pPr>
              <w:tabs>
                <w:tab w:val="right" w:pos="2193"/>
              </w:tabs>
              <w:spacing w:before="0" w:after="0" w:line="240" w:lineRule="auto"/>
              <w:jc w:val="left"/>
              <w:rPr>
                <w:del w:id="988" w:author="Houyem Rais" w:date="2024-02-22T15:17:00Z"/>
                <w:rFonts w:asciiTheme="minorHAnsi" w:hAnsiTheme="minorHAnsi" w:cstheme="minorHAnsi"/>
                <w:sz w:val="20"/>
                <w:szCs w:val="20"/>
              </w:rPr>
            </w:pPr>
            <w:del w:id="989" w:author="Houyem Rais" w:date="2024-02-22T15:17:00Z">
              <w:r w:rsidRPr="0075512F" w:rsidDel="000A3E8D">
                <w:rPr>
                  <w:rFonts w:asciiTheme="minorHAnsi" w:hAnsiTheme="minorHAnsi" w:cstheme="minorHAnsi"/>
                  <w:sz w:val="20"/>
                  <w:szCs w:val="20"/>
                </w:rPr>
                <w:delText xml:space="preserve">ADSCR= </w:delText>
              </w:r>
              <w:r w:rsidR="00DA3C39" w:rsidRPr="0075512F" w:rsidDel="000A3E8D">
                <w:rPr>
                  <w:rFonts w:asciiTheme="minorHAnsi" w:hAnsiTheme="minorHAnsi" w:cstheme="minorHAnsi"/>
                  <w:sz w:val="20"/>
                  <w:szCs w:val="20"/>
                </w:rPr>
                <w:tab/>
              </w:r>
              <w:r w:rsidR="00BE5149" w:rsidDel="000A3E8D">
                <w:rPr>
                  <w:rFonts w:asciiTheme="minorHAnsi" w:hAnsiTheme="minorHAnsi" w:cstheme="minorHAnsi"/>
                  <w:sz w:val="20"/>
                  <w:szCs w:val="20"/>
                </w:rPr>
                <w:delText>2,26</w:delText>
              </w:r>
            </w:del>
          </w:p>
          <w:p w14:paraId="68216E0C" w14:textId="6B26494E" w:rsidR="008162CB" w:rsidRPr="0075512F" w:rsidDel="000A3E8D" w:rsidRDefault="008162CB" w:rsidP="00636F98">
            <w:pPr>
              <w:tabs>
                <w:tab w:val="right" w:pos="2193"/>
              </w:tabs>
              <w:spacing w:before="0" w:after="0" w:line="240" w:lineRule="auto"/>
              <w:jc w:val="left"/>
              <w:rPr>
                <w:del w:id="990" w:author="Houyem Rais" w:date="2024-02-22T15:17:00Z"/>
                <w:rFonts w:asciiTheme="minorHAnsi" w:hAnsiTheme="minorHAnsi" w:cstheme="minorHAnsi"/>
                <w:sz w:val="20"/>
                <w:szCs w:val="20"/>
              </w:rPr>
            </w:pPr>
            <w:del w:id="991" w:author="Houyem Rais" w:date="2024-02-22T15:17:00Z">
              <w:r w:rsidRPr="0075512F" w:rsidDel="000A3E8D">
                <w:rPr>
                  <w:rFonts w:asciiTheme="minorHAnsi" w:hAnsiTheme="minorHAnsi" w:cstheme="minorHAnsi"/>
                  <w:sz w:val="20"/>
                  <w:szCs w:val="20"/>
                </w:rPr>
                <w:delText>Loyer</w:delText>
              </w:r>
              <w:r w:rsidR="00A6115C" w:rsidRPr="0075512F" w:rsidDel="000A3E8D">
                <w:rPr>
                  <w:rFonts w:asciiTheme="minorHAnsi" w:hAnsiTheme="minorHAnsi" w:cstheme="minorHAnsi"/>
                  <w:sz w:val="20"/>
                  <w:szCs w:val="20"/>
                </w:rPr>
                <w:delText>*</w:delText>
              </w:r>
              <w:r w:rsidRPr="0075512F" w:rsidDel="000A3E8D">
                <w:rPr>
                  <w:rFonts w:asciiTheme="minorHAnsi" w:hAnsiTheme="minorHAnsi" w:cstheme="minorHAnsi"/>
                  <w:sz w:val="20"/>
                  <w:szCs w:val="20"/>
                </w:rPr>
                <w:delText>=</w:delText>
              </w:r>
              <w:r w:rsidR="0015520C" w:rsidRPr="0075512F" w:rsidDel="000A3E8D">
                <w:rPr>
                  <w:rFonts w:asciiTheme="minorHAnsi" w:hAnsiTheme="minorHAnsi" w:cstheme="minorHAnsi"/>
                  <w:sz w:val="20"/>
                  <w:szCs w:val="20"/>
                </w:rPr>
                <w:delText xml:space="preserve"> </w:delText>
              </w:r>
              <w:r w:rsidR="00DA3C39"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136,7MDT</w:delText>
              </w:r>
            </w:del>
          </w:p>
          <w:p w14:paraId="0B4A4832" w14:textId="79D34E1E" w:rsidR="008162CB" w:rsidRPr="0075512F" w:rsidDel="000A3E8D" w:rsidRDefault="008162CB" w:rsidP="00636F98">
            <w:pPr>
              <w:tabs>
                <w:tab w:val="right" w:pos="2193"/>
              </w:tabs>
              <w:spacing w:before="0" w:after="0" w:line="240" w:lineRule="auto"/>
              <w:jc w:val="left"/>
              <w:rPr>
                <w:del w:id="992" w:author="Houyem Rais" w:date="2024-02-22T15:17:00Z"/>
                <w:rFonts w:asciiTheme="minorHAnsi" w:hAnsiTheme="minorHAnsi" w:cstheme="minorHAnsi"/>
                <w:sz w:val="20"/>
                <w:szCs w:val="20"/>
              </w:rPr>
            </w:pPr>
            <w:del w:id="993" w:author="Houyem Rais" w:date="2024-02-22T15:17:00Z">
              <w:r w:rsidRPr="0075512F" w:rsidDel="000A3E8D">
                <w:rPr>
                  <w:rFonts w:asciiTheme="minorHAnsi" w:hAnsiTheme="minorHAnsi" w:cstheme="minorHAnsi"/>
                  <w:sz w:val="20"/>
                  <w:szCs w:val="20"/>
                </w:rPr>
                <w:delText>VAN Etat=</w:delText>
              </w:r>
              <w:r w:rsidR="0015520C" w:rsidRPr="0075512F" w:rsidDel="000A3E8D">
                <w:rPr>
                  <w:rFonts w:asciiTheme="minorHAnsi" w:hAnsiTheme="minorHAnsi" w:cstheme="minorHAnsi"/>
                  <w:sz w:val="20"/>
                  <w:szCs w:val="20"/>
                </w:rPr>
                <w:delText xml:space="preserve"> </w:delText>
              </w:r>
              <w:r w:rsidR="00E55C71" w:rsidRPr="0075512F" w:rsidDel="000A3E8D">
                <w:rPr>
                  <w:rFonts w:asciiTheme="minorHAnsi" w:hAnsiTheme="minorHAnsi" w:cstheme="minorHAnsi"/>
                  <w:sz w:val="20"/>
                  <w:szCs w:val="20"/>
                </w:rPr>
                <w:tab/>
              </w:r>
              <w:r w:rsidRPr="00D53F8C" w:rsidDel="000A3E8D">
                <w:rPr>
                  <w:rFonts w:asciiTheme="minorHAnsi" w:hAnsiTheme="minorHAnsi" w:cstheme="minorHAnsi"/>
                  <w:sz w:val="20"/>
                  <w:szCs w:val="20"/>
                </w:rPr>
                <w:delText>-</w:delText>
              </w:r>
              <w:r w:rsidR="004A6F70" w:rsidRPr="00D53F8C" w:rsidDel="000A3E8D">
                <w:rPr>
                  <w:rFonts w:asciiTheme="minorHAnsi" w:hAnsiTheme="minorHAnsi" w:cstheme="minorHAnsi"/>
                  <w:sz w:val="20"/>
                  <w:szCs w:val="20"/>
                </w:rPr>
                <w:delText>872,6</w:delText>
              </w:r>
              <w:r w:rsidDel="000A3E8D">
                <w:rPr>
                  <w:rFonts w:eastAsia="Calibri"/>
                </w:rPr>
                <w:delText xml:space="preserve"> </w:delText>
              </w:r>
              <w:r w:rsidRPr="0075512F" w:rsidDel="000A3E8D">
                <w:rPr>
                  <w:rFonts w:eastAsia="Calibri"/>
                  <w:sz w:val="20"/>
                  <w:szCs w:val="20"/>
                </w:rPr>
                <w:delText>MDT</w:delText>
              </w:r>
            </w:del>
          </w:p>
        </w:tc>
        <w:tc>
          <w:tcPr>
            <w:tcW w:w="2409" w:type="dxa"/>
            <w:vAlign w:val="center"/>
          </w:tcPr>
          <w:p w14:paraId="2BD73172" w14:textId="1E349562" w:rsidR="008162CB" w:rsidRPr="0075512F" w:rsidDel="000A3E8D" w:rsidRDefault="008162CB" w:rsidP="00636F98">
            <w:pPr>
              <w:tabs>
                <w:tab w:val="right" w:pos="2166"/>
              </w:tabs>
              <w:spacing w:before="0" w:after="0" w:line="240" w:lineRule="auto"/>
              <w:jc w:val="left"/>
              <w:rPr>
                <w:del w:id="994" w:author="Houyem Rais" w:date="2024-02-22T15:17:00Z"/>
                <w:rFonts w:asciiTheme="minorHAnsi" w:hAnsiTheme="minorHAnsi" w:cstheme="minorHAnsi"/>
                <w:sz w:val="20"/>
                <w:szCs w:val="20"/>
              </w:rPr>
            </w:pPr>
            <w:del w:id="995" w:author="Houyem Rais" w:date="2024-02-22T15:17:00Z">
              <w:r w:rsidRPr="0075512F" w:rsidDel="000A3E8D">
                <w:rPr>
                  <w:rFonts w:asciiTheme="minorHAnsi" w:hAnsiTheme="minorHAnsi" w:cstheme="minorHAnsi"/>
                  <w:sz w:val="20"/>
                  <w:szCs w:val="20"/>
                </w:rPr>
                <w:delText xml:space="preserve">Durée = </w:delText>
              </w:r>
              <w:r w:rsidR="00E55C71"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7990B090" w14:textId="1C96300B" w:rsidR="008162CB" w:rsidRPr="0075512F" w:rsidDel="000A3E8D" w:rsidRDefault="008162CB" w:rsidP="00636F98">
            <w:pPr>
              <w:tabs>
                <w:tab w:val="right" w:pos="2166"/>
              </w:tabs>
              <w:spacing w:before="0" w:after="0" w:line="240" w:lineRule="auto"/>
              <w:jc w:val="left"/>
              <w:rPr>
                <w:del w:id="996" w:author="Houyem Rais" w:date="2024-02-22T15:17:00Z"/>
                <w:rFonts w:asciiTheme="minorHAnsi" w:hAnsiTheme="minorHAnsi" w:cstheme="minorHAnsi"/>
                <w:sz w:val="20"/>
                <w:szCs w:val="20"/>
              </w:rPr>
            </w:pPr>
            <w:del w:id="997" w:author="Houyem Rais" w:date="2024-02-22T15:17:00Z">
              <w:r w:rsidRPr="0075512F" w:rsidDel="000A3E8D">
                <w:rPr>
                  <w:rFonts w:asciiTheme="minorHAnsi" w:hAnsiTheme="minorHAnsi" w:cstheme="minorHAnsi"/>
                  <w:sz w:val="20"/>
                  <w:szCs w:val="20"/>
                </w:rPr>
                <w:delText xml:space="preserve">Subv.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3ED26F76" w14:textId="2A971038" w:rsidR="008162CB" w:rsidRPr="0075512F" w:rsidDel="000A3E8D" w:rsidRDefault="008162CB" w:rsidP="00636F98">
            <w:pPr>
              <w:tabs>
                <w:tab w:val="right" w:pos="2166"/>
              </w:tabs>
              <w:spacing w:before="0" w:after="0" w:line="240" w:lineRule="auto"/>
              <w:jc w:val="left"/>
              <w:rPr>
                <w:del w:id="998" w:author="Houyem Rais" w:date="2024-02-22T15:17:00Z"/>
                <w:rFonts w:asciiTheme="minorHAnsi" w:hAnsiTheme="minorHAnsi" w:cstheme="minorHAnsi"/>
                <w:sz w:val="20"/>
                <w:szCs w:val="20"/>
              </w:rPr>
            </w:pPr>
            <w:del w:id="999" w:author="Houyem Rais" w:date="2024-02-22T15:17:00Z">
              <w:r w:rsidRPr="0075512F" w:rsidDel="000A3E8D">
                <w:rPr>
                  <w:rFonts w:asciiTheme="minorHAnsi" w:hAnsiTheme="minorHAnsi" w:cstheme="minorHAnsi"/>
                  <w:sz w:val="20"/>
                  <w:szCs w:val="20"/>
                </w:rPr>
                <w:delText>TRI=</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15%</w:delText>
              </w:r>
            </w:del>
          </w:p>
          <w:p w14:paraId="2A0AD21E" w14:textId="3682756C" w:rsidR="008162CB" w:rsidRPr="0075512F" w:rsidDel="000A3E8D" w:rsidRDefault="008162CB" w:rsidP="00636F98">
            <w:pPr>
              <w:tabs>
                <w:tab w:val="right" w:pos="2166"/>
              </w:tabs>
              <w:spacing w:before="0" w:after="0" w:line="240" w:lineRule="auto"/>
              <w:jc w:val="left"/>
              <w:rPr>
                <w:del w:id="1000" w:author="Houyem Rais" w:date="2024-02-22T15:17:00Z"/>
                <w:rFonts w:asciiTheme="minorHAnsi" w:hAnsiTheme="minorHAnsi" w:cstheme="minorHAnsi"/>
                <w:sz w:val="20"/>
                <w:szCs w:val="20"/>
              </w:rPr>
            </w:pPr>
            <w:del w:id="1001" w:author="Houyem Rais" w:date="2024-02-22T15:17:00Z">
              <w:r w:rsidRPr="0075512F" w:rsidDel="000A3E8D">
                <w:rPr>
                  <w:rFonts w:asciiTheme="minorHAnsi" w:hAnsiTheme="minorHAnsi" w:cstheme="minorHAnsi"/>
                  <w:sz w:val="20"/>
                  <w:szCs w:val="20"/>
                </w:rPr>
                <w:delText xml:space="preserve">ADSCR = </w:delText>
              </w:r>
              <w:r w:rsidR="00E55C71" w:rsidRPr="0075512F" w:rsidDel="000A3E8D">
                <w:rPr>
                  <w:rFonts w:asciiTheme="minorHAnsi" w:hAnsiTheme="minorHAnsi" w:cstheme="minorHAnsi"/>
                  <w:sz w:val="20"/>
                  <w:szCs w:val="20"/>
                </w:rPr>
                <w:tab/>
              </w:r>
              <w:r w:rsidR="001F2252" w:rsidDel="000A3E8D">
                <w:rPr>
                  <w:rFonts w:asciiTheme="minorHAnsi" w:hAnsiTheme="minorHAnsi" w:cstheme="minorHAnsi"/>
                  <w:sz w:val="20"/>
                  <w:szCs w:val="20"/>
                </w:rPr>
                <w:delText>2,25</w:delText>
              </w:r>
            </w:del>
          </w:p>
          <w:p w14:paraId="7C2B90FA" w14:textId="73238015" w:rsidR="008162CB" w:rsidRPr="0075512F" w:rsidDel="000A3E8D" w:rsidRDefault="008162CB" w:rsidP="00636F98">
            <w:pPr>
              <w:tabs>
                <w:tab w:val="right" w:pos="2166"/>
              </w:tabs>
              <w:spacing w:before="0" w:after="0" w:line="240" w:lineRule="auto"/>
              <w:jc w:val="left"/>
              <w:rPr>
                <w:del w:id="1002" w:author="Houyem Rais" w:date="2024-02-22T15:17:00Z"/>
                <w:rFonts w:asciiTheme="minorHAnsi" w:hAnsiTheme="minorHAnsi" w:cstheme="minorHAnsi"/>
                <w:sz w:val="20"/>
                <w:szCs w:val="20"/>
              </w:rPr>
            </w:pPr>
            <w:del w:id="1003" w:author="Houyem Rais" w:date="2024-02-22T15:17:00Z">
              <w:r w:rsidRPr="0075512F" w:rsidDel="000A3E8D">
                <w:rPr>
                  <w:rFonts w:asciiTheme="minorHAnsi" w:hAnsiTheme="minorHAnsi" w:cstheme="minorHAnsi"/>
                  <w:sz w:val="20"/>
                  <w:szCs w:val="20"/>
                </w:rPr>
                <w:delText>Loyer</w:delText>
              </w:r>
              <w:r w:rsidR="00A6115C" w:rsidRPr="0075512F" w:rsidDel="000A3E8D">
                <w:rPr>
                  <w:rFonts w:asciiTheme="minorHAnsi" w:hAnsiTheme="minorHAnsi" w:cstheme="minorHAnsi"/>
                  <w:sz w:val="20"/>
                  <w:szCs w:val="20"/>
                </w:rPr>
                <w:delText>*</w:delText>
              </w:r>
              <w:r w:rsidRPr="0075512F" w:rsidDel="000A3E8D">
                <w:rPr>
                  <w:rFonts w:asciiTheme="minorHAnsi" w:hAnsiTheme="minorHAnsi" w:cstheme="minorHAnsi"/>
                  <w:sz w:val="20"/>
                  <w:szCs w:val="20"/>
                </w:rPr>
                <w:delText xml:space="preserve">=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235,2MDT</w:delText>
              </w:r>
            </w:del>
          </w:p>
          <w:p w14:paraId="3BC04B7B" w14:textId="42BCD1B7" w:rsidR="008162CB" w:rsidRPr="0075512F" w:rsidDel="000A3E8D" w:rsidRDefault="008162CB" w:rsidP="00636F98">
            <w:pPr>
              <w:tabs>
                <w:tab w:val="right" w:pos="2166"/>
              </w:tabs>
              <w:spacing w:before="0" w:after="0" w:line="240" w:lineRule="auto"/>
              <w:jc w:val="left"/>
              <w:rPr>
                <w:del w:id="1004" w:author="Houyem Rais" w:date="2024-02-22T15:17:00Z"/>
                <w:rFonts w:asciiTheme="minorHAnsi" w:hAnsiTheme="minorHAnsi" w:cstheme="minorHAnsi"/>
                <w:sz w:val="20"/>
                <w:szCs w:val="20"/>
              </w:rPr>
            </w:pPr>
            <w:del w:id="1005" w:author="Houyem Rais" w:date="2024-02-22T15:17:00Z">
              <w:r w:rsidRPr="0075512F" w:rsidDel="000A3E8D">
                <w:rPr>
                  <w:rFonts w:asciiTheme="minorHAnsi" w:hAnsiTheme="minorHAnsi" w:cstheme="minorHAnsi"/>
                  <w:sz w:val="20"/>
                  <w:szCs w:val="20"/>
                </w:rPr>
                <w:delText>VAN Etat=</w:delText>
              </w:r>
              <w:r w:rsidR="0015520C" w:rsidRPr="0075512F" w:rsidDel="000A3E8D">
                <w:rPr>
                  <w:rFonts w:asciiTheme="minorHAnsi" w:hAnsiTheme="minorHAnsi" w:cstheme="minorHAnsi"/>
                  <w:sz w:val="20"/>
                  <w:szCs w:val="20"/>
                </w:rPr>
                <w:delText xml:space="preserve"> </w:delText>
              </w:r>
              <w:r w:rsidR="00E55C71" w:rsidRPr="0075512F" w:rsidDel="000A3E8D">
                <w:rPr>
                  <w:rFonts w:asciiTheme="minorHAnsi" w:hAnsiTheme="minorHAnsi" w:cstheme="minorHAnsi"/>
                  <w:sz w:val="20"/>
                  <w:szCs w:val="20"/>
                </w:rPr>
                <w:tab/>
              </w:r>
              <w:r w:rsidRPr="0075512F" w:rsidDel="000A3E8D">
                <w:rPr>
                  <w:rFonts w:eastAsia="Calibri"/>
                  <w:sz w:val="20"/>
                  <w:szCs w:val="20"/>
                </w:rPr>
                <w:delText>-</w:delText>
              </w:r>
              <w:r w:rsidR="004A6F70" w:rsidRPr="00111CE5" w:rsidDel="000A3E8D">
                <w:rPr>
                  <w:rFonts w:eastAsia="Calibri"/>
                  <w:sz w:val="20"/>
                  <w:szCs w:val="20"/>
                </w:rPr>
                <w:delText>1681,3</w:delText>
              </w:r>
              <w:r w:rsidRPr="0075512F" w:rsidDel="000A3E8D">
                <w:rPr>
                  <w:rFonts w:eastAsia="Calibri"/>
                  <w:sz w:val="20"/>
                  <w:szCs w:val="20"/>
                </w:rPr>
                <w:delText xml:space="preserve"> MDT</w:delText>
              </w:r>
            </w:del>
          </w:p>
        </w:tc>
        <w:tc>
          <w:tcPr>
            <w:tcW w:w="2414" w:type="dxa"/>
            <w:vAlign w:val="center"/>
          </w:tcPr>
          <w:p w14:paraId="5DF7BC4E" w14:textId="26670D04" w:rsidR="008162CB" w:rsidRPr="0075512F" w:rsidDel="000A3E8D" w:rsidRDefault="008162CB" w:rsidP="00636F98">
            <w:pPr>
              <w:tabs>
                <w:tab w:val="right" w:pos="2057"/>
              </w:tabs>
              <w:spacing w:before="0" w:after="0" w:line="240" w:lineRule="auto"/>
              <w:jc w:val="left"/>
              <w:rPr>
                <w:del w:id="1006" w:author="Houyem Rais" w:date="2024-02-22T15:17:00Z"/>
                <w:rFonts w:asciiTheme="minorHAnsi" w:hAnsiTheme="minorHAnsi" w:cstheme="minorHAnsi"/>
                <w:sz w:val="20"/>
                <w:szCs w:val="20"/>
              </w:rPr>
            </w:pPr>
            <w:del w:id="1007" w:author="Houyem Rais" w:date="2024-02-22T15:17:00Z">
              <w:r w:rsidRPr="0075512F" w:rsidDel="000A3E8D">
                <w:rPr>
                  <w:rFonts w:asciiTheme="minorHAnsi" w:hAnsiTheme="minorHAnsi" w:cstheme="minorHAnsi"/>
                  <w:sz w:val="20"/>
                  <w:szCs w:val="20"/>
                </w:rPr>
                <w:delText xml:space="preserve">Durée = </w:delText>
              </w:r>
              <w:r w:rsidR="00295C61"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03FFD85A" w14:textId="1985DD95" w:rsidR="008162CB" w:rsidRPr="0075512F" w:rsidDel="000A3E8D" w:rsidRDefault="008162CB" w:rsidP="00636F98">
            <w:pPr>
              <w:tabs>
                <w:tab w:val="right" w:pos="2057"/>
              </w:tabs>
              <w:spacing w:before="0" w:after="0" w:line="240" w:lineRule="auto"/>
              <w:jc w:val="left"/>
              <w:rPr>
                <w:del w:id="1008" w:author="Houyem Rais" w:date="2024-02-22T15:17:00Z"/>
                <w:rFonts w:asciiTheme="minorHAnsi" w:hAnsiTheme="minorHAnsi" w:cstheme="minorHAnsi"/>
                <w:sz w:val="20"/>
                <w:szCs w:val="20"/>
              </w:rPr>
            </w:pPr>
            <w:del w:id="1009" w:author="Houyem Rais" w:date="2024-02-22T15:17:00Z">
              <w:r w:rsidRPr="0075512F" w:rsidDel="000A3E8D">
                <w:rPr>
                  <w:rFonts w:asciiTheme="minorHAnsi" w:hAnsiTheme="minorHAnsi" w:cstheme="minorHAnsi"/>
                  <w:sz w:val="20"/>
                  <w:szCs w:val="20"/>
                </w:rPr>
                <w:delText xml:space="preserve">Subv. = </w:delText>
              </w:r>
              <w:r w:rsidR="00295C6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091BAA46" w14:textId="302EBF2B" w:rsidR="008162CB" w:rsidRPr="0075512F" w:rsidDel="000A3E8D" w:rsidRDefault="008162CB" w:rsidP="00636F98">
            <w:pPr>
              <w:tabs>
                <w:tab w:val="right" w:pos="2057"/>
              </w:tabs>
              <w:spacing w:before="0" w:after="0" w:line="240" w:lineRule="auto"/>
              <w:jc w:val="left"/>
              <w:rPr>
                <w:del w:id="1010" w:author="Houyem Rais" w:date="2024-02-22T15:17:00Z"/>
                <w:rFonts w:asciiTheme="minorHAnsi" w:hAnsiTheme="minorHAnsi" w:cstheme="minorHAnsi"/>
                <w:sz w:val="20"/>
                <w:szCs w:val="20"/>
              </w:rPr>
            </w:pPr>
            <w:del w:id="1011" w:author="Houyem Rais" w:date="2024-02-22T15:17:00Z">
              <w:r w:rsidRPr="0075512F" w:rsidDel="000A3E8D">
                <w:rPr>
                  <w:rFonts w:asciiTheme="minorHAnsi" w:hAnsiTheme="minorHAnsi" w:cstheme="minorHAnsi"/>
                  <w:sz w:val="20"/>
                  <w:szCs w:val="20"/>
                </w:rPr>
                <w:delText>TRI=</w:delText>
              </w:r>
              <w:r w:rsidR="00295C6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15%</w:delText>
              </w:r>
            </w:del>
          </w:p>
          <w:p w14:paraId="055FEE0A" w14:textId="126E7369" w:rsidR="008162CB" w:rsidRPr="0075512F" w:rsidDel="000A3E8D" w:rsidRDefault="008162CB" w:rsidP="00636F98">
            <w:pPr>
              <w:tabs>
                <w:tab w:val="right" w:pos="2057"/>
              </w:tabs>
              <w:spacing w:before="0" w:after="0" w:line="240" w:lineRule="auto"/>
              <w:jc w:val="left"/>
              <w:rPr>
                <w:del w:id="1012" w:author="Houyem Rais" w:date="2024-02-22T15:17:00Z"/>
                <w:rFonts w:asciiTheme="minorHAnsi" w:hAnsiTheme="minorHAnsi" w:cstheme="minorHAnsi"/>
                <w:sz w:val="20"/>
                <w:szCs w:val="20"/>
              </w:rPr>
            </w:pPr>
            <w:del w:id="1013" w:author="Houyem Rais" w:date="2024-02-22T15:17:00Z">
              <w:r w:rsidRPr="0075512F" w:rsidDel="000A3E8D">
                <w:rPr>
                  <w:rFonts w:asciiTheme="minorHAnsi" w:hAnsiTheme="minorHAnsi" w:cstheme="minorHAnsi"/>
                  <w:sz w:val="20"/>
                  <w:szCs w:val="20"/>
                </w:rPr>
                <w:delText xml:space="preserve">ADSCR = </w:delText>
              </w:r>
              <w:r w:rsidR="00295C61" w:rsidRPr="0075512F" w:rsidDel="000A3E8D">
                <w:rPr>
                  <w:rFonts w:asciiTheme="minorHAnsi" w:hAnsiTheme="minorHAnsi" w:cstheme="minorHAnsi"/>
                  <w:sz w:val="20"/>
                  <w:szCs w:val="20"/>
                </w:rPr>
                <w:tab/>
              </w:r>
              <w:r w:rsidR="001F2252" w:rsidDel="000A3E8D">
                <w:rPr>
                  <w:rFonts w:asciiTheme="minorHAnsi" w:hAnsiTheme="minorHAnsi" w:cstheme="minorHAnsi"/>
                  <w:sz w:val="20"/>
                  <w:szCs w:val="20"/>
                </w:rPr>
                <w:delText>2,25</w:delText>
              </w:r>
            </w:del>
          </w:p>
          <w:p w14:paraId="4C3BA85C" w14:textId="66877B8E" w:rsidR="008162CB" w:rsidRPr="0075512F" w:rsidDel="000A3E8D" w:rsidRDefault="008162CB" w:rsidP="00636F98">
            <w:pPr>
              <w:tabs>
                <w:tab w:val="right" w:pos="2057"/>
              </w:tabs>
              <w:spacing w:before="0" w:after="0" w:line="240" w:lineRule="auto"/>
              <w:jc w:val="left"/>
              <w:rPr>
                <w:del w:id="1014" w:author="Houyem Rais" w:date="2024-02-22T15:17:00Z"/>
                <w:rFonts w:asciiTheme="minorHAnsi" w:hAnsiTheme="minorHAnsi" w:cstheme="minorHAnsi"/>
                <w:sz w:val="20"/>
                <w:szCs w:val="20"/>
              </w:rPr>
            </w:pPr>
            <w:del w:id="1015" w:author="Houyem Rais" w:date="2024-02-22T15:17:00Z">
              <w:r w:rsidRPr="0075512F" w:rsidDel="000A3E8D">
                <w:rPr>
                  <w:rFonts w:asciiTheme="minorHAnsi" w:hAnsiTheme="minorHAnsi" w:cstheme="minorHAnsi"/>
                  <w:sz w:val="20"/>
                  <w:szCs w:val="20"/>
                </w:rPr>
                <w:delText>Loyer</w:delText>
              </w:r>
              <w:r w:rsidR="00A6115C" w:rsidRPr="0075512F" w:rsidDel="000A3E8D">
                <w:rPr>
                  <w:rFonts w:asciiTheme="minorHAnsi" w:hAnsiTheme="minorHAnsi" w:cstheme="minorHAnsi"/>
                  <w:sz w:val="20"/>
                  <w:szCs w:val="20"/>
                </w:rPr>
                <w:delText>*</w:delText>
              </w:r>
              <w:r w:rsidRPr="0075512F" w:rsidDel="000A3E8D">
                <w:rPr>
                  <w:rFonts w:asciiTheme="minorHAnsi" w:hAnsiTheme="minorHAnsi" w:cstheme="minorHAnsi"/>
                  <w:sz w:val="20"/>
                  <w:szCs w:val="20"/>
                </w:rPr>
                <w:delText xml:space="preserve">= </w:delText>
              </w:r>
              <w:r w:rsidR="00295C6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171,4MDT</w:delText>
              </w:r>
            </w:del>
          </w:p>
          <w:p w14:paraId="5B1C72B1" w14:textId="284A9136" w:rsidR="008162CB" w:rsidRPr="0075512F" w:rsidDel="000A3E8D" w:rsidRDefault="008162CB" w:rsidP="00636F98">
            <w:pPr>
              <w:tabs>
                <w:tab w:val="right" w:pos="2057"/>
              </w:tabs>
              <w:spacing w:before="0" w:after="0" w:line="240" w:lineRule="auto"/>
              <w:jc w:val="left"/>
              <w:rPr>
                <w:del w:id="1016" w:author="Houyem Rais" w:date="2024-02-22T15:17:00Z"/>
                <w:rFonts w:asciiTheme="minorHAnsi" w:hAnsiTheme="minorHAnsi" w:cstheme="minorHAnsi"/>
                <w:sz w:val="20"/>
                <w:szCs w:val="20"/>
              </w:rPr>
            </w:pPr>
            <w:del w:id="1017" w:author="Houyem Rais" w:date="2024-02-22T15:17:00Z">
              <w:r w:rsidRPr="0075512F" w:rsidDel="000A3E8D">
                <w:rPr>
                  <w:rFonts w:asciiTheme="minorHAnsi" w:hAnsiTheme="minorHAnsi" w:cstheme="minorHAnsi"/>
                  <w:sz w:val="20"/>
                  <w:szCs w:val="20"/>
                </w:rPr>
                <w:delText>VAN Etat=</w:delText>
              </w:r>
              <w:r w:rsidR="0015520C" w:rsidRPr="0075512F" w:rsidDel="000A3E8D">
                <w:rPr>
                  <w:rFonts w:asciiTheme="minorHAnsi" w:hAnsiTheme="minorHAnsi" w:cstheme="minorHAnsi"/>
                  <w:sz w:val="20"/>
                  <w:szCs w:val="20"/>
                </w:rPr>
                <w:delText xml:space="preserve"> </w:delText>
              </w:r>
              <w:r w:rsidR="00295C61" w:rsidRPr="0075512F" w:rsidDel="000A3E8D">
                <w:rPr>
                  <w:rFonts w:asciiTheme="minorHAnsi" w:hAnsiTheme="minorHAnsi" w:cstheme="minorHAnsi"/>
                  <w:sz w:val="20"/>
                  <w:szCs w:val="20"/>
                </w:rPr>
                <w:tab/>
              </w:r>
              <w:r w:rsidRPr="0075512F" w:rsidDel="000A3E8D">
                <w:rPr>
                  <w:rFonts w:eastAsia="Calibri"/>
                  <w:sz w:val="20"/>
                  <w:szCs w:val="20"/>
                </w:rPr>
                <w:delText>-</w:delText>
              </w:r>
              <w:r w:rsidR="004A6F70" w:rsidRPr="0090473B" w:rsidDel="000A3E8D">
                <w:rPr>
                  <w:rFonts w:asciiTheme="minorHAnsi" w:hAnsiTheme="minorHAnsi" w:cstheme="minorHAnsi"/>
                  <w:sz w:val="20"/>
                  <w:szCs w:val="20"/>
                </w:rPr>
                <w:delText>1156,7</w:delText>
              </w:r>
              <w:r w:rsidRPr="0090473B" w:rsidDel="000A3E8D">
                <w:rPr>
                  <w:rFonts w:asciiTheme="minorHAnsi" w:hAnsiTheme="minorHAnsi" w:cstheme="minorHAnsi"/>
                  <w:sz w:val="20"/>
                  <w:szCs w:val="20"/>
                </w:rPr>
                <w:delText xml:space="preserve"> MDT</w:delText>
              </w:r>
            </w:del>
          </w:p>
        </w:tc>
        <w:tc>
          <w:tcPr>
            <w:tcW w:w="2551" w:type="dxa"/>
            <w:noWrap/>
            <w:vAlign w:val="center"/>
          </w:tcPr>
          <w:p w14:paraId="43BCCE81" w14:textId="480991DB" w:rsidR="008162CB" w:rsidRPr="0075512F" w:rsidDel="000A3E8D" w:rsidRDefault="008162CB" w:rsidP="00636F98">
            <w:pPr>
              <w:tabs>
                <w:tab w:val="right" w:pos="2299"/>
              </w:tabs>
              <w:spacing w:before="0" w:after="0" w:line="240" w:lineRule="auto"/>
              <w:jc w:val="left"/>
              <w:rPr>
                <w:del w:id="1018" w:author="Houyem Rais" w:date="2024-02-22T15:17:00Z"/>
                <w:rFonts w:asciiTheme="minorHAnsi" w:hAnsiTheme="minorHAnsi" w:cstheme="minorHAnsi"/>
                <w:sz w:val="20"/>
                <w:szCs w:val="20"/>
              </w:rPr>
            </w:pPr>
            <w:del w:id="1019" w:author="Houyem Rais" w:date="2024-02-22T15:17:00Z">
              <w:r w:rsidRPr="0075512F" w:rsidDel="000A3E8D">
                <w:rPr>
                  <w:rFonts w:asciiTheme="minorHAnsi" w:hAnsiTheme="minorHAnsi" w:cstheme="minorHAnsi"/>
                  <w:sz w:val="20"/>
                  <w:szCs w:val="20"/>
                </w:rPr>
                <w:delText xml:space="preserve">Durée = </w:delText>
              </w:r>
              <w:r w:rsidR="00E55C71" w:rsidRPr="0075512F" w:rsidDel="000A3E8D">
                <w:rPr>
                  <w:rFonts w:asciiTheme="minorHAnsi" w:hAnsiTheme="minorHAnsi" w:cstheme="minorHAnsi"/>
                  <w:sz w:val="20"/>
                  <w:szCs w:val="20"/>
                </w:rPr>
                <w:tab/>
              </w:r>
              <w:r w:rsidR="00B82CA8" w:rsidDel="000A3E8D">
                <w:rPr>
                  <w:rFonts w:asciiTheme="minorHAnsi" w:hAnsiTheme="minorHAnsi" w:cstheme="minorHAnsi"/>
                  <w:sz w:val="20"/>
                  <w:szCs w:val="20"/>
                </w:rPr>
                <w:delText>4</w:delText>
              </w:r>
              <w:r w:rsidRPr="0075512F" w:rsidDel="000A3E8D">
                <w:rPr>
                  <w:rFonts w:asciiTheme="minorHAnsi" w:hAnsiTheme="minorHAnsi" w:cstheme="minorHAnsi"/>
                  <w:sz w:val="20"/>
                  <w:szCs w:val="20"/>
                </w:rPr>
                <w:delText>0 ans</w:delText>
              </w:r>
            </w:del>
          </w:p>
          <w:p w14:paraId="3D4B1004" w14:textId="16CB702D" w:rsidR="008162CB" w:rsidRPr="0075512F" w:rsidDel="000A3E8D" w:rsidRDefault="008162CB" w:rsidP="00636F98">
            <w:pPr>
              <w:tabs>
                <w:tab w:val="right" w:pos="2299"/>
              </w:tabs>
              <w:spacing w:before="0" w:after="0" w:line="240" w:lineRule="auto"/>
              <w:jc w:val="left"/>
              <w:rPr>
                <w:del w:id="1020" w:author="Houyem Rais" w:date="2024-02-22T15:17:00Z"/>
                <w:rFonts w:asciiTheme="minorHAnsi" w:hAnsiTheme="minorHAnsi" w:cstheme="minorHAnsi"/>
                <w:sz w:val="20"/>
                <w:szCs w:val="20"/>
              </w:rPr>
            </w:pPr>
            <w:del w:id="1021" w:author="Houyem Rais" w:date="2024-02-22T15:17:00Z">
              <w:r w:rsidRPr="0075512F" w:rsidDel="000A3E8D">
                <w:rPr>
                  <w:rFonts w:asciiTheme="minorHAnsi" w:hAnsiTheme="minorHAnsi" w:cstheme="minorHAnsi"/>
                  <w:sz w:val="20"/>
                  <w:szCs w:val="20"/>
                </w:rPr>
                <w:delText xml:space="preserve">Subv.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03B24B8A" w14:textId="11CBC1B4" w:rsidR="008162CB" w:rsidRPr="0075512F" w:rsidDel="000A3E8D" w:rsidRDefault="008162CB" w:rsidP="00636F98">
            <w:pPr>
              <w:tabs>
                <w:tab w:val="right" w:pos="2299"/>
              </w:tabs>
              <w:spacing w:before="0" w:after="0" w:line="240" w:lineRule="auto"/>
              <w:jc w:val="left"/>
              <w:rPr>
                <w:del w:id="1022" w:author="Houyem Rais" w:date="2024-02-22T15:17:00Z"/>
                <w:rFonts w:asciiTheme="minorHAnsi" w:hAnsiTheme="minorHAnsi" w:cstheme="minorHAnsi"/>
                <w:sz w:val="20"/>
                <w:szCs w:val="20"/>
              </w:rPr>
            </w:pPr>
            <w:del w:id="1023" w:author="Houyem Rais" w:date="2024-02-22T15:17:00Z">
              <w:r w:rsidRPr="0075512F" w:rsidDel="000A3E8D">
                <w:rPr>
                  <w:rFonts w:asciiTheme="minorHAnsi" w:hAnsiTheme="minorHAnsi" w:cstheme="minorHAnsi"/>
                  <w:sz w:val="20"/>
                  <w:szCs w:val="20"/>
                </w:rPr>
                <w:delText>TRI=</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15%</w:delText>
              </w:r>
            </w:del>
          </w:p>
          <w:p w14:paraId="6A0897B1" w14:textId="175FD817" w:rsidR="008162CB" w:rsidRPr="0075512F" w:rsidDel="000A3E8D" w:rsidRDefault="008162CB" w:rsidP="00636F98">
            <w:pPr>
              <w:tabs>
                <w:tab w:val="right" w:pos="2299"/>
              </w:tabs>
              <w:spacing w:before="0" w:after="0" w:line="240" w:lineRule="auto"/>
              <w:jc w:val="left"/>
              <w:rPr>
                <w:del w:id="1024" w:author="Houyem Rais" w:date="2024-02-22T15:17:00Z"/>
                <w:rFonts w:asciiTheme="minorHAnsi" w:hAnsiTheme="minorHAnsi" w:cstheme="minorHAnsi"/>
                <w:sz w:val="20"/>
                <w:szCs w:val="20"/>
              </w:rPr>
            </w:pPr>
            <w:del w:id="1025" w:author="Houyem Rais" w:date="2024-02-22T15:17:00Z">
              <w:r w:rsidRPr="0075512F" w:rsidDel="000A3E8D">
                <w:rPr>
                  <w:rFonts w:asciiTheme="minorHAnsi" w:hAnsiTheme="minorHAnsi" w:cstheme="minorHAnsi"/>
                  <w:sz w:val="20"/>
                  <w:szCs w:val="20"/>
                </w:rPr>
                <w:delText xml:space="preserve">ADSCR = </w:delText>
              </w:r>
              <w:r w:rsidR="00E55C71" w:rsidRPr="0075512F" w:rsidDel="000A3E8D">
                <w:rPr>
                  <w:rFonts w:asciiTheme="minorHAnsi" w:hAnsiTheme="minorHAnsi" w:cstheme="minorHAnsi"/>
                  <w:sz w:val="20"/>
                  <w:szCs w:val="20"/>
                </w:rPr>
                <w:tab/>
              </w:r>
              <w:r w:rsidR="001F2252" w:rsidDel="000A3E8D">
                <w:rPr>
                  <w:rFonts w:asciiTheme="minorHAnsi" w:hAnsiTheme="minorHAnsi" w:cstheme="minorHAnsi"/>
                  <w:sz w:val="20"/>
                  <w:szCs w:val="20"/>
                </w:rPr>
                <w:delText>2,25</w:delText>
              </w:r>
            </w:del>
          </w:p>
          <w:p w14:paraId="66B041BB" w14:textId="0229A43A" w:rsidR="008162CB" w:rsidRPr="0075512F" w:rsidDel="000A3E8D" w:rsidRDefault="008162CB" w:rsidP="00636F98">
            <w:pPr>
              <w:tabs>
                <w:tab w:val="right" w:pos="2299"/>
              </w:tabs>
              <w:spacing w:before="0" w:after="0" w:line="240" w:lineRule="auto"/>
              <w:jc w:val="left"/>
              <w:rPr>
                <w:del w:id="1026" w:author="Houyem Rais" w:date="2024-02-22T15:17:00Z"/>
                <w:rFonts w:asciiTheme="minorHAnsi" w:hAnsiTheme="minorHAnsi" w:cstheme="minorHAnsi"/>
                <w:sz w:val="20"/>
                <w:szCs w:val="20"/>
              </w:rPr>
            </w:pPr>
            <w:del w:id="1027" w:author="Houyem Rais" w:date="2024-02-22T15:17:00Z">
              <w:r w:rsidRPr="0075512F" w:rsidDel="000A3E8D">
                <w:rPr>
                  <w:rFonts w:asciiTheme="minorHAnsi" w:hAnsiTheme="minorHAnsi" w:cstheme="minorHAnsi"/>
                  <w:sz w:val="20"/>
                  <w:szCs w:val="20"/>
                </w:rPr>
                <w:delText>Loyer</w:delText>
              </w:r>
              <w:r w:rsidR="00A6115C" w:rsidRPr="0075512F" w:rsidDel="000A3E8D">
                <w:rPr>
                  <w:rFonts w:asciiTheme="minorHAnsi" w:hAnsiTheme="minorHAnsi" w:cstheme="minorHAnsi"/>
                  <w:sz w:val="20"/>
                  <w:szCs w:val="20"/>
                </w:rPr>
                <w:delText>*</w:delText>
              </w:r>
              <w:r w:rsidRPr="0075512F" w:rsidDel="000A3E8D">
                <w:rPr>
                  <w:rFonts w:asciiTheme="minorHAnsi" w:hAnsiTheme="minorHAnsi" w:cstheme="minorHAnsi"/>
                  <w:sz w:val="20"/>
                  <w:szCs w:val="20"/>
                </w:rPr>
                <w:delText xml:space="preserve">=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302,4MDT</w:delText>
              </w:r>
            </w:del>
          </w:p>
          <w:p w14:paraId="6D68D54D" w14:textId="1B41030F" w:rsidR="008162CB" w:rsidRPr="0075512F" w:rsidDel="000A3E8D" w:rsidRDefault="008162CB" w:rsidP="00636F98">
            <w:pPr>
              <w:tabs>
                <w:tab w:val="right" w:pos="2299"/>
              </w:tabs>
              <w:spacing w:before="0" w:after="0" w:line="240" w:lineRule="auto"/>
              <w:jc w:val="left"/>
              <w:rPr>
                <w:del w:id="1028" w:author="Houyem Rais" w:date="2024-02-22T15:17:00Z"/>
                <w:rFonts w:asciiTheme="minorHAnsi" w:hAnsiTheme="minorHAnsi" w:cstheme="minorHAnsi"/>
                <w:sz w:val="20"/>
                <w:szCs w:val="20"/>
              </w:rPr>
            </w:pPr>
            <w:del w:id="1029" w:author="Houyem Rais" w:date="2024-02-22T15:17:00Z">
              <w:r w:rsidRPr="0075512F" w:rsidDel="000A3E8D">
                <w:rPr>
                  <w:rFonts w:asciiTheme="minorHAnsi" w:hAnsiTheme="minorHAnsi" w:cstheme="minorHAnsi"/>
                  <w:sz w:val="20"/>
                  <w:szCs w:val="20"/>
                </w:rPr>
                <w:delText>VAN Etat=</w:delText>
              </w:r>
              <w:r w:rsidR="00E55C71" w:rsidRPr="0075512F" w:rsidDel="000A3E8D">
                <w:rPr>
                  <w:rFonts w:asciiTheme="minorHAnsi" w:hAnsiTheme="minorHAnsi" w:cstheme="minorHAnsi"/>
                  <w:sz w:val="20"/>
                  <w:szCs w:val="20"/>
                </w:rPr>
                <w:tab/>
              </w:r>
              <w:r w:rsidR="0015520C" w:rsidRPr="0075512F" w:rsidDel="000A3E8D">
                <w:rPr>
                  <w:rFonts w:asciiTheme="minorHAnsi" w:hAnsiTheme="minorHAnsi" w:cstheme="minorHAnsi"/>
                  <w:sz w:val="20"/>
                  <w:szCs w:val="20"/>
                </w:rPr>
                <w:delText xml:space="preserve"> </w:delText>
              </w:r>
              <w:r w:rsidRPr="0075512F" w:rsidDel="000A3E8D">
                <w:rPr>
                  <w:rFonts w:eastAsia="Calibri"/>
                  <w:sz w:val="20"/>
                  <w:szCs w:val="20"/>
                </w:rPr>
                <w:delText>-</w:delText>
              </w:r>
              <w:r w:rsidR="004A6F70" w:rsidRPr="00111CE5" w:rsidDel="000A3E8D">
                <w:rPr>
                  <w:rFonts w:eastAsia="Calibri"/>
                  <w:sz w:val="20"/>
                  <w:szCs w:val="20"/>
                </w:rPr>
                <w:delText>2229,1</w:delText>
              </w:r>
              <w:r w:rsidRPr="0075512F" w:rsidDel="000A3E8D">
                <w:rPr>
                  <w:rFonts w:eastAsia="Calibri"/>
                  <w:sz w:val="20"/>
                  <w:szCs w:val="20"/>
                </w:rPr>
                <w:delText xml:space="preserve"> MDT</w:delText>
              </w:r>
            </w:del>
          </w:p>
        </w:tc>
      </w:tr>
      <w:tr w:rsidR="00435B0B" w:rsidRPr="0075512F" w:rsidDel="000A3E8D" w14:paraId="786FC6CE" w14:textId="48849898" w:rsidTr="00783F11">
        <w:trPr>
          <w:gridAfter w:val="1"/>
          <w:wAfter w:w="9" w:type="dxa"/>
          <w:trHeight w:val="249"/>
          <w:del w:id="1030" w:author="Houyem Rais" w:date="2024-02-22T15:17:00Z"/>
        </w:trPr>
        <w:tc>
          <w:tcPr>
            <w:tcW w:w="1131" w:type="dxa"/>
            <w:noWrap/>
          </w:tcPr>
          <w:p w14:paraId="4E2F78EC" w14:textId="438687A8" w:rsidR="00435B0B" w:rsidRPr="0075512F" w:rsidDel="000A3E8D" w:rsidRDefault="00435B0B" w:rsidP="00435B0B">
            <w:pPr>
              <w:spacing w:before="0" w:after="0" w:line="240" w:lineRule="auto"/>
              <w:jc w:val="left"/>
              <w:rPr>
                <w:del w:id="1031" w:author="Houyem Rais" w:date="2024-02-22T15:17:00Z"/>
                <w:rFonts w:asciiTheme="minorHAnsi" w:hAnsiTheme="minorHAnsi" w:cstheme="minorHAnsi"/>
                <w:sz w:val="20"/>
                <w:szCs w:val="20"/>
              </w:rPr>
            </w:pPr>
            <w:del w:id="1032" w:author="Houyem Rais" w:date="2024-02-22T15:17:00Z">
              <w:r w:rsidRPr="0075512F" w:rsidDel="000A3E8D">
                <w:rPr>
                  <w:rFonts w:asciiTheme="minorHAnsi" w:hAnsiTheme="minorHAnsi" w:cstheme="minorHAnsi"/>
                  <w:sz w:val="20"/>
                  <w:szCs w:val="20"/>
                </w:rPr>
                <w:delText>EPC+F</w:delText>
              </w:r>
            </w:del>
          </w:p>
        </w:tc>
        <w:tc>
          <w:tcPr>
            <w:tcW w:w="2410" w:type="dxa"/>
            <w:noWrap/>
          </w:tcPr>
          <w:p w14:paraId="35B4F740" w14:textId="269049C0" w:rsidR="00435B0B" w:rsidRPr="0075512F" w:rsidDel="000A3E8D" w:rsidRDefault="00435B0B" w:rsidP="00636F98">
            <w:pPr>
              <w:tabs>
                <w:tab w:val="right" w:pos="2193"/>
              </w:tabs>
              <w:spacing w:before="0" w:after="0" w:line="240" w:lineRule="auto"/>
              <w:jc w:val="left"/>
              <w:rPr>
                <w:del w:id="1033" w:author="Houyem Rais" w:date="2024-02-22T15:17:00Z"/>
                <w:rFonts w:asciiTheme="minorHAnsi" w:hAnsiTheme="minorHAnsi" w:cstheme="minorHAnsi"/>
                <w:sz w:val="20"/>
                <w:szCs w:val="20"/>
              </w:rPr>
            </w:pPr>
            <w:del w:id="1034" w:author="Houyem Rais" w:date="2024-02-22T15:17:00Z">
              <w:r w:rsidRPr="0075512F" w:rsidDel="000A3E8D">
                <w:rPr>
                  <w:rFonts w:asciiTheme="minorHAnsi" w:hAnsiTheme="minorHAnsi" w:cstheme="minorHAnsi"/>
                  <w:sz w:val="20"/>
                  <w:szCs w:val="20"/>
                </w:rPr>
                <w:delText xml:space="preserve">Durée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10 ans</w:delText>
              </w:r>
            </w:del>
          </w:p>
          <w:p w14:paraId="0F7EF2CF" w14:textId="01E260C9" w:rsidR="00435B0B" w:rsidRPr="0075512F" w:rsidDel="000A3E8D" w:rsidRDefault="00435B0B" w:rsidP="00636F98">
            <w:pPr>
              <w:tabs>
                <w:tab w:val="right" w:pos="2193"/>
              </w:tabs>
              <w:spacing w:before="0" w:after="0" w:line="240" w:lineRule="auto"/>
              <w:jc w:val="left"/>
              <w:rPr>
                <w:del w:id="1035" w:author="Houyem Rais" w:date="2024-02-22T15:17:00Z"/>
                <w:rFonts w:asciiTheme="minorHAnsi" w:hAnsiTheme="minorHAnsi" w:cstheme="minorHAnsi"/>
                <w:sz w:val="20"/>
                <w:szCs w:val="20"/>
              </w:rPr>
            </w:pPr>
            <w:del w:id="1036" w:author="Houyem Rais" w:date="2024-02-22T15:17:00Z">
              <w:r w:rsidRPr="0075512F" w:rsidDel="000A3E8D">
                <w:rPr>
                  <w:rFonts w:asciiTheme="minorHAnsi" w:hAnsiTheme="minorHAnsi" w:cstheme="minorHAnsi"/>
                  <w:sz w:val="20"/>
                  <w:szCs w:val="20"/>
                </w:rPr>
                <w:delText>Subv.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2B12B4A0" w14:textId="634518EE" w:rsidR="00435B0B" w:rsidRPr="0075512F" w:rsidDel="000A3E8D" w:rsidRDefault="00435B0B" w:rsidP="00636F98">
            <w:pPr>
              <w:tabs>
                <w:tab w:val="right" w:pos="2193"/>
              </w:tabs>
              <w:spacing w:before="0" w:after="0" w:line="240" w:lineRule="auto"/>
              <w:jc w:val="left"/>
              <w:rPr>
                <w:del w:id="1037" w:author="Houyem Rais" w:date="2024-02-22T15:17:00Z"/>
                <w:rFonts w:asciiTheme="minorHAnsi" w:hAnsiTheme="minorHAnsi" w:cstheme="minorHAnsi"/>
                <w:sz w:val="20"/>
                <w:szCs w:val="20"/>
              </w:rPr>
            </w:pPr>
            <w:del w:id="1038" w:author="Houyem Rais" w:date="2024-02-22T15:17:00Z">
              <w:r w:rsidRPr="0075512F" w:rsidDel="000A3E8D">
                <w:rPr>
                  <w:rFonts w:asciiTheme="minorHAnsi" w:hAnsiTheme="minorHAnsi" w:cstheme="minorHAnsi"/>
                  <w:sz w:val="20"/>
                  <w:szCs w:val="20"/>
                </w:rPr>
                <w:delText xml:space="preserve">TRI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Non Applicable</w:delText>
              </w:r>
            </w:del>
          </w:p>
          <w:p w14:paraId="6501196C" w14:textId="28980EF8" w:rsidR="00435B0B" w:rsidRPr="0075512F" w:rsidDel="000A3E8D" w:rsidRDefault="00435B0B" w:rsidP="00636F98">
            <w:pPr>
              <w:tabs>
                <w:tab w:val="right" w:pos="2193"/>
              </w:tabs>
              <w:spacing w:before="0" w:after="0" w:line="240" w:lineRule="auto"/>
              <w:jc w:val="left"/>
              <w:rPr>
                <w:del w:id="1039" w:author="Houyem Rais" w:date="2024-02-22T15:17:00Z"/>
                <w:rFonts w:asciiTheme="minorHAnsi" w:hAnsiTheme="minorHAnsi" w:cstheme="minorHAnsi"/>
                <w:sz w:val="20"/>
                <w:szCs w:val="20"/>
              </w:rPr>
            </w:pPr>
            <w:del w:id="1040" w:author="Houyem Rais" w:date="2024-02-22T15:17:00Z">
              <w:r w:rsidRPr="0075512F" w:rsidDel="000A3E8D">
                <w:rPr>
                  <w:rFonts w:asciiTheme="minorHAnsi" w:hAnsiTheme="minorHAnsi" w:cstheme="minorHAnsi"/>
                  <w:sz w:val="20"/>
                  <w:szCs w:val="20"/>
                </w:rPr>
                <w:delText xml:space="preserve">Annuité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75 MDT</w:delText>
              </w:r>
            </w:del>
          </w:p>
          <w:p w14:paraId="0E3EDC64" w14:textId="421EBD64" w:rsidR="00435B0B" w:rsidRPr="0075512F" w:rsidDel="000A3E8D" w:rsidRDefault="00435B0B" w:rsidP="00636F98">
            <w:pPr>
              <w:tabs>
                <w:tab w:val="right" w:pos="2193"/>
              </w:tabs>
              <w:spacing w:before="0" w:after="0" w:line="240" w:lineRule="auto"/>
              <w:jc w:val="left"/>
              <w:rPr>
                <w:del w:id="1041" w:author="Houyem Rais" w:date="2024-02-22T15:17:00Z"/>
                <w:rFonts w:asciiTheme="minorHAnsi" w:hAnsiTheme="minorHAnsi" w:cstheme="minorHAnsi"/>
                <w:sz w:val="20"/>
                <w:szCs w:val="20"/>
              </w:rPr>
            </w:pPr>
            <w:del w:id="1042" w:author="Houyem Rais" w:date="2024-02-22T15:17:00Z">
              <w:r w:rsidRPr="0075512F" w:rsidDel="000A3E8D">
                <w:rPr>
                  <w:rFonts w:asciiTheme="minorHAnsi" w:hAnsiTheme="minorHAnsi" w:cstheme="minorHAnsi"/>
                  <w:sz w:val="20"/>
                  <w:szCs w:val="20"/>
                </w:rPr>
                <w:delText xml:space="preserve">VAN </w:delText>
              </w:r>
              <w:r w:rsidR="002D3C68" w:rsidDel="000A3E8D">
                <w:rPr>
                  <w:rFonts w:asciiTheme="minorHAnsi" w:hAnsiTheme="minorHAnsi" w:cstheme="minorHAnsi"/>
                  <w:sz w:val="20"/>
                  <w:szCs w:val="20"/>
                </w:rPr>
                <w:delText>SD</w:delText>
              </w:r>
              <w:r w:rsidRPr="0075512F" w:rsidDel="000A3E8D">
                <w:rPr>
                  <w:rFonts w:asciiTheme="minorHAnsi" w:hAnsiTheme="minorHAnsi" w:cstheme="minorHAnsi"/>
                  <w:sz w:val="20"/>
                  <w:szCs w:val="20"/>
                </w:rPr>
                <w:delText>=</w:delText>
              </w:r>
              <w:r w:rsidR="00E55C71" w:rsidRPr="0075512F" w:rsidDel="000A3E8D">
                <w:rPr>
                  <w:rFonts w:asciiTheme="minorHAnsi" w:hAnsiTheme="minorHAnsi" w:cstheme="minorHAnsi"/>
                  <w:sz w:val="20"/>
                  <w:szCs w:val="20"/>
                </w:rPr>
                <w:tab/>
              </w:r>
              <w:r w:rsidRPr="0075512F" w:rsidDel="000A3E8D">
                <w:rPr>
                  <w:rFonts w:eastAsia="Calibri"/>
                  <w:sz w:val="20"/>
                  <w:szCs w:val="20"/>
                </w:rPr>
                <w:delText>-568,6 MDT</w:delText>
              </w:r>
            </w:del>
          </w:p>
        </w:tc>
        <w:tc>
          <w:tcPr>
            <w:tcW w:w="2409" w:type="dxa"/>
          </w:tcPr>
          <w:p w14:paraId="71E85769" w14:textId="01C444F5" w:rsidR="00435B0B" w:rsidRPr="0075512F" w:rsidDel="000A3E8D" w:rsidRDefault="00435B0B" w:rsidP="00636F98">
            <w:pPr>
              <w:tabs>
                <w:tab w:val="right" w:pos="2166"/>
              </w:tabs>
              <w:spacing w:before="0" w:after="0" w:line="240" w:lineRule="auto"/>
              <w:jc w:val="left"/>
              <w:rPr>
                <w:del w:id="1043" w:author="Houyem Rais" w:date="2024-02-22T15:17:00Z"/>
                <w:rFonts w:asciiTheme="minorHAnsi" w:hAnsiTheme="minorHAnsi" w:cstheme="minorHAnsi"/>
                <w:sz w:val="20"/>
                <w:szCs w:val="20"/>
              </w:rPr>
            </w:pPr>
            <w:del w:id="1044" w:author="Houyem Rais" w:date="2024-02-22T15:17:00Z">
              <w:r w:rsidRPr="0075512F" w:rsidDel="000A3E8D">
                <w:rPr>
                  <w:rFonts w:asciiTheme="minorHAnsi" w:hAnsiTheme="minorHAnsi" w:cstheme="minorHAnsi"/>
                  <w:sz w:val="20"/>
                  <w:szCs w:val="20"/>
                </w:rPr>
                <w:delText xml:space="preserve">Durée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10 ans</w:delText>
              </w:r>
            </w:del>
          </w:p>
          <w:p w14:paraId="796E4E0D" w14:textId="1E635002" w:rsidR="00435B0B" w:rsidRPr="0075512F" w:rsidDel="000A3E8D" w:rsidRDefault="00435B0B" w:rsidP="00636F98">
            <w:pPr>
              <w:tabs>
                <w:tab w:val="right" w:pos="2166"/>
              </w:tabs>
              <w:spacing w:before="0" w:after="0" w:line="240" w:lineRule="auto"/>
              <w:jc w:val="left"/>
              <w:rPr>
                <w:del w:id="1045" w:author="Houyem Rais" w:date="2024-02-22T15:17:00Z"/>
                <w:rFonts w:asciiTheme="minorHAnsi" w:hAnsiTheme="minorHAnsi" w:cstheme="minorHAnsi"/>
                <w:sz w:val="20"/>
                <w:szCs w:val="20"/>
              </w:rPr>
            </w:pPr>
            <w:del w:id="1046" w:author="Houyem Rais" w:date="2024-02-22T15:17:00Z">
              <w:r w:rsidRPr="0075512F" w:rsidDel="000A3E8D">
                <w:rPr>
                  <w:rFonts w:asciiTheme="minorHAnsi" w:hAnsiTheme="minorHAnsi" w:cstheme="minorHAnsi"/>
                  <w:sz w:val="20"/>
                  <w:szCs w:val="20"/>
                </w:rPr>
                <w:delText>Subv.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17B5531E" w14:textId="75D4F589" w:rsidR="00435B0B" w:rsidRPr="0075512F" w:rsidDel="000A3E8D" w:rsidRDefault="00435B0B" w:rsidP="00636F98">
            <w:pPr>
              <w:tabs>
                <w:tab w:val="right" w:pos="2166"/>
              </w:tabs>
              <w:spacing w:before="0" w:after="0" w:line="240" w:lineRule="auto"/>
              <w:jc w:val="left"/>
              <w:rPr>
                <w:del w:id="1047" w:author="Houyem Rais" w:date="2024-02-22T15:17:00Z"/>
                <w:rFonts w:asciiTheme="minorHAnsi" w:hAnsiTheme="minorHAnsi" w:cstheme="minorHAnsi"/>
                <w:sz w:val="20"/>
                <w:szCs w:val="20"/>
              </w:rPr>
            </w:pPr>
            <w:del w:id="1048" w:author="Houyem Rais" w:date="2024-02-22T15:17:00Z">
              <w:r w:rsidRPr="0075512F" w:rsidDel="000A3E8D">
                <w:rPr>
                  <w:rFonts w:asciiTheme="minorHAnsi" w:hAnsiTheme="minorHAnsi" w:cstheme="minorHAnsi"/>
                  <w:sz w:val="20"/>
                  <w:szCs w:val="20"/>
                </w:rPr>
                <w:delText xml:space="preserve">TRI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Non Applicable</w:delText>
              </w:r>
            </w:del>
          </w:p>
          <w:p w14:paraId="22426C42" w14:textId="0FFEB055" w:rsidR="00435B0B" w:rsidRPr="0075512F" w:rsidDel="000A3E8D" w:rsidRDefault="00435B0B" w:rsidP="00636F98">
            <w:pPr>
              <w:tabs>
                <w:tab w:val="right" w:pos="2166"/>
              </w:tabs>
              <w:spacing w:before="0" w:after="0" w:line="240" w:lineRule="auto"/>
              <w:jc w:val="left"/>
              <w:rPr>
                <w:del w:id="1049" w:author="Houyem Rais" w:date="2024-02-22T15:17:00Z"/>
                <w:rFonts w:asciiTheme="minorHAnsi" w:hAnsiTheme="minorHAnsi" w:cstheme="minorHAnsi"/>
                <w:sz w:val="20"/>
                <w:szCs w:val="20"/>
              </w:rPr>
            </w:pPr>
            <w:del w:id="1050" w:author="Houyem Rais" w:date="2024-02-22T15:17:00Z">
              <w:r w:rsidRPr="0075512F" w:rsidDel="000A3E8D">
                <w:rPr>
                  <w:rFonts w:asciiTheme="minorHAnsi" w:hAnsiTheme="minorHAnsi" w:cstheme="minorHAnsi"/>
                  <w:sz w:val="20"/>
                  <w:szCs w:val="20"/>
                </w:rPr>
                <w:delText xml:space="preserve">Annuité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136 MDT</w:delText>
              </w:r>
            </w:del>
          </w:p>
          <w:p w14:paraId="1C9995F6" w14:textId="7684517A" w:rsidR="00435B0B" w:rsidRPr="0075512F" w:rsidDel="000A3E8D" w:rsidRDefault="00435B0B" w:rsidP="00636F98">
            <w:pPr>
              <w:tabs>
                <w:tab w:val="right" w:pos="2166"/>
              </w:tabs>
              <w:spacing w:before="0" w:after="0" w:line="240" w:lineRule="auto"/>
              <w:jc w:val="left"/>
              <w:rPr>
                <w:del w:id="1051" w:author="Houyem Rais" w:date="2024-02-22T15:17:00Z"/>
                <w:rFonts w:asciiTheme="minorHAnsi" w:hAnsiTheme="minorHAnsi" w:cstheme="minorHAnsi"/>
                <w:sz w:val="20"/>
                <w:szCs w:val="20"/>
              </w:rPr>
            </w:pPr>
            <w:del w:id="1052" w:author="Houyem Rais" w:date="2024-02-22T15:17:00Z">
              <w:r w:rsidRPr="0075512F" w:rsidDel="000A3E8D">
                <w:rPr>
                  <w:rFonts w:asciiTheme="minorHAnsi" w:hAnsiTheme="minorHAnsi" w:cstheme="minorHAnsi"/>
                  <w:sz w:val="20"/>
                  <w:szCs w:val="20"/>
                </w:rPr>
                <w:delText xml:space="preserve">VAN </w:delText>
              </w:r>
              <w:r w:rsidR="002D3C68" w:rsidDel="000A3E8D">
                <w:rPr>
                  <w:rFonts w:asciiTheme="minorHAnsi" w:hAnsiTheme="minorHAnsi" w:cstheme="minorHAnsi"/>
                  <w:sz w:val="20"/>
                  <w:szCs w:val="20"/>
                </w:rPr>
                <w:delText>SD</w:delText>
              </w:r>
              <w:r w:rsidRPr="0075512F" w:rsidDel="000A3E8D">
                <w:rPr>
                  <w:rFonts w:asciiTheme="minorHAnsi" w:hAnsiTheme="minorHAnsi" w:cstheme="minorHAnsi"/>
                  <w:sz w:val="20"/>
                  <w:szCs w:val="20"/>
                </w:rPr>
                <w:delText>=</w:delText>
              </w:r>
              <w:r w:rsidR="00E55C71" w:rsidRPr="0075512F" w:rsidDel="000A3E8D">
                <w:rPr>
                  <w:rFonts w:asciiTheme="minorHAnsi" w:hAnsiTheme="minorHAnsi" w:cstheme="minorHAnsi"/>
                  <w:sz w:val="20"/>
                  <w:szCs w:val="20"/>
                </w:rPr>
                <w:tab/>
              </w:r>
              <w:r w:rsidRPr="0075512F" w:rsidDel="000A3E8D">
                <w:rPr>
                  <w:rFonts w:eastAsia="Calibri"/>
                  <w:sz w:val="20"/>
                  <w:szCs w:val="20"/>
                </w:rPr>
                <w:delText>-995,4 MDT</w:delText>
              </w:r>
            </w:del>
          </w:p>
        </w:tc>
        <w:tc>
          <w:tcPr>
            <w:tcW w:w="2414" w:type="dxa"/>
          </w:tcPr>
          <w:p w14:paraId="11B8D50C" w14:textId="54B9255B" w:rsidR="00435B0B" w:rsidRPr="0075512F" w:rsidDel="000A3E8D" w:rsidRDefault="00435B0B" w:rsidP="00636F98">
            <w:pPr>
              <w:tabs>
                <w:tab w:val="right" w:pos="2057"/>
              </w:tabs>
              <w:spacing w:before="0" w:after="0" w:line="240" w:lineRule="auto"/>
              <w:jc w:val="left"/>
              <w:rPr>
                <w:del w:id="1053" w:author="Houyem Rais" w:date="2024-02-22T15:17:00Z"/>
                <w:rFonts w:asciiTheme="minorHAnsi" w:hAnsiTheme="minorHAnsi" w:cstheme="minorHAnsi"/>
                <w:sz w:val="20"/>
                <w:szCs w:val="20"/>
              </w:rPr>
            </w:pPr>
            <w:del w:id="1054" w:author="Houyem Rais" w:date="2024-02-22T15:17:00Z">
              <w:r w:rsidRPr="0075512F" w:rsidDel="000A3E8D">
                <w:rPr>
                  <w:rFonts w:asciiTheme="minorHAnsi" w:hAnsiTheme="minorHAnsi" w:cstheme="minorHAnsi"/>
                  <w:sz w:val="20"/>
                  <w:szCs w:val="20"/>
                </w:rPr>
                <w:delText xml:space="preserve">Durée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10 ans</w:delText>
              </w:r>
            </w:del>
          </w:p>
          <w:p w14:paraId="7AD1E0AF" w14:textId="5683ED71" w:rsidR="00435B0B" w:rsidRPr="0075512F" w:rsidDel="000A3E8D" w:rsidRDefault="00435B0B" w:rsidP="00636F98">
            <w:pPr>
              <w:tabs>
                <w:tab w:val="right" w:pos="2057"/>
              </w:tabs>
              <w:spacing w:before="0" w:after="0" w:line="240" w:lineRule="auto"/>
              <w:jc w:val="left"/>
              <w:rPr>
                <w:del w:id="1055" w:author="Houyem Rais" w:date="2024-02-22T15:17:00Z"/>
                <w:rFonts w:asciiTheme="minorHAnsi" w:hAnsiTheme="minorHAnsi" w:cstheme="minorHAnsi"/>
                <w:sz w:val="20"/>
                <w:szCs w:val="20"/>
              </w:rPr>
            </w:pPr>
            <w:del w:id="1056" w:author="Houyem Rais" w:date="2024-02-22T15:17:00Z">
              <w:r w:rsidRPr="0075512F" w:rsidDel="000A3E8D">
                <w:rPr>
                  <w:rFonts w:asciiTheme="minorHAnsi" w:hAnsiTheme="minorHAnsi" w:cstheme="minorHAnsi"/>
                  <w:sz w:val="20"/>
                  <w:szCs w:val="20"/>
                </w:rPr>
                <w:delText>Subv.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60A583AC" w14:textId="1E3582A9" w:rsidR="00435B0B" w:rsidRPr="0075512F" w:rsidDel="000A3E8D" w:rsidRDefault="00435B0B" w:rsidP="00636F98">
            <w:pPr>
              <w:tabs>
                <w:tab w:val="right" w:pos="2057"/>
              </w:tabs>
              <w:spacing w:before="0" w:after="0" w:line="240" w:lineRule="auto"/>
              <w:jc w:val="left"/>
              <w:rPr>
                <w:del w:id="1057" w:author="Houyem Rais" w:date="2024-02-22T15:17:00Z"/>
                <w:rFonts w:asciiTheme="minorHAnsi" w:hAnsiTheme="minorHAnsi" w:cstheme="minorHAnsi"/>
                <w:sz w:val="20"/>
                <w:szCs w:val="20"/>
              </w:rPr>
            </w:pPr>
            <w:del w:id="1058" w:author="Houyem Rais" w:date="2024-02-22T15:17:00Z">
              <w:r w:rsidRPr="0075512F" w:rsidDel="000A3E8D">
                <w:rPr>
                  <w:rFonts w:asciiTheme="minorHAnsi" w:hAnsiTheme="minorHAnsi" w:cstheme="minorHAnsi"/>
                  <w:sz w:val="20"/>
                  <w:szCs w:val="20"/>
                </w:rPr>
                <w:delText xml:space="preserve">TRI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Non Applicable</w:delText>
              </w:r>
            </w:del>
          </w:p>
          <w:p w14:paraId="48B93F1E" w14:textId="2DD9504A" w:rsidR="00435B0B" w:rsidRPr="0075512F" w:rsidDel="000A3E8D" w:rsidRDefault="00435B0B" w:rsidP="00636F98">
            <w:pPr>
              <w:tabs>
                <w:tab w:val="right" w:pos="2057"/>
              </w:tabs>
              <w:spacing w:before="0" w:after="0" w:line="240" w:lineRule="auto"/>
              <w:jc w:val="left"/>
              <w:rPr>
                <w:del w:id="1059" w:author="Houyem Rais" w:date="2024-02-22T15:17:00Z"/>
                <w:rFonts w:asciiTheme="minorHAnsi" w:hAnsiTheme="minorHAnsi" w:cstheme="minorHAnsi"/>
                <w:sz w:val="20"/>
                <w:szCs w:val="20"/>
              </w:rPr>
            </w:pPr>
            <w:del w:id="1060" w:author="Houyem Rais" w:date="2024-02-22T15:17:00Z">
              <w:r w:rsidRPr="0075512F" w:rsidDel="000A3E8D">
                <w:rPr>
                  <w:rFonts w:asciiTheme="minorHAnsi" w:hAnsiTheme="minorHAnsi" w:cstheme="minorHAnsi"/>
                  <w:sz w:val="20"/>
                  <w:szCs w:val="20"/>
                </w:rPr>
                <w:delText xml:space="preserve">Annuité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98 MDT</w:delText>
              </w:r>
            </w:del>
          </w:p>
          <w:p w14:paraId="4B1AC998" w14:textId="4AF942B0" w:rsidR="00435B0B" w:rsidRPr="0075512F" w:rsidDel="000A3E8D" w:rsidRDefault="00435B0B" w:rsidP="00636F98">
            <w:pPr>
              <w:tabs>
                <w:tab w:val="right" w:pos="2057"/>
              </w:tabs>
              <w:spacing w:before="0" w:after="0" w:line="240" w:lineRule="auto"/>
              <w:jc w:val="left"/>
              <w:rPr>
                <w:del w:id="1061" w:author="Houyem Rais" w:date="2024-02-22T15:17:00Z"/>
                <w:rFonts w:asciiTheme="minorHAnsi" w:hAnsiTheme="minorHAnsi" w:cstheme="minorHAnsi"/>
                <w:sz w:val="20"/>
                <w:szCs w:val="20"/>
              </w:rPr>
            </w:pPr>
            <w:del w:id="1062" w:author="Houyem Rais" w:date="2024-02-22T15:17:00Z">
              <w:r w:rsidRPr="0075512F" w:rsidDel="000A3E8D">
                <w:rPr>
                  <w:rFonts w:asciiTheme="minorHAnsi" w:hAnsiTheme="minorHAnsi" w:cstheme="minorHAnsi"/>
                  <w:sz w:val="20"/>
                  <w:szCs w:val="20"/>
                </w:rPr>
                <w:delText xml:space="preserve">VAN </w:delText>
              </w:r>
              <w:r w:rsidR="002D3C68" w:rsidDel="000A3E8D">
                <w:rPr>
                  <w:rFonts w:asciiTheme="minorHAnsi" w:hAnsiTheme="minorHAnsi" w:cstheme="minorHAnsi"/>
                  <w:sz w:val="20"/>
                  <w:szCs w:val="20"/>
                </w:rPr>
                <w:delText>SD</w:delText>
              </w:r>
              <w:r w:rsidRPr="0075512F" w:rsidDel="000A3E8D">
                <w:rPr>
                  <w:rFonts w:asciiTheme="minorHAnsi" w:hAnsiTheme="minorHAnsi" w:cstheme="minorHAnsi"/>
                  <w:sz w:val="20"/>
                  <w:szCs w:val="20"/>
                </w:rPr>
                <w:delText>=</w:delText>
              </w:r>
              <w:r w:rsidR="00E55C71" w:rsidRPr="0075512F" w:rsidDel="000A3E8D">
                <w:rPr>
                  <w:rFonts w:asciiTheme="minorHAnsi" w:hAnsiTheme="minorHAnsi" w:cstheme="minorHAnsi"/>
                  <w:sz w:val="20"/>
                  <w:szCs w:val="20"/>
                </w:rPr>
                <w:tab/>
              </w:r>
              <w:r w:rsidRPr="0075512F" w:rsidDel="000A3E8D">
                <w:rPr>
                  <w:rFonts w:eastAsia="Calibri"/>
                  <w:sz w:val="20"/>
                  <w:szCs w:val="20"/>
                </w:rPr>
                <w:delText>-720,8 MDT</w:delText>
              </w:r>
            </w:del>
          </w:p>
        </w:tc>
        <w:tc>
          <w:tcPr>
            <w:tcW w:w="2551" w:type="dxa"/>
            <w:noWrap/>
          </w:tcPr>
          <w:p w14:paraId="773315BF" w14:textId="194ACDB5" w:rsidR="00435B0B" w:rsidRPr="0075512F" w:rsidDel="000A3E8D" w:rsidRDefault="00435B0B" w:rsidP="00636F98">
            <w:pPr>
              <w:tabs>
                <w:tab w:val="right" w:pos="2299"/>
              </w:tabs>
              <w:spacing w:before="0" w:after="0" w:line="240" w:lineRule="auto"/>
              <w:jc w:val="left"/>
              <w:rPr>
                <w:del w:id="1063" w:author="Houyem Rais" w:date="2024-02-22T15:17:00Z"/>
                <w:rFonts w:asciiTheme="minorHAnsi" w:hAnsiTheme="minorHAnsi" w:cstheme="minorHAnsi"/>
                <w:sz w:val="20"/>
                <w:szCs w:val="20"/>
              </w:rPr>
            </w:pPr>
            <w:del w:id="1064" w:author="Houyem Rais" w:date="2024-02-22T15:17:00Z">
              <w:r w:rsidRPr="0075512F" w:rsidDel="000A3E8D">
                <w:rPr>
                  <w:rFonts w:asciiTheme="minorHAnsi" w:hAnsiTheme="minorHAnsi" w:cstheme="minorHAnsi"/>
                  <w:sz w:val="20"/>
                  <w:szCs w:val="20"/>
                </w:rPr>
                <w:delText xml:space="preserve">Durée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10 ans</w:delText>
              </w:r>
            </w:del>
          </w:p>
          <w:p w14:paraId="7DD64708" w14:textId="34507FDF" w:rsidR="00435B0B" w:rsidRPr="0075512F" w:rsidDel="000A3E8D" w:rsidRDefault="00435B0B" w:rsidP="00636F98">
            <w:pPr>
              <w:tabs>
                <w:tab w:val="right" w:pos="2299"/>
              </w:tabs>
              <w:spacing w:before="0" w:after="0" w:line="240" w:lineRule="auto"/>
              <w:jc w:val="left"/>
              <w:rPr>
                <w:del w:id="1065" w:author="Houyem Rais" w:date="2024-02-22T15:17:00Z"/>
                <w:rFonts w:asciiTheme="minorHAnsi" w:hAnsiTheme="minorHAnsi" w:cstheme="minorHAnsi"/>
                <w:sz w:val="20"/>
                <w:szCs w:val="20"/>
              </w:rPr>
            </w:pPr>
            <w:del w:id="1066" w:author="Houyem Rais" w:date="2024-02-22T15:17:00Z">
              <w:r w:rsidRPr="0075512F" w:rsidDel="000A3E8D">
                <w:rPr>
                  <w:rFonts w:asciiTheme="minorHAnsi" w:hAnsiTheme="minorHAnsi" w:cstheme="minorHAnsi"/>
                  <w:sz w:val="20"/>
                  <w:szCs w:val="20"/>
                </w:rPr>
                <w:delText>Subv.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0%</w:delText>
              </w:r>
            </w:del>
          </w:p>
          <w:p w14:paraId="206FE77C" w14:textId="45BC30C6" w:rsidR="00435B0B" w:rsidRPr="0075512F" w:rsidDel="000A3E8D" w:rsidRDefault="00435B0B" w:rsidP="00636F98">
            <w:pPr>
              <w:tabs>
                <w:tab w:val="right" w:pos="2299"/>
              </w:tabs>
              <w:spacing w:before="0" w:after="0" w:line="240" w:lineRule="auto"/>
              <w:jc w:val="left"/>
              <w:rPr>
                <w:del w:id="1067" w:author="Houyem Rais" w:date="2024-02-22T15:17:00Z"/>
                <w:rFonts w:asciiTheme="minorHAnsi" w:hAnsiTheme="minorHAnsi" w:cstheme="minorHAnsi"/>
                <w:sz w:val="20"/>
                <w:szCs w:val="20"/>
              </w:rPr>
            </w:pPr>
            <w:del w:id="1068" w:author="Houyem Rais" w:date="2024-02-22T15:17:00Z">
              <w:r w:rsidRPr="0075512F" w:rsidDel="000A3E8D">
                <w:rPr>
                  <w:rFonts w:asciiTheme="minorHAnsi" w:hAnsiTheme="minorHAnsi" w:cstheme="minorHAnsi"/>
                  <w:sz w:val="20"/>
                  <w:szCs w:val="20"/>
                </w:rPr>
                <w:delText xml:space="preserve">TRI = </w:delText>
              </w:r>
              <w:r w:rsidR="00E55C71" w:rsidRPr="0075512F" w:rsidDel="000A3E8D">
                <w:rPr>
                  <w:rFonts w:asciiTheme="minorHAnsi" w:hAnsiTheme="minorHAnsi" w:cstheme="minorHAnsi"/>
                  <w:sz w:val="20"/>
                  <w:szCs w:val="20"/>
                </w:rPr>
                <w:tab/>
              </w:r>
              <w:r w:rsidRPr="0075512F" w:rsidDel="000A3E8D">
                <w:rPr>
                  <w:rFonts w:asciiTheme="minorHAnsi" w:hAnsiTheme="minorHAnsi" w:cstheme="minorHAnsi"/>
                  <w:sz w:val="20"/>
                  <w:szCs w:val="20"/>
                </w:rPr>
                <w:delText>Non Applicable</w:delText>
              </w:r>
            </w:del>
          </w:p>
          <w:p w14:paraId="001030FB" w14:textId="701A4C76" w:rsidR="00435B0B" w:rsidRPr="0075512F" w:rsidDel="000A3E8D" w:rsidRDefault="00435B0B" w:rsidP="00636F98">
            <w:pPr>
              <w:tabs>
                <w:tab w:val="right" w:pos="2299"/>
              </w:tabs>
              <w:spacing w:before="0" w:after="0" w:line="240" w:lineRule="auto"/>
              <w:jc w:val="left"/>
              <w:rPr>
                <w:del w:id="1069" w:author="Houyem Rais" w:date="2024-02-22T15:17:00Z"/>
                <w:rFonts w:asciiTheme="minorHAnsi" w:hAnsiTheme="minorHAnsi" w:cstheme="minorHAnsi"/>
                <w:sz w:val="20"/>
                <w:szCs w:val="20"/>
              </w:rPr>
            </w:pPr>
            <w:del w:id="1070" w:author="Houyem Rais" w:date="2024-02-22T15:17:00Z">
              <w:r w:rsidRPr="0075512F" w:rsidDel="000A3E8D">
                <w:rPr>
                  <w:rFonts w:asciiTheme="minorHAnsi" w:hAnsiTheme="minorHAnsi" w:cstheme="minorHAnsi"/>
                  <w:sz w:val="20"/>
                  <w:szCs w:val="20"/>
                </w:rPr>
                <w:delText xml:space="preserve">Annuité = </w:delText>
              </w:r>
              <w:r w:rsidR="00E55C71" w:rsidRPr="0075512F" w:rsidDel="000A3E8D">
                <w:rPr>
                  <w:rFonts w:asciiTheme="minorHAnsi" w:hAnsiTheme="minorHAnsi" w:cstheme="minorHAnsi"/>
                  <w:sz w:val="20"/>
                  <w:szCs w:val="20"/>
                </w:rPr>
                <w:tab/>
              </w:r>
              <w:r w:rsidR="004D29B3" w:rsidRPr="0075512F" w:rsidDel="000A3E8D">
                <w:rPr>
                  <w:rFonts w:asciiTheme="minorHAnsi" w:hAnsiTheme="minorHAnsi" w:cstheme="minorHAnsi"/>
                  <w:sz w:val="20"/>
                  <w:szCs w:val="20"/>
                </w:rPr>
                <w:delText>1</w:delText>
              </w:r>
              <w:r w:rsidRPr="0075512F" w:rsidDel="000A3E8D">
                <w:rPr>
                  <w:rFonts w:asciiTheme="minorHAnsi" w:hAnsiTheme="minorHAnsi" w:cstheme="minorHAnsi"/>
                  <w:sz w:val="20"/>
                  <w:szCs w:val="20"/>
                </w:rPr>
                <w:delText>75 MDT</w:delText>
              </w:r>
            </w:del>
          </w:p>
          <w:p w14:paraId="5DB4B425" w14:textId="236A8532" w:rsidR="00435B0B" w:rsidRPr="0075512F" w:rsidDel="000A3E8D" w:rsidRDefault="00435B0B" w:rsidP="00636F98">
            <w:pPr>
              <w:tabs>
                <w:tab w:val="right" w:pos="2299"/>
              </w:tabs>
              <w:spacing w:before="0" w:after="0" w:line="240" w:lineRule="auto"/>
              <w:jc w:val="left"/>
              <w:rPr>
                <w:del w:id="1071" w:author="Houyem Rais" w:date="2024-02-22T15:17:00Z"/>
                <w:rFonts w:asciiTheme="minorHAnsi" w:hAnsiTheme="minorHAnsi" w:cstheme="minorHAnsi"/>
                <w:sz w:val="20"/>
                <w:szCs w:val="20"/>
              </w:rPr>
            </w:pPr>
            <w:del w:id="1072" w:author="Houyem Rais" w:date="2024-02-22T15:17:00Z">
              <w:r w:rsidRPr="0075512F" w:rsidDel="000A3E8D">
                <w:rPr>
                  <w:rFonts w:asciiTheme="minorHAnsi" w:hAnsiTheme="minorHAnsi" w:cstheme="minorHAnsi"/>
                  <w:sz w:val="20"/>
                  <w:szCs w:val="20"/>
                </w:rPr>
                <w:delText xml:space="preserve">VAN </w:delText>
              </w:r>
              <w:r w:rsidR="002D3C68" w:rsidDel="000A3E8D">
                <w:rPr>
                  <w:rFonts w:asciiTheme="minorHAnsi" w:hAnsiTheme="minorHAnsi" w:cstheme="minorHAnsi"/>
                  <w:sz w:val="20"/>
                  <w:szCs w:val="20"/>
                </w:rPr>
                <w:delText>SD</w:delText>
              </w:r>
              <w:r w:rsidRPr="0075512F" w:rsidDel="000A3E8D">
                <w:rPr>
                  <w:rFonts w:asciiTheme="minorHAnsi" w:hAnsiTheme="minorHAnsi" w:cstheme="minorHAnsi"/>
                  <w:sz w:val="20"/>
                  <w:szCs w:val="20"/>
                </w:rPr>
                <w:delText>=</w:delText>
              </w:r>
              <w:r w:rsidR="00E55C71" w:rsidRPr="0075512F" w:rsidDel="000A3E8D">
                <w:rPr>
                  <w:rFonts w:asciiTheme="minorHAnsi" w:hAnsiTheme="minorHAnsi" w:cstheme="minorHAnsi"/>
                  <w:sz w:val="20"/>
                  <w:szCs w:val="20"/>
                </w:rPr>
                <w:tab/>
              </w:r>
              <w:r w:rsidRPr="0075512F" w:rsidDel="000A3E8D">
                <w:rPr>
                  <w:rFonts w:eastAsia="Calibri"/>
                  <w:sz w:val="20"/>
                  <w:szCs w:val="20"/>
                </w:rPr>
                <w:delText>-</w:delText>
              </w:r>
              <w:r w:rsidR="000703BA" w:rsidRPr="0075512F" w:rsidDel="000A3E8D">
                <w:rPr>
                  <w:rFonts w:eastAsia="Calibri"/>
                  <w:sz w:val="20"/>
                  <w:szCs w:val="20"/>
                </w:rPr>
                <w:delText>1280</w:delText>
              </w:r>
              <w:r w:rsidRPr="0075512F" w:rsidDel="000A3E8D">
                <w:rPr>
                  <w:rFonts w:eastAsia="Calibri"/>
                  <w:sz w:val="20"/>
                  <w:szCs w:val="20"/>
                </w:rPr>
                <w:delText>,</w:delText>
              </w:r>
              <w:r w:rsidR="000703BA" w:rsidRPr="0075512F" w:rsidDel="000A3E8D">
                <w:rPr>
                  <w:rFonts w:eastAsia="Calibri"/>
                  <w:sz w:val="20"/>
                  <w:szCs w:val="20"/>
                </w:rPr>
                <w:delText>5</w:delText>
              </w:r>
              <w:r w:rsidRPr="0075512F" w:rsidDel="000A3E8D">
                <w:rPr>
                  <w:rFonts w:eastAsia="Calibri"/>
                  <w:sz w:val="20"/>
                  <w:szCs w:val="20"/>
                </w:rPr>
                <w:delText xml:space="preserve"> MDT</w:delText>
              </w:r>
            </w:del>
          </w:p>
        </w:tc>
      </w:tr>
    </w:tbl>
    <w:p w14:paraId="7B691153" w14:textId="41A971C8" w:rsidR="00A6115C" w:rsidRPr="0075512F" w:rsidDel="000A3E8D" w:rsidRDefault="00A6115C" w:rsidP="00A6115C">
      <w:pPr>
        <w:spacing w:before="0" w:after="0"/>
        <w:jc w:val="left"/>
        <w:rPr>
          <w:del w:id="1073" w:author="Houyem Rais" w:date="2024-02-22T15:17:00Z"/>
          <w:sz w:val="20"/>
          <w:szCs w:val="20"/>
        </w:rPr>
      </w:pPr>
      <w:del w:id="1074" w:author="Houyem Rais" w:date="2024-02-22T15:17:00Z">
        <w:r w:rsidRPr="0075512F" w:rsidDel="000A3E8D">
          <w:delText>*</w:delText>
        </w:r>
        <w:r w:rsidR="00783F11" w:rsidRPr="0075512F" w:rsidDel="000A3E8D">
          <w:delText xml:space="preserve">  </w:delText>
        </w:r>
        <w:r w:rsidRPr="0075512F" w:rsidDel="000A3E8D">
          <w:rPr>
            <w:sz w:val="20"/>
            <w:szCs w:val="20"/>
          </w:rPr>
          <w:delText>En première année d’exploitation</w:delText>
        </w:r>
      </w:del>
    </w:p>
    <w:p w14:paraId="6A379A9B" w14:textId="335CBB88" w:rsidR="00783F11" w:rsidDel="000A3E8D" w:rsidRDefault="00783F11" w:rsidP="00A6115C">
      <w:pPr>
        <w:spacing w:before="0" w:after="0"/>
        <w:jc w:val="left"/>
        <w:rPr>
          <w:del w:id="1075" w:author="Houyem Rais" w:date="2024-02-22T15:17:00Z"/>
          <w:sz w:val="20"/>
          <w:szCs w:val="20"/>
        </w:rPr>
      </w:pPr>
      <w:del w:id="1076" w:author="Houyem Rais" w:date="2024-02-22T15:17:00Z">
        <w:r w:rsidRPr="0075512F" w:rsidDel="000A3E8D">
          <w:rPr>
            <w:sz w:val="20"/>
            <w:szCs w:val="20"/>
          </w:rPr>
          <w:delText>** Tarif VL minimal en DT pour assurer la rentabilité financière du partenaire privé (Résident/Non Résident)</w:delText>
        </w:r>
        <w:r w:rsidR="00D34BB5" w:rsidDel="000A3E8D">
          <w:rPr>
            <w:sz w:val="20"/>
            <w:szCs w:val="20"/>
          </w:rPr>
          <w:delText xml:space="preserve"> sans subvention </w:delText>
        </w:r>
      </w:del>
    </w:p>
    <w:p w14:paraId="74134DB1" w14:textId="3366C8F5" w:rsidR="002D3C68" w:rsidRPr="0075512F" w:rsidDel="000A3E8D" w:rsidRDefault="002D3C68" w:rsidP="00A6115C">
      <w:pPr>
        <w:spacing w:before="0" w:after="0"/>
        <w:jc w:val="left"/>
        <w:rPr>
          <w:del w:id="1077" w:author="Houyem Rais" w:date="2024-02-22T15:17:00Z"/>
          <w:sz w:val="20"/>
          <w:szCs w:val="20"/>
        </w:rPr>
      </w:pPr>
      <w:del w:id="1078" w:author="Houyem Rais" w:date="2024-02-22T15:17:00Z">
        <w:r w:rsidDel="000A3E8D">
          <w:rPr>
            <w:sz w:val="20"/>
            <w:szCs w:val="20"/>
          </w:rPr>
          <w:delText>SD= Service de la Dette</w:delText>
        </w:r>
      </w:del>
    </w:p>
    <w:p w14:paraId="0D23391A" w14:textId="737C8A95" w:rsidR="00243D31" w:rsidRPr="0075512F" w:rsidDel="000A3E8D" w:rsidRDefault="00D21480" w:rsidP="000F68A3">
      <w:pPr>
        <w:spacing w:before="0"/>
        <w:jc w:val="right"/>
        <w:rPr>
          <w:del w:id="1079" w:author="Houyem Rais" w:date="2024-02-22T15:17:00Z"/>
          <w:i/>
          <w:iCs/>
        </w:rPr>
      </w:pPr>
      <w:del w:id="1080" w:author="Houyem Rais" w:date="2024-02-22T15:17:00Z">
        <w:r w:rsidRPr="0075512F" w:rsidDel="000A3E8D">
          <w:rPr>
            <w:b/>
            <w:bCs/>
            <w:i/>
            <w:iCs/>
          </w:rPr>
          <w:delText>Source</w:delText>
        </w:r>
        <w:r w:rsidRPr="0075512F" w:rsidDel="000A3E8D">
          <w:rPr>
            <w:i/>
            <w:iCs/>
          </w:rPr>
          <w:delText> : Auteurs</w:delText>
        </w:r>
      </w:del>
    </w:p>
    <w:p w14:paraId="3D7FECA0" w14:textId="12AF9978" w:rsidR="00583FBD" w:rsidDel="000A3E8D" w:rsidRDefault="00583FBD" w:rsidP="00583FBD">
      <w:pPr>
        <w:rPr>
          <w:del w:id="1081" w:author="Houyem Rais" w:date="2024-02-22T15:17:00Z"/>
        </w:rPr>
      </w:pPr>
      <w:del w:id="1082" w:author="Houyem Rais" w:date="2024-02-22T15:17:00Z">
        <w:r w:rsidRPr="008B0C8C" w:rsidDel="000A3E8D">
          <w:delText>Le tableau suivant</w:delText>
        </w:r>
        <w:r w:rsidR="003D60CF" w:rsidDel="000A3E8D">
          <w:delText xml:space="preserve"> donne une autres présentation d</w:delText>
        </w:r>
        <w:r w:rsidDel="000A3E8D">
          <w:delText xml:space="preserve">es principaux résultats de l’analyse </w:delText>
        </w:r>
        <w:r w:rsidR="003D60CF" w:rsidDel="000A3E8D">
          <w:delText xml:space="preserve">financière en y ajoutant </w:delText>
        </w:r>
        <w:r w:rsidDel="000A3E8D">
          <w:delText>la Value for Money :</w:delText>
        </w:r>
      </w:del>
    </w:p>
    <w:p w14:paraId="6FA59BBA" w14:textId="29871B43" w:rsidR="00583FBD" w:rsidRPr="0075512F" w:rsidDel="000A3E8D" w:rsidRDefault="00583FBD" w:rsidP="00583FBD">
      <w:pPr>
        <w:pStyle w:val="Caption"/>
        <w:rPr>
          <w:del w:id="1083" w:author="Houyem Rais" w:date="2024-02-22T15:17:00Z"/>
        </w:rPr>
      </w:pPr>
      <w:bookmarkStart w:id="1084" w:name="_Toc144481072"/>
      <w:del w:id="1085"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4</w:delText>
        </w:r>
        <w:r w:rsidRPr="0075512F" w:rsidDel="000A3E8D">
          <w:fldChar w:fldCharType="end"/>
        </w:r>
        <w:r w:rsidRPr="0075512F" w:rsidDel="000A3E8D">
          <w:delText xml:space="preserve"> </w:delText>
        </w:r>
        <w:r w:rsidR="00D33E65" w:rsidDel="000A3E8D">
          <w:delText>VAN et VfM</w:delText>
        </w:r>
        <w:r w:rsidRPr="0075512F" w:rsidDel="000A3E8D">
          <w:delText xml:space="preserve"> des différents scénarios</w:delText>
        </w:r>
        <w:bookmarkEnd w:id="1084"/>
      </w:del>
    </w:p>
    <w:tbl>
      <w:tblPr>
        <w:tblStyle w:val="TableGrid"/>
        <w:tblW w:w="7093" w:type="dxa"/>
        <w:jc w:val="center"/>
        <w:tblLook w:val="04A0" w:firstRow="1" w:lastRow="0" w:firstColumn="1" w:lastColumn="0" w:noHBand="0" w:noVBand="1"/>
      </w:tblPr>
      <w:tblGrid>
        <w:gridCol w:w="1560"/>
        <w:gridCol w:w="1279"/>
        <w:gridCol w:w="992"/>
        <w:gridCol w:w="995"/>
        <w:gridCol w:w="1128"/>
        <w:gridCol w:w="1128"/>
        <w:gridCol w:w="11"/>
      </w:tblGrid>
      <w:tr w:rsidR="00583FBD" w:rsidRPr="0075512F" w:rsidDel="000A3E8D" w14:paraId="4A40F930" w14:textId="7309F53E" w:rsidTr="002A54EC">
        <w:trPr>
          <w:trHeight w:val="249"/>
          <w:tblHeader/>
          <w:jc w:val="center"/>
          <w:del w:id="1086" w:author="Houyem Rais" w:date="2024-02-22T15:17:00Z"/>
        </w:trPr>
        <w:tc>
          <w:tcPr>
            <w:tcW w:w="1560" w:type="dxa"/>
            <w:shd w:val="clear" w:color="auto" w:fill="B8CCE4" w:themeFill="accent1" w:themeFillTint="66"/>
            <w:noWrap/>
            <w:hideMark/>
          </w:tcPr>
          <w:p w14:paraId="3F541419" w14:textId="52DBCFF3" w:rsidR="00583FBD" w:rsidRPr="0075512F" w:rsidDel="000A3E8D" w:rsidRDefault="00583FBD" w:rsidP="002A54EC">
            <w:pPr>
              <w:spacing w:before="0" w:after="0" w:line="240" w:lineRule="auto"/>
              <w:jc w:val="center"/>
              <w:rPr>
                <w:del w:id="1087" w:author="Houyem Rais" w:date="2024-02-22T15:17:00Z"/>
                <w:rFonts w:asciiTheme="minorHAnsi" w:hAnsiTheme="minorHAnsi" w:cstheme="minorHAnsi"/>
                <w:b/>
                <w:bCs/>
                <w:sz w:val="20"/>
                <w:szCs w:val="20"/>
              </w:rPr>
            </w:pPr>
            <w:del w:id="1088" w:author="Houyem Rais" w:date="2024-02-22T15:17:00Z">
              <w:r w:rsidRPr="0075512F" w:rsidDel="000A3E8D">
                <w:rPr>
                  <w:rFonts w:asciiTheme="minorHAnsi" w:hAnsiTheme="minorHAnsi" w:cstheme="minorHAnsi"/>
                  <w:b/>
                  <w:bCs/>
                  <w:sz w:val="20"/>
                  <w:szCs w:val="20"/>
                </w:rPr>
                <w:delText>Variante</w:delText>
              </w:r>
            </w:del>
          </w:p>
        </w:tc>
        <w:tc>
          <w:tcPr>
            <w:tcW w:w="1279" w:type="dxa"/>
            <w:shd w:val="clear" w:color="auto" w:fill="B8CCE4" w:themeFill="accent1" w:themeFillTint="66"/>
          </w:tcPr>
          <w:p w14:paraId="1793E1B8" w14:textId="55C576BE" w:rsidR="00583FBD" w:rsidRPr="0075512F" w:rsidDel="000A3E8D" w:rsidRDefault="00583FBD" w:rsidP="002A54EC">
            <w:pPr>
              <w:spacing w:before="0" w:after="0" w:line="240" w:lineRule="auto"/>
              <w:jc w:val="center"/>
              <w:rPr>
                <w:del w:id="1089" w:author="Houyem Rais" w:date="2024-02-22T15:17:00Z"/>
                <w:rFonts w:asciiTheme="minorHAnsi" w:hAnsiTheme="minorHAnsi" w:cstheme="minorHAnsi"/>
                <w:b/>
                <w:bCs/>
                <w:sz w:val="20"/>
                <w:szCs w:val="20"/>
              </w:rPr>
            </w:pPr>
          </w:p>
        </w:tc>
        <w:tc>
          <w:tcPr>
            <w:tcW w:w="1987" w:type="dxa"/>
            <w:gridSpan w:val="2"/>
            <w:shd w:val="clear" w:color="auto" w:fill="B8CCE4" w:themeFill="accent1" w:themeFillTint="66"/>
            <w:noWrap/>
            <w:hideMark/>
          </w:tcPr>
          <w:p w14:paraId="1F471322" w14:textId="44D227FA" w:rsidR="00583FBD" w:rsidRPr="0075512F" w:rsidDel="000A3E8D" w:rsidRDefault="00583FBD" w:rsidP="002A54EC">
            <w:pPr>
              <w:spacing w:before="0" w:after="0" w:line="240" w:lineRule="auto"/>
              <w:jc w:val="center"/>
              <w:rPr>
                <w:del w:id="1090" w:author="Houyem Rais" w:date="2024-02-22T15:17:00Z"/>
                <w:rFonts w:asciiTheme="minorHAnsi" w:hAnsiTheme="minorHAnsi" w:cstheme="minorHAnsi"/>
                <w:b/>
                <w:bCs/>
                <w:sz w:val="20"/>
                <w:szCs w:val="20"/>
              </w:rPr>
            </w:pPr>
            <w:del w:id="1091" w:author="Houyem Rais" w:date="2024-02-22T15:17:00Z">
              <w:r w:rsidRPr="0075512F" w:rsidDel="000A3E8D">
                <w:rPr>
                  <w:rFonts w:asciiTheme="minorHAnsi" w:hAnsiTheme="minorHAnsi" w:cstheme="minorHAnsi"/>
                  <w:b/>
                  <w:bCs/>
                  <w:sz w:val="20"/>
                  <w:szCs w:val="20"/>
                </w:rPr>
                <w:delText>Variante B</w:delText>
              </w:r>
            </w:del>
          </w:p>
        </w:tc>
        <w:tc>
          <w:tcPr>
            <w:tcW w:w="2267" w:type="dxa"/>
            <w:gridSpan w:val="3"/>
            <w:shd w:val="clear" w:color="auto" w:fill="B8CCE4" w:themeFill="accent1" w:themeFillTint="66"/>
          </w:tcPr>
          <w:p w14:paraId="04B5B72D" w14:textId="3B136B58" w:rsidR="00583FBD" w:rsidRPr="0075512F" w:rsidDel="000A3E8D" w:rsidRDefault="00583FBD" w:rsidP="002A54EC">
            <w:pPr>
              <w:spacing w:before="0" w:after="0" w:line="240" w:lineRule="auto"/>
              <w:jc w:val="center"/>
              <w:rPr>
                <w:del w:id="1092" w:author="Houyem Rais" w:date="2024-02-22T15:17:00Z"/>
                <w:rFonts w:asciiTheme="minorHAnsi" w:hAnsiTheme="minorHAnsi" w:cstheme="minorHAnsi"/>
                <w:b/>
                <w:bCs/>
                <w:sz w:val="20"/>
                <w:szCs w:val="20"/>
              </w:rPr>
            </w:pPr>
            <w:del w:id="1093" w:author="Houyem Rais" w:date="2024-02-22T15:17:00Z">
              <w:r w:rsidRPr="0075512F" w:rsidDel="000A3E8D">
                <w:rPr>
                  <w:rFonts w:asciiTheme="minorHAnsi" w:hAnsiTheme="minorHAnsi" w:cstheme="minorHAnsi"/>
                  <w:b/>
                  <w:bCs/>
                  <w:sz w:val="20"/>
                  <w:szCs w:val="20"/>
                </w:rPr>
                <w:delText>Variante D1</w:delText>
              </w:r>
            </w:del>
          </w:p>
        </w:tc>
      </w:tr>
      <w:tr w:rsidR="00583FBD" w:rsidRPr="0075512F" w:rsidDel="000A3E8D" w14:paraId="133F7C4F" w14:textId="2CD2D246" w:rsidTr="002A54EC">
        <w:trPr>
          <w:gridAfter w:val="1"/>
          <w:wAfter w:w="11" w:type="dxa"/>
          <w:trHeight w:val="249"/>
          <w:tblHeader/>
          <w:jc w:val="center"/>
          <w:del w:id="1094" w:author="Houyem Rais" w:date="2024-02-22T15:17:00Z"/>
        </w:trPr>
        <w:tc>
          <w:tcPr>
            <w:tcW w:w="1560" w:type="dxa"/>
            <w:shd w:val="clear" w:color="auto" w:fill="B8CCE4" w:themeFill="accent1" w:themeFillTint="66"/>
            <w:noWrap/>
          </w:tcPr>
          <w:p w14:paraId="39A476FC" w14:textId="3896D441" w:rsidR="00583FBD" w:rsidRPr="0075512F" w:rsidDel="000A3E8D" w:rsidRDefault="00583FBD" w:rsidP="002A54EC">
            <w:pPr>
              <w:spacing w:before="0" w:after="0" w:line="240" w:lineRule="auto"/>
              <w:jc w:val="center"/>
              <w:rPr>
                <w:del w:id="1095" w:author="Houyem Rais" w:date="2024-02-22T15:17:00Z"/>
                <w:rFonts w:asciiTheme="minorHAnsi" w:hAnsiTheme="minorHAnsi" w:cstheme="minorHAnsi"/>
                <w:b/>
                <w:bCs/>
                <w:sz w:val="20"/>
                <w:szCs w:val="20"/>
              </w:rPr>
            </w:pPr>
            <w:del w:id="1096" w:author="Houyem Rais" w:date="2024-02-22T15:17:00Z">
              <w:r w:rsidRPr="0075512F" w:rsidDel="000A3E8D">
                <w:rPr>
                  <w:rFonts w:asciiTheme="minorHAnsi" w:hAnsiTheme="minorHAnsi" w:cstheme="minorHAnsi"/>
                  <w:b/>
                  <w:bCs/>
                  <w:sz w:val="20"/>
                  <w:szCs w:val="20"/>
                </w:rPr>
                <w:delText>Option</w:delText>
              </w:r>
            </w:del>
          </w:p>
        </w:tc>
        <w:tc>
          <w:tcPr>
            <w:tcW w:w="1279" w:type="dxa"/>
            <w:shd w:val="clear" w:color="auto" w:fill="B8CCE4" w:themeFill="accent1" w:themeFillTint="66"/>
          </w:tcPr>
          <w:p w14:paraId="75758580" w14:textId="3DC24FF3" w:rsidR="00583FBD" w:rsidRPr="0075512F" w:rsidDel="000A3E8D" w:rsidRDefault="00583FBD" w:rsidP="002A54EC">
            <w:pPr>
              <w:spacing w:before="0" w:after="0" w:line="240" w:lineRule="auto"/>
              <w:jc w:val="center"/>
              <w:rPr>
                <w:del w:id="1097" w:author="Houyem Rais" w:date="2024-02-22T15:17:00Z"/>
                <w:rFonts w:asciiTheme="minorHAnsi" w:hAnsiTheme="minorHAnsi" w:cstheme="minorHAnsi"/>
                <w:b/>
                <w:bCs/>
                <w:sz w:val="20"/>
                <w:szCs w:val="20"/>
              </w:rPr>
            </w:pPr>
            <w:del w:id="1098" w:author="Houyem Rais" w:date="2024-02-22T15:17:00Z">
              <w:r w:rsidDel="000A3E8D">
                <w:rPr>
                  <w:rFonts w:asciiTheme="minorHAnsi" w:hAnsiTheme="minorHAnsi" w:cstheme="minorHAnsi"/>
                  <w:b/>
                  <w:bCs/>
                  <w:sz w:val="20"/>
                  <w:szCs w:val="20"/>
                </w:rPr>
                <w:delText>MDT</w:delText>
              </w:r>
            </w:del>
          </w:p>
        </w:tc>
        <w:tc>
          <w:tcPr>
            <w:tcW w:w="992" w:type="dxa"/>
            <w:shd w:val="clear" w:color="auto" w:fill="B8CCE4" w:themeFill="accent1" w:themeFillTint="66"/>
            <w:noWrap/>
          </w:tcPr>
          <w:p w14:paraId="388F652E" w14:textId="2BF28E1A" w:rsidR="00583FBD" w:rsidRPr="0075512F" w:rsidDel="000A3E8D" w:rsidRDefault="00583FBD" w:rsidP="002A54EC">
            <w:pPr>
              <w:spacing w:before="0" w:after="0" w:line="240" w:lineRule="auto"/>
              <w:jc w:val="center"/>
              <w:rPr>
                <w:del w:id="1099" w:author="Houyem Rais" w:date="2024-02-22T15:17:00Z"/>
                <w:rFonts w:asciiTheme="minorHAnsi" w:hAnsiTheme="minorHAnsi" w:cstheme="minorHAnsi"/>
                <w:b/>
                <w:bCs/>
                <w:sz w:val="20"/>
                <w:szCs w:val="20"/>
              </w:rPr>
            </w:pPr>
            <w:del w:id="1100" w:author="Houyem Rais" w:date="2024-02-22T15:17:00Z">
              <w:r w:rsidRPr="0075512F" w:rsidDel="000A3E8D">
                <w:rPr>
                  <w:rFonts w:asciiTheme="minorHAnsi" w:hAnsiTheme="minorHAnsi" w:cstheme="minorHAnsi"/>
                  <w:b/>
                  <w:bCs/>
                  <w:sz w:val="20"/>
                  <w:szCs w:val="20"/>
                </w:rPr>
                <w:delText>1 tablier</w:delText>
              </w:r>
            </w:del>
          </w:p>
        </w:tc>
        <w:tc>
          <w:tcPr>
            <w:tcW w:w="995" w:type="dxa"/>
            <w:shd w:val="clear" w:color="auto" w:fill="B8CCE4" w:themeFill="accent1" w:themeFillTint="66"/>
          </w:tcPr>
          <w:p w14:paraId="70295BEB" w14:textId="70E8D90B" w:rsidR="00583FBD" w:rsidRPr="0075512F" w:rsidDel="000A3E8D" w:rsidRDefault="00583FBD" w:rsidP="002A54EC">
            <w:pPr>
              <w:spacing w:before="0" w:after="0" w:line="240" w:lineRule="auto"/>
              <w:jc w:val="center"/>
              <w:rPr>
                <w:del w:id="1101" w:author="Houyem Rais" w:date="2024-02-22T15:17:00Z"/>
                <w:rFonts w:asciiTheme="minorHAnsi" w:hAnsiTheme="minorHAnsi" w:cstheme="minorHAnsi"/>
                <w:b/>
                <w:bCs/>
                <w:sz w:val="20"/>
                <w:szCs w:val="20"/>
              </w:rPr>
            </w:pPr>
            <w:del w:id="1102" w:author="Houyem Rais" w:date="2024-02-22T15:17:00Z">
              <w:r w:rsidRPr="0075512F" w:rsidDel="000A3E8D">
                <w:rPr>
                  <w:rFonts w:asciiTheme="minorHAnsi" w:hAnsiTheme="minorHAnsi" w:cstheme="minorHAnsi"/>
                  <w:b/>
                  <w:bCs/>
                  <w:sz w:val="20"/>
                  <w:szCs w:val="20"/>
                </w:rPr>
                <w:delText>2 tabliers</w:delText>
              </w:r>
            </w:del>
          </w:p>
        </w:tc>
        <w:tc>
          <w:tcPr>
            <w:tcW w:w="1128" w:type="dxa"/>
            <w:shd w:val="clear" w:color="auto" w:fill="B8CCE4" w:themeFill="accent1" w:themeFillTint="66"/>
          </w:tcPr>
          <w:p w14:paraId="7DB827C6" w14:textId="12E3FBC3" w:rsidR="00583FBD" w:rsidRPr="0075512F" w:rsidDel="000A3E8D" w:rsidRDefault="00583FBD" w:rsidP="002A54EC">
            <w:pPr>
              <w:spacing w:before="0" w:after="0" w:line="240" w:lineRule="auto"/>
              <w:jc w:val="center"/>
              <w:rPr>
                <w:del w:id="1103" w:author="Houyem Rais" w:date="2024-02-22T15:17:00Z"/>
                <w:rFonts w:asciiTheme="minorHAnsi" w:hAnsiTheme="minorHAnsi" w:cstheme="minorHAnsi"/>
                <w:b/>
                <w:bCs/>
                <w:sz w:val="20"/>
                <w:szCs w:val="20"/>
              </w:rPr>
            </w:pPr>
            <w:del w:id="1104" w:author="Houyem Rais" w:date="2024-02-22T15:17:00Z">
              <w:r w:rsidRPr="0075512F" w:rsidDel="000A3E8D">
                <w:rPr>
                  <w:rFonts w:asciiTheme="minorHAnsi" w:hAnsiTheme="minorHAnsi" w:cstheme="minorHAnsi"/>
                  <w:b/>
                  <w:bCs/>
                  <w:sz w:val="20"/>
                  <w:szCs w:val="20"/>
                </w:rPr>
                <w:delText>1 tablier</w:delText>
              </w:r>
            </w:del>
          </w:p>
        </w:tc>
        <w:tc>
          <w:tcPr>
            <w:tcW w:w="1128" w:type="dxa"/>
            <w:shd w:val="clear" w:color="auto" w:fill="B8CCE4" w:themeFill="accent1" w:themeFillTint="66"/>
            <w:noWrap/>
          </w:tcPr>
          <w:p w14:paraId="1CDADC3B" w14:textId="1D825A67" w:rsidR="00583FBD" w:rsidRPr="0075512F" w:rsidDel="000A3E8D" w:rsidRDefault="00583FBD" w:rsidP="002A54EC">
            <w:pPr>
              <w:spacing w:before="0" w:after="0" w:line="240" w:lineRule="auto"/>
              <w:jc w:val="center"/>
              <w:rPr>
                <w:del w:id="1105" w:author="Houyem Rais" w:date="2024-02-22T15:17:00Z"/>
                <w:rFonts w:asciiTheme="minorHAnsi" w:hAnsiTheme="minorHAnsi" w:cstheme="minorHAnsi"/>
                <w:b/>
                <w:bCs/>
                <w:sz w:val="20"/>
                <w:szCs w:val="20"/>
              </w:rPr>
            </w:pPr>
            <w:del w:id="1106" w:author="Houyem Rais" w:date="2024-02-22T15:17:00Z">
              <w:r w:rsidRPr="0075512F" w:rsidDel="000A3E8D">
                <w:rPr>
                  <w:rFonts w:asciiTheme="minorHAnsi" w:hAnsiTheme="minorHAnsi" w:cstheme="minorHAnsi"/>
                  <w:b/>
                  <w:bCs/>
                  <w:sz w:val="20"/>
                  <w:szCs w:val="20"/>
                </w:rPr>
                <w:delText>2 tabliers</w:delText>
              </w:r>
            </w:del>
          </w:p>
        </w:tc>
      </w:tr>
      <w:tr w:rsidR="00583FBD" w:rsidRPr="0075512F" w:rsidDel="000A3E8D" w14:paraId="28645C9D" w14:textId="6E5955AC" w:rsidTr="002A54EC">
        <w:trPr>
          <w:gridAfter w:val="1"/>
          <w:wAfter w:w="11" w:type="dxa"/>
          <w:trHeight w:val="249"/>
          <w:jc w:val="center"/>
          <w:del w:id="1107" w:author="Houyem Rais" w:date="2024-02-22T15:17:00Z"/>
        </w:trPr>
        <w:tc>
          <w:tcPr>
            <w:tcW w:w="1560" w:type="dxa"/>
            <w:noWrap/>
          </w:tcPr>
          <w:p w14:paraId="05909102" w14:textId="6AC54B80" w:rsidR="00583FBD" w:rsidRPr="0075512F" w:rsidDel="000A3E8D" w:rsidRDefault="00583FBD" w:rsidP="002A54EC">
            <w:pPr>
              <w:spacing w:before="0" w:after="0" w:line="240" w:lineRule="auto"/>
              <w:jc w:val="left"/>
              <w:rPr>
                <w:del w:id="1108" w:author="Houyem Rais" w:date="2024-02-22T15:17:00Z"/>
                <w:rFonts w:asciiTheme="minorHAnsi" w:hAnsiTheme="minorHAnsi" w:cstheme="minorHAnsi"/>
                <w:sz w:val="20"/>
                <w:szCs w:val="20"/>
              </w:rPr>
            </w:pPr>
            <w:del w:id="1109" w:author="Houyem Rais" w:date="2024-02-22T15:17:00Z">
              <w:r w:rsidRPr="0075512F" w:rsidDel="000A3E8D">
                <w:rPr>
                  <w:rFonts w:asciiTheme="minorHAnsi" w:hAnsiTheme="minorHAnsi" w:cstheme="minorHAnsi"/>
                  <w:sz w:val="20"/>
                  <w:szCs w:val="20"/>
                </w:rPr>
                <w:delText>Concession sans subvention publique</w:delText>
              </w:r>
            </w:del>
          </w:p>
        </w:tc>
        <w:tc>
          <w:tcPr>
            <w:tcW w:w="1279" w:type="dxa"/>
          </w:tcPr>
          <w:p w14:paraId="1617B6F2" w14:textId="2B3ECED1" w:rsidR="00583FBD" w:rsidRPr="00D534BF" w:rsidDel="000A3E8D" w:rsidRDefault="00583FBD" w:rsidP="002A54EC">
            <w:pPr>
              <w:tabs>
                <w:tab w:val="right" w:pos="2193"/>
              </w:tabs>
              <w:spacing w:before="0" w:after="0" w:line="240" w:lineRule="auto"/>
              <w:rPr>
                <w:del w:id="1110" w:author="Houyem Rais" w:date="2024-02-22T15:17:00Z"/>
                <w:rFonts w:asciiTheme="minorHAnsi" w:hAnsiTheme="minorHAnsi" w:cstheme="minorHAnsi"/>
                <w:sz w:val="20"/>
                <w:szCs w:val="20"/>
                <w:lang w:val="pt-PT"/>
              </w:rPr>
            </w:pPr>
            <w:del w:id="1111" w:author="Houyem Rais" w:date="2024-02-22T15:17:00Z">
              <w:r w:rsidRPr="00D534BF" w:rsidDel="000A3E8D">
                <w:rPr>
                  <w:rFonts w:asciiTheme="minorHAnsi" w:hAnsiTheme="minorHAnsi" w:cstheme="minorHAnsi"/>
                  <w:sz w:val="20"/>
                  <w:szCs w:val="20"/>
                  <w:lang w:val="pt-PT"/>
                </w:rPr>
                <w:delText>VAN SP SR</w:delText>
              </w:r>
            </w:del>
          </w:p>
          <w:p w14:paraId="26D224C1" w14:textId="0ACD0719" w:rsidR="00583FBD" w:rsidRPr="00D534BF" w:rsidDel="000A3E8D" w:rsidRDefault="00583FBD" w:rsidP="002A54EC">
            <w:pPr>
              <w:tabs>
                <w:tab w:val="right" w:pos="2193"/>
              </w:tabs>
              <w:spacing w:before="0" w:after="0" w:line="240" w:lineRule="auto"/>
              <w:rPr>
                <w:del w:id="1112" w:author="Houyem Rais" w:date="2024-02-22T15:17:00Z"/>
                <w:rFonts w:asciiTheme="minorHAnsi" w:hAnsiTheme="minorHAnsi" w:cstheme="minorHAnsi"/>
                <w:sz w:val="20"/>
                <w:szCs w:val="20"/>
                <w:lang w:val="pt-PT"/>
              </w:rPr>
            </w:pPr>
            <w:del w:id="1113" w:author="Houyem Rais" w:date="2024-02-22T15:17:00Z">
              <w:r w:rsidRPr="00D534BF" w:rsidDel="000A3E8D">
                <w:rPr>
                  <w:rFonts w:asciiTheme="minorHAnsi" w:hAnsiTheme="minorHAnsi" w:cstheme="minorHAnsi"/>
                  <w:sz w:val="20"/>
                  <w:szCs w:val="20"/>
                  <w:lang w:val="pt-PT"/>
                </w:rPr>
                <w:delText>VAN Risques</w:delText>
              </w:r>
            </w:del>
          </w:p>
          <w:p w14:paraId="66D8B47C" w14:textId="72CE4CE3" w:rsidR="00583FBD" w:rsidRPr="00D534BF" w:rsidDel="000A3E8D" w:rsidRDefault="00583FBD" w:rsidP="002A54EC">
            <w:pPr>
              <w:tabs>
                <w:tab w:val="right" w:pos="2193"/>
              </w:tabs>
              <w:spacing w:before="0" w:after="0" w:line="240" w:lineRule="auto"/>
              <w:rPr>
                <w:del w:id="1114" w:author="Houyem Rais" w:date="2024-02-22T15:17:00Z"/>
                <w:rFonts w:asciiTheme="minorHAnsi" w:hAnsiTheme="minorHAnsi" w:cstheme="minorHAnsi"/>
                <w:sz w:val="20"/>
                <w:szCs w:val="20"/>
                <w:lang w:val="pt-PT"/>
              </w:rPr>
            </w:pPr>
            <w:del w:id="1115" w:author="Houyem Rais" w:date="2024-02-22T15:17:00Z">
              <w:r w:rsidRPr="00D534BF" w:rsidDel="000A3E8D">
                <w:rPr>
                  <w:rFonts w:asciiTheme="minorHAnsi" w:hAnsiTheme="minorHAnsi" w:cstheme="minorHAnsi"/>
                  <w:sz w:val="20"/>
                  <w:szCs w:val="20"/>
                  <w:lang w:val="pt-PT"/>
                </w:rPr>
                <w:delText>VAN SP AR</w:delText>
              </w:r>
            </w:del>
          </w:p>
          <w:p w14:paraId="2290F7FA" w14:textId="193C70A6" w:rsidR="00583FBD" w:rsidRPr="00D534BF" w:rsidDel="000A3E8D" w:rsidRDefault="00583FBD" w:rsidP="002A54EC">
            <w:pPr>
              <w:tabs>
                <w:tab w:val="right" w:pos="2193"/>
              </w:tabs>
              <w:spacing w:before="0" w:after="0" w:line="240" w:lineRule="auto"/>
              <w:rPr>
                <w:del w:id="1116" w:author="Houyem Rais" w:date="2024-02-22T15:17:00Z"/>
                <w:rFonts w:asciiTheme="minorHAnsi" w:hAnsiTheme="minorHAnsi" w:cstheme="minorHAnsi"/>
                <w:sz w:val="20"/>
                <w:szCs w:val="20"/>
                <w:lang w:val="pt-PT"/>
              </w:rPr>
            </w:pPr>
            <w:del w:id="1117" w:author="Houyem Rais" w:date="2024-02-22T15:17:00Z">
              <w:r w:rsidRPr="00D534BF" w:rsidDel="000A3E8D">
                <w:rPr>
                  <w:rFonts w:asciiTheme="minorHAnsi" w:hAnsiTheme="minorHAnsi" w:cstheme="minorHAnsi"/>
                  <w:sz w:val="20"/>
                  <w:szCs w:val="20"/>
                  <w:lang w:val="pt-PT"/>
                </w:rPr>
                <w:delText>VfM</w:delText>
              </w:r>
            </w:del>
          </w:p>
          <w:p w14:paraId="2E86001F" w14:textId="0F05B072" w:rsidR="00583FBD" w:rsidRPr="00D534BF" w:rsidDel="000A3E8D" w:rsidRDefault="00583FBD" w:rsidP="002A54EC">
            <w:pPr>
              <w:pStyle w:val="ListParagraph"/>
              <w:numPr>
                <w:ilvl w:val="0"/>
                <w:numId w:val="0"/>
              </w:numPr>
              <w:tabs>
                <w:tab w:val="right" w:pos="2193"/>
              </w:tabs>
              <w:spacing w:before="0" w:after="0" w:line="240" w:lineRule="auto"/>
              <w:jc w:val="left"/>
              <w:rPr>
                <w:del w:id="1118" w:author="Houyem Rais" w:date="2024-02-22T15:17:00Z"/>
                <w:rFonts w:asciiTheme="minorHAnsi" w:hAnsiTheme="minorHAnsi" w:cstheme="minorHAnsi"/>
                <w:sz w:val="20"/>
                <w:szCs w:val="20"/>
                <w:lang w:val="pt-PT"/>
              </w:rPr>
            </w:pPr>
            <w:del w:id="1119" w:author="Houyem Rais" w:date="2024-02-22T15:17:00Z">
              <w:r w:rsidRPr="00D534BF" w:rsidDel="000A3E8D">
                <w:rPr>
                  <w:rFonts w:asciiTheme="minorHAnsi" w:hAnsiTheme="minorHAnsi" w:cstheme="minorHAnsi"/>
                  <w:sz w:val="20"/>
                  <w:szCs w:val="20"/>
                  <w:lang w:val="pt-PT"/>
                </w:rPr>
                <w:delText>VfM(%)</w:delText>
              </w:r>
            </w:del>
          </w:p>
        </w:tc>
        <w:tc>
          <w:tcPr>
            <w:tcW w:w="992" w:type="dxa"/>
            <w:noWrap/>
          </w:tcPr>
          <w:p w14:paraId="65BF77FB" w14:textId="2E291E76" w:rsidR="00583FBD" w:rsidRPr="001B32EE" w:rsidDel="000A3E8D" w:rsidRDefault="00583FBD" w:rsidP="002A54EC">
            <w:pPr>
              <w:pStyle w:val="ListParagraph"/>
              <w:numPr>
                <w:ilvl w:val="0"/>
                <w:numId w:val="0"/>
              </w:numPr>
              <w:tabs>
                <w:tab w:val="right" w:pos="2193"/>
              </w:tabs>
              <w:spacing w:before="0" w:after="0" w:line="240" w:lineRule="auto"/>
              <w:jc w:val="right"/>
              <w:rPr>
                <w:del w:id="1120" w:author="Houyem Rais" w:date="2024-02-22T15:17:00Z"/>
                <w:rFonts w:asciiTheme="minorHAnsi" w:hAnsiTheme="minorHAnsi" w:cstheme="minorHAnsi"/>
                <w:sz w:val="20"/>
                <w:szCs w:val="20"/>
              </w:rPr>
            </w:pPr>
            <w:del w:id="1121" w:author="Houyem Rais" w:date="2024-02-22T15:17:00Z">
              <w:r w:rsidRPr="00E55C11" w:rsidDel="000A3E8D">
                <w:rPr>
                  <w:rFonts w:asciiTheme="minorHAnsi" w:hAnsiTheme="minorHAnsi" w:cstheme="minorHAnsi"/>
                  <w:sz w:val="20"/>
                  <w:szCs w:val="20"/>
                </w:rPr>
                <w:delText>NA</w:delText>
              </w:r>
              <w:r w:rsidDel="000A3E8D">
                <w:rPr>
                  <w:rFonts w:asciiTheme="minorHAnsi" w:hAnsiTheme="minorHAnsi" w:cstheme="minorHAnsi"/>
                  <w:sz w:val="20"/>
                  <w:szCs w:val="20"/>
                </w:rPr>
                <w:delText>*</w:delText>
              </w:r>
            </w:del>
          </w:p>
        </w:tc>
        <w:tc>
          <w:tcPr>
            <w:tcW w:w="995" w:type="dxa"/>
          </w:tcPr>
          <w:p w14:paraId="7D6AC666" w14:textId="3B47C9D2" w:rsidR="00583FBD" w:rsidRPr="0075512F" w:rsidDel="000A3E8D" w:rsidRDefault="00583FBD" w:rsidP="002A54EC">
            <w:pPr>
              <w:tabs>
                <w:tab w:val="right" w:pos="2166"/>
              </w:tabs>
              <w:spacing w:before="0" w:after="0" w:line="240" w:lineRule="auto"/>
              <w:jc w:val="right"/>
              <w:rPr>
                <w:del w:id="1122" w:author="Houyem Rais" w:date="2024-02-22T15:17:00Z"/>
                <w:rFonts w:asciiTheme="minorHAnsi" w:hAnsiTheme="minorHAnsi" w:cstheme="minorHAnsi"/>
                <w:sz w:val="20"/>
                <w:szCs w:val="20"/>
              </w:rPr>
            </w:pPr>
            <w:del w:id="1123" w:author="Houyem Rais" w:date="2024-02-22T15:17:00Z">
              <w:r w:rsidRPr="00E55C11" w:rsidDel="000A3E8D">
                <w:rPr>
                  <w:rFonts w:asciiTheme="minorHAnsi" w:hAnsiTheme="minorHAnsi" w:cstheme="minorHAnsi"/>
                  <w:sz w:val="20"/>
                  <w:szCs w:val="20"/>
                </w:rPr>
                <w:delText>NA</w:delText>
              </w:r>
              <w:r w:rsidDel="000A3E8D">
                <w:rPr>
                  <w:rFonts w:asciiTheme="minorHAnsi" w:hAnsiTheme="minorHAnsi" w:cstheme="minorHAnsi"/>
                  <w:sz w:val="20"/>
                  <w:szCs w:val="20"/>
                </w:rPr>
                <w:delText>*</w:delText>
              </w:r>
            </w:del>
          </w:p>
        </w:tc>
        <w:tc>
          <w:tcPr>
            <w:tcW w:w="1128" w:type="dxa"/>
          </w:tcPr>
          <w:p w14:paraId="044A3EAE" w14:textId="6F841648" w:rsidR="00583FBD" w:rsidRPr="0075512F" w:rsidDel="000A3E8D" w:rsidRDefault="00583FBD" w:rsidP="002A54EC">
            <w:pPr>
              <w:tabs>
                <w:tab w:val="right" w:pos="2057"/>
              </w:tabs>
              <w:spacing w:before="0" w:after="0" w:line="240" w:lineRule="auto"/>
              <w:jc w:val="right"/>
              <w:rPr>
                <w:del w:id="1124" w:author="Houyem Rais" w:date="2024-02-22T15:17:00Z"/>
                <w:rFonts w:asciiTheme="minorHAnsi" w:hAnsiTheme="minorHAnsi" w:cstheme="minorHAnsi"/>
                <w:sz w:val="20"/>
                <w:szCs w:val="20"/>
              </w:rPr>
            </w:pPr>
            <w:del w:id="1125" w:author="Houyem Rais" w:date="2024-02-22T15:17:00Z">
              <w:r w:rsidRPr="00E55C11" w:rsidDel="000A3E8D">
                <w:rPr>
                  <w:rFonts w:asciiTheme="minorHAnsi" w:hAnsiTheme="minorHAnsi" w:cstheme="minorHAnsi"/>
                  <w:sz w:val="20"/>
                  <w:szCs w:val="20"/>
                </w:rPr>
                <w:delText>NA</w:delText>
              </w:r>
              <w:r w:rsidDel="000A3E8D">
                <w:rPr>
                  <w:rFonts w:asciiTheme="minorHAnsi" w:hAnsiTheme="minorHAnsi" w:cstheme="minorHAnsi"/>
                  <w:sz w:val="20"/>
                  <w:szCs w:val="20"/>
                </w:rPr>
                <w:delText>*</w:delText>
              </w:r>
            </w:del>
          </w:p>
        </w:tc>
        <w:tc>
          <w:tcPr>
            <w:tcW w:w="1128" w:type="dxa"/>
            <w:noWrap/>
          </w:tcPr>
          <w:p w14:paraId="2F5343FF" w14:textId="42AC7D8D" w:rsidR="00583FBD" w:rsidRPr="0075512F" w:rsidDel="000A3E8D" w:rsidRDefault="00583FBD" w:rsidP="002A54EC">
            <w:pPr>
              <w:tabs>
                <w:tab w:val="right" w:pos="2299"/>
              </w:tabs>
              <w:spacing w:before="0" w:after="0" w:line="240" w:lineRule="auto"/>
              <w:jc w:val="right"/>
              <w:rPr>
                <w:del w:id="1126" w:author="Houyem Rais" w:date="2024-02-22T15:17:00Z"/>
                <w:rFonts w:asciiTheme="minorHAnsi" w:hAnsiTheme="minorHAnsi" w:cstheme="minorHAnsi"/>
                <w:sz w:val="20"/>
                <w:szCs w:val="20"/>
              </w:rPr>
            </w:pPr>
            <w:del w:id="1127" w:author="Houyem Rais" w:date="2024-02-22T15:17:00Z">
              <w:r w:rsidRPr="00E55C11" w:rsidDel="000A3E8D">
                <w:rPr>
                  <w:rFonts w:asciiTheme="minorHAnsi" w:hAnsiTheme="minorHAnsi" w:cstheme="minorHAnsi"/>
                  <w:sz w:val="20"/>
                  <w:szCs w:val="20"/>
                </w:rPr>
                <w:delText>NA</w:delText>
              </w:r>
              <w:r w:rsidDel="000A3E8D">
                <w:rPr>
                  <w:rFonts w:asciiTheme="minorHAnsi" w:hAnsiTheme="minorHAnsi" w:cstheme="minorHAnsi"/>
                  <w:sz w:val="20"/>
                  <w:szCs w:val="20"/>
                </w:rPr>
                <w:delText>*</w:delText>
              </w:r>
            </w:del>
          </w:p>
        </w:tc>
      </w:tr>
      <w:tr w:rsidR="00583FBD" w:rsidRPr="0075512F" w:rsidDel="000A3E8D" w14:paraId="3B9E4869" w14:textId="6AEF4D68" w:rsidTr="002A54EC">
        <w:trPr>
          <w:gridAfter w:val="1"/>
          <w:wAfter w:w="11" w:type="dxa"/>
          <w:trHeight w:val="249"/>
          <w:jc w:val="center"/>
          <w:del w:id="1128" w:author="Houyem Rais" w:date="2024-02-22T15:17:00Z"/>
        </w:trPr>
        <w:tc>
          <w:tcPr>
            <w:tcW w:w="1560" w:type="dxa"/>
            <w:noWrap/>
          </w:tcPr>
          <w:p w14:paraId="2D41B7BF" w14:textId="3C048294" w:rsidR="00583FBD" w:rsidRPr="0075512F" w:rsidDel="000A3E8D" w:rsidRDefault="00583FBD" w:rsidP="002A54EC">
            <w:pPr>
              <w:spacing w:before="0" w:after="0" w:line="240" w:lineRule="auto"/>
              <w:jc w:val="left"/>
              <w:rPr>
                <w:del w:id="1129" w:author="Houyem Rais" w:date="2024-02-22T15:17:00Z"/>
                <w:rFonts w:asciiTheme="minorHAnsi" w:hAnsiTheme="minorHAnsi" w:cstheme="minorHAnsi"/>
                <w:sz w:val="20"/>
                <w:szCs w:val="20"/>
              </w:rPr>
            </w:pPr>
            <w:del w:id="1130" w:author="Houyem Rais" w:date="2024-02-22T15:17:00Z">
              <w:r w:rsidRPr="0075512F" w:rsidDel="000A3E8D">
                <w:rPr>
                  <w:rFonts w:asciiTheme="minorHAnsi" w:hAnsiTheme="minorHAnsi" w:cstheme="minorHAnsi"/>
                  <w:sz w:val="20"/>
                  <w:szCs w:val="20"/>
                </w:rPr>
                <w:delText>Concession avec subvention publique</w:delText>
              </w:r>
            </w:del>
          </w:p>
        </w:tc>
        <w:tc>
          <w:tcPr>
            <w:tcW w:w="1279" w:type="dxa"/>
          </w:tcPr>
          <w:p w14:paraId="4D32E384" w14:textId="1C7F9C91" w:rsidR="00583FBD" w:rsidRPr="00D534BF" w:rsidDel="000A3E8D" w:rsidRDefault="00583FBD" w:rsidP="002A54EC">
            <w:pPr>
              <w:tabs>
                <w:tab w:val="right" w:pos="2193"/>
              </w:tabs>
              <w:spacing w:before="0" w:after="0" w:line="240" w:lineRule="auto"/>
              <w:rPr>
                <w:del w:id="1131" w:author="Houyem Rais" w:date="2024-02-22T15:17:00Z"/>
                <w:rFonts w:asciiTheme="minorHAnsi" w:hAnsiTheme="minorHAnsi" w:cstheme="minorHAnsi"/>
                <w:sz w:val="20"/>
                <w:szCs w:val="20"/>
                <w:lang w:val="pt-PT"/>
              </w:rPr>
            </w:pPr>
            <w:del w:id="1132" w:author="Houyem Rais" w:date="2024-02-22T15:17:00Z">
              <w:r w:rsidRPr="00D534BF" w:rsidDel="000A3E8D">
                <w:rPr>
                  <w:rFonts w:asciiTheme="minorHAnsi" w:hAnsiTheme="minorHAnsi" w:cstheme="minorHAnsi"/>
                  <w:sz w:val="20"/>
                  <w:szCs w:val="20"/>
                  <w:lang w:val="pt-PT"/>
                </w:rPr>
                <w:delText>VAN SP SR</w:delText>
              </w:r>
            </w:del>
          </w:p>
          <w:p w14:paraId="344F2395" w14:textId="1128AF19" w:rsidR="00583FBD" w:rsidRPr="00D534BF" w:rsidDel="000A3E8D" w:rsidRDefault="00583FBD" w:rsidP="002A54EC">
            <w:pPr>
              <w:tabs>
                <w:tab w:val="right" w:pos="2193"/>
              </w:tabs>
              <w:spacing w:before="0" w:after="0" w:line="240" w:lineRule="auto"/>
              <w:rPr>
                <w:del w:id="1133" w:author="Houyem Rais" w:date="2024-02-22T15:17:00Z"/>
                <w:rFonts w:asciiTheme="minorHAnsi" w:hAnsiTheme="minorHAnsi" w:cstheme="minorHAnsi"/>
                <w:sz w:val="20"/>
                <w:szCs w:val="20"/>
                <w:lang w:val="pt-PT"/>
              </w:rPr>
            </w:pPr>
            <w:del w:id="1134" w:author="Houyem Rais" w:date="2024-02-22T15:17:00Z">
              <w:r w:rsidRPr="00D534BF" w:rsidDel="000A3E8D">
                <w:rPr>
                  <w:rFonts w:asciiTheme="minorHAnsi" w:hAnsiTheme="minorHAnsi" w:cstheme="minorHAnsi"/>
                  <w:sz w:val="20"/>
                  <w:szCs w:val="20"/>
                  <w:lang w:val="pt-PT"/>
                </w:rPr>
                <w:delText>VAN Risques</w:delText>
              </w:r>
            </w:del>
          </w:p>
          <w:p w14:paraId="5B14E2CB" w14:textId="38386F36" w:rsidR="00583FBD" w:rsidRPr="00D534BF" w:rsidDel="000A3E8D" w:rsidRDefault="00583FBD" w:rsidP="002A54EC">
            <w:pPr>
              <w:tabs>
                <w:tab w:val="right" w:pos="2193"/>
              </w:tabs>
              <w:spacing w:before="0" w:after="0" w:line="240" w:lineRule="auto"/>
              <w:rPr>
                <w:del w:id="1135" w:author="Houyem Rais" w:date="2024-02-22T15:17:00Z"/>
                <w:rFonts w:asciiTheme="minorHAnsi" w:hAnsiTheme="minorHAnsi" w:cstheme="minorHAnsi"/>
                <w:sz w:val="20"/>
                <w:szCs w:val="20"/>
                <w:lang w:val="pt-PT"/>
              </w:rPr>
            </w:pPr>
            <w:del w:id="1136" w:author="Houyem Rais" w:date="2024-02-22T15:17:00Z">
              <w:r w:rsidRPr="00D534BF" w:rsidDel="000A3E8D">
                <w:rPr>
                  <w:rFonts w:asciiTheme="minorHAnsi" w:hAnsiTheme="minorHAnsi" w:cstheme="minorHAnsi"/>
                  <w:sz w:val="20"/>
                  <w:szCs w:val="20"/>
                  <w:lang w:val="pt-PT"/>
                </w:rPr>
                <w:delText>VAN SP AR</w:delText>
              </w:r>
            </w:del>
          </w:p>
          <w:p w14:paraId="4B4D7384" w14:textId="2B9CDB5E" w:rsidR="00583FBD" w:rsidRPr="00D534BF" w:rsidDel="000A3E8D" w:rsidRDefault="00583FBD" w:rsidP="002A54EC">
            <w:pPr>
              <w:tabs>
                <w:tab w:val="right" w:pos="2193"/>
              </w:tabs>
              <w:spacing w:before="0" w:after="0" w:line="240" w:lineRule="auto"/>
              <w:rPr>
                <w:del w:id="1137" w:author="Houyem Rais" w:date="2024-02-22T15:17:00Z"/>
                <w:rFonts w:asciiTheme="minorHAnsi" w:hAnsiTheme="minorHAnsi" w:cstheme="minorHAnsi"/>
                <w:sz w:val="20"/>
                <w:szCs w:val="20"/>
                <w:lang w:val="pt-PT"/>
              </w:rPr>
            </w:pPr>
            <w:del w:id="1138" w:author="Houyem Rais" w:date="2024-02-22T15:17:00Z">
              <w:r w:rsidRPr="00D534BF" w:rsidDel="000A3E8D">
                <w:rPr>
                  <w:rFonts w:asciiTheme="minorHAnsi" w:hAnsiTheme="minorHAnsi" w:cstheme="minorHAnsi"/>
                  <w:sz w:val="20"/>
                  <w:szCs w:val="20"/>
                  <w:lang w:val="pt-PT"/>
                </w:rPr>
                <w:delText>VfM</w:delText>
              </w:r>
            </w:del>
          </w:p>
          <w:p w14:paraId="75556CC3" w14:textId="63FC0534" w:rsidR="00583FBD" w:rsidRPr="00D534BF" w:rsidDel="000A3E8D" w:rsidRDefault="00583FBD" w:rsidP="002A54EC">
            <w:pPr>
              <w:tabs>
                <w:tab w:val="right" w:pos="2193"/>
              </w:tabs>
              <w:spacing w:before="0" w:after="0" w:line="240" w:lineRule="auto"/>
              <w:rPr>
                <w:del w:id="1139" w:author="Houyem Rais" w:date="2024-02-22T15:17:00Z"/>
                <w:rFonts w:asciiTheme="minorHAnsi" w:hAnsiTheme="minorHAnsi" w:cstheme="minorHAnsi"/>
                <w:sz w:val="20"/>
                <w:szCs w:val="20"/>
                <w:lang w:val="pt-PT"/>
              </w:rPr>
            </w:pPr>
            <w:del w:id="1140" w:author="Houyem Rais" w:date="2024-02-22T15:17:00Z">
              <w:r w:rsidRPr="00D534BF" w:rsidDel="000A3E8D">
                <w:rPr>
                  <w:rFonts w:asciiTheme="minorHAnsi" w:hAnsiTheme="minorHAnsi" w:cstheme="minorHAnsi"/>
                  <w:sz w:val="20"/>
                  <w:szCs w:val="20"/>
                  <w:lang w:val="pt-PT"/>
                </w:rPr>
                <w:delText>VfM(%)</w:delText>
              </w:r>
            </w:del>
          </w:p>
        </w:tc>
        <w:tc>
          <w:tcPr>
            <w:tcW w:w="992" w:type="dxa"/>
            <w:noWrap/>
          </w:tcPr>
          <w:p w14:paraId="693A5E90" w14:textId="4D8B98DD" w:rsidR="00583FBD" w:rsidRPr="000064B4" w:rsidDel="000A3E8D" w:rsidRDefault="00583FBD" w:rsidP="002A54EC">
            <w:pPr>
              <w:tabs>
                <w:tab w:val="right" w:pos="2193"/>
              </w:tabs>
              <w:spacing w:before="0" w:after="0" w:line="240" w:lineRule="auto"/>
              <w:jc w:val="right"/>
              <w:rPr>
                <w:del w:id="1141" w:author="Houyem Rais" w:date="2024-02-22T15:17:00Z"/>
                <w:rFonts w:asciiTheme="minorHAnsi" w:hAnsiTheme="minorHAnsi" w:cstheme="minorHAnsi"/>
                <w:sz w:val="20"/>
                <w:szCs w:val="20"/>
              </w:rPr>
            </w:pPr>
            <w:del w:id="1142" w:author="Houyem Rais" w:date="2024-02-22T15:17:00Z">
              <w:r w:rsidRPr="00D40B4A" w:rsidDel="000A3E8D">
                <w:rPr>
                  <w:rFonts w:asciiTheme="minorHAnsi" w:hAnsiTheme="minorHAnsi" w:cstheme="minorHAnsi"/>
                  <w:sz w:val="20"/>
                  <w:szCs w:val="20"/>
                </w:rPr>
                <w:delText>-503,3</w:delText>
              </w:r>
            </w:del>
          </w:p>
          <w:p w14:paraId="7F4A9F89" w14:textId="0F70CAFC" w:rsidR="00583FBD" w:rsidRPr="000064B4" w:rsidDel="000A3E8D" w:rsidRDefault="00583FBD" w:rsidP="002A54EC">
            <w:pPr>
              <w:tabs>
                <w:tab w:val="right" w:pos="2193"/>
              </w:tabs>
              <w:spacing w:before="0" w:after="0" w:line="240" w:lineRule="auto"/>
              <w:jc w:val="right"/>
              <w:rPr>
                <w:del w:id="1143" w:author="Houyem Rais" w:date="2024-02-22T15:17:00Z"/>
                <w:rFonts w:asciiTheme="minorHAnsi" w:hAnsiTheme="minorHAnsi" w:cstheme="minorHAnsi"/>
                <w:sz w:val="20"/>
                <w:szCs w:val="20"/>
              </w:rPr>
            </w:pPr>
            <w:del w:id="1144" w:author="Houyem Rais" w:date="2024-02-22T15:17:00Z">
              <w:r w:rsidRPr="00D40B4A" w:rsidDel="000A3E8D">
                <w:rPr>
                  <w:rFonts w:asciiTheme="minorHAnsi" w:hAnsiTheme="minorHAnsi" w:cstheme="minorHAnsi"/>
                  <w:sz w:val="20"/>
                  <w:szCs w:val="20"/>
                </w:rPr>
                <w:delText>-</w:delText>
              </w:r>
              <w:r w:rsidDel="000A3E8D">
                <w:rPr>
                  <w:rFonts w:asciiTheme="minorHAnsi" w:hAnsiTheme="minorHAnsi" w:cstheme="minorHAnsi"/>
                  <w:sz w:val="20"/>
                  <w:szCs w:val="20"/>
                </w:rPr>
                <w:delText>49</w:delText>
              </w:r>
              <w:r w:rsidR="00CD5A25" w:rsidDel="000A3E8D">
                <w:rPr>
                  <w:rFonts w:asciiTheme="minorHAnsi" w:hAnsiTheme="minorHAnsi" w:cstheme="minorHAnsi"/>
                  <w:sz w:val="20"/>
                  <w:szCs w:val="20"/>
                </w:rPr>
                <w:delText>,</w:delText>
              </w:r>
              <w:r w:rsidDel="000A3E8D">
                <w:rPr>
                  <w:rFonts w:asciiTheme="minorHAnsi" w:hAnsiTheme="minorHAnsi" w:cstheme="minorHAnsi"/>
                  <w:sz w:val="20"/>
                  <w:szCs w:val="20"/>
                </w:rPr>
                <w:delText>0</w:delText>
              </w:r>
            </w:del>
          </w:p>
          <w:p w14:paraId="6CD75A2E" w14:textId="457DA97B" w:rsidR="00583FBD" w:rsidRPr="000064B4" w:rsidDel="000A3E8D" w:rsidRDefault="00583FBD" w:rsidP="002A54EC">
            <w:pPr>
              <w:tabs>
                <w:tab w:val="right" w:pos="2193"/>
              </w:tabs>
              <w:spacing w:before="0" w:after="0" w:line="240" w:lineRule="auto"/>
              <w:jc w:val="right"/>
              <w:rPr>
                <w:del w:id="1145" w:author="Houyem Rais" w:date="2024-02-22T15:17:00Z"/>
                <w:rFonts w:asciiTheme="minorHAnsi" w:hAnsiTheme="minorHAnsi" w:cstheme="minorHAnsi"/>
                <w:sz w:val="20"/>
                <w:szCs w:val="20"/>
              </w:rPr>
            </w:pPr>
            <w:del w:id="1146" w:author="Houyem Rais" w:date="2024-02-22T15:17:00Z">
              <w:r w:rsidRPr="00D40B4A" w:rsidDel="000A3E8D">
                <w:rPr>
                  <w:rFonts w:asciiTheme="minorHAnsi" w:hAnsiTheme="minorHAnsi" w:cstheme="minorHAnsi"/>
                  <w:sz w:val="20"/>
                  <w:szCs w:val="20"/>
                </w:rPr>
                <w:delText>-5</w:delText>
              </w:r>
              <w:r w:rsidDel="000A3E8D">
                <w:rPr>
                  <w:rFonts w:asciiTheme="minorHAnsi" w:hAnsiTheme="minorHAnsi" w:cstheme="minorHAnsi"/>
                  <w:sz w:val="20"/>
                  <w:szCs w:val="20"/>
                </w:rPr>
                <w:delText>5</w:delText>
              </w:r>
              <w:r w:rsidRPr="00D40B4A" w:rsidDel="000A3E8D">
                <w:rPr>
                  <w:rFonts w:asciiTheme="minorHAnsi" w:hAnsiTheme="minorHAnsi" w:cstheme="minorHAnsi"/>
                  <w:sz w:val="20"/>
                  <w:szCs w:val="20"/>
                </w:rPr>
                <w:delText>2,</w:delText>
              </w:r>
              <w:r w:rsidDel="000A3E8D">
                <w:rPr>
                  <w:rFonts w:asciiTheme="minorHAnsi" w:hAnsiTheme="minorHAnsi" w:cstheme="minorHAnsi"/>
                  <w:sz w:val="20"/>
                  <w:szCs w:val="20"/>
                </w:rPr>
                <w:delText>3</w:delText>
              </w:r>
            </w:del>
          </w:p>
          <w:p w14:paraId="1CAB8A07" w14:textId="588A52BD" w:rsidR="00583FBD" w:rsidRPr="000064B4" w:rsidDel="000A3E8D" w:rsidRDefault="00583FBD" w:rsidP="002A54EC">
            <w:pPr>
              <w:tabs>
                <w:tab w:val="right" w:pos="2193"/>
              </w:tabs>
              <w:spacing w:before="0" w:after="0" w:line="240" w:lineRule="auto"/>
              <w:jc w:val="right"/>
              <w:rPr>
                <w:del w:id="1147" w:author="Houyem Rais" w:date="2024-02-22T15:17:00Z"/>
                <w:rFonts w:asciiTheme="minorHAnsi" w:hAnsiTheme="minorHAnsi" w:cstheme="minorHAnsi"/>
                <w:sz w:val="20"/>
                <w:szCs w:val="20"/>
              </w:rPr>
            </w:pPr>
            <w:del w:id="1148" w:author="Houyem Rais" w:date="2024-02-22T15:17:00Z">
              <w:r w:rsidRPr="00D40B4A" w:rsidDel="000A3E8D">
                <w:rPr>
                  <w:rFonts w:asciiTheme="minorHAnsi" w:hAnsiTheme="minorHAnsi" w:cstheme="minorHAnsi"/>
                  <w:sz w:val="20"/>
                  <w:szCs w:val="20"/>
                </w:rPr>
                <w:delText>-1</w:delText>
              </w:r>
              <w:r w:rsidDel="000A3E8D">
                <w:rPr>
                  <w:rFonts w:asciiTheme="minorHAnsi" w:hAnsiTheme="minorHAnsi" w:cstheme="minorHAnsi"/>
                  <w:sz w:val="20"/>
                  <w:szCs w:val="20"/>
                </w:rPr>
                <w:delText>44</w:delText>
              </w:r>
              <w:r w:rsidRPr="00D40B4A" w:rsidDel="000A3E8D">
                <w:rPr>
                  <w:rFonts w:asciiTheme="minorHAnsi" w:hAnsiTheme="minorHAnsi" w:cstheme="minorHAnsi"/>
                  <w:sz w:val="20"/>
                  <w:szCs w:val="20"/>
                </w:rPr>
                <w:delText>,</w:delText>
              </w:r>
              <w:r w:rsidDel="000A3E8D">
                <w:rPr>
                  <w:rFonts w:asciiTheme="minorHAnsi" w:hAnsiTheme="minorHAnsi" w:cstheme="minorHAnsi"/>
                  <w:sz w:val="20"/>
                  <w:szCs w:val="20"/>
                </w:rPr>
                <w:delText>6</w:delText>
              </w:r>
            </w:del>
          </w:p>
          <w:p w14:paraId="7BDAF6FF" w14:textId="7BF38CAE" w:rsidR="00583FBD" w:rsidRPr="0075512F" w:rsidDel="000A3E8D" w:rsidRDefault="00583FBD" w:rsidP="002A54EC">
            <w:pPr>
              <w:tabs>
                <w:tab w:val="right" w:pos="2193"/>
              </w:tabs>
              <w:spacing w:before="0" w:after="0" w:line="240" w:lineRule="auto"/>
              <w:jc w:val="right"/>
              <w:rPr>
                <w:del w:id="1149" w:author="Houyem Rais" w:date="2024-02-22T15:17:00Z"/>
                <w:rFonts w:asciiTheme="minorHAnsi" w:hAnsiTheme="minorHAnsi" w:cstheme="minorHAnsi"/>
                <w:sz w:val="20"/>
                <w:szCs w:val="20"/>
              </w:rPr>
            </w:pPr>
            <w:del w:id="1150" w:author="Houyem Rais" w:date="2024-02-22T15:17:00Z">
              <w:r w:rsidRPr="00D40B4A" w:rsidDel="000A3E8D">
                <w:rPr>
                  <w:rFonts w:asciiTheme="minorHAnsi" w:hAnsiTheme="minorHAnsi" w:cstheme="minorHAnsi"/>
                  <w:sz w:val="20"/>
                  <w:szCs w:val="20"/>
                </w:rPr>
                <w:delText>-3</w:delText>
              </w:r>
              <w:r w:rsidDel="000A3E8D">
                <w:rPr>
                  <w:rFonts w:asciiTheme="minorHAnsi" w:hAnsiTheme="minorHAnsi" w:cstheme="minorHAnsi"/>
                  <w:sz w:val="20"/>
                  <w:szCs w:val="20"/>
                </w:rPr>
                <w:delText>5</w:delText>
              </w:r>
              <w:r w:rsidRPr="00D40B4A" w:rsidDel="000A3E8D">
                <w:rPr>
                  <w:rFonts w:asciiTheme="minorHAnsi" w:hAnsiTheme="minorHAnsi" w:cstheme="minorHAnsi"/>
                  <w:sz w:val="20"/>
                  <w:szCs w:val="20"/>
                </w:rPr>
                <w:delText>,</w:delText>
              </w:r>
              <w:r w:rsidDel="000A3E8D">
                <w:rPr>
                  <w:rFonts w:asciiTheme="minorHAnsi" w:hAnsiTheme="minorHAnsi" w:cstheme="minorHAnsi"/>
                  <w:sz w:val="20"/>
                  <w:szCs w:val="20"/>
                </w:rPr>
                <w:delText>5</w:delText>
              </w:r>
              <w:r w:rsidRPr="00D40B4A" w:rsidDel="000A3E8D">
                <w:rPr>
                  <w:rFonts w:asciiTheme="minorHAnsi" w:hAnsiTheme="minorHAnsi" w:cstheme="minorHAnsi"/>
                  <w:sz w:val="20"/>
                  <w:szCs w:val="20"/>
                </w:rPr>
                <w:delText>%</w:delText>
              </w:r>
            </w:del>
          </w:p>
        </w:tc>
        <w:tc>
          <w:tcPr>
            <w:tcW w:w="995" w:type="dxa"/>
          </w:tcPr>
          <w:p w14:paraId="1A428748" w14:textId="5887B4E8" w:rsidR="00583FBD" w:rsidRPr="00F612E9" w:rsidDel="000A3E8D" w:rsidRDefault="00583FBD" w:rsidP="002A54EC">
            <w:pPr>
              <w:tabs>
                <w:tab w:val="right" w:pos="2166"/>
              </w:tabs>
              <w:spacing w:before="0" w:after="0" w:line="240" w:lineRule="auto"/>
              <w:jc w:val="right"/>
              <w:rPr>
                <w:del w:id="1151" w:author="Houyem Rais" w:date="2024-02-22T15:17:00Z"/>
                <w:rFonts w:asciiTheme="minorHAnsi" w:hAnsiTheme="minorHAnsi" w:cstheme="minorHAnsi"/>
                <w:sz w:val="20"/>
                <w:szCs w:val="20"/>
              </w:rPr>
            </w:pPr>
            <w:del w:id="1152" w:author="Houyem Rais" w:date="2024-02-22T15:17:00Z">
              <w:r w:rsidRPr="00F612E9" w:rsidDel="000A3E8D">
                <w:rPr>
                  <w:rFonts w:asciiTheme="minorHAnsi" w:hAnsiTheme="minorHAnsi" w:cstheme="minorHAnsi"/>
                  <w:sz w:val="20"/>
                  <w:szCs w:val="20"/>
                </w:rPr>
                <w:delText>-1036,4</w:delText>
              </w:r>
            </w:del>
          </w:p>
          <w:p w14:paraId="054C8557" w14:textId="08F43F32" w:rsidR="00583FBD" w:rsidRPr="00F612E9" w:rsidDel="000A3E8D" w:rsidRDefault="00583FBD" w:rsidP="002A54EC">
            <w:pPr>
              <w:tabs>
                <w:tab w:val="right" w:pos="2166"/>
              </w:tabs>
              <w:spacing w:before="0" w:after="0" w:line="240" w:lineRule="auto"/>
              <w:jc w:val="right"/>
              <w:rPr>
                <w:del w:id="1153" w:author="Houyem Rais" w:date="2024-02-22T15:17:00Z"/>
                <w:rFonts w:asciiTheme="minorHAnsi" w:hAnsiTheme="minorHAnsi" w:cstheme="minorHAnsi"/>
                <w:sz w:val="20"/>
                <w:szCs w:val="20"/>
              </w:rPr>
            </w:pPr>
            <w:del w:id="1154" w:author="Houyem Rais" w:date="2024-02-22T15:17:00Z">
              <w:r w:rsidRPr="00F612E9" w:rsidDel="000A3E8D">
                <w:rPr>
                  <w:rFonts w:asciiTheme="minorHAnsi" w:hAnsiTheme="minorHAnsi" w:cstheme="minorHAnsi"/>
                  <w:sz w:val="20"/>
                  <w:szCs w:val="20"/>
                </w:rPr>
                <w:delText>-1</w:delText>
              </w:r>
              <w:r w:rsidDel="000A3E8D">
                <w:rPr>
                  <w:rFonts w:asciiTheme="minorHAnsi" w:hAnsiTheme="minorHAnsi" w:cstheme="minorHAnsi"/>
                  <w:sz w:val="20"/>
                  <w:szCs w:val="20"/>
                </w:rPr>
                <w:delText>13</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8</w:delText>
              </w:r>
            </w:del>
          </w:p>
          <w:p w14:paraId="63A40636" w14:textId="41ADC35F" w:rsidR="00583FBD" w:rsidRPr="00F612E9" w:rsidDel="000A3E8D" w:rsidRDefault="00583FBD" w:rsidP="002A54EC">
            <w:pPr>
              <w:tabs>
                <w:tab w:val="right" w:pos="2166"/>
              </w:tabs>
              <w:spacing w:before="0" w:after="0" w:line="240" w:lineRule="auto"/>
              <w:jc w:val="right"/>
              <w:rPr>
                <w:del w:id="1155" w:author="Houyem Rais" w:date="2024-02-22T15:17:00Z"/>
                <w:rFonts w:asciiTheme="minorHAnsi" w:hAnsiTheme="minorHAnsi" w:cstheme="minorHAnsi"/>
                <w:sz w:val="20"/>
                <w:szCs w:val="20"/>
              </w:rPr>
            </w:pPr>
            <w:del w:id="1156" w:author="Houyem Rais" w:date="2024-02-22T15:17:00Z">
              <w:r w:rsidRPr="00F612E9" w:rsidDel="000A3E8D">
                <w:rPr>
                  <w:rFonts w:asciiTheme="minorHAnsi" w:hAnsiTheme="minorHAnsi" w:cstheme="minorHAnsi"/>
                  <w:sz w:val="20"/>
                  <w:szCs w:val="20"/>
                </w:rPr>
                <w:delText>-11</w:delText>
              </w:r>
              <w:r w:rsidDel="000A3E8D">
                <w:rPr>
                  <w:rFonts w:asciiTheme="minorHAnsi" w:hAnsiTheme="minorHAnsi" w:cstheme="minorHAnsi"/>
                  <w:sz w:val="20"/>
                  <w:szCs w:val="20"/>
                </w:rPr>
                <w:delText>50</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1</w:delText>
              </w:r>
            </w:del>
          </w:p>
          <w:p w14:paraId="268F3AE2" w14:textId="1E7315D7" w:rsidR="00583FBD" w:rsidRPr="00F612E9" w:rsidDel="000A3E8D" w:rsidRDefault="00583FBD" w:rsidP="002A54EC">
            <w:pPr>
              <w:tabs>
                <w:tab w:val="right" w:pos="2166"/>
              </w:tabs>
              <w:spacing w:before="0" w:after="0" w:line="240" w:lineRule="auto"/>
              <w:jc w:val="right"/>
              <w:rPr>
                <w:del w:id="1157" w:author="Houyem Rais" w:date="2024-02-22T15:17:00Z"/>
                <w:rFonts w:asciiTheme="minorHAnsi" w:hAnsiTheme="minorHAnsi" w:cstheme="minorHAnsi"/>
                <w:sz w:val="20"/>
                <w:szCs w:val="20"/>
              </w:rPr>
            </w:pPr>
            <w:del w:id="1158" w:author="Houyem Rais" w:date="2024-02-22T15:17:00Z">
              <w:r w:rsidRPr="00F612E9" w:rsidDel="000A3E8D">
                <w:rPr>
                  <w:rFonts w:asciiTheme="minorHAnsi" w:hAnsiTheme="minorHAnsi" w:cstheme="minorHAnsi"/>
                  <w:sz w:val="20"/>
                  <w:szCs w:val="20"/>
                </w:rPr>
                <w:delText>-1</w:delText>
              </w:r>
              <w:r w:rsidDel="000A3E8D">
                <w:rPr>
                  <w:rFonts w:asciiTheme="minorHAnsi" w:hAnsiTheme="minorHAnsi" w:cstheme="minorHAnsi"/>
                  <w:sz w:val="20"/>
                  <w:szCs w:val="20"/>
                </w:rPr>
                <w:delText>63</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6</w:delText>
              </w:r>
            </w:del>
          </w:p>
          <w:p w14:paraId="5FD2ADD7" w14:textId="5A8686F2" w:rsidR="00583FBD" w:rsidRPr="0075512F" w:rsidDel="000A3E8D" w:rsidRDefault="00583FBD" w:rsidP="002A54EC">
            <w:pPr>
              <w:tabs>
                <w:tab w:val="right" w:pos="2166"/>
              </w:tabs>
              <w:spacing w:before="0" w:after="0" w:line="240" w:lineRule="auto"/>
              <w:jc w:val="right"/>
              <w:rPr>
                <w:del w:id="1159" w:author="Houyem Rais" w:date="2024-02-22T15:17:00Z"/>
                <w:rFonts w:asciiTheme="minorHAnsi" w:hAnsiTheme="minorHAnsi" w:cstheme="minorHAnsi"/>
                <w:sz w:val="20"/>
                <w:szCs w:val="20"/>
              </w:rPr>
            </w:pPr>
            <w:del w:id="1160" w:author="Houyem Rais" w:date="2024-02-22T15:17:00Z">
              <w:r w:rsidRPr="00F612E9" w:rsidDel="000A3E8D">
                <w:rPr>
                  <w:rFonts w:asciiTheme="minorHAnsi" w:hAnsiTheme="minorHAnsi" w:cstheme="minorHAnsi"/>
                  <w:sz w:val="20"/>
                  <w:szCs w:val="20"/>
                </w:rPr>
                <w:delText>-1</w:delText>
              </w:r>
              <w:r w:rsidDel="000A3E8D">
                <w:rPr>
                  <w:rFonts w:asciiTheme="minorHAnsi" w:hAnsiTheme="minorHAnsi" w:cstheme="minorHAnsi"/>
                  <w:sz w:val="20"/>
                  <w:szCs w:val="20"/>
                </w:rPr>
                <w:delText>6</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6</w:delText>
              </w:r>
              <w:r w:rsidRPr="00F612E9" w:rsidDel="000A3E8D">
                <w:rPr>
                  <w:rFonts w:asciiTheme="minorHAnsi" w:hAnsiTheme="minorHAnsi" w:cstheme="minorHAnsi"/>
                  <w:sz w:val="20"/>
                  <w:szCs w:val="20"/>
                </w:rPr>
                <w:delText>%</w:delText>
              </w:r>
            </w:del>
          </w:p>
        </w:tc>
        <w:tc>
          <w:tcPr>
            <w:tcW w:w="1128" w:type="dxa"/>
          </w:tcPr>
          <w:p w14:paraId="306404B9" w14:textId="25EAB0A1" w:rsidR="00583FBD" w:rsidRPr="00F612E9" w:rsidDel="000A3E8D" w:rsidRDefault="00583FBD" w:rsidP="002A54EC">
            <w:pPr>
              <w:tabs>
                <w:tab w:val="right" w:pos="2166"/>
              </w:tabs>
              <w:spacing w:before="0" w:after="0" w:line="240" w:lineRule="auto"/>
              <w:jc w:val="right"/>
              <w:rPr>
                <w:del w:id="1161" w:author="Houyem Rais" w:date="2024-02-22T15:17:00Z"/>
                <w:rFonts w:asciiTheme="minorHAnsi" w:hAnsiTheme="minorHAnsi" w:cstheme="minorHAnsi"/>
                <w:sz w:val="20"/>
                <w:szCs w:val="20"/>
              </w:rPr>
            </w:pPr>
            <w:del w:id="1162" w:author="Houyem Rais" w:date="2024-02-22T15:17:00Z">
              <w:r w:rsidRPr="00F612E9" w:rsidDel="000A3E8D">
                <w:rPr>
                  <w:rFonts w:asciiTheme="minorHAnsi" w:hAnsiTheme="minorHAnsi" w:cstheme="minorHAnsi"/>
                  <w:sz w:val="20"/>
                  <w:szCs w:val="20"/>
                </w:rPr>
                <w:delText>-687,4</w:delText>
              </w:r>
            </w:del>
          </w:p>
          <w:p w14:paraId="0815EB1A" w14:textId="1F124C9D" w:rsidR="00583FBD" w:rsidRPr="00F612E9" w:rsidDel="000A3E8D" w:rsidRDefault="00583FBD" w:rsidP="002A54EC">
            <w:pPr>
              <w:tabs>
                <w:tab w:val="right" w:pos="2166"/>
              </w:tabs>
              <w:spacing w:before="0" w:after="0" w:line="240" w:lineRule="auto"/>
              <w:jc w:val="right"/>
              <w:rPr>
                <w:del w:id="1163" w:author="Houyem Rais" w:date="2024-02-22T15:17:00Z"/>
                <w:rFonts w:asciiTheme="minorHAnsi" w:hAnsiTheme="minorHAnsi" w:cstheme="minorHAnsi"/>
                <w:sz w:val="20"/>
                <w:szCs w:val="20"/>
              </w:rPr>
            </w:pPr>
            <w:del w:id="1164" w:author="Houyem Rais" w:date="2024-02-22T15:17:00Z">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69</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3</w:delText>
              </w:r>
            </w:del>
          </w:p>
          <w:p w14:paraId="4BE8F945" w14:textId="12A7E512" w:rsidR="00583FBD" w:rsidRPr="00F612E9" w:rsidDel="000A3E8D" w:rsidRDefault="00583FBD" w:rsidP="002A54EC">
            <w:pPr>
              <w:tabs>
                <w:tab w:val="right" w:pos="2166"/>
              </w:tabs>
              <w:spacing w:before="0" w:after="0" w:line="240" w:lineRule="auto"/>
              <w:jc w:val="right"/>
              <w:rPr>
                <w:del w:id="1165" w:author="Houyem Rais" w:date="2024-02-22T15:17:00Z"/>
                <w:rFonts w:asciiTheme="minorHAnsi" w:hAnsiTheme="minorHAnsi" w:cstheme="minorHAnsi"/>
                <w:sz w:val="20"/>
                <w:szCs w:val="20"/>
              </w:rPr>
            </w:pPr>
            <w:del w:id="1166" w:author="Houyem Rais" w:date="2024-02-22T15:17:00Z">
              <w:r w:rsidRPr="00F612E9" w:rsidDel="000A3E8D">
                <w:rPr>
                  <w:rFonts w:asciiTheme="minorHAnsi" w:hAnsiTheme="minorHAnsi" w:cstheme="minorHAnsi"/>
                  <w:sz w:val="20"/>
                  <w:szCs w:val="20"/>
                </w:rPr>
                <w:delText>-7</w:delText>
              </w:r>
              <w:r w:rsidDel="000A3E8D">
                <w:rPr>
                  <w:rFonts w:asciiTheme="minorHAnsi" w:hAnsiTheme="minorHAnsi" w:cstheme="minorHAnsi"/>
                  <w:sz w:val="20"/>
                  <w:szCs w:val="20"/>
                </w:rPr>
                <w:delText>56</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7</w:delText>
              </w:r>
            </w:del>
          </w:p>
          <w:p w14:paraId="43AFA814" w14:textId="346EABDB" w:rsidR="00583FBD" w:rsidRPr="00F612E9" w:rsidDel="000A3E8D" w:rsidRDefault="00583FBD" w:rsidP="002A54EC">
            <w:pPr>
              <w:tabs>
                <w:tab w:val="right" w:pos="2166"/>
              </w:tabs>
              <w:spacing w:before="0" w:after="0" w:line="240" w:lineRule="auto"/>
              <w:jc w:val="right"/>
              <w:rPr>
                <w:del w:id="1167" w:author="Houyem Rais" w:date="2024-02-22T15:17:00Z"/>
                <w:rFonts w:asciiTheme="minorHAnsi" w:hAnsiTheme="minorHAnsi" w:cstheme="minorHAnsi"/>
                <w:sz w:val="20"/>
                <w:szCs w:val="20"/>
              </w:rPr>
            </w:pPr>
            <w:del w:id="1168" w:author="Houyem Rais" w:date="2024-02-22T15:17:00Z">
              <w:r w:rsidRPr="00F612E9" w:rsidDel="000A3E8D">
                <w:rPr>
                  <w:rFonts w:asciiTheme="minorHAnsi" w:hAnsiTheme="minorHAnsi" w:cstheme="minorHAnsi"/>
                  <w:sz w:val="20"/>
                  <w:szCs w:val="20"/>
                </w:rPr>
                <w:delText>-1</w:delText>
              </w:r>
              <w:r w:rsidDel="000A3E8D">
                <w:rPr>
                  <w:rFonts w:asciiTheme="minorHAnsi" w:hAnsiTheme="minorHAnsi" w:cstheme="minorHAnsi"/>
                  <w:sz w:val="20"/>
                  <w:szCs w:val="20"/>
                </w:rPr>
                <w:delText>54</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8</w:delText>
              </w:r>
            </w:del>
          </w:p>
          <w:p w14:paraId="44CFE334" w14:textId="6FDE351F" w:rsidR="00583FBD" w:rsidRPr="0075512F" w:rsidDel="000A3E8D" w:rsidRDefault="00583FBD" w:rsidP="002A54EC">
            <w:pPr>
              <w:tabs>
                <w:tab w:val="right" w:pos="2057"/>
              </w:tabs>
              <w:spacing w:before="0" w:after="0" w:line="240" w:lineRule="auto"/>
              <w:jc w:val="right"/>
              <w:rPr>
                <w:del w:id="1169" w:author="Houyem Rais" w:date="2024-02-22T15:17:00Z"/>
                <w:rFonts w:asciiTheme="minorHAnsi" w:hAnsiTheme="minorHAnsi" w:cstheme="minorHAnsi"/>
                <w:sz w:val="20"/>
                <w:szCs w:val="20"/>
              </w:rPr>
            </w:pPr>
            <w:del w:id="1170" w:author="Houyem Rais" w:date="2024-02-22T15:17:00Z">
              <w:r w:rsidRPr="00F612E9" w:rsidDel="000A3E8D">
                <w:rPr>
                  <w:rFonts w:asciiTheme="minorHAnsi" w:hAnsiTheme="minorHAnsi" w:cstheme="minorHAnsi"/>
                  <w:sz w:val="20"/>
                  <w:szCs w:val="20"/>
                </w:rPr>
                <w:delText>-2</w:delText>
              </w:r>
              <w:r w:rsidDel="000A3E8D">
                <w:rPr>
                  <w:rFonts w:asciiTheme="minorHAnsi" w:hAnsiTheme="minorHAnsi" w:cstheme="minorHAnsi"/>
                  <w:sz w:val="20"/>
                  <w:szCs w:val="20"/>
                </w:rPr>
                <w:delText>5</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2</w:delText>
              </w:r>
              <w:r w:rsidRPr="00F612E9" w:rsidDel="000A3E8D">
                <w:rPr>
                  <w:rFonts w:asciiTheme="minorHAnsi" w:hAnsiTheme="minorHAnsi" w:cstheme="minorHAnsi"/>
                  <w:sz w:val="20"/>
                  <w:szCs w:val="20"/>
                </w:rPr>
                <w:delText>%</w:delText>
              </w:r>
            </w:del>
          </w:p>
        </w:tc>
        <w:tc>
          <w:tcPr>
            <w:tcW w:w="1128" w:type="dxa"/>
            <w:noWrap/>
          </w:tcPr>
          <w:p w14:paraId="764C16DB" w14:textId="79D834D8" w:rsidR="00583FBD" w:rsidRPr="00F612E9" w:rsidDel="000A3E8D" w:rsidRDefault="00583FBD" w:rsidP="002A54EC">
            <w:pPr>
              <w:tabs>
                <w:tab w:val="right" w:pos="2299"/>
              </w:tabs>
              <w:spacing w:before="0" w:after="0" w:line="240" w:lineRule="auto"/>
              <w:jc w:val="right"/>
              <w:rPr>
                <w:del w:id="1171" w:author="Houyem Rais" w:date="2024-02-22T15:17:00Z"/>
                <w:rFonts w:asciiTheme="minorHAnsi" w:hAnsiTheme="minorHAnsi" w:cstheme="minorHAnsi"/>
                <w:sz w:val="20"/>
                <w:szCs w:val="20"/>
              </w:rPr>
            </w:pPr>
            <w:del w:id="1172" w:author="Houyem Rais" w:date="2024-02-22T15:17:00Z">
              <w:r w:rsidRPr="00F612E9" w:rsidDel="000A3E8D">
                <w:rPr>
                  <w:rFonts w:asciiTheme="minorHAnsi" w:hAnsiTheme="minorHAnsi" w:cstheme="minorHAnsi"/>
                  <w:sz w:val="20"/>
                  <w:szCs w:val="20"/>
                </w:rPr>
                <w:delText>-1389,4</w:delText>
              </w:r>
            </w:del>
          </w:p>
          <w:p w14:paraId="6015CF03" w14:textId="653EDE03" w:rsidR="00583FBD" w:rsidRPr="00F612E9" w:rsidDel="000A3E8D" w:rsidRDefault="00583FBD" w:rsidP="002A54EC">
            <w:pPr>
              <w:tabs>
                <w:tab w:val="right" w:pos="2299"/>
              </w:tabs>
              <w:spacing w:before="0" w:after="0" w:line="240" w:lineRule="auto"/>
              <w:jc w:val="right"/>
              <w:rPr>
                <w:del w:id="1173" w:author="Houyem Rais" w:date="2024-02-22T15:17:00Z"/>
                <w:rFonts w:asciiTheme="minorHAnsi" w:hAnsiTheme="minorHAnsi" w:cstheme="minorHAnsi"/>
                <w:sz w:val="20"/>
                <w:szCs w:val="20"/>
              </w:rPr>
            </w:pPr>
            <w:del w:id="1174" w:author="Houyem Rais" w:date="2024-02-22T15:17:00Z">
              <w:r w:rsidRPr="00F612E9" w:rsidDel="000A3E8D">
                <w:rPr>
                  <w:rFonts w:asciiTheme="minorHAnsi" w:hAnsiTheme="minorHAnsi" w:cstheme="minorHAnsi"/>
                  <w:sz w:val="20"/>
                  <w:szCs w:val="20"/>
                </w:rPr>
                <w:delText>-1</w:delText>
              </w:r>
              <w:r w:rsidDel="000A3E8D">
                <w:rPr>
                  <w:rFonts w:asciiTheme="minorHAnsi" w:hAnsiTheme="minorHAnsi" w:cstheme="minorHAnsi"/>
                  <w:sz w:val="20"/>
                  <w:szCs w:val="20"/>
                </w:rPr>
                <w:delText>70</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5</w:delText>
              </w:r>
            </w:del>
          </w:p>
          <w:p w14:paraId="3FB37EE1" w14:textId="7F5D8A71" w:rsidR="00583FBD" w:rsidRPr="00F612E9" w:rsidDel="000A3E8D" w:rsidRDefault="00583FBD" w:rsidP="002A54EC">
            <w:pPr>
              <w:tabs>
                <w:tab w:val="right" w:pos="2299"/>
              </w:tabs>
              <w:spacing w:before="0" w:after="0" w:line="240" w:lineRule="auto"/>
              <w:jc w:val="right"/>
              <w:rPr>
                <w:del w:id="1175" w:author="Houyem Rais" w:date="2024-02-22T15:17:00Z"/>
                <w:rFonts w:asciiTheme="minorHAnsi" w:hAnsiTheme="minorHAnsi" w:cstheme="minorHAnsi"/>
                <w:sz w:val="20"/>
                <w:szCs w:val="20"/>
              </w:rPr>
            </w:pPr>
            <w:del w:id="1176" w:author="Houyem Rais" w:date="2024-02-22T15:17:00Z">
              <w:r w:rsidRPr="00F612E9" w:rsidDel="000A3E8D">
                <w:rPr>
                  <w:rFonts w:asciiTheme="minorHAnsi" w:hAnsiTheme="minorHAnsi" w:cstheme="minorHAnsi"/>
                  <w:sz w:val="20"/>
                  <w:szCs w:val="20"/>
                </w:rPr>
                <w:delText>-15</w:delText>
              </w:r>
              <w:r w:rsidDel="000A3E8D">
                <w:rPr>
                  <w:rFonts w:asciiTheme="minorHAnsi" w:hAnsiTheme="minorHAnsi" w:cstheme="minorHAnsi"/>
                  <w:sz w:val="20"/>
                  <w:szCs w:val="20"/>
                </w:rPr>
                <w:delText>59</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9</w:delText>
              </w:r>
            </w:del>
          </w:p>
          <w:p w14:paraId="641760F1" w14:textId="4D84C408" w:rsidR="00583FBD" w:rsidRPr="00F612E9" w:rsidDel="000A3E8D" w:rsidRDefault="00583FBD" w:rsidP="002A54EC">
            <w:pPr>
              <w:tabs>
                <w:tab w:val="right" w:pos="2299"/>
              </w:tabs>
              <w:spacing w:before="0" w:after="0" w:line="240" w:lineRule="auto"/>
              <w:jc w:val="right"/>
              <w:rPr>
                <w:del w:id="1177" w:author="Houyem Rais" w:date="2024-02-22T15:17:00Z"/>
                <w:rFonts w:asciiTheme="minorHAnsi" w:hAnsiTheme="minorHAnsi" w:cstheme="minorHAnsi"/>
                <w:sz w:val="20"/>
                <w:szCs w:val="20"/>
              </w:rPr>
            </w:pPr>
            <w:del w:id="1178" w:author="Houyem Rais" w:date="2024-02-22T15:17:00Z">
              <w:r w:rsidRPr="00F612E9" w:rsidDel="000A3E8D">
                <w:rPr>
                  <w:rFonts w:asciiTheme="minorHAnsi" w:hAnsiTheme="minorHAnsi" w:cstheme="minorHAnsi"/>
                  <w:sz w:val="20"/>
                  <w:szCs w:val="20"/>
                </w:rPr>
                <w:delText>-1</w:delText>
              </w:r>
              <w:r w:rsidDel="000A3E8D">
                <w:rPr>
                  <w:rFonts w:asciiTheme="minorHAnsi" w:hAnsiTheme="minorHAnsi" w:cstheme="minorHAnsi"/>
                  <w:sz w:val="20"/>
                  <w:szCs w:val="20"/>
                </w:rPr>
                <w:delText>42</w:delText>
              </w:r>
              <w:r w:rsidRPr="00F612E9" w:rsidDel="000A3E8D">
                <w:rPr>
                  <w:rFonts w:asciiTheme="minorHAnsi" w:hAnsiTheme="minorHAnsi" w:cstheme="minorHAnsi"/>
                  <w:sz w:val="20"/>
                  <w:szCs w:val="20"/>
                </w:rPr>
                <w:delText>,</w:delText>
              </w:r>
              <w:r w:rsidDel="000A3E8D">
                <w:rPr>
                  <w:rFonts w:asciiTheme="minorHAnsi" w:hAnsiTheme="minorHAnsi" w:cstheme="minorHAnsi"/>
                  <w:sz w:val="20"/>
                  <w:szCs w:val="20"/>
                </w:rPr>
                <w:delText>2</w:delText>
              </w:r>
            </w:del>
          </w:p>
          <w:p w14:paraId="6FEEEA45" w14:textId="1760782E" w:rsidR="00583FBD" w:rsidRPr="0075512F" w:rsidDel="000A3E8D" w:rsidRDefault="00583FBD" w:rsidP="002A54EC">
            <w:pPr>
              <w:tabs>
                <w:tab w:val="right" w:pos="2299"/>
              </w:tabs>
              <w:spacing w:before="0" w:after="0" w:line="240" w:lineRule="auto"/>
              <w:jc w:val="right"/>
              <w:rPr>
                <w:del w:id="1179" w:author="Houyem Rais" w:date="2024-02-22T15:17:00Z"/>
                <w:rFonts w:asciiTheme="minorHAnsi" w:hAnsiTheme="minorHAnsi" w:cstheme="minorHAnsi"/>
                <w:sz w:val="20"/>
                <w:szCs w:val="20"/>
              </w:rPr>
            </w:pPr>
            <w:del w:id="1180" w:author="Houyem Rais" w:date="2024-02-22T15:17:00Z">
              <w:r w:rsidRPr="00F612E9" w:rsidDel="000A3E8D">
                <w:rPr>
                  <w:rFonts w:asciiTheme="minorHAnsi" w:hAnsiTheme="minorHAnsi" w:cstheme="minorHAnsi"/>
                  <w:sz w:val="20"/>
                  <w:szCs w:val="20"/>
                </w:rPr>
                <w:delText>-1</w:delText>
              </w:r>
              <w:r w:rsidDel="000A3E8D">
                <w:rPr>
                  <w:rFonts w:asciiTheme="minorHAnsi" w:hAnsiTheme="minorHAnsi" w:cstheme="minorHAnsi"/>
                  <w:sz w:val="20"/>
                  <w:szCs w:val="20"/>
                </w:rPr>
                <w:delText>0,0</w:delText>
              </w:r>
              <w:r w:rsidRPr="00F612E9" w:rsidDel="000A3E8D">
                <w:rPr>
                  <w:rFonts w:asciiTheme="minorHAnsi" w:hAnsiTheme="minorHAnsi" w:cstheme="minorHAnsi"/>
                  <w:sz w:val="20"/>
                  <w:szCs w:val="20"/>
                </w:rPr>
                <w:delText>%</w:delText>
              </w:r>
            </w:del>
          </w:p>
        </w:tc>
      </w:tr>
      <w:tr w:rsidR="00583FBD" w:rsidRPr="0075512F" w:rsidDel="000A3E8D" w14:paraId="1D5002FF" w14:textId="5969B579" w:rsidTr="002A54EC">
        <w:trPr>
          <w:gridAfter w:val="1"/>
          <w:wAfter w:w="11" w:type="dxa"/>
          <w:trHeight w:val="249"/>
          <w:jc w:val="center"/>
          <w:del w:id="1181" w:author="Houyem Rais" w:date="2024-02-22T15:17:00Z"/>
        </w:trPr>
        <w:tc>
          <w:tcPr>
            <w:tcW w:w="1560" w:type="dxa"/>
            <w:noWrap/>
          </w:tcPr>
          <w:p w14:paraId="424CBAFD" w14:textId="454A23EC" w:rsidR="00583FBD" w:rsidRPr="0075512F" w:rsidDel="000A3E8D" w:rsidRDefault="00583FBD" w:rsidP="002A54EC">
            <w:pPr>
              <w:spacing w:before="0" w:after="0" w:line="240" w:lineRule="auto"/>
              <w:jc w:val="left"/>
              <w:rPr>
                <w:del w:id="1182" w:author="Houyem Rais" w:date="2024-02-22T15:17:00Z"/>
                <w:rFonts w:asciiTheme="minorHAnsi" w:hAnsiTheme="minorHAnsi" w:cstheme="minorHAnsi"/>
                <w:sz w:val="20"/>
                <w:szCs w:val="20"/>
              </w:rPr>
            </w:pPr>
            <w:del w:id="1183" w:author="Houyem Rais" w:date="2024-02-22T15:17:00Z">
              <w:r w:rsidRPr="0075512F" w:rsidDel="000A3E8D">
                <w:rPr>
                  <w:rFonts w:asciiTheme="minorHAnsi" w:hAnsiTheme="minorHAnsi" w:cstheme="minorHAnsi"/>
                  <w:sz w:val="20"/>
                  <w:szCs w:val="20"/>
                </w:rPr>
                <w:delText>Contrat de Partenariat</w:delText>
              </w:r>
            </w:del>
          </w:p>
        </w:tc>
        <w:tc>
          <w:tcPr>
            <w:tcW w:w="1279" w:type="dxa"/>
          </w:tcPr>
          <w:p w14:paraId="14AE4365" w14:textId="6108EFAA" w:rsidR="00583FBD" w:rsidRPr="00D534BF" w:rsidDel="000A3E8D" w:rsidRDefault="00583FBD" w:rsidP="002A54EC">
            <w:pPr>
              <w:tabs>
                <w:tab w:val="right" w:pos="2193"/>
              </w:tabs>
              <w:spacing w:before="0" w:after="0" w:line="240" w:lineRule="auto"/>
              <w:rPr>
                <w:del w:id="1184" w:author="Houyem Rais" w:date="2024-02-22T15:17:00Z"/>
                <w:rFonts w:asciiTheme="minorHAnsi" w:hAnsiTheme="minorHAnsi" w:cstheme="minorHAnsi"/>
                <w:sz w:val="20"/>
                <w:szCs w:val="20"/>
                <w:lang w:val="en-US"/>
              </w:rPr>
            </w:pPr>
            <w:del w:id="1185" w:author="Houyem Rais" w:date="2024-02-22T15:17:00Z">
              <w:r w:rsidRPr="00D534BF" w:rsidDel="000A3E8D">
                <w:rPr>
                  <w:rFonts w:asciiTheme="minorHAnsi" w:hAnsiTheme="minorHAnsi" w:cstheme="minorHAnsi"/>
                  <w:sz w:val="20"/>
                  <w:szCs w:val="20"/>
                  <w:lang w:val="en-US"/>
                </w:rPr>
                <w:delText>VAN Loyers</w:delText>
              </w:r>
            </w:del>
          </w:p>
          <w:p w14:paraId="7C5C381A" w14:textId="422EC960" w:rsidR="00583FBD" w:rsidRPr="00D534BF" w:rsidDel="000A3E8D" w:rsidRDefault="00583FBD" w:rsidP="002A54EC">
            <w:pPr>
              <w:tabs>
                <w:tab w:val="right" w:pos="2193"/>
              </w:tabs>
              <w:spacing w:before="0" w:after="0" w:line="240" w:lineRule="auto"/>
              <w:rPr>
                <w:del w:id="1186" w:author="Houyem Rais" w:date="2024-02-22T15:17:00Z"/>
                <w:rFonts w:asciiTheme="minorHAnsi" w:hAnsiTheme="minorHAnsi" w:cstheme="minorHAnsi"/>
                <w:sz w:val="20"/>
                <w:szCs w:val="20"/>
                <w:lang w:val="en-US"/>
              </w:rPr>
            </w:pPr>
            <w:del w:id="1187" w:author="Houyem Rais" w:date="2024-02-22T15:17:00Z">
              <w:r w:rsidRPr="00D534BF" w:rsidDel="000A3E8D">
                <w:rPr>
                  <w:rFonts w:asciiTheme="minorHAnsi" w:hAnsiTheme="minorHAnsi" w:cstheme="minorHAnsi"/>
                  <w:sz w:val="20"/>
                  <w:szCs w:val="20"/>
                  <w:lang w:val="en-US"/>
                </w:rPr>
                <w:delText>VAN SP SR</w:delText>
              </w:r>
            </w:del>
          </w:p>
          <w:p w14:paraId="78E14969" w14:textId="75BCEAAB" w:rsidR="00583FBD" w:rsidRPr="00D534BF" w:rsidDel="000A3E8D" w:rsidRDefault="00583FBD" w:rsidP="002A54EC">
            <w:pPr>
              <w:tabs>
                <w:tab w:val="right" w:pos="2193"/>
              </w:tabs>
              <w:spacing w:before="0" w:after="0" w:line="240" w:lineRule="auto"/>
              <w:rPr>
                <w:del w:id="1188" w:author="Houyem Rais" w:date="2024-02-22T15:17:00Z"/>
                <w:rFonts w:asciiTheme="minorHAnsi" w:hAnsiTheme="minorHAnsi" w:cstheme="minorHAnsi"/>
                <w:sz w:val="20"/>
                <w:szCs w:val="20"/>
                <w:lang w:val="en-US"/>
              </w:rPr>
            </w:pPr>
            <w:del w:id="1189" w:author="Houyem Rais" w:date="2024-02-22T15:17:00Z">
              <w:r w:rsidRPr="00D534BF" w:rsidDel="000A3E8D">
                <w:rPr>
                  <w:rFonts w:asciiTheme="minorHAnsi" w:hAnsiTheme="minorHAnsi" w:cstheme="minorHAnsi"/>
                  <w:sz w:val="20"/>
                  <w:szCs w:val="20"/>
                  <w:lang w:val="en-US"/>
                </w:rPr>
                <w:delText>VAN Risques</w:delText>
              </w:r>
            </w:del>
          </w:p>
          <w:p w14:paraId="75CA26AB" w14:textId="3344E3EB" w:rsidR="00583FBD" w:rsidRPr="00D534BF" w:rsidDel="000A3E8D" w:rsidRDefault="00583FBD" w:rsidP="002A54EC">
            <w:pPr>
              <w:tabs>
                <w:tab w:val="right" w:pos="2193"/>
              </w:tabs>
              <w:spacing w:before="0" w:after="0" w:line="240" w:lineRule="auto"/>
              <w:rPr>
                <w:del w:id="1190" w:author="Houyem Rais" w:date="2024-02-22T15:17:00Z"/>
                <w:rFonts w:asciiTheme="minorHAnsi" w:hAnsiTheme="minorHAnsi" w:cstheme="minorHAnsi"/>
                <w:sz w:val="20"/>
                <w:szCs w:val="20"/>
                <w:lang w:val="pt-PT"/>
              </w:rPr>
            </w:pPr>
            <w:del w:id="1191" w:author="Houyem Rais" w:date="2024-02-22T15:17:00Z">
              <w:r w:rsidRPr="00D534BF" w:rsidDel="000A3E8D">
                <w:rPr>
                  <w:rFonts w:asciiTheme="minorHAnsi" w:hAnsiTheme="minorHAnsi" w:cstheme="minorHAnsi"/>
                  <w:sz w:val="20"/>
                  <w:szCs w:val="20"/>
                  <w:lang w:val="pt-PT"/>
                </w:rPr>
                <w:delText>VAN SP AR</w:delText>
              </w:r>
            </w:del>
          </w:p>
          <w:p w14:paraId="673A731E" w14:textId="16C71C6A" w:rsidR="00583FBD" w:rsidRPr="00D534BF" w:rsidDel="000A3E8D" w:rsidRDefault="00583FBD" w:rsidP="002A54EC">
            <w:pPr>
              <w:tabs>
                <w:tab w:val="right" w:pos="2193"/>
              </w:tabs>
              <w:spacing w:before="0" w:after="0" w:line="240" w:lineRule="auto"/>
              <w:rPr>
                <w:del w:id="1192" w:author="Houyem Rais" w:date="2024-02-22T15:17:00Z"/>
                <w:rFonts w:asciiTheme="minorHAnsi" w:hAnsiTheme="minorHAnsi" w:cstheme="minorHAnsi"/>
                <w:sz w:val="20"/>
                <w:szCs w:val="20"/>
                <w:lang w:val="pt-PT"/>
              </w:rPr>
            </w:pPr>
            <w:del w:id="1193" w:author="Houyem Rais" w:date="2024-02-22T15:17:00Z">
              <w:r w:rsidRPr="00D534BF" w:rsidDel="000A3E8D">
                <w:rPr>
                  <w:rFonts w:asciiTheme="minorHAnsi" w:hAnsiTheme="minorHAnsi" w:cstheme="minorHAnsi"/>
                  <w:sz w:val="20"/>
                  <w:szCs w:val="20"/>
                  <w:lang w:val="pt-PT"/>
                </w:rPr>
                <w:delText>VfM</w:delText>
              </w:r>
            </w:del>
          </w:p>
          <w:p w14:paraId="485F2F9F" w14:textId="7A012337" w:rsidR="00583FBD" w:rsidRPr="00D534BF" w:rsidDel="000A3E8D" w:rsidRDefault="00583FBD" w:rsidP="002A54EC">
            <w:pPr>
              <w:tabs>
                <w:tab w:val="right" w:pos="2193"/>
              </w:tabs>
              <w:spacing w:before="0" w:after="0" w:line="240" w:lineRule="auto"/>
              <w:rPr>
                <w:del w:id="1194" w:author="Houyem Rais" w:date="2024-02-22T15:17:00Z"/>
                <w:rFonts w:asciiTheme="minorHAnsi" w:hAnsiTheme="minorHAnsi" w:cstheme="minorHAnsi"/>
                <w:sz w:val="20"/>
                <w:szCs w:val="20"/>
                <w:lang w:val="pt-PT"/>
              </w:rPr>
            </w:pPr>
            <w:del w:id="1195" w:author="Houyem Rais" w:date="2024-02-22T15:17:00Z">
              <w:r w:rsidRPr="00D534BF" w:rsidDel="000A3E8D">
                <w:rPr>
                  <w:rFonts w:asciiTheme="minorHAnsi" w:hAnsiTheme="minorHAnsi" w:cstheme="minorHAnsi"/>
                  <w:sz w:val="20"/>
                  <w:szCs w:val="20"/>
                  <w:lang w:val="pt-PT"/>
                </w:rPr>
                <w:delText>VfM(%)</w:delText>
              </w:r>
            </w:del>
          </w:p>
        </w:tc>
        <w:tc>
          <w:tcPr>
            <w:tcW w:w="992" w:type="dxa"/>
            <w:noWrap/>
          </w:tcPr>
          <w:p w14:paraId="06B2CBEB" w14:textId="5508FCDC" w:rsidR="00583FBD" w:rsidDel="000A3E8D" w:rsidRDefault="00583FBD" w:rsidP="002A54EC">
            <w:pPr>
              <w:tabs>
                <w:tab w:val="right" w:pos="2193"/>
              </w:tabs>
              <w:spacing w:before="0" w:after="0" w:line="240" w:lineRule="auto"/>
              <w:jc w:val="right"/>
              <w:rPr>
                <w:del w:id="1196" w:author="Houyem Rais" w:date="2024-02-22T15:17:00Z"/>
                <w:rFonts w:asciiTheme="minorHAnsi" w:hAnsiTheme="minorHAnsi" w:cstheme="minorHAnsi"/>
                <w:sz w:val="20"/>
                <w:szCs w:val="20"/>
              </w:rPr>
            </w:pPr>
            <w:del w:id="1197" w:author="Houyem Rais" w:date="2024-02-22T15:17:00Z">
              <w:r w:rsidRPr="00951CD0" w:rsidDel="000A3E8D">
                <w:rPr>
                  <w:rFonts w:asciiTheme="minorHAnsi" w:hAnsiTheme="minorHAnsi" w:cstheme="minorHAnsi"/>
                  <w:sz w:val="20"/>
                  <w:szCs w:val="20"/>
                </w:rPr>
                <w:delText>-1330,6</w:delText>
              </w:r>
            </w:del>
          </w:p>
          <w:p w14:paraId="1445B218" w14:textId="31A6F6BF" w:rsidR="00583FBD" w:rsidRPr="00703D13" w:rsidDel="000A3E8D" w:rsidRDefault="00583FBD" w:rsidP="002A54EC">
            <w:pPr>
              <w:tabs>
                <w:tab w:val="right" w:pos="2193"/>
              </w:tabs>
              <w:spacing w:before="0" w:after="0" w:line="240" w:lineRule="auto"/>
              <w:jc w:val="right"/>
              <w:rPr>
                <w:del w:id="1198" w:author="Houyem Rais" w:date="2024-02-22T15:17:00Z"/>
                <w:rFonts w:asciiTheme="minorHAnsi" w:hAnsiTheme="minorHAnsi" w:cstheme="minorHAnsi"/>
                <w:sz w:val="20"/>
                <w:szCs w:val="20"/>
              </w:rPr>
            </w:pPr>
            <w:del w:id="1199" w:author="Houyem Rais" w:date="2024-02-22T15:17:00Z">
              <w:r w:rsidRPr="00703D13" w:rsidDel="000A3E8D">
                <w:rPr>
                  <w:rFonts w:asciiTheme="minorHAnsi" w:hAnsiTheme="minorHAnsi" w:cstheme="minorHAnsi"/>
                  <w:sz w:val="20"/>
                  <w:szCs w:val="20"/>
                </w:rPr>
                <w:delText>-872,6</w:delText>
              </w:r>
            </w:del>
          </w:p>
          <w:p w14:paraId="50CDED47" w14:textId="68F19356" w:rsidR="00583FBD" w:rsidRPr="00703D13" w:rsidDel="000A3E8D" w:rsidRDefault="00583FBD" w:rsidP="002A54EC">
            <w:pPr>
              <w:tabs>
                <w:tab w:val="right" w:pos="2193"/>
              </w:tabs>
              <w:spacing w:before="0" w:after="0" w:line="240" w:lineRule="auto"/>
              <w:jc w:val="right"/>
              <w:rPr>
                <w:del w:id="1200" w:author="Houyem Rais" w:date="2024-02-22T15:17:00Z"/>
                <w:rFonts w:asciiTheme="minorHAnsi" w:hAnsiTheme="minorHAnsi" w:cstheme="minorHAnsi"/>
                <w:sz w:val="20"/>
                <w:szCs w:val="20"/>
              </w:rPr>
            </w:pPr>
            <w:del w:id="1201" w:author="Houyem Rais" w:date="2024-02-22T15:17:00Z">
              <w:r w:rsidRPr="00703D13" w:rsidDel="000A3E8D">
                <w:rPr>
                  <w:rFonts w:asciiTheme="minorHAnsi" w:hAnsiTheme="minorHAnsi" w:cstheme="minorHAnsi"/>
                  <w:sz w:val="20"/>
                  <w:szCs w:val="20"/>
                </w:rPr>
                <w:delText>-60,5</w:delText>
              </w:r>
            </w:del>
          </w:p>
          <w:p w14:paraId="07149D3B" w14:textId="37034DBE" w:rsidR="00583FBD" w:rsidRPr="00703D13" w:rsidDel="000A3E8D" w:rsidRDefault="00583FBD" w:rsidP="002A54EC">
            <w:pPr>
              <w:tabs>
                <w:tab w:val="right" w:pos="2193"/>
              </w:tabs>
              <w:spacing w:before="0" w:after="0" w:line="240" w:lineRule="auto"/>
              <w:jc w:val="right"/>
              <w:rPr>
                <w:del w:id="1202" w:author="Houyem Rais" w:date="2024-02-22T15:17:00Z"/>
                <w:rFonts w:asciiTheme="minorHAnsi" w:hAnsiTheme="minorHAnsi" w:cstheme="minorHAnsi"/>
                <w:sz w:val="20"/>
                <w:szCs w:val="20"/>
              </w:rPr>
            </w:pPr>
            <w:del w:id="1203" w:author="Houyem Rais" w:date="2024-02-22T15:17:00Z">
              <w:r w:rsidRPr="00703D13" w:rsidDel="000A3E8D">
                <w:rPr>
                  <w:rFonts w:asciiTheme="minorHAnsi" w:hAnsiTheme="minorHAnsi" w:cstheme="minorHAnsi"/>
                  <w:sz w:val="20"/>
                  <w:szCs w:val="20"/>
                </w:rPr>
                <w:delText>-933,1</w:delText>
              </w:r>
            </w:del>
          </w:p>
          <w:p w14:paraId="3CE08B25" w14:textId="2EF87887" w:rsidR="00583FBD" w:rsidRPr="00703D13" w:rsidDel="000A3E8D" w:rsidRDefault="00583FBD" w:rsidP="002A54EC">
            <w:pPr>
              <w:tabs>
                <w:tab w:val="right" w:pos="2193"/>
              </w:tabs>
              <w:spacing w:before="0" w:after="0" w:line="240" w:lineRule="auto"/>
              <w:jc w:val="right"/>
              <w:rPr>
                <w:del w:id="1204" w:author="Houyem Rais" w:date="2024-02-22T15:17:00Z"/>
                <w:rFonts w:asciiTheme="minorHAnsi" w:hAnsiTheme="minorHAnsi" w:cstheme="minorHAnsi"/>
                <w:sz w:val="20"/>
                <w:szCs w:val="20"/>
              </w:rPr>
            </w:pPr>
            <w:del w:id="1205" w:author="Houyem Rais" w:date="2024-02-22T15:17:00Z">
              <w:r w:rsidRPr="00703D13" w:rsidDel="000A3E8D">
                <w:rPr>
                  <w:rFonts w:asciiTheme="minorHAnsi" w:hAnsiTheme="minorHAnsi" w:cstheme="minorHAnsi"/>
                  <w:sz w:val="20"/>
                  <w:szCs w:val="20"/>
                </w:rPr>
                <w:delText>-525,4</w:delText>
              </w:r>
            </w:del>
          </w:p>
          <w:p w14:paraId="0D46D273" w14:textId="387D2FEA" w:rsidR="00583FBD" w:rsidRPr="0075512F" w:rsidDel="000A3E8D" w:rsidRDefault="00583FBD" w:rsidP="002A54EC">
            <w:pPr>
              <w:tabs>
                <w:tab w:val="right" w:pos="2193"/>
              </w:tabs>
              <w:spacing w:before="0" w:after="0" w:line="240" w:lineRule="auto"/>
              <w:jc w:val="right"/>
              <w:rPr>
                <w:del w:id="1206" w:author="Houyem Rais" w:date="2024-02-22T15:17:00Z"/>
                <w:rFonts w:asciiTheme="minorHAnsi" w:hAnsiTheme="minorHAnsi" w:cstheme="minorHAnsi"/>
                <w:sz w:val="20"/>
                <w:szCs w:val="20"/>
              </w:rPr>
            </w:pPr>
            <w:del w:id="1207" w:author="Houyem Rais" w:date="2024-02-22T15:17:00Z">
              <w:r w:rsidRPr="00703D13" w:rsidDel="000A3E8D">
                <w:rPr>
                  <w:rFonts w:asciiTheme="minorHAnsi" w:hAnsiTheme="minorHAnsi" w:cstheme="minorHAnsi"/>
                  <w:sz w:val="20"/>
                  <w:szCs w:val="20"/>
                </w:rPr>
                <w:delText>-128,9%</w:delText>
              </w:r>
            </w:del>
          </w:p>
        </w:tc>
        <w:tc>
          <w:tcPr>
            <w:tcW w:w="995" w:type="dxa"/>
            <w:vAlign w:val="center"/>
          </w:tcPr>
          <w:p w14:paraId="71044E9B" w14:textId="6C012586" w:rsidR="00583FBD" w:rsidDel="000A3E8D" w:rsidRDefault="00583FBD" w:rsidP="002A54EC">
            <w:pPr>
              <w:tabs>
                <w:tab w:val="right" w:pos="2193"/>
              </w:tabs>
              <w:spacing w:before="0" w:after="0" w:line="240" w:lineRule="auto"/>
              <w:jc w:val="right"/>
              <w:rPr>
                <w:del w:id="1208" w:author="Houyem Rais" w:date="2024-02-22T15:17:00Z"/>
                <w:rFonts w:asciiTheme="minorHAnsi" w:hAnsiTheme="minorHAnsi" w:cstheme="minorHAnsi"/>
                <w:sz w:val="20"/>
                <w:szCs w:val="20"/>
              </w:rPr>
            </w:pPr>
            <w:del w:id="1209" w:author="Houyem Rais" w:date="2024-02-22T15:17:00Z">
              <w:r w:rsidRPr="005C3829" w:rsidDel="000A3E8D">
                <w:rPr>
                  <w:rFonts w:asciiTheme="minorHAnsi" w:hAnsiTheme="minorHAnsi" w:cstheme="minorHAnsi"/>
                  <w:sz w:val="20"/>
                  <w:szCs w:val="20"/>
                </w:rPr>
                <w:delText>-2265,6</w:delText>
              </w:r>
            </w:del>
          </w:p>
          <w:p w14:paraId="4D487F6D" w14:textId="1CE99D4D" w:rsidR="00583FBD" w:rsidRPr="009A6615" w:rsidDel="000A3E8D" w:rsidRDefault="00583FBD" w:rsidP="002A54EC">
            <w:pPr>
              <w:tabs>
                <w:tab w:val="right" w:pos="2193"/>
              </w:tabs>
              <w:spacing w:before="0" w:after="0" w:line="240" w:lineRule="auto"/>
              <w:jc w:val="right"/>
              <w:rPr>
                <w:del w:id="1210" w:author="Houyem Rais" w:date="2024-02-22T15:17:00Z"/>
                <w:rFonts w:asciiTheme="minorHAnsi" w:hAnsiTheme="minorHAnsi" w:cstheme="minorHAnsi"/>
                <w:sz w:val="20"/>
                <w:szCs w:val="20"/>
              </w:rPr>
            </w:pPr>
            <w:del w:id="1211" w:author="Houyem Rais" w:date="2024-02-22T15:17:00Z">
              <w:r w:rsidRPr="009A6615" w:rsidDel="000A3E8D">
                <w:rPr>
                  <w:rFonts w:asciiTheme="minorHAnsi" w:hAnsiTheme="minorHAnsi" w:cstheme="minorHAnsi"/>
                  <w:sz w:val="20"/>
                  <w:szCs w:val="20"/>
                </w:rPr>
                <w:delText>-1681,3</w:delText>
              </w:r>
            </w:del>
          </w:p>
          <w:p w14:paraId="714D60D2" w14:textId="5FECFD4C" w:rsidR="00583FBD" w:rsidRPr="00A06138" w:rsidDel="000A3E8D" w:rsidRDefault="00583FBD" w:rsidP="002A54EC">
            <w:pPr>
              <w:tabs>
                <w:tab w:val="right" w:pos="2193"/>
              </w:tabs>
              <w:spacing w:before="0" w:after="0" w:line="240" w:lineRule="auto"/>
              <w:jc w:val="right"/>
              <w:rPr>
                <w:del w:id="1212" w:author="Houyem Rais" w:date="2024-02-22T15:17:00Z"/>
                <w:rFonts w:asciiTheme="minorHAnsi" w:hAnsiTheme="minorHAnsi" w:cstheme="minorHAnsi"/>
                <w:sz w:val="20"/>
                <w:szCs w:val="20"/>
              </w:rPr>
            </w:pPr>
            <w:del w:id="1213" w:author="Houyem Rais" w:date="2024-02-22T15:17:00Z">
              <w:r w:rsidRPr="00A06138" w:rsidDel="000A3E8D">
                <w:rPr>
                  <w:rFonts w:asciiTheme="minorHAnsi" w:hAnsiTheme="minorHAnsi" w:cstheme="minorHAnsi"/>
                  <w:sz w:val="20"/>
                  <w:szCs w:val="20"/>
                </w:rPr>
                <w:delText>-132,4</w:delText>
              </w:r>
            </w:del>
          </w:p>
          <w:p w14:paraId="40884B87" w14:textId="1A4B339F" w:rsidR="00583FBD" w:rsidRPr="00A06138" w:rsidDel="000A3E8D" w:rsidRDefault="00583FBD" w:rsidP="002A54EC">
            <w:pPr>
              <w:tabs>
                <w:tab w:val="right" w:pos="2193"/>
              </w:tabs>
              <w:spacing w:before="0" w:after="0" w:line="240" w:lineRule="auto"/>
              <w:jc w:val="right"/>
              <w:rPr>
                <w:del w:id="1214" w:author="Houyem Rais" w:date="2024-02-22T15:17:00Z"/>
                <w:rFonts w:asciiTheme="minorHAnsi" w:hAnsiTheme="minorHAnsi" w:cstheme="minorHAnsi"/>
                <w:sz w:val="20"/>
                <w:szCs w:val="20"/>
              </w:rPr>
            </w:pPr>
            <w:del w:id="1215" w:author="Houyem Rais" w:date="2024-02-22T15:17:00Z">
              <w:r w:rsidRPr="00A06138" w:rsidDel="000A3E8D">
                <w:rPr>
                  <w:rFonts w:asciiTheme="minorHAnsi" w:hAnsiTheme="minorHAnsi" w:cstheme="minorHAnsi"/>
                  <w:sz w:val="20"/>
                  <w:szCs w:val="20"/>
                </w:rPr>
                <w:delText>-1813,7</w:delText>
              </w:r>
            </w:del>
          </w:p>
          <w:p w14:paraId="47C661F8" w14:textId="1987524D" w:rsidR="00583FBD" w:rsidRPr="00A06138" w:rsidDel="000A3E8D" w:rsidRDefault="00583FBD" w:rsidP="002A54EC">
            <w:pPr>
              <w:tabs>
                <w:tab w:val="right" w:pos="2193"/>
              </w:tabs>
              <w:spacing w:before="0" w:after="0" w:line="240" w:lineRule="auto"/>
              <w:jc w:val="right"/>
              <w:rPr>
                <w:del w:id="1216" w:author="Houyem Rais" w:date="2024-02-22T15:17:00Z"/>
                <w:rFonts w:asciiTheme="minorHAnsi" w:hAnsiTheme="minorHAnsi" w:cstheme="minorHAnsi"/>
                <w:sz w:val="20"/>
                <w:szCs w:val="20"/>
              </w:rPr>
            </w:pPr>
            <w:del w:id="1217" w:author="Houyem Rais" w:date="2024-02-22T15:17:00Z">
              <w:r w:rsidRPr="00A06138" w:rsidDel="000A3E8D">
                <w:rPr>
                  <w:rFonts w:asciiTheme="minorHAnsi" w:hAnsiTheme="minorHAnsi" w:cstheme="minorHAnsi"/>
                  <w:sz w:val="20"/>
                  <w:szCs w:val="20"/>
                </w:rPr>
                <w:delText>-827,2</w:delText>
              </w:r>
            </w:del>
          </w:p>
          <w:p w14:paraId="20A93E76" w14:textId="2ED480A8" w:rsidR="00583FBD" w:rsidRPr="0075512F" w:rsidDel="000A3E8D" w:rsidRDefault="00583FBD" w:rsidP="002A54EC">
            <w:pPr>
              <w:tabs>
                <w:tab w:val="right" w:pos="2166"/>
              </w:tabs>
              <w:spacing w:before="0" w:after="0" w:line="240" w:lineRule="auto"/>
              <w:jc w:val="right"/>
              <w:rPr>
                <w:del w:id="1218" w:author="Houyem Rais" w:date="2024-02-22T15:17:00Z"/>
                <w:rFonts w:asciiTheme="minorHAnsi" w:hAnsiTheme="minorHAnsi" w:cstheme="minorHAnsi"/>
                <w:sz w:val="20"/>
                <w:szCs w:val="20"/>
              </w:rPr>
            </w:pPr>
            <w:del w:id="1219" w:author="Houyem Rais" w:date="2024-02-22T15:17:00Z">
              <w:r w:rsidRPr="00A06138" w:rsidDel="000A3E8D">
                <w:rPr>
                  <w:rFonts w:asciiTheme="minorHAnsi" w:hAnsiTheme="minorHAnsi" w:cstheme="minorHAnsi"/>
                  <w:sz w:val="20"/>
                  <w:szCs w:val="20"/>
                </w:rPr>
                <w:delText>-83,9%</w:delText>
              </w:r>
            </w:del>
          </w:p>
        </w:tc>
        <w:tc>
          <w:tcPr>
            <w:tcW w:w="1128" w:type="dxa"/>
            <w:vAlign w:val="center"/>
          </w:tcPr>
          <w:p w14:paraId="17CE06C4" w14:textId="3FC89DE6" w:rsidR="00583FBD" w:rsidDel="000A3E8D" w:rsidRDefault="00583FBD" w:rsidP="002A54EC">
            <w:pPr>
              <w:tabs>
                <w:tab w:val="right" w:pos="2193"/>
              </w:tabs>
              <w:spacing w:before="0" w:after="0" w:line="240" w:lineRule="auto"/>
              <w:jc w:val="right"/>
              <w:rPr>
                <w:del w:id="1220" w:author="Houyem Rais" w:date="2024-02-22T15:17:00Z"/>
                <w:rFonts w:asciiTheme="minorHAnsi" w:hAnsiTheme="minorHAnsi" w:cstheme="minorHAnsi"/>
                <w:sz w:val="20"/>
                <w:szCs w:val="20"/>
              </w:rPr>
            </w:pPr>
            <w:del w:id="1221" w:author="Houyem Rais" w:date="2024-02-22T15:17:00Z">
              <w:r w:rsidRPr="00A21308" w:rsidDel="000A3E8D">
                <w:rPr>
                  <w:rFonts w:asciiTheme="minorHAnsi" w:hAnsiTheme="minorHAnsi" w:cstheme="minorHAnsi"/>
                  <w:sz w:val="20"/>
                  <w:szCs w:val="20"/>
                </w:rPr>
                <w:delText>-1659,0</w:delText>
              </w:r>
            </w:del>
          </w:p>
          <w:p w14:paraId="55E65522" w14:textId="520705A9" w:rsidR="00583FBD" w:rsidRPr="009A6615" w:rsidDel="000A3E8D" w:rsidRDefault="00583FBD" w:rsidP="002A54EC">
            <w:pPr>
              <w:tabs>
                <w:tab w:val="right" w:pos="2193"/>
              </w:tabs>
              <w:spacing w:before="0" w:after="0" w:line="240" w:lineRule="auto"/>
              <w:jc w:val="right"/>
              <w:rPr>
                <w:del w:id="1222" w:author="Houyem Rais" w:date="2024-02-22T15:17:00Z"/>
                <w:rFonts w:asciiTheme="minorHAnsi" w:hAnsiTheme="minorHAnsi" w:cstheme="minorHAnsi"/>
                <w:sz w:val="20"/>
                <w:szCs w:val="20"/>
              </w:rPr>
            </w:pPr>
            <w:del w:id="1223" w:author="Houyem Rais" w:date="2024-02-22T15:17:00Z">
              <w:r w:rsidRPr="009A6615" w:rsidDel="000A3E8D">
                <w:rPr>
                  <w:rFonts w:asciiTheme="minorHAnsi" w:hAnsiTheme="minorHAnsi" w:cstheme="minorHAnsi"/>
                  <w:sz w:val="20"/>
                  <w:szCs w:val="20"/>
                </w:rPr>
                <w:delText>-1156,7</w:delText>
              </w:r>
            </w:del>
          </w:p>
          <w:p w14:paraId="005CE195" w14:textId="73BF1680" w:rsidR="00583FBD" w:rsidRPr="008F3C5D" w:rsidDel="000A3E8D" w:rsidRDefault="00583FBD" w:rsidP="002A54EC">
            <w:pPr>
              <w:tabs>
                <w:tab w:val="right" w:pos="2193"/>
              </w:tabs>
              <w:spacing w:before="0" w:after="0" w:line="240" w:lineRule="auto"/>
              <w:jc w:val="right"/>
              <w:rPr>
                <w:del w:id="1224" w:author="Houyem Rais" w:date="2024-02-22T15:17:00Z"/>
                <w:rFonts w:asciiTheme="minorHAnsi" w:hAnsiTheme="minorHAnsi" w:cstheme="minorHAnsi"/>
                <w:sz w:val="20"/>
                <w:szCs w:val="20"/>
              </w:rPr>
            </w:pPr>
            <w:del w:id="1225" w:author="Houyem Rais" w:date="2024-02-22T15:17:00Z">
              <w:r w:rsidRPr="008F3C5D" w:rsidDel="000A3E8D">
                <w:rPr>
                  <w:rFonts w:asciiTheme="minorHAnsi" w:hAnsiTheme="minorHAnsi" w:cstheme="minorHAnsi"/>
                  <w:sz w:val="20"/>
                  <w:szCs w:val="20"/>
                </w:rPr>
                <w:delText>-83,4</w:delText>
              </w:r>
            </w:del>
          </w:p>
          <w:p w14:paraId="0646B7A5" w14:textId="1A1850F8" w:rsidR="00583FBD" w:rsidRPr="008F3C5D" w:rsidDel="000A3E8D" w:rsidRDefault="00583FBD" w:rsidP="002A54EC">
            <w:pPr>
              <w:tabs>
                <w:tab w:val="right" w:pos="2193"/>
              </w:tabs>
              <w:spacing w:before="0" w:after="0" w:line="240" w:lineRule="auto"/>
              <w:jc w:val="right"/>
              <w:rPr>
                <w:del w:id="1226" w:author="Houyem Rais" w:date="2024-02-22T15:17:00Z"/>
                <w:rFonts w:asciiTheme="minorHAnsi" w:hAnsiTheme="minorHAnsi" w:cstheme="minorHAnsi"/>
                <w:sz w:val="20"/>
                <w:szCs w:val="20"/>
              </w:rPr>
            </w:pPr>
            <w:del w:id="1227" w:author="Houyem Rais" w:date="2024-02-22T15:17:00Z">
              <w:r w:rsidRPr="008F3C5D" w:rsidDel="000A3E8D">
                <w:rPr>
                  <w:rFonts w:asciiTheme="minorHAnsi" w:hAnsiTheme="minorHAnsi" w:cstheme="minorHAnsi"/>
                  <w:sz w:val="20"/>
                  <w:szCs w:val="20"/>
                </w:rPr>
                <w:delText>-1240,0</w:delText>
              </w:r>
            </w:del>
          </w:p>
          <w:p w14:paraId="61FFF65B" w14:textId="0520559A" w:rsidR="00583FBD" w:rsidRPr="008F3C5D" w:rsidDel="000A3E8D" w:rsidRDefault="00583FBD" w:rsidP="002A54EC">
            <w:pPr>
              <w:tabs>
                <w:tab w:val="right" w:pos="2193"/>
              </w:tabs>
              <w:spacing w:before="0" w:after="0" w:line="240" w:lineRule="auto"/>
              <w:jc w:val="right"/>
              <w:rPr>
                <w:del w:id="1228" w:author="Houyem Rais" w:date="2024-02-22T15:17:00Z"/>
                <w:rFonts w:asciiTheme="minorHAnsi" w:hAnsiTheme="minorHAnsi" w:cstheme="minorHAnsi"/>
                <w:sz w:val="20"/>
                <w:szCs w:val="20"/>
              </w:rPr>
            </w:pPr>
            <w:del w:id="1229" w:author="Houyem Rais" w:date="2024-02-22T15:17:00Z">
              <w:r w:rsidRPr="008F3C5D" w:rsidDel="000A3E8D">
                <w:rPr>
                  <w:rFonts w:asciiTheme="minorHAnsi" w:hAnsiTheme="minorHAnsi" w:cstheme="minorHAnsi"/>
                  <w:sz w:val="20"/>
                  <w:szCs w:val="20"/>
                </w:rPr>
                <w:delText>-638,1</w:delText>
              </w:r>
            </w:del>
          </w:p>
          <w:p w14:paraId="339AD8DD" w14:textId="6021DCFD" w:rsidR="00583FBD" w:rsidRPr="0075512F" w:rsidDel="000A3E8D" w:rsidRDefault="00583FBD" w:rsidP="002A54EC">
            <w:pPr>
              <w:tabs>
                <w:tab w:val="right" w:pos="2057"/>
              </w:tabs>
              <w:spacing w:before="0" w:after="0" w:line="240" w:lineRule="auto"/>
              <w:jc w:val="right"/>
              <w:rPr>
                <w:del w:id="1230" w:author="Houyem Rais" w:date="2024-02-22T15:17:00Z"/>
                <w:rFonts w:asciiTheme="minorHAnsi" w:hAnsiTheme="minorHAnsi" w:cstheme="minorHAnsi"/>
                <w:sz w:val="20"/>
                <w:szCs w:val="20"/>
              </w:rPr>
            </w:pPr>
            <w:del w:id="1231" w:author="Houyem Rais" w:date="2024-02-22T15:17:00Z">
              <w:r w:rsidRPr="008F3C5D" w:rsidDel="000A3E8D">
                <w:rPr>
                  <w:rFonts w:asciiTheme="minorHAnsi" w:hAnsiTheme="minorHAnsi" w:cstheme="minorHAnsi"/>
                  <w:sz w:val="20"/>
                  <w:szCs w:val="20"/>
                </w:rPr>
                <w:delText>-106</w:delText>
              </w:r>
              <w:r w:rsidRPr="009A6615" w:rsidDel="000A3E8D">
                <w:rPr>
                  <w:rFonts w:asciiTheme="minorHAnsi" w:hAnsiTheme="minorHAnsi" w:cstheme="minorHAnsi"/>
                  <w:sz w:val="20"/>
                  <w:szCs w:val="20"/>
                </w:rPr>
                <w:delText>,0%</w:delText>
              </w:r>
            </w:del>
          </w:p>
        </w:tc>
        <w:tc>
          <w:tcPr>
            <w:tcW w:w="1128" w:type="dxa"/>
            <w:noWrap/>
            <w:vAlign w:val="center"/>
          </w:tcPr>
          <w:p w14:paraId="567E54C6" w14:textId="281D35EB" w:rsidR="00583FBD" w:rsidDel="000A3E8D" w:rsidRDefault="00583FBD" w:rsidP="002A54EC">
            <w:pPr>
              <w:tabs>
                <w:tab w:val="right" w:pos="2193"/>
              </w:tabs>
              <w:spacing w:before="0" w:after="0" w:line="240" w:lineRule="auto"/>
              <w:jc w:val="right"/>
              <w:rPr>
                <w:del w:id="1232" w:author="Houyem Rais" w:date="2024-02-22T15:17:00Z"/>
                <w:rFonts w:asciiTheme="minorHAnsi" w:hAnsiTheme="minorHAnsi" w:cstheme="minorHAnsi"/>
                <w:sz w:val="20"/>
                <w:szCs w:val="20"/>
              </w:rPr>
            </w:pPr>
            <w:del w:id="1233" w:author="Houyem Rais" w:date="2024-02-22T15:17:00Z">
              <w:r w:rsidRPr="00383C60" w:rsidDel="000A3E8D">
                <w:rPr>
                  <w:rFonts w:asciiTheme="minorHAnsi" w:hAnsiTheme="minorHAnsi" w:cstheme="minorHAnsi"/>
                  <w:sz w:val="20"/>
                  <w:szCs w:val="20"/>
                </w:rPr>
                <w:delText>-2901,2</w:delText>
              </w:r>
            </w:del>
          </w:p>
          <w:p w14:paraId="47871C80" w14:textId="3488DCAD" w:rsidR="00583FBD" w:rsidRPr="009A6615" w:rsidDel="000A3E8D" w:rsidRDefault="00583FBD" w:rsidP="002A54EC">
            <w:pPr>
              <w:tabs>
                <w:tab w:val="right" w:pos="2193"/>
              </w:tabs>
              <w:spacing w:before="0" w:after="0" w:line="240" w:lineRule="auto"/>
              <w:jc w:val="right"/>
              <w:rPr>
                <w:del w:id="1234" w:author="Houyem Rais" w:date="2024-02-22T15:17:00Z"/>
                <w:rFonts w:asciiTheme="minorHAnsi" w:hAnsiTheme="minorHAnsi" w:cstheme="minorHAnsi"/>
                <w:sz w:val="20"/>
                <w:szCs w:val="20"/>
              </w:rPr>
            </w:pPr>
            <w:del w:id="1235" w:author="Houyem Rais" w:date="2024-02-22T15:17:00Z">
              <w:r w:rsidRPr="009A6615" w:rsidDel="000A3E8D">
                <w:rPr>
                  <w:rFonts w:asciiTheme="minorHAnsi" w:hAnsiTheme="minorHAnsi" w:cstheme="minorHAnsi"/>
                  <w:sz w:val="20"/>
                  <w:szCs w:val="20"/>
                </w:rPr>
                <w:delText>-2229,1</w:delText>
              </w:r>
            </w:del>
          </w:p>
          <w:p w14:paraId="255D3BE9" w14:textId="23D8C5C6" w:rsidR="00583FBD" w:rsidRPr="00B5396B" w:rsidDel="000A3E8D" w:rsidRDefault="00583FBD" w:rsidP="002A54EC">
            <w:pPr>
              <w:tabs>
                <w:tab w:val="right" w:pos="2193"/>
              </w:tabs>
              <w:spacing w:before="0" w:after="0" w:line="240" w:lineRule="auto"/>
              <w:jc w:val="right"/>
              <w:rPr>
                <w:del w:id="1236" w:author="Houyem Rais" w:date="2024-02-22T15:17:00Z"/>
                <w:rFonts w:asciiTheme="minorHAnsi" w:hAnsiTheme="minorHAnsi" w:cstheme="minorHAnsi"/>
                <w:sz w:val="20"/>
                <w:szCs w:val="20"/>
              </w:rPr>
            </w:pPr>
            <w:del w:id="1237" w:author="Houyem Rais" w:date="2024-02-22T15:17:00Z">
              <w:r w:rsidRPr="00B5396B" w:rsidDel="000A3E8D">
                <w:rPr>
                  <w:rFonts w:asciiTheme="minorHAnsi" w:hAnsiTheme="minorHAnsi" w:cstheme="minorHAnsi"/>
                  <w:sz w:val="20"/>
                  <w:szCs w:val="20"/>
                </w:rPr>
                <w:delText>-194,0</w:delText>
              </w:r>
            </w:del>
          </w:p>
          <w:p w14:paraId="04D01238" w14:textId="6D4A226F" w:rsidR="00583FBD" w:rsidRPr="00B5396B" w:rsidDel="000A3E8D" w:rsidRDefault="00583FBD" w:rsidP="002A54EC">
            <w:pPr>
              <w:tabs>
                <w:tab w:val="right" w:pos="2193"/>
              </w:tabs>
              <w:spacing w:before="0" w:after="0" w:line="240" w:lineRule="auto"/>
              <w:jc w:val="right"/>
              <w:rPr>
                <w:del w:id="1238" w:author="Houyem Rais" w:date="2024-02-22T15:17:00Z"/>
                <w:rFonts w:asciiTheme="minorHAnsi" w:hAnsiTheme="minorHAnsi" w:cstheme="minorHAnsi"/>
                <w:sz w:val="20"/>
                <w:szCs w:val="20"/>
              </w:rPr>
            </w:pPr>
            <w:del w:id="1239" w:author="Houyem Rais" w:date="2024-02-22T15:17:00Z">
              <w:r w:rsidRPr="00B5396B" w:rsidDel="000A3E8D">
                <w:rPr>
                  <w:rFonts w:asciiTheme="minorHAnsi" w:hAnsiTheme="minorHAnsi" w:cstheme="minorHAnsi"/>
                  <w:sz w:val="20"/>
                  <w:szCs w:val="20"/>
                </w:rPr>
                <w:delText>-2423,1</w:delText>
              </w:r>
            </w:del>
          </w:p>
          <w:p w14:paraId="3D57A724" w14:textId="42E67CB9" w:rsidR="00583FBD" w:rsidRPr="00B5396B" w:rsidDel="000A3E8D" w:rsidRDefault="00583FBD" w:rsidP="002A54EC">
            <w:pPr>
              <w:tabs>
                <w:tab w:val="right" w:pos="2193"/>
              </w:tabs>
              <w:spacing w:before="0" w:after="0" w:line="240" w:lineRule="auto"/>
              <w:jc w:val="right"/>
              <w:rPr>
                <w:del w:id="1240" w:author="Houyem Rais" w:date="2024-02-22T15:17:00Z"/>
                <w:rFonts w:asciiTheme="minorHAnsi" w:hAnsiTheme="minorHAnsi" w:cstheme="minorHAnsi"/>
                <w:sz w:val="20"/>
                <w:szCs w:val="20"/>
              </w:rPr>
            </w:pPr>
            <w:del w:id="1241" w:author="Houyem Rais" w:date="2024-02-22T15:17:00Z">
              <w:r w:rsidRPr="00B5396B" w:rsidDel="000A3E8D">
                <w:rPr>
                  <w:rFonts w:asciiTheme="minorHAnsi" w:hAnsiTheme="minorHAnsi" w:cstheme="minorHAnsi"/>
                  <w:sz w:val="20"/>
                  <w:szCs w:val="20"/>
                </w:rPr>
                <w:delText>-1005,3</w:delText>
              </w:r>
            </w:del>
          </w:p>
          <w:p w14:paraId="66B3DDC7" w14:textId="34F5EBF4" w:rsidR="00583FBD" w:rsidRPr="0075512F" w:rsidDel="000A3E8D" w:rsidRDefault="00583FBD" w:rsidP="002A54EC">
            <w:pPr>
              <w:tabs>
                <w:tab w:val="right" w:pos="2299"/>
              </w:tabs>
              <w:spacing w:before="0" w:after="0" w:line="240" w:lineRule="auto"/>
              <w:jc w:val="right"/>
              <w:rPr>
                <w:del w:id="1242" w:author="Houyem Rais" w:date="2024-02-22T15:17:00Z"/>
                <w:rFonts w:asciiTheme="minorHAnsi" w:hAnsiTheme="minorHAnsi" w:cstheme="minorHAnsi"/>
                <w:sz w:val="20"/>
                <w:szCs w:val="20"/>
              </w:rPr>
            </w:pPr>
            <w:del w:id="1243" w:author="Houyem Rais" w:date="2024-02-22T15:17:00Z">
              <w:r w:rsidRPr="00B5396B" w:rsidDel="000A3E8D">
                <w:rPr>
                  <w:rFonts w:asciiTheme="minorHAnsi" w:hAnsiTheme="minorHAnsi" w:cstheme="minorHAnsi"/>
                  <w:sz w:val="20"/>
                  <w:szCs w:val="20"/>
                </w:rPr>
                <w:delText>-70,9%</w:delText>
              </w:r>
            </w:del>
          </w:p>
        </w:tc>
      </w:tr>
      <w:tr w:rsidR="00583FBD" w:rsidRPr="0075512F" w:rsidDel="000A3E8D" w14:paraId="6601CE34" w14:textId="42662641" w:rsidTr="002A54EC">
        <w:trPr>
          <w:gridAfter w:val="1"/>
          <w:wAfter w:w="11" w:type="dxa"/>
          <w:trHeight w:val="249"/>
          <w:jc w:val="center"/>
          <w:del w:id="1244" w:author="Houyem Rais" w:date="2024-02-22T15:17:00Z"/>
        </w:trPr>
        <w:tc>
          <w:tcPr>
            <w:tcW w:w="1560" w:type="dxa"/>
            <w:noWrap/>
          </w:tcPr>
          <w:p w14:paraId="218FB31A" w14:textId="59F81CA4" w:rsidR="00583FBD" w:rsidRPr="0075512F" w:rsidDel="000A3E8D" w:rsidRDefault="00583FBD" w:rsidP="002A54EC">
            <w:pPr>
              <w:spacing w:before="0" w:after="0" w:line="240" w:lineRule="auto"/>
              <w:jc w:val="left"/>
              <w:rPr>
                <w:del w:id="1245" w:author="Houyem Rais" w:date="2024-02-22T15:17:00Z"/>
                <w:rFonts w:asciiTheme="minorHAnsi" w:hAnsiTheme="minorHAnsi" w:cstheme="minorHAnsi"/>
                <w:sz w:val="20"/>
                <w:szCs w:val="20"/>
              </w:rPr>
            </w:pPr>
            <w:del w:id="1246" w:author="Houyem Rais" w:date="2024-02-22T15:17:00Z">
              <w:r w:rsidRPr="0075512F" w:rsidDel="000A3E8D">
                <w:rPr>
                  <w:rFonts w:asciiTheme="minorHAnsi" w:hAnsiTheme="minorHAnsi" w:cstheme="minorHAnsi"/>
                  <w:sz w:val="20"/>
                  <w:szCs w:val="20"/>
                </w:rPr>
                <w:delText>EPC+F</w:delText>
              </w:r>
            </w:del>
          </w:p>
        </w:tc>
        <w:tc>
          <w:tcPr>
            <w:tcW w:w="1279" w:type="dxa"/>
          </w:tcPr>
          <w:p w14:paraId="20D6A458" w14:textId="3AE1A998" w:rsidR="00583FBD" w:rsidRPr="00D534BF" w:rsidDel="000A3E8D" w:rsidRDefault="00583FBD" w:rsidP="002A54EC">
            <w:pPr>
              <w:tabs>
                <w:tab w:val="right" w:pos="2193"/>
              </w:tabs>
              <w:spacing w:before="0" w:after="0" w:line="240" w:lineRule="auto"/>
              <w:rPr>
                <w:del w:id="1247" w:author="Houyem Rais" w:date="2024-02-22T15:17:00Z"/>
                <w:rFonts w:asciiTheme="minorHAnsi" w:hAnsiTheme="minorHAnsi" w:cstheme="minorHAnsi"/>
                <w:sz w:val="20"/>
                <w:szCs w:val="20"/>
                <w:lang w:val="en-US"/>
              </w:rPr>
            </w:pPr>
            <w:del w:id="1248" w:author="Houyem Rais" w:date="2024-02-22T15:17:00Z">
              <w:r w:rsidRPr="00D534BF" w:rsidDel="000A3E8D">
                <w:rPr>
                  <w:rFonts w:asciiTheme="minorHAnsi" w:hAnsiTheme="minorHAnsi" w:cstheme="minorHAnsi"/>
                  <w:sz w:val="20"/>
                  <w:szCs w:val="20"/>
                  <w:lang w:val="en-US"/>
                </w:rPr>
                <w:delText>VAN SD</w:delText>
              </w:r>
            </w:del>
          </w:p>
          <w:p w14:paraId="656B8AC6" w14:textId="2D1E3C05" w:rsidR="00583FBD" w:rsidRPr="00D534BF" w:rsidDel="000A3E8D" w:rsidRDefault="00583FBD" w:rsidP="002A54EC">
            <w:pPr>
              <w:tabs>
                <w:tab w:val="right" w:pos="2193"/>
              </w:tabs>
              <w:spacing w:before="0" w:after="0" w:line="240" w:lineRule="auto"/>
              <w:rPr>
                <w:del w:id="1249" w:author="Houyem Rais" w:date="2024-02-22T15:17:00Z"/>
                <w:rFonts w:asciiTheme="minorHAnsi" w:hAnsiTheme="minorHAnsi" w:cstheme="minorHAnsi"/>
                <w:sz w:val="20"/>
                <w:szCs w:val="20"/>
                <w:lang w:val="en-US"/>
              </w:rPr>
            </w:pPr>
            <w:del w:id="1250" w:author="Houyem Rais" w:date="2024-02-22T15:17:00Z">
              <w:r w:rsidRPr="00D534BF" w:rsidDel="000A3E8D">
                <w:rPr>
                  <w:rFonts w:asciiTheme="minorHAnsi" w:hAnsiTheme="minorHAnsi" w:cstheme="minorHAnsi"/>
                  <w:sz w:val="20"/>
                  <w:szCs w:val="20"/>
                  <w:lang w:val="en-US"/>
                </w:rPr>
                <w:delText>VAN SP SR</w:delText>
              </w:r>
            </w:del>
          </w:p>
          <w:p w14:paraId="69B7C0B8" w14:textId="73775680" w:rsidR="00583FBD" w:rsidRPr="00D534BF" w:rsidDel="000A3E8D" w:rsidRDefault="00583FBD" w:rsidP="002A54EC">
            <w:pPr>
              <w:tabs>
                <w:tab w:val="right" w:pos="2193"/>
              </w:tabs>
              <w:spacing w:before="0" w:after="0" w:line="240" w:lineRule="auto"/>
              <w:rPr>
                <w:del w:id="1251" w:author="Houyem Rais" w:date="2024-02-22T15:17:00Z"/>
                <w:rFonts w:asciiTheme="minorHAnsi" w:hAnsiTheme="minorHAnsi" w:cstheme="minorHAnsi"/>
                <w:sz w:val="20"/>
                <w:szCs w:val="20"/>
                <w:lang w:val="en-US"/>
              </w:rPr>
            </w:pPr>
            <w:del w:id="1252" w:author="Houyem Rais" w:date="2024-02-22T15:17:00Z">
              <w:r w:rsidRPr="00D534BF" w:rsidDel="000A3E8D">
                <w:rPr>
                  <w:rFonts w:asciiTheme="minorHAnsi" w:hAnsiTheme="minorHAnsi" w:cstheme="minorHAnsi"/>
                  <w:sz w:val="20"/>
                  <w:szCs w:val="20"/>
                  <w:lang w:val="en-US"/>
                </w:rPr>
                <w:delText>VAN Risques</w:delText>
              </w:r>
            </w:del>
          </w:p>
          <w:p w14:paraId="4969372C" w14:textId="255F3ADF" w:rsidR="00583FBD" w:rsidRPr="00D534BF" w:rsidDel="000A3E8D" w:rsidRDefault="00583FBD" w:rsidP="002A54EC">
            <w:pPr>
              <w:tabs>
                <w:tab w:val="right" w:pos="2193"/>
              </w:tabs>
              <w:spacing w:before="0" w:after="0" w:line="240" w:lineRule="auto"/>
              <w:rPr>
                <w:del w:id="1253" w:author="Houyem Rais" w:date="2024-02-22T15:17:00Z"/>
                <w:rFonts w:asciiTheme="minorHAnsi" w:hAnsiTheme="minorHAnsi" w:cstheme="minorHAnsi"/>
                <w:sz w:val="20"/>
                <w:szCs w:val="20"/>
                <w:lang w:val="pt-PT"/>
              </w:rPr>
            </w:pPr>
            <w:del w:id="1254" w:author="Houyem Rais" w:date="2024-02-22T15:17:00Z">
              <w:r w:rsidRPr="00D534BF" w:rsidDel="000A3E8D">
                <w:rPr>
                  <w:rFonts w:asciiTheme="minorHAnsi" w:hAnsiTheme="minorHAnsi" w:cstheme="minorHAnsi"/>
                  <w:sz w:val="20"/>
                  <w:szCs w:val="20"/>
                  <w:lang w:val="pt-PT"/>
                </w:rPr>
                <w:delText>VAN SP AR</w:delText>
              </w:r>
            </w:del>
          </w:p>
          <w:p w14:paraId="64767523" w14:textId="3FB713E6" w:rsidR="00583FBD" w:rsidRPr="00D534BF" w:rsidDel="000A3E8D" w:rsidRDefault="00583FBD" w:rsidP="002A54EC">
            <w:pPr>
              <w:tabs>
                <w:tab w:val="right" w:pos="2193"/>
              </w:tabs>
              <w:spacing w:before="0" w:after="0" w:line="240" w:lineRule="auto"/>
              <w:rPr>
                <w:del w:id="1255" w:author="Houyem Rais" w:date="2024-02-22T15:17:00Z"/>
                <w:rFonts w:asciiTheme="minorHAnsi" w:hAnsiTheme="minorHAnsi" w:cstheme="minorHAnsi"/>
                <w:sz w:val="20"/>
                <w:szCs w:val="20"/>
                <w:lang w:val="pt-PT"/>
              </w:rPr>
            </w:pPr>
            <w:del w:id="1256" w:author="Houyem Rais" w:date="2024-02-22T15:17:00Z">
              <w:r w:rsidRPr="00D534BF" w:rsidDel="000A3E8D">
                <w:rPr>
                  <w:rFonts w:asciiTheme="minorHAnsi" w:hAnsiTheme="minorHAnsi" w:cstheme="minorHAnsi"/>
                  <w:sz w:val="20"/>
                  <w:szCs w:val="20"/>
                  <w:lang w:val="pt-PT"/>
                </w:rPr>
                <w:delText>VfM</w:delText>
              </w:r>
            </w:del>
          </w:p>
          <w:p w14:paraId="2F78BDF8" w14:textId="602B1470" w:rsidR="00583FBD" w:rsidRPr="00D534BF" w:rsidDel="000A3E8D" w:rsidRDefault="00583FBD" w:rsidP="002A54EC">
            <w:pPr>
              <w:tabs>
                <w:tab w:val="right" w:pos="2193"/>
              </w:tabs>
              <w:spacing w:before="0" w:after="0" w:line="240" w:lineRule="auto"/>
              <w:jc w:val="left"/>
              <w:rPr>
                <w:del w:id="1257" w:author="Houyem Rais" w:date="2024-02-22T15:17:00Z"/>
                <w:rFonts w:asciiTheme="minorHAnsi" w:hAnsiTheme="minorHAnsi" w:cstheme="minorHAnsi"/>
                <w:sz w:val="20"/>
                <w:szCs w:val="20"/>
                <w:lang w:val="pt-PT"/>
              </w:rPr>
            </w:pPr>
            <w:del w:id="1258" w:author="Houyem Rais" w:date="2024-02-22T15:17:00Z">
              <w:r w:rsidRPr="00D534BF" w:rsidDel="000A3E8D">
                <w:rPr>
                  <w:rFonts w:asciiTheme="minorHAnsi" w:hAnsiTheme="minorHAnsi" w:cstheme="minorHAnsi"/>
                  <w:sz w:val="20"/>
                  <w:szCs w:val="20"/>
                  <w:lang w:val="pt-PT"/>
                </w:rPr>
                <w:delText>VfM(%)</w:delText>
              </w:r>
            </w:del>
          </w:p>
        </w:tc>
        <w:tc>
          <w:tcPr>
            <w:tcW w:w="992" w:type="dxa"/>
            <w:noWrap/>
          </w:tcPr>
          <w:p w14:paraId="461CAF68" w14:textId="173412F5" w:rsidR="00583FBD" w:rsidDel="000A3E8D" w:rsidRDefault="00583FBD" w:rsidP="002A54EC">
            <w:pPr>
              <w:tabs>
                <w:tab w:val="right" w:pos="2193"/>
              </w:tabs>
              <w:spacing w:before="0" w:after="0" w:line="240" w:lineRule="auto"/>
              <w:jc w:val="right"/>
              <w:rPr>
                <w:del w:id="1259" w:author="Houyem Rais" w:date="2024-02-22T15:17:00Z"/>
                <w:rFonts w:asciiTheme="minorHAnsi" w:hAnsiTheme="minorHAnsi" w:cstheme="minorHAnsi"/>
                <w:sz w:val="20"/>
                <w:szCs w:val="20"/>
              </w:rPr>
            </w:pPr>
            <w:del w:id="1260" w:author="Houyem Rais" w:date="2024-02-22T15:17:00Z">
              <w:r w:rsidRPr="0075512F" w:rsidDel="000A3E8D">
                <w:rPr>
                  <w:rFonts w:eastAsia="Calibri"/>
                  <w:sz w:val="20"/>
                  <w:szCs w:val="20"/>
                </w:rPr>
                <w:delText>-568,6</w:delText>
              </w:r>
            </w:del>
          </w:p>
          <w:p w14:paraId="5581FA3A" w14:textId="6C1FC024" w:rsidR="00583FBD" w:rsidRPr="009A6615" w:rsidDel="000A3E8D" w:rsidRDefault="00583FBD" w:rsidP="002A54EC">
            <w:pPr>
              <w:tabs>
                <w:tab w:val="right" w:pos="2193"/>
              </w:tabs>
              <w:spacing w:before="0" w:after="0" w:line="240" w:lineRule="auto"/>
              <w:jc w:val="right"/>
              <w:rPr>
                <w:del w:id="1261" w:author="Houyem Rais" w:date="2024-02-22T15:17:00Z"/>
                <w:rFonts w:asciiTheme="minorHAnsi" w:hAnsiTheme="minorHAnsi" w:cstheme="minorHAnsi"/>
                <w:sz w:val="20"/>
                <w:szCs w:val="20"/>
              </w:rPr>
            </w:pPr>
            <w:del w:id="1262" w:author="Houyem Rais" w:date="2024-02-22T15:17:00Z">
              <w:r w:rsidRPr="009A6615" w:rsidDel="000A3E8D">
                <w:rPr>
                  <w:rFonts w:asciiTheme="minorHAnsi" w:hAnsiTheme="minorHAnsi" w:cstheme="minorHAnsi"/>
                  <w:sz w:val="20"/>
                  <w:szCs w:val="20"/>
                </w:rPr>
                <w:delText>-357,3</w:delText>
              </w:r>
            </w:del>
          </w:p>
          <w:p w14:paraId="76696DEA" w14:textId="40EDD2DA" w:rsidR="00583FBD" w:rsidRPr="009A6615" w:rsidDel="000A3E8D" w:rsidRDefault="00583FBD" w:rsidP="002A54EC">
            <w:pPr>
              <w:tabs>
                <w:tab w:val="right" w:pos="2193"/>
              </w:tabs>
              <w:spacing w:before="0" w:after="0" w:line="240" w:lineRule="auto"/>
              <w:jc w:val="right"/>
              <w:rPr>
                <w:del w:id="1263" w:author="Houyem Rais" w:date="2024-02-22T15:17:00Z"/>
                <w:rFonts w:asciiTheme="minorHAnsi" w:hAnsiTheme="minorHAnsi" w:cstheme="minorHAnsi"/>
                <w:sz w:val="20"/>
                <w:szCs w:val="20"/>
              </w:rPr>
            </w:pPr>
            <w:del w:id="1264" w:author="Houyem Rais" w:date="2024-02-22T15:17:00Z">
              <w:r w:rsidRPr="009A6615" w:rsidDel="000A3E8D">
                <w:rPr>
                  <w:rFonts w:asciiTheme="minorHAnsi" w:hAnsiTheme="minorHAnsi" w:cstheme="minorHAnsi"/>
                  <w:sz w:val="20"/>
                  <w:szCs w:val="20"/>
                </w:rPr>
                <w:delText>-61,1</w:delText>
              </w:r>
            </w:del>
          </w:p>
          <w:p w14:paraId="45AAAAF6" w14:textId="79BD3691" w:rsidR="00583FBD" w:rsidRPr="009A6615" w:rsidDel="000A3E8D" w:rsidRDefault="00583FBD" w:rsidP="002A54EC">
            <w:pPr>
              <w:tabs>
                <w:tab w:val="right" w:pos="2193"/>
              </w:tabs>
              <w:spacing w:before="0" w:after="0" w:line="240" w:lineRule="auto"/>
              <w:jc w:val="right"/>
              <w:rPr>
                <w:del w:id="1265" w:author="Houyem Rais" w:date="2024-02-22T15:17:00Z"/>
                <w:rFonts w:asciiTheme="minorHAnsi" w:hAnsiTheme="minorHAnsi" w:cstheme="minorHAnsi"/>
                <w:sz w:val="20"/>
                <w:szCs w:val="20"/>
              </w:rPr>
            </w:pPr>
            <w:del w:id="1266" w:author="Houyem Rais" w:date="2024-02-22T15:17:00Z">
              <w:r w:rsidRPr="009A6615" w:rsidDel="000A3E8D">
                <w:rPr>
                  <w:rFonts w:asciiTheme="minorHAnsi" w:hAnsiTheme="minorHAnsi" w:cstheme="minorHAnsi"/>
                  <w:sz w:val="20"/>
                  <w:szCs w:val="20"/>
                </w:rPr>
                <w:delText>-418,3</w:delText>
              </w:r>
            </w:del>
          </w:p>
          <w:p w14:paraId="3F6D6A12" w14:textId="2E120A48" w:rsidR="00583FBD" w:rsidRPr="009A6615" w:rsidDel="000A3E8D" w:rsidRDefault="00583FBD" w:rsidP="002A54EC">
            <w:pPr>
              <w:tabs>
                <w:tab w:val="right" w:pos="2193"/>
              </w:tabs>
              <w:spacing w:before="0" w:after="0" w:line="240" w:lineRule="auto"/>
              <w:jc w:val="right"/>
              <w:rPr>
                <w:del w:id="1267" w:author="Houyem Rais" w:date="2024-02-22T15:17:00Z"/>
                <w:rFonts w:asciiTheme="minorHAnsi" w:hAnsiTheme="minorHAnsi" w:cstheme="minorHAnsi"/>
                <w:sz w:val="20"/>
                <w:szCs w:val="20"/>
              </w:rPr>
            </w:pPr>
            <w:del w:id="1268" w:author="Houyem Rais" w:date="2024-02-22T15:17:00Z">
              <w:r w:rsidRPr="009A6615" w:rsidDel="000A3E8D">
                <w:rPr>
                  <w:rFonts w:asciiTheme="minorHAnsi" w:hAnsiTheme="minorHAnsi" w:cstheme="minorHAnsi"/>
                  <w:sz w:val="20"/>
                  <w:szCs w:val="20"/>
                </w:rPr>
                <w:delText>-14,1</w:delText>
              </w:r>
            </w:del>
          </w:p>
          <w:p w14:paraId="638B120C" w14:textId="6584BBF7" w:rsidR="00583FBD" w:rsidRPr="0075512F" w:rsidDel="000A3E8D" w:rsidRDefault="00583FBD" w:rsidP="002A54EC">
            <w:pPr>
              <w:tabs>
                <w:tab w:val="right" w:pos="2193"/>
              </w:tabs>
              <w:spacing w:before="0" w:after="0" w:line="240" w:lineRule="auto"/>
              <w:jc w:val="right"/>
              <w:rPr>
                <w:del w:id="1269" w:author="Houyem Rais" w:date="2024-02-22T15:17:00Z"/>
                <w:rFonts w:asciiTheme="minorHAnsi" w:hAnsiTheme="minorHAnsi" w:cstheme="minorHAnsi"/>
                <w:sz w:val="20"/>
                <w:szCs w:val="20"/>
              </w:rPr>
            </w:pPr>
            <w:del w:id="1270" w:author="Houyem Rais" w:date="2024-02-22T15:17:00Z">
              <w:r w:rsidRPr="009A6615" w:rsidDel="000A3E8D">
                <w:rPr>
                  <w:rFonts w:asciiTheme="minorHAnsi" w:hAnsiTheme="minorHAnsi" w:cstheme="minorHAnsi"/>
                  <w:sz w:val="20"/>
                  <w:szCs w:val="20"/>
                </w:rPr>
                <w:delText>-3,5%</w:delText>
              </w:r>
            </w:del>
          </w:p>
        </w:tc>
        <w:tc>
          <w:tcPr>
            <w:tcW w:w="995" w:type="dxa"/>
          </w:tcPr>
          <w:p w14:paraId="69404A92" w14:textId="1FCBDB3E" w:rsidR="00583FBD" w:rsidDel="000A3E8D" w:rsidRDefault="00583FBD" w:rsidP="002A54EC">
            <w:pPr>
              <w:tabs>
                <w:tab w:val="right" w:pos="2166"/>
              </w:tabs>
              <w:spacing w:before="0" w:after="0" w:line="240" w:lineRule="auto"/>
              <w:jc w:val="right"/>
              <w:rPr>
                <w:del w:id="1271" w:author="Houyem Rais" w:date="2024-02-22T15:17:00Z"/>
                <w:rFonts w:eastAsia="Calibri"/>
                <w:sz w:val="20"/>
                <w:szCs w:val="20"/>
              </w:rPr>
            </w:pPr>
            <w:del w:id="1272" w:author="Houyem Rais" w:date="2024-02-22T15:17:00Z">
              <w:r w:rsidRPr="0075512F" w:rsidDel="000A3E8D">
                <w:rPr>
                  <w:rFonts w:eastAsia="Calibri"/>
                  <w:sz w:val="20"/>
                  <w:szCs w:val="20"/>
                </w:rPr>
                <w:delText xml:space="preserve">-995,4 </w:delText>
              </w:r>
            </w:del>
          </w:p>
          <w:p w14:paraId="6279B8AD" w14:textId="13D4FB28" w:rsidR="00583FBD" w:rsidRPr="009A6615" w:rsidDel="000A3E8D" w:rsidRDefault="00583FBD" w:rsidP="002A54EC">
            <w:pPr>
              <w:tabs>
                <w:tab w:val="right" w:pos="2166"/>
              </w:tabs>
              <w:spacing w:before="0" w:after="0" w:line="240" w:lineRule="auto"/>
              <w:jc w:val="right"/>
              <w:rPr>
                <w:del w:id="1273" w:author="Houyem Rais" w:date="2024-02-22T15:17:00Z"/>
                <w:rFonts w:asciiTheme="minorHAnsi" w:hAnsiTheme="minorHAnsi" w:cstheme="minorHAnsi"/>
                <w:sz w:val="20"/>
                <w:szCs w:val="20"/>
              </w:rPr>
            </w:pPr>
            <w:del w:id="1274" w:author="Houyem Rais" w:date="2024-02-22T15:17:00Z">
              <w:r w:rsidRPr="009A6615" w:rsidDel="000A3E8D">
                <w:rPr>
                  <w:rFonts w:asciiTheme="minorHAnsi" w:hAnsiTheme="minorHAnsi" w:cstheme="minorHAnsi"/>
                  <w:sz w:val="20"/>
                  <w:szCs w:val="20"/>
                </w:rPr>
                <w:delText>-797,9</w:delText>
              </w:r>
            </w:del>
          </w:p>
          <w:p w14:paraId="72AEA56D" w14:textId="4C5B94EF" w:rsidR="00583FBD" w:rsidRPr="009A6615" w:rsidDel="000A3E8D" w:rsidRDefault="00583FBD" w:rsidP="002A54EC">
            <w:pPr>
              <w:tabs>
                <w:tab w:val="right" w:pos="2166"/>
              </w:tabs>
              <w:spacing w:before="0" w:after="0" w:line="240" w:lineRule="auto"/>
              <w:jc w:val="right"/>
              <w:rPr>
                <w:del w:id="1275" w:author="Houyem Rais" w:date="2024-02-22T15:17:00Z"/>
                <w:rFonts w:asciiTheme="minorHAnsi" w:hAnsiTheme="minorHAnsi" w:cstheme="minorHAnsi"/>
                <w:sz w:val="20"/>
                <w:szCs w:val="20"/>
              </w:rPr>
            </w:pPr>
            <w:del w:id="1276" w:author="Houyem Rais" w:date="2024-02-22T15:17:00Z">
              <w:r w:rsidRPr="009A6615" w:rsidDel="000A3E8D">
                <w:rPr>
                  <w:rFonts w:asciiTheme="minorHAnsi" w:hAnsiTheme="minorHAnsi" w:cstheme="minorHAnsi"/>
                  <w:sz w:val="20"/>
                  <w:szCs w:val="20"/>
                </w:rPr>
                <w:delText>-132,4</w:delText>
              </w:r>
            </w:del>
          </w:p>
          <w:p w14:paraId="310D4BF9" w14:textId="2F07DAC7" w:rsidR="00583FBD" w:rsidRPr="009A6615" w:rsidDel="000A3E8D" w:rsidRDefault="00583FBD" w:rsidP="002A54EC">
            <w:pPr>
              <w:tabs>
                <w:tab w:val="right" w:pos="2166"/>
              </w:tabs>
              <w:spacing w:before="0" w:after="0" w:line="240" w:lineRule="auto"/>
              <w:jc w:val="right"/>
              <w:rPr>
                <w:del w:id="1277" w:author="Houyem Rais" w:date="2024-02-22T15:17:00Z"/>
                <w:rFonts w:asciiTheme="minorHAnsi" w:hAnsiTheme="minorHAnsi" w:cstheme="minorHAnsi"/>
                <w:sz w:val="20"/>
                <w:szCs w:val="20"/>
              </w:rPr>
            </w:pPr>
            <w:del w:id="1278" w:author="Houyem Rais" w:date="2024-02-22T15:17:00Z">
              <w:r w:rsidRPr="009A6615" w:rsidDel="000A3E8D">
                <w:rPr>
                  <w:rFonts w:asciiTheme="minorHAnsi" w:hAnsiTheme="minorHAnsi" w:cstheme="minorHAnsi"/>
                  <w:sz w:val="20"/>
                  <w:szCs w:val="20"/>
                </w:rPr>
                <w:delText>-930,4</w:delText>
              </w:r>
            </w:del>
          </w:p>
          <w:p w14:paraId="66284F38" w14:textId="2E7B8CEC" w:rsidR="00583FBD" w:rsidRPr="009A6615" w:rsidDel="000A3E8D" w:rsidRDefault="00583FBD" w:rsidP="002A54EC">
            <w:pPr>
              <w:tabs>
                <w:tab w:val="right" w:pos="2166"/>
              </w:tabs>
              <w:spacing w:before="0" w:after="0" w:line="240" w:lineRule="auto"/>
              <w:jc w:val="right"/>
              <w:rPr>
                <w:del w:id="1279" w:author="Houyem Rais" w:date="2024-02-22T15:17:00Z"/>
                <w:rFonts w:asciiTheme="minorHAnsi" w:hAnsiTheme="minorHAnsi" w:cstheme="minorHAnsi"/>
                <w:sz w:val="20"/>
                <w:szCs w:val="20"/>
              </w:rPr>
            </w:pPr>
            <w:del w:id="1280" w:author="Houyem Rais" w:date="2024-02-22T15:17:00Z">
              <w:r w:rsidRPr="009A6615" w:rsidDel="000A3E8D">
                <w:rPr>
                  <w:rFonts w:asciiTheme="minorHAnsi" w:hAnsiTheme="minorHAnsi" w:cstheme="minorHAnsi"/>
                  <w:sz w:val="20"/>
                  <w:szCs w:val="20"/>
                </w:rPr>
                <w:delText>47,5</w:delText>
              </w:r>
            </w:del>
          </w:p>
          <w:p w14:paraId="3374074A" w14:textId="49C9A721" w:rsidR="00583FBD" w:rsidRPr="0075512F" w:rsidDel="000A3E8D" w:rsidRDefault="00583FBD" w:rsidP="002A54EC">
            <w:pPr>
              <w:tabs>
                <w:tab w:val="right" w:pos="2166"/>
              </w:tabs>
              <w:spacing w:before="0" w:after="0" w:line="240" w:lineRule="auto"/>
              <w:jc w:val="right"/>
              <w:rPr>
                <w:del w:id="1281" w:author="Houyem Rais" w:date="2024-02-22T15:17:00Z"/>
                <w:rFonts w:asciiTheme="minorHAnsi" w:hAnsiTheme="minorHAnsi" w:cstheme="minorHAnsi"/>
                <w:sz w:val="20"/>
                <w:szCs w:val="20"/>
              </w:rPr>
            </w:pPr>
            <w:del w:id="1282" w:author="Houyem Rais" w:date="2024-02-22T15:17:00Z">
              <w:r w:rsidRPr="009A6615" w:rsidDel="000A3E8D">
                <w:rPr>
                  <w:rFonts w:asciiTheme="minorHAnsi" w:hAnsiTheme="minorHAnsi" w:cstheme="minorHAnsi"/>
                  <w:sz w:val="20"/>
                  <w:szCs w:val="20"/>
                </w:rPr>
                <w:delText>4,9%</w:delText>
              </w:r>
            </w:del>
          </w:p>
        </w:tc>
        <w:tc>
          <w:tcPr>
            <w:tcW w:w="1128" w:type="dxa"/>
          </w:tcPr>
          <w:p w14:paraId="05486399" w14:textId="7FDCD83B" w:rsidR="00583FBD" w:rsidDel="000A3E8D" w:rsidRDefault="00583FBD" w:rsidP="002A54EC">
            <w:pPr>
              <w:tabs>
                <w:tab w:val="right" w:pos="2193"/>
              </w:tabs>
              <w:spacing w:before="0" w:after="0" w:line="240" w:lineRule="auto"/>
              <w:jc w:val="right"/>
              <w:rPr>
                <w:del w:id="1283" w:author="Houyem Rais" w:date="2024-02-22T15:17:00Z"/>
                <w:rFonts w:asciiTheme="minorHAnsi" w:hAnsiTheme="minorHAnsi" w:cstheme="minorHAnsi"/>
                <w:sz w:val="20"/>
                <w:szCs w:val="20"/>
              </w:rPr>
            </w:pPr>
            <w:del w:id="1284" w:author="Houyem Rais" w:date="2024-02-22T15:17:00Z">
              <w:r w:rsidRPr="0075512F" w:rsidDel="000A3E8D">
                <w:rPr>
                  <w:rFonts w:eastAsia="Calibri"/>
                  <w:sz w:val="20"/>
                  <w:szCs w:val="20"/>
                </w:rPr>
                <w:delText>-720,8</w:delText>
              </w:r>
            </w:del>
          </w:p>
          <w:p w14:paraId="4521A386" w14:textId="49E71A6D" w:rsidR="00583FBD" w:rsidRPr="009A6615" w:rsidDel="000A3E8D" w:rsidRDefault="00583FBD" w:rsidP="002A54EC">
            <w:pPr>
              <w:tabs>
                <w:tab w:val="right" w:pos="2057"/>
              </w:tabs>
              <w:spacing w:before="0" w:after="0" w:line="240" w:lineRule="auto"/>
              <w:jc w:val="right"/>
              <w:rPr>
                <w:del w:id="1285" w:author="Houyem Rais" w:date="2024-02-22T15:17:00Z"/>
                <w:rFonts w:asciiTheme="minorHAnsi" w:hAnsiTheme="minorHAnsi" w:cstheme="minorHAnsi"/>
                <w:sz w:val="20"/>
                <w:szCs w:val="20"/>
              </w:rPr>
            </w:pPr>
            <w:del w:id="1286" w:author="Houyem Rais" w:date="2024-02-22T15:17:00Z">
              <w:r w:rsidRPr="009A6615" w:rsidDel="000A3E8D">
                <w:rPr>
                  <w:rFonts w:asciiTheme="minorHAnsi" w:hAnsiTheme="minorHAnsi" w:cstheme="minorHAnsi"/>
                  <w:sz w:val="20"/>
                  <w:szCs w:val="20"/>
                </w:rPr>
                <w:delText>-512,3</w:delText>
              </w:r>
            </w:del>
          </w:p>
          <w:p w14:paraId="368B1556" w14:textId="52269094" w:rsidR="00583FBD" w:rsidRPr="009A6615" w:rsidDel="000A3E8D" w:rsidRDefault="00583FBD" w:rsidP="002A54EC">
            <w:pPr>
              <w:tabs>
                <w:tab w:val="right" w:pos="2057"/>
              </w:tabs>
              <w:spacing w:before="0" w:after="0" w:line="240" w:lineRule="auto"/>
              <w:jc w:val="right"/>
              <w:rPr>
                <w:del w:id="1287" w:author="Houyem Rais" w:date="2024-02-22T15:17:00Z"/>
                <w:rFonts w:asciiTheme="minorHAnsi" w:hAnsiTheme="minorHAnsi" w:cstheme="minorHAnsi"/>
                <w:sz w:val="20"/>
                <w:szCs w:val="20"/>
              </w:rPr>
            </w:pPr>
            <w:del w:id="1288" w:author="Houyem Rais" w:date="2024-02-22T15:17:00Z">
              <w:r w:rsidRPr="009A6615" w:rsidDel="000A3E8D">
                <w:rPr>
                  <w:rFonts w:asciiTheme="minorHAnsi" w:hAnsiTheme="minorHAnsi" w:cstheme="minorHAnsi"/>
                  <w:sz w:val="20"/>
                  <w:szCs w:val="20"/>
                </w:rPr>
                <w:delText>-83,8</w:delText>
              </w:r>
            </w:del>
          </w:p>
          <w:p w14:paraId="10BE4CED" w14:textId="121FCB40" w:rsidR="00583FBD" w:rsidRPr="009A6615" w:rsidDel="000A3E8D" w:rsidRDefault="00583FBD" w:rsidP="002A54EC">
            <w:pPr>
              <w:tabs>
                <w:tab w:val="right" w:pos="2057"/>
              </w:tabs>
              <w:spacing w:before="0" w:after="0" w:line="240" w:lineRule="auto"/>
              <w:jc w:val="right"/>
              <w:rPr>
                <w:del w:id="1289" w:author="Houyem Rais" w:date="2024-02-22T15:17:00Z"/>
                <w:rFonts w:asciiTheme="minorHAnsi" w:hAnsiTheme="minorHAnsi" w:cstheme="minorHAnsi"/>
                <w:sz w:val="20"/>
                <w:szCs w:val="20"/>
              </w:rPr>
            </w:pPr>
            <w:del w:id="1290" w:author="Houyem Rais" w:date="2024-02-22T15:17:00Z">
              <w:r w:rsidRPr="009A6615" w:rsidDel="000A3E8D">
                <w:rPr>
                  <w:rFonts w:asciiTheme="minorHAnsi" w:hAnsiTheme="minorHAnsi" w:cstheme="minorHAnsi"/>
                  <w:sz w:val="20"/>
                  <w:szCs w:val="20"/>
                </w:rPr>
                <w:delText>-596,1</w:delText>
              </w:r>
            </w:del>
          </w:p>
          <w:p w14:paraId="6F99DAEA" w14:textId="6D23B2EF" w:rsidR="00583FBD" w:rsidRPr="009A6615" w:rsidDel="000A3E8D" w:rsidRDefault="00583FBD" w:rsidP="002A54EC">
            <w:pPr>
              <w:tabs>
                <w:tab w:val="right" w:pos="2057"/>
              </w:tabs>
              <w:spacing w:before="0" w:after="0" w:line="240" w:lineRule="auto"/>
              <w:jc w:val="right"/>
              <w:rPr>
                <w:del w:id="1291" w:author="Houyem Rais" w:date="2024-02-22T15:17:00Z"/>
                <w:rFonts w:asciiTheme="minorHAnsi" w:hAnsiTheme="minorHAnsi" w:cstheme="minorHAnsi"/>
                <w:sz w:val="20"/>
                <w:szCs w:val="20"/>
              </w:rPr>
            </w:pPr>
            <w:del w:id="1292" w:author="Houyem Rais" w:date="2024-02-22T15:17:00Z">
              <w:r w:rsidRPr="009A6615" w:rsidDel="000A3E8D">
                <w:rPr>
                  <w:rFonts w:asciiTheme="minorHAnsi" w:hAnsiTheme="minorHAnsi" w:cstheme="minorHAnsi"/>
                  <w:sz w:val="20"/>
                  <w:szCs w:val="20"/>
                </w:rPr>
                <w:delText>0,8</w:delText>
              </w:r>
            </w:del>
          </w:p>
          <w:p w14:paraId="7C703366" w14:textId="124F43BE" w:rsidR="00583FBD" w:rsidRPr="0075512F" w:rsidDel="000A3E8D" w:rsidRDefault="00583FBD" w:rsidP="002A54EC">
            <w:pPr>
              <w:tabs>
                <w:tab w:val="right" w:pos="2057"/>
              </w:tabs>
              <w:spacing w:before="0" w:after="0" w:line="240" w:lineRule="auto"/>
              <w:jc w:val="right"/>
              <w:rPr>
                <w:del w:id="1293" w:author="Houyem Rais" w:date="2024-02-22T15:17:00Z"/>
                <w:rFonts w:asciiTheme="minorHAnsi" w:hAnsiTheme="minorHAnsi" w:cstheme="minorHAnsi"/>
                <w:sz w:val="20"/>
                <w:szCs w:val="20"/>
              </w:rPr>
            </w:pPr>
            <w:del w:id="1294" w:author="Houyem Rais" w:date="2024-02-22T15:17:00Z">
              <w:r w:rsidRPr="009A6615" w:rsidDel="000A3E8D">
                <w:rPr>
                  <w:rFonts w:asciiTheme="minorHAnsi" w:hAnsiTheme="minorHAnsi" w:cstheme="minorHAnsi"/>
                  <w:sz w:val="20"/>
                  <w:szCs w:val="20"/>
                </w:rPr>
                <w:delText>0,1%</w:delText>
              </w:r>
            </w:del>
          </w:p>
        </w:tc>
        <w:tc>
          <w:tcPr>
            <w:tcW w:w="1128" w:type="dxa"/>
            <w:noWrap/>
          </w:tcPr>
          <w:p w14:paraId="7770BB93" w14:textId="76F0BB70" w:rsidR="00583FBD" w:rsidDel="000A3E8D" w:rsidRDefault="00583FBD" w:rsidP="002A54EC">
            <w:pPr>
              <w:tabs>
                <w:tab w:val="right" w:pos="2299"/>
              </w:tabs>
              <w:spacing w:before="0" w:after="0" w:line="240" w:lineRule="auto"/>
              <w:jc w:val="right"/>
              <w:rPr>
                <w:del w:id="1295" w:author="Houyem Rais" w:date="2024-02-22T15:17:00Z"/>
                <w:rFonts w:eastAsia="Calibri"/>
                <w:sz w:val="20"/>
                <w:szCs w:val="20"/>
              </w:rPr>
            </w:pPr>
            <w:del w:id="1296" w:author="Houyem Rais" w:date="2024-02-22T15:17:00Z">
              <w:r w:rsidRPr="0075512F" w:rsidDel="000A3E8D">
                <w:rPr>
                  <w:rFonts w:eastAsia="Calibri"/>
                  <w:sz w:val="20"/>
                  <w:szCs w:val="20"/>
                </w:rPr>
                <w:delText xml:space="preserve">-1280,5 </w:delText>
              </w:r>
            </w:del>
          </w:p>
          <w:p w14:paraId="3AD8E96B" w14:textId="0013766A" w:rsidR="00583FBD" w:rsidRPr="008B1AC7" w:rsidDel="000A3E8D" w:rsidRDefault="00583FBD" w:rsidP="002A54EC">
            <w:pPr>
              <w:tabs>
                <w:tab w:val="right" w:pos="2299"/>
              </w:tabs>
              <w:spacing w:before="0" w:after="0" w:line="240" w:lineRule="auto"/>
              <w:jc w:val="right"/>
              <w:rPr>
                <w:del w:id="1297" w:author="Houyem Rais" w:date="2024-02-22T15:17:00Z"/>
                <w:rFonts w:asciiTheme="minorHAnsi" w:hAnsiTheme="minorHAnsi" w:cstheme="minorHAnsi"/>
                <w:sz w:val="20"/>
                <w:szCs w:val="20"/>
              </w:rPr>
            </w:pPr>
            <w:del w:id="1298" w:author="Houyem Rais" w:date="2024-02-22T15:17:00Z">
              <w:r w:rsidRPr="00902F63" w:rsidDel="000A3E8D">
                <w:rPr>
                  <w:rFonts w:asciiTheme="minorHAnsi" w:hAnsiTheme="minorHAnsi" w:cstheme="minorHAnsi"/>
                  <w:sz w:val="20"/>
                  <w:szCs w:val="20"/>
                </w:rPr>
                <w:delText>-1088,3</w:delText>
              </w:r>
            </w:del>
          </w:p>
          <w:p w14:paraId="2E7F80D1" w14:textId="28271298" w:rsidR="00583FBD" w:rsidRPr="008B1AC7" w:rsidDel="000A3E8D" w:rsidRDefault="00583FBD" w:rsidP="002A54EC">
            <w:pPr>
              <w:tabs>
                <w:tab w:val="right" w:pos="2299"/>
              </w:tabs>
              <w:spacing w:before="0" w:after="0" w:line="240" w:lineRule="auto"/>
              <w:jc w:val="right"/>
              <w:rPr>
                <w:del w:id="1299" w:author="Houyem Rais" w:date="2024-02-22T15:17:00Z"/>
                <w:rFonts w:asciiTheme="minorHAnsi" w:hAnsiTheme="minorHAnsi" w:cstheme="minorHAnsi"/>
                <w:sz w:val="20"/>
                <w:szCs w:val="20"/>
              </w:rPr>
            </w:pPr>
            <w:del w:id="1300" w:author="Houyem Rais" w:date="2024-02-22T15:17:00Z">
              <w:r w:rsidRPr="00902F63" w:rsidDel="000A3E8D">
                <w:rPr>
                  <w:rFonts w:asciiTheme="minorHAnsi" w:hAnsiTheme="minorHAnsi" w:cstheme="minorHAnsi"/>
                  <w:sz w:val="20"/>
                  <w:szCs w:val="20"/>
                </w:rPr>
                <w:delText>-193,1</w:delText>
              </w:r>
            </w:del>
          </w:p>
          <w:p w14:paraId="6C7DAEAF" w14:textId="0D740CDC" w:rsidR="00583FBD" w:rsidRPr="008B1AC7" w:rsidDel="000A3E8D" w:rsidRDefault="00583FBD" w:rsidP="002A54EC">
            <w:pPr>
              <w:tabs>
                <w:tab w:val="right" w:pos="2299"/>
              </w:tabs>
              <w:spacing w:before="0" w:after="0" w:line="240" w:lineRule="auto"/>
              <w:jc w:val="right"/>
              <w:rPr>
                <w:del w:id="1301" w:author="Houyem Rais" w:date="2024-02-22T15:17:00Z"/>
                <w:rFonts w:asciiTheme="minorHAnsi" w:hAnsiTheme="minorHAnsi" w:cstheme="minorHAnsi"/>
                <w:sz w:val="20"/>
                <w:szCs w:val="20"/>
              </w:rPr>
            </w:pPr>
            <w:del w:id="1302" w:author="Houyem Rais" w:date="2024-02-22T15:17:00Z">
              <w:r w:rsidRPr="00902F63" w:rsidDel="000A3E8D">
                <w:rPr>
                  <w:rFonts w:asciiTheme="minorHAnsi" w:hAnsiTheme="minorHAnsi" w:cstheme="minorHAnsi"/>
                  <w:sz w:val="20"/>
                  <w:szCs w:val="20"/>
                </w:rPr>
                <w:delText>-1281,4</w:delText>
              </w:r>
            </w:del>
          </w:p>
          <w:p w14:paraId="2CA36AD5" w14:textId="726DACF7" w:rsidR="00583FBD" w:rsidRPr="008B1AC7" w:rsidDel="000A3E8D" w:rsidRDefault="00583FBD" w:rsidP="002A54EC">
            <w:pPr>
              <w:tabs>
                <w:tab w:val="right" w:pos="2299"/>
              </w:tabs>
              <w:spacing w:before="0" w:after="0" w:line="240" w:lineRule="auto"/>
              <w:jc w:val="right"/>
              <w:rPr>
                <w:del w:id="1303" w:author="Houyem Rais" w:date="2024-02-22T15:17:00Z"/>
                <w:rFonts w:asciiTheme="minorHAnsi" w:hAnsiTheme="minorHAnsi" w:cstheme="minorHAnsi"/>
                <w:sz w:val="20"/>
                <w:szCs w:val="20"/>
              </w:rPr>
            </w:pPr>
            <w:del w:id="1304" w:author="Houyem Rais" w:date="2024-02-22T15:17:00Z">
              <w:r w:rsidRPr="00902F63" w:rsidDel="000A3E8D">
                <w:rPr>
                  <w:rFonts w:asciiTheme="minorHAnsi" w:hAnsiTheme="minorHAnsi" w:cstheme="minorHAnsi"/>
                  <w:sz w:val="20"/>
                  <w:szCs w:val="20"/>
                </w:rPr>
                <w:delText>123,0</w:delText>
              </w:r>
            </w:del>
          </w:p>
          <w:p w14:paraId="14463F94" w14:textId="0CEB8551" w:rsidR="00583FBD" w:rsidRPr="0075512F" w:rsidDel="000A3E8D" w:rsidRDefault="00583FBD" w:rsidP="002A54EC">
            <w:pPr>
              <w:tabs>
                <w:tab w:val="right" w:pos="2299"/>
              </w:tabs>
              <w:spacing w:before="0" w:after="0" w:line="240" w:lineRule="auto"/>
              <w:jc w:val="right"/>
              <w:rPr>
                <w:del w:id="1305" w:author="Houyem Rais" w:date="2024-02-22T15:17:00Z"/>
                <w:rFonts w:asciiTheme="minorHAnsi" w:hAnsiTheme="minorHAnsi" w:cstheme="minorHAnsi"/>
                <w:sz w:val="20"/>
                <w:szCs w:val="20"/>
              </w:rPr>
            </w:pPr>
            <w:del w:id="1306" w:author="Houyem Rais" w:date="2024-02-22T15:17:00Z">
              <w:r w:rsidRPr="00902F63" w:rsidDel="000A3E8D">
                <w:rPr>
                  <w:rFonts w:asciiTheme="minorHAnsi" w:hAnsiTheme="minorHAnsi" w:cstheme="minorHAnsi"/>
                  <w:sz w:val="20"/>
                  <w:szCs w:val="20"/>
                </w:rPr>
                <w:delText>8,8%</w:delText>
              </w:r>
            </w:del>
          </w:p>
        </w:tc>
      </w:tr>
    </w:tbl>
    <w:p w14:paraId="6E509EFE" w14:textId="602E96A6" w:rsidR="00583FBD" w:rsidRPr="00704573" w:rsidDel="000A3E8D" w:rsidRDefault="00583FBD" w:rsidP="00583FBD">
      <w:pPr>
        <w:spacing w:before="0" w:after="0"/>
        <w:jc w:val="left"/>
        <w:rPr>
          <w:del w:id="1307" w:author="Houyem Rais" w:date="2024-02-22T15:17:00Z"/>
          <w:i/>
          <w:iCs/>
          <w:sz w:val="20"/>
          <w:szCs w:val="20"/>
        </w:rPr>
      </w:pPr>
      <w:del w:id="1308" w:author="Houyem Rais" w:date="2024-02-22T15:17:00Z">
        <w:r w:rsidRPr="00704573" w:rsidDel="000A3E8D">
          <w:rPr>
            <w:i/>
            <w:iCs/>
            <w:sz w:val="20"/>
            <w:szCs w:val="20"/>
          </w:rPr>
          <w:delText xml:space="preserve"> NA= Non Applicable / SP=Secteur Public / SR= Sans Risques / AR=Avec Risques</w:delText>
        </w:r>
        <w:r w:rsidDel="000A3E8D">
          <w:rPr>
            <w:i/>
            <w:iCs/>
            <w:sz w:val="20"/>
            <w:szCs w:val="20"/>
          </w:rPr>
          <w:delText xml:space="preserve"> / SD=Service de la Dette</w:delText>
        </w:r>
      </w:del>
    </w:p>
    <w:p w14:paraId="25F06B03" w14:textId="51C8E00C" w:rsidR="00583FBD" w:rsidRPr="00704573" w:rsidDel="000A3E8D" w:rsidRDefault="00583FBD" w:rsidP="00583FBD">
      <w:pPr>
        <w:spacing w:before="0" w:after="0"/>
        <w:jc w:val="left"/>
        <w:rPr>
          <w:del w:id="1309" w:author="Houyem Rais" w:date="2024-02-22T15:17:00Z"/>
          <w:i/>
          <w:iCs/>
          <w:sz w:val="20"/>
          <w:szCs w:val="20"/>
        </w:rPr>
      </w:pPr>
      <w:del w:id="1310" w:author="Houyem Rais" w:date="2024-02-22T15:17:00Z">
        <w:r w:rsidRPr="00704573" w:rsidDel="000A3E8D">
          <w:rPr>
            <w:i/>
            <w:iCs/>
            <w:sz w:val="20"/>
            <w:szCs w:val="20"/>
          </w:rPr>
          <w:delText>*</w:delText>
        </w:r>
        <w:r w:rsidDel="000A3E8D">
          <w:rPr>
            <w:i/>
            <w:iCs/>
            <w:sz w:val="20"/>
            <w:szCs w:val="20"/>
          </w:rPr>
          <w:delText xml:space="preserve"> C</w:delText>
        </w:r>
        <w:r w:rsidRPr="00704573" w:rsidDel="000A3E8D">
          <w:rPr>
            <w:i/>
            <w:iCs/>
            <w:sz w:val="20"/>
            <w:szCs w:val="20"/>
          </w:rPr>
          <w:delText>ar cette option n’est pas viable financièrement (ne permet pas de rembourser la dette du partenaire privé</w:delText>
        </w:r>
      </w:del>
    </w:p>
    <w:p w14:paraId="13462BEF" w14:textId="04284774" w:rsidR="00583FBD" w:rsidDel="000A3E8D" w:rsidRDefault="00583FBD" w:rsidP="00583FBD">
      <w:pPr>
        <w:spacing w:before="0"/>
        <w:jc w:val="right"/>
        <w:rPr>
          <w:del w:id="1311" w:author="Houyem Rais" w:date="2024-02-22T15:17:00Z"/>
          <w:i/>
          <w:iCs/>
        </w:rPr>
      </w:pPr>
      <w:del w:id="1312" w:author="Houyem Rais" w:date="2024-02-22T15:17:00Z">
        <w:r w:rsidRPr="0075512F" w:rsidDel="000A3E8D">
          <w:rPr>
            <w:b/>
            <w:bCs/>
            <w:i/>
            <w:iCs/>
          </w:rPr>
          <w:delText>Source</w:delText>
        </w:r>
        <w:r w:rsidRPr="0075512F" w:rsidDel="000A3E8D">
          <w:rPr>
            <w:i/>
            <w:iCs/>
          </w:rPr>
          <w:delText> : Auteurs</w:delText>
        </w:r>
      </w:del>
    </w:p>
    <w:p w14:paraId="7FE6FFEC" w14:textId="32A97D88" w:rsidR="00094C4C" w:rsidRPr="000F68A3" w:rsidDel="000A3E8D" w:rsidRDefault="00094C4C" w:rsidP="002B17A8">
      <w:pPr>
        <w:spacing w:after="160" w:line="259" w:lineRule="auto"/>
        <w:rPr>
          <w:del w:id="1313" w:author="Houyem Rais" w:date="2024-02-22T15:17:00Z"/>
          <w:b/>
          <w:bCs/>
          <w:sz w:val="24"/>
          <w:szCs w:val="24"/>
          <w:u w:val="single"/>
        </w:rPr>
      </w:pPr>
      <w:del w:id="1314" w:author="Houyem Rais" w:date="2024-02-22T15:17:00Z">
        <w:r w:rsidRPr="000F68A3" w:rsidDel="000A3E8D">
          <w:rPr>
            <w:b/>
            <w:bCs/>
            <w:sz w:val="24"/>
            <w:szCs w:val="24"/>
            <w:u w:val="single"/>
          </w:rPr>
          <w:delText>Résultat de la modélisation financière des différentes options de réalisation pour la Variante B avec un seul tablier</w:delText>
        </w:r>
      </w:del>
    </w:p>
    <w:p w14:paraId="5BF502BC" w14:textId="1EDF8995" w:rsidR="00094C4C" w:rsidRPr="0075512F" w:rsidDel="000A3E8D" w:rsidRDefault="00094C4C" w:rsidP="00094C4C">
      <w:pPr>
        <w:spacing w:after="160" w:line="259" w:lineRule="auto"/>
        <w:rPr>
          <w:del w:id="1315" w:author="Houyem Rais" w:date="2024-02-22T15:17:00Z"/>
        </w:rPr>
      </w:pPr>
      <w:del w:id="1316" w:author="Houyem Rais" w:date="2024-02-22T15:17:00Z">
        <w:r w:rsidRPr="0075512F" w:rsidDel="000A3E8D">
          <w:delText xml:space="preserve">Le scénario de concession </w:delText>
        </w:r>
        <w:r w:rsidR="00643CE9" w:rsidRPr="0075512F" w:rsidDel="000A3E8D">
          <w:delText xml:space="preserve">(durée de </w:delText>
        </w:r>
        <w:r w:rsidR="002D3E5A" w:rsidDel="000A3E8D">
          <w:delText>40</w:delText>
        </w:r>
        <w:r w:rsidR="00643CE9" w:rsidRPr="0075512F" w:rsidDel="000A3E8D">
          <w:delText xml:space="preserve"> ans) </w:delText>
        </w:r>
        <w:r w:rsidRPr="0075512F" w:rsidDel="000A3E8D">
          <w:delText xml:space="preserve">sans subvention publique conduit à un TRI des fonds propres nul et un </w:delText>
        </w:r>
        <w:r w:rsidR="00FE5B73" w:rsidRPr="0075512F" w:rsidDel="000A3E8D">
          <w:delText xml:space="preserve">ratio de couverture </w:delText>
        </w:r>
        <w:r w:rsidR="006F0767" w:rsidRPr="0075512F" w:rsidDel="000A3E8D">
          <w:delText>de la dette (</w:delText>
        </w:r>
        <w:r w:rsidRPr="0075512F" w:rsidDel="000A3E8D">
          <w:delText>ADSCR minimum</w:delText>
        </w:r>
        <w:r w:rsidR="006F0767" w:rsidRPr="0075512F" w:rsidDel="000A3E8D">
          <w:delText>)</w:delText>
        </w:r>
        <w:r w:rsidRPr="0075512F" w:rsidDel="000A3E8D">
          <w:delText xml:space="preserve"> de 0,28</w:delText>
        </w:r>
        <w:r w:rsidR="006F0767" w:rsidRPr="0075512F" w:rsidDel="000A3E8D">
          <w:delText xml:space="preserve"> (le minimum nécessaire pour rembourser la dette est de 1)</w:delText>
        </w:r>
        <w:r w:rsidRPr="0075512F" w:rsidDel="000A3E8D">
          <w:delText>, indiquant que cette option contractuelle n’est pas rentable sur le plan financier. Un test de sensibilité a montré que pour atteindre une rentabilité minimale du projet dans le cadre d'un contrat de concession (un TRI des fonds propres de 15%) tout en évitant la subvention publique, il serait nécessaire de multiplier les tarifs de péage par 5,9 pour toutes les catégories de véhicules. Cela entraînerait des tarifs de 20,6 DT pour les résidents de Médenine et de 52,96 DT pour les non-résidents du gouvernorat pour les véhicules légers.</w:delText>
        </w:r>
      </w:del>
    </w:p>
    <w:p w14:paraId="6176C5D4" w14:textId="3CC49F58" w:rsidR="00094C4C" w:rsidRPr="0075512F" w:rsidDel="000A3E8D" w:rsidRDefault="00094C4C" w:rsidP="00094C4C">
      <w:pPr>
        <w:spacing w:before="0" w:after="160" w:line="259" w:lineRule="auto"/>
        <w:rPr>
          <w:del w:id="1317" w:author="Houyem Rais" w:date="2024-02-22T15:17:00Z"/>
        </w:rPr>
      </w:pPr>
      <w:del w:id="1318" w:author="Houyem Rais" w:date="2024-02-22T15:17:00Z">
        <w:r w:rsidRPr="0075512F" w:rsidDel="000A3E8D">
          <w:delText xml:space="preserve">Dans le cas d'une concession avec subvention publique, la subvention minimale représente 88 % du coût de construction </w:delText>
        </w:r>
        <w:r w:rsidR="000E717E" w:rsidRPr="0075512F" w:rsidDel="000A3E8D">
          <w:delText xml:space="preserve">(soit une subvention de </w:delText>
        </w:r>
        <w:r w:rsidR="002D3E5A" w:rsidDel="000A3E8D">
          <w:delText>432 MDT</w:delText>
        </w:r>
        <w:r w:rsidR="000E717E" w:rsidRPr="0075512F" w:rsidDel="000A3E8D">
          <w:delText xml:space="preserve">) </w:delText>
        </w:r>
        <w:r w:rsidRPr="0075512F" w:rsidDel="000A3E8D">
          <w:delText>pour atteindre un TRI des fonds propres de 15,05 % et un ADSCR minimum de 2,7, ce qui garanti</w:delText>
        </w:r>
        <w:r w:rsidR="000D24C4" w:rsidRPr="0075512F" w:rsidDel="000A3E8D">
          <w:delText>t</w:delText>
        </w:r>
        <w:r w:rsidRPr="0075512F" w:rsidDel="000A3E8D">
          <w:delText xml:space="preserve"> un niveau de rentabilité acceptable pour le partenaire privé lui permettant de payer le service annuel de sa dette contractée.</w:delText>
        </w:r>
        <w:r w:rsidR="000D24C4" w:rsidRPr="0075512F" w:rsidDel="000A3E8D">
          <w:delText xml:space="preserve"> </w:delText>
        </w:r>
        <w:r w:rsidR="000D24C4" w:rsidRPr="0075512F" w:rsidDel="000A3E8D">
          <w:rPr>
            <w:rFonts w:eastAsia="Calibri"/>
          </w:rPr>
          <w:delText xml:space="preserve">La VAN de la subvention (payée par l’autorité publique) s'élève </w:delText>
        </w:r>
        <w:r w:rsidR="000D24C4" w:rsidRPr="00B87644" w:rsidDel="000A3E8D">
          <w:rPr>
            <w:rFonts w:eastAsia="Calibri"/>
          </w:rPr>
          <w:delText>à -</w:delText>
        </w:r>
        <w:r w:rsidR="00874E6E" w:rsidRPr="00B87644" w:rsidDel="000A3E8D">
          <w:rPr>
            <w:rFonts w:eastAsia="Calibri"/>
          </w:rPr>
          <w:delText>5</w:delText>
        </w:r>
        <w:r w:rsidR="00F33F60" w:rsidRPr="00B87644" w:rsidDel="000A3E8D">
          <w:rPr>
            <w:rFonts w:eastAsia="Calibri"/>
          </w:rPr>
          <w:delText>52</w:delText>
        </w:r>
        <w:r w:rsidR="00232700" w:rsidDel="000A3E8D">
          <w:rPr>
            <w:rFonts w:eastAsia="Calibri"/>
          </w:rPr>
          <w:delText>,3</w:delText>
        </w:r>
        <w:r w:rsidR="000D24C4" w:rsidRPr="00B87644" w:rsidDel="000A3E8D">
          <w:rPr>
            <w:rFonts w:eastAsia="Calibri"/>
          </w:rPr>
          <w:delText xml:space="preserve"> MDT</w:delText>
        </w:r>
        <w:r w:rsidR="000D24C4" w:rsidRPr="0075512F" w:rsidDel="000A3E8D">
          <w:rPr>
            <w:rFonts w:eastAsia="Calibri"/>
          </w:rPr>
          <w:delText xml:space="preserve"> pour cette option.</w:delText>
        </w:r>
      </w:del>
    </w:p>
    <w:p w14:paraId="18D86D8D" w14:textId="51DF3CE1" w:rsidR="000A535C" w:rsidRPr="0075512F" w:rsidDel="000A3E8D" w:rsidRDefault="00094C4C" w:rsidP="000A535C">
      <w:pPr>
        <w:spacing w:before="0" w:after="160" w:line="259" w:lineRule="auto"/>
        <w:rPr>
          <w:del w:id="1319" w:author="Houyem Rais" w:date="2024-02-22T15:17:00Z"/>
          <w:rFonts w:eastAsia="Calibri"/>
        </w:rPr>
      </w:pPr>
      <w:del w:id="1320" w:author="Houyem Rais" w:date="2024-02-22T15:17:00Z">
        <w:r w:rsidRPr="0075512F" w:rsidDel="000A3E8D">
          <w:delText>L'option de Contrat de Partenariat</w:delText>
        </w:r>
        <w:r w:rsidR="008D5188" w:rsidRPr="0075512F" w:rsidDel="000A3E8D">
          <w:delText xml:space="preserve"> </w:delText>
        </w:r>
        <w:r w:rsidRPr="0075512F" w:rsidDel="000A3E8D">
          <w:delText xml:space="preserve">est rentable pour cette variante, en considérant un loyer </w:delText>
        </w:r>
        <w:r w:rsidR="00417F30" w:rsidRPr="0075512F" w:rsidDel="000A3E8D">
          <w:delText xml:space="preserve">annuel </w:delText>
        </w:r>
        <w:r w:rsidRPr="0075512F" w:rsidDel="000A3E8D">
          <w:delText>de 136,</w:delText>
        </w:r>
        <w:r w:rsidR="00425093" w:rsidRPr="0075512F" w:rsidDel="000A3E8D">
          <w:delText>7</w:delText>
        </w:r>
        <w:r w:rsidRPr="0075512F" w:rsidDel="000A3E8D">
          <w:delText xml:space="preserve"> millions DT</w:delText>
        </w:r>
        <w:r w:rsidR="002536BA" w:rsidRPr="0075512F" w:rsidDel="000A3E8D">
          <w:delText xml:space="preserve"> </w:delText>
        </w:r>
        <w:r w:rsidR="002536BA" w:rsidRPr="0075512F" w:rsidDel="000A3E8D">
          <w:rPr>
            <w:rFonts w:eastAsia="Calibri"/>
          </w:rPr>
          <w:delText>à la première année de mise en service</w:delText>
        </w:r>
        <w:r w:rsidRPr="0075512F" w:rsidDel="000A3E8D">
          <w:delText>. Cette valeur est calculée sur la base d'un taux d'actualisation quinquennal des loyers de 5 % et d'un taux d'inflation de 9 %. Le Taux de Rentabilité des Fonds Propres est de 15 % dans ce cas.</w:delText>
        </w:r>
        <w:r w:rsidR="000A535C" w:rsidRPr="0075512F" w:rsidDel="000A3E8D">
          <w:delText xml:space="preserve"> </w:delText>
        </w:r>
        <w:r w:rsidR="000A535C" w:rsidRPr="0075512F" w:rsidDel="000A3E8D">
          <w:rPr>
            <w:rFonts w:eastAsia="Calibri"/>
          </w:rPr>
          <w:delText xml:space="preserve">La VAN des loyers (payés par l’autorité publique) s'élève à </w:delText>
        </w:r>
        <w:r w:rsidR="000A535C" w:rsidRPr="000957F8" w:rsidDel="000A3E8D">
          <w:rPr>
            <w:rFonts w:eastAsia="Calibri"/>
          </w:rPr>
          <w:delText>-</w:delText>
        </w:r>
        <w:r w:rsidR="009B6CB5" w:rsidRPr="000957F8" w:rsidDel="000A3E8D">
          <w:rPr>
            <w:rFonts w:eastAsia="Calibri"/>
          </w:rPr>
          <w:delText>133</w:delText>
        </w:r>
        <w:r w:rsidR="008571D2" w:rsidDel="000A3E8D">
          <w:rPr>
            <w:rFonts w:eastAsia="Calibri"/>
          </w:rPr>
          <w:delText>0,6</w:delText>
        </w:r>
        <w:r w:rsidR="000A535C" w:rsidRPr="000957F8" w:rsidDel="000A3E8D">
          <w:rPr>
            <w:rFonts w:eastAsia="Calibri"/>
          </w:rPr>
          <w:delText xml:space="preserve"> MDT</w:delText>
        </w:r>
        <w:r w:rsidR="000A535C" w:rsidRPr="0075512F" w:rsidDel="000A3E8D">
          <w:rPr>
            <w:rFonts w:eastAsia="Calibri"/>
          </w:rPr>
          <w:delText xml:space="preserve"> pour cette option.</w:delText>
        </w:r>
      </w:del>
    </w:p>
    <w:p w14:paraId="4DEFAF0B" w14:textId="3ED297B3" w:rsidR="00094C4C" w:rsidRPr="0075512F" w:rsidDel="000A3E8D" w:rsidRDefault="00094C4C" w:rsidP="00094C4C">
      <w:pPr>
        <w:spacing w:before="0" w:after="160" w:line="259" w:lineRule="auto"/>
        <w:rPr>
          <w:del w:id="1321" w:author="Houyem Rais" w:date="2024-02-22T15:17:00Z"/>
        </w:rPr>
      </w:pPr>
      <w:del w:id="1322" w:author="Houyem Rais" w:date="2024-02-22T15:17:00Z">
        <w:r w:rsidRPr="0075512F" w:rsidDel="000A3E8D">
          <w:delText>Le modèle EPC+F est un mécanisme de financement de projet dans lequel l'entrepreneur EPC organise également le financement du projet en ayant des liens avec des institutions de financement. Ce modèle est utilisé pour le développement de projets, notamment dans les pays en développement, lorsque les contractants EPC ont un meilleur accès au financement à faible coût, notamment à travers les EXIM Banks (Inde, Turquie, Chine, Japon, Corée).</w:delText>
        </w:r>
      </w:del>
    </w:p>
    <w:p w14:paraId="7F1B23B1" w14:textId="6D63700F" w:rsidR="00094C4C" w:rsidRPr="0075512F" w:rsidDel="000A3E8D" w:rsidRDefault="00094C4C" w:rsidP="00094C4C">
      <w:pPr>
        <w:spacing w:before="0" w:after="160" w:line="259" w:lineRule="auto"/>
        <w:rPr>
          <w:del w:id="1323" w:author="Houyem Rais" w:date="2024-02-22T15:17:00Z"/>
        </w:rPr>
      </w:pPr>
      <w:del w:id="1324" w:author="Houyem Rais" w:date="2024-02-22T15:17:00Z">
        <w:r w:rsidRPr="0075512F" w:rsidDel="000A3E8D">
          <w:delText xml:space="preserve">Contrairement au modèle EPC classique, le partenaire privé prend en charge non seulement l'exécution technique du projet, mais aussi la mobilisation du financement pour sa réalisation. Cela permet à l'autorité publique de bénéficier d'une approche de financement innovante où les ressources financières sont apportées par le secteur privé, réduisant ainsi l'impact </w:delText>
        </w:r>
        <w:r w:rsidR="003B55AA" w:rsidRPr="0075512F" w:rsidDel="000A3E8D">
          <w:delText xml:space="preserve">immédiat </w:delText>
        </w:r>
        <w:r w:rsidRPr="0075512F" w:rsidDel="000A3E8D">
          <w:delText>sur les finances publiques. L'autorité publique rembourse ensuite le financement apporté au fil du temps, généralement sur une période allant de 5 à 10 ans.</w:delText>
        </w:r>
      </w:del>
    </w:p>
    <w:p w14:paraId="4F353051" w14:textId="41D3F1AD" w:rsidR="00094C4C" w:rsidRPr="0075512F" w:rsidDel="000A3E8D" w:rsidRDefault="00094C4C" w:rsidP="00094C4C">
      <w:pPr>
        <w:spacing w:before="0" w:after="160" w:line="259" w:lineRule="auto"/>
        <w:rPr>
          <w:del w:id="1325" w:author="Houyem Rais" w:date="2024-02-22T15:17:00Z"/>
        </w:rPr>
      </w:pPr>
      <w:del w:id="1326" w:author="Houyem Rais" w:date="2024-02-22T15:17:00Z">
        <w:r w:rsidRPr="0075512F" w:rsidDel="000A3E8D">
          <w:delText>L'analyse de l'option EPC+F (endossée par un contrat d'exploitation et de maintenance) montre une annuité de la dette égale à 75 MDT pour la variante B avec un seul tablier et avec l'hypothèse d'un remboursement sur 10 ans et un taux d'intérêt de la dette souveraine de 4%. La VAN du service de la dette s'élève à -56</w:delText>
        </w:r>
        <w:r w:rsidR="00B23B60" w:rsidDel="000A3E8D">
          <w:delText>8,6</w:delText>
        </w:r>
        <w:r w:rsidRPr="0075512F" w:rsidDel="000A3E8D">
          <w:delText xml:space="preserve"> MDT pour cette option. Les revenus du secteur public correspondent aux recettes générées par le projet, </w:delText>
        </w:r>
        <w:r w:rsidR="00105802" w:rsidRPr="0075512F" w:rsidDel="000A3E8D">
          <w:delText>c-à-d</w:delText>
        </w:r>
        <w:r w:rsidRPr="0075512F" w:rsidDel="000A3E8D">
          <w:delText xml:space="preserve"> les recettes des péages et les revenus annexes. Le partenaire public perçoit les recettes du pont, ce qui lui permet de rembourser une partie de la dette contractée pour financer les coûts de construction.</w:delText>
        </w:r>
      </w:del>
    </w:p>
    <w:p w14:paraId="331E7D57" w14:textId="7AEB431B" w:rsidR="00E233EF" w:rsidRPr="0075512F" w:rsidDel="000A3E8D" w:rsidRDefault="00E233EF">
      <w:pPr>
        <w:spacing w:before="0" w:after="0" w:line="240" w:lineRule="auto"/>
        <w:jc w:val="left"/>
        <w:rPr>
          <w:del w:id="1327" w:author="Houyem Rais" w:date="2024-02-22T15:17:00Z"/>
          <w:b/>
          <w:bCs/>
          <w:sz w:val="24"/>
          <w:szCs w:val="24"/>
        </w:rPr>
      </w:pPr>
    </w:p>
    <w:p w14:paraId="6CE32745" w14:textId="2757E5DF" w:rsidR="00094C4C" w:rsidRPr="000F68A3" w:rsidDel="000A3E8D" w:rsidRDefault="00094C4C" w:rsidP="002B17A8">
      <w:pPr>
        <w:spacing w:after="160" w:line="259" w:lineRule="auto"/>
        <w:rPr>
          <w:del w:id="1328" w:author="Houyem Rais" w:date="2024-02-22T15:17:00Z"/>
          <w:b/>
          <w:bCs/>
          <w:sz w:val="24"/>
          <w:szCs w:val="24"/>
          <w:u w:val="single"/>
        </w:rPr>
      </w:pPr>
      <w:del w:id="1329" w:author="Houyem Rais" w:date="2024-02-22T15:17:00Z">
        <w:r w:rsidRPr="000F68A3" w:rsidDel="000A3E8D">
          <w:rPr>
            <w:b/>
            <w:bCs/>
            <w:sz w:val="24"/>
            <w:szCs w:val="24"/>
            <w:u w:val="single"/>
          </w:rPr>
          <w:delText>Résultat de la modélisation financière des différentes options de réalisation pour la Variante B avec un deux tabliers</w:delText>
        </w:r>
      </w:del>
    </w:p>
    <w:p w14:paraId="33E2AB5A" w14:textId="196B98A4" w:rsidR="00094C4C" w:rsidRPr="0075512F" w:rsidDel="000A3E8D" w:rsidRDefault="00094C4C" w:rsidP="00094C4C">
      <w:pPr>
        <w:spacing w:after="160" w:line="259" w:lineRule="auto"/>
        <w:rPr>
          <w:del w:id="1330" w:author="Houyem Rais" w:date="2024-02-22T15:17:00Z"/>
          <w:rFonts w:eastAsia="Calibri"/>
        </w:rPr>
      </w:pPr>
      <w:del w:id="1331" w:author="Houyem Rais" w:date="2024-02-22T15:17:00Z">
        <w:r w:rsidRPr="0075512F" w:rsidDel="000A3E8D">
          <w:rPr>
            <w:rFonts w:eastAsia="Calibri"/>
          </w:rPr>
          <w:delText>Pour la variante du couloir de tracé B avec deux tabliers, le scénario de concession sans subvention publique conduit à un TRI des fonds propres nul et un ADSCR minimum de 0,15, indiquant que cette variante contractuelle du projet n'est pas rentable pour le partenaire privé et ne lui permet pas de couvrir le service annuel de sa dette contractée. Un test de sensibilité a révélé que pour atteindre une rentabilité minimale du projet dans le cadre d'un contrat de concession (un TRI des fonds propres de 15 %) tout en évitant la subvention publique, il serait nécessaire de multiplier les tarifs de péage par 10,1 pour toutes les catégories de véhicules. Cela entraînerait des tarifs de 35,</w:delText>
        </w:r>
        <w:r w:rsidR="005E481D" w:rsidRPr="0075512F" w:rsidDel="000A3E8D">
          <w:rPr>
            <w:rFonts w:eastAsia="Calibri"/>
          </w:rPr>
          <w:delText>4</w:delText>
        </w:r>
        <w:r w:rsidRPr="0075512F" w:rsidDel="000A3E8D">
          <w:rPr>
            <w:rFonts w:eastAsia="Calibri"/>
          </w:rPr>
          <w:delText xml:space="preserve"> DT pour les résidents de Médenine et de 9</w:delText>
        </w:r>
        <w:r w:rsidR="000B57D7" w:rsidRPr="0075512F" w:rsidDel="000A3E8D">
          <w:rPr>
            <w:rFonts w:eastAsia="Calibri"/>
          </w:rPr>
          <w:delText>1</w:delText>
        </w:r>
        <w:r w:rsidRPr="0075512F" w:rsidDel="000A3E8D">
          <w:rPr>
            <w:rFonts w:eastAsia="Calibri"/>
          </w:rPr>
          <w:delText>,</w:delText>
        </w:r>
        <w:r w:rsidR="000B57D7" w:rsidRPr="0075512F" w:rsidDel="000A3E8D">
          <w:rPr>
            <w:rFonts w:eastAsia="Calibri"/>
          </w:rPr>
          <w:delText>0</w:delText>
        </w:r>
        <w:r w:rsidRPr="0075512F" w:rsidDel="000A3E8D">
          <w:rPr>
            <w:rFonts w:eastAsia="Calibri"/>
          </w:rPr>
          <w:delText xml:space="preserve"> DT pour les non-résidents du gouvernorat pour les véhicules légers.</w:delText>
        </w:r>
      </w:del>
    </w:p>
    <w:p w14:paraId="19D45924" w14:textId="7E91517B" w:rsidR="00094C4C" w:rsidRPr="0075512F" w:rsidDel="000A3E8D" w:rsidRDefault="00094C4C" w:rsidP="00094C4C">
      <w:pPr>
        <w:spacing w:before="0" w:after="160" w:line="259" w:lineRule="auto"/>
        <w:rPr>
          <w:del w:id="1332" w:author="Houyem Rais" w:date="2024-02-22T15:17:00Z"/>
          <w:rFonts w:eastAsia="Calibri"/>
        </w:rPr>
      </w:pPr>
      <w:del w:id="1333" w:author="Houyem Rais" w:date="2024-02-22T15:17:00Z">
        <w:r w:rsidRPr="0075512F" w:rsidDel="000A3E8D">
          <w:rPr>
            <w:rFonts w:eastAsia="Calibri"/>
          </w:rPr>
          <w:delText xml:space="preserve">Dans le cas d'une concession avec subvention publique, la subvention minimale représente 93,5 % du coût de construction </w:delText>
        </w:r>
        <w:r w:rsidR="002536BA" w:rsidRPr="0075512F" w:rsidDel="000A3E8D">
          <w:delText xml:space="preserve">(soit une subvention de </w:delText>
        </w:r>
        <w:r w:rsidR="00F26C63" w:rsidDel="000A3E8D">
          <w:delText>782 MDT</w:delText>
        </w:r>
        <w:r w:rsidR="002536BA" w:rsidRPr="0075512F" w:rsidDel="000A3E8D">
          <w:delText xml:space="preserve">) </w:delText>
        </w:r>
        <w:r w:rsidRPr="0075512F" w:rsidDel="000A3E8D">
          <w:rPr>
            <w:rFonts w:eastAsia="Calibri"/>
          </w:rPr>
          <w:delText>pour atteindre une rentabilité minimale et un TRI de fonds propres acceptable. Ce scénario génère un TRI des fonds propres de 15,</w:delText>
        </w:r>
        <w:r w:rsidR="004C42A7" w:rsidRPr="0075512F" w:rsidDel="000A3E8D">
          <w:rPr>
            <w:rFonts w:eastAsia="Calibri"/>
          </w:rPr>
          <w:delText>1</w:delText>
        </w:r>
        <w:r w:rsidRPr="0075512F" w:rsidDel="000A3E8D">
          <w:rPr>
            <w:rFonts w:eastAsia="Calibri"/>
          </w:rPr>
          <w:delText xml:space="preserve"> % et un ADSCR minimum de 2,1, garantissant une rentabilité minimale pour le partenaire privé et lui permettant de payer le service annuel de sa dette contractée.</w:delText>
        </w:r>
        <w:r w:rsidR="00F33F60" w:rsidDel="000A3E8D">
          <w:rPr>
            <w:rFonts w:eastAsia="Calibri"/>
          </w:rPr>
          <w:delText xml:space="preserve"> </w:delText>
        </w:r>
      </w:del>
    </w:p>
    <w:p w14:paraId="026C6B76" w14:textId="40780A9C" w:rsidR="00094C4C" w:rsidRPr="0075512F" w:rsidDel="000A3E8D" w:rsidRDefault="00094C4C" w:rsidP="00094C4C">
      <w:pPr>
        <w:spacing w:before="0" w:after="160" w:line="259" w:lineRule="auto"/>
        <w:rPr>
          <w:del w:id="1334" w:author="Houyem Rais" w:date="2024-02-22T15:17:00Z"/>
          <w:rFonts w:eastAsia="Calibri"/>
        </w:rPr>
      </w:pPr>
      <w:del w:id="1335" w:author="Houyem Rais" w:date="2024-02-22T15:17:00Z">
        <w:r w:rsidRPr="0075512F" w:rsidDel="000A3E8D">
          <w:rPr>
            <w:rFonts w:eastAsia="Calibri"/>
          </w:rPr>
          <w:delText xml:space="preserve">L'option de Contrat de Partenariat est rentable pour cette variante, en considérant un loyer </w:delText>
        </w:r>
        <w:r w:rsidR="002536BA" w:rsidRPr="0075512F" w:rsidDel="000A3E8D">
          <w:rPr>
            <w:rFonts w:eastAsia="Calibri"/>
          </w:rPr>
          <w:delText xml:space="preserve">annuel </w:delText>
        </w:r>
        <w:r w:rsidRPr="0075512F" w:rsidDel="000A3E8D">
          <w:rPr>
            <w:rFonts w:eastAsia="Calibri"/>
          </w:rPr>
          <w:delText>de 235,2 millions DT à la première année de mise en service. Cette valeur est calculée sur la base d'un taux d'actualisation quinquennal des loyers de 5 % et d'un taux d'inflation de 9 %. Le Taux de Rentabilité des Fonds Propres est de 15 % dans ce cas.</w:delText>
        </w:r>
        <w:r w:rsidR="00250837" w:rsidRPr="0075512F" w:rsidDel="000A3E8D">
          <w:rPr>
            <w:rFonts w:eastAsia="Calibri"/>
          </w:rPr>
          <w:delText xml:space="preserve"> La VAN des loyers </w:delText>
        </w:r>
        <w:r w:rsidR="000A535C" w:rsidRPr="0075512F" w:rsidDel="000A3E8D">
          <w:rPr>
            <w:rFonts w:eastAsia="Calibri"/>
          </w:rPr>
          <w:delText xml:space="preserve">(payés par l’autorité publique) </w:delText>
        </w:r>
        <w:r w:rsidR="00250837" w:rsidRPr="0075512F" w:rsidDel="000A3E8D">
          <w:rPr>
            <w:rFonts w:eastAsia="Calibri"/>
          </w:rPr>
          <w:delText>s'élève à -</w:delText>
        </w:r>
        <w:r w:rsidR="003A604A" w:rsidDel="000A3E8D">
          <w:rPr>
            <w:rFonts w:eastAsia="Calibri"/>
          </w:rPr>
          <w:delText>2265</w:delText>
        </w:r>
        <w:r w:rsidR="0062783F" w:rsidDel="000A3E8D">
          <w:rPr>
            <w:rFonts w:eastAsia="Calibri"/>
          </w:rPr>
          <w:delText>,6</w:delText>
        </w:r>
        <w:r w:rsidR="00250837" w:rsidRPr="0075512F" w:rsidDel="000A3E8D">
          <w:rPr>
            <w:rFonts w:eastAsia="Calibri"/>
          </w:rPr>
          <w:delText xml:space="preserve"> MDT pour cette option.</w:delText>
        </w:r>
      </w:del>
    </w:p>
    <w:p w14:paraId="146335E2" w14:textId="3443A7EA" w:rsidR="00094C4C" w:rsidRPr="0075512F" w:rsidDel="000A3E8D" w:rsidRDefault="00094C4C" w:rsidP="00094C4C">
      <w:pPr>
        <w:spacing w:before="0" w:after="160" w:line="259" w:lineRule="auto"/>
        <w:rPr>
          <w:del w:id="1336" w:author="Houyem Rais" w:date="2024-02-22T15:17:00Z"/>
          <w:rFonts w:eastAsia="Calibri"/>
        </w:rPr>
      </w:pPr>
      <w:del w:id="1337" w:author="Houyem Rais" w:date="2024-02-22T15:17:00Z">
        <w:r w:rsidRPr="0075512F" w:rsidDel="000A3E8D">
          <w:rPr>
            <w:rFonts w:eastAsia="Calibri"/>
          </w:rPr>
          <w:delText>L'analyse de l'option EPC+F montre une annuité de la dette égale à 136 MDT pour la variante B avec deux tabliers et avec l'hypothèse d'un remboursement sur 10 ans et un taux d'intérêt de la dette souveraine de 4 %. La VAN du service de la dette s'élève à -995,4 MDT pour cette option. Les revenus du secteur public correspondent aux recettes générées par le projet, notamment les recettes des péages et les revenus annexes. Le partenaire public perçoit les recettes du pont, ce qui lui permet de rembourser une partie de la dette contractée pour financer les coûts de construction.</w:delText>
        </w:r>
      </w:del>
    </w:p>
    <w:p w14:paraId="4D88CB98" w14:textId="228D9121" w:rsidR="00094C4C" w:rsidRPr="0075512F" w:rsidDel="000A3E8D" w:rsidRDefault="00094C4C" w:rsidP="00094C4C">
      <w:pPr>
        <w:rPr>
          <w:del w:id="1338" w:author="Houyem Rais" w:date="2024-02-22T15:17:00Z"/>
          <w:rFonts w:eastAsia="Calibri"/>
        </w:rPr>
      </w:pPr>
    </w:p>
    <w:p w14:paraId="13F75486" w14:textId="65335A24" w:rsidR="00094C4C" w:rsidRPr="000F68A3" w:rsidDel="000A3E8D" w:rsidRDefault="00094C4C" w:rsidP="002B17A8">
      <w:pPr>
        <w:spacing w:after="160" w:line="259" w:lineRule="auto"/>
        <w:rPr>
          <w:del w:id="1339" w:author="Houyem Rais" w:date="2024-02-22T15:17:00Z"/>
          <w:b/>
          <w:bCs/>
          <w:sz w:val="24"/>
          <w:szCs w:val="24"/>
          <w:u w:val="single"/>
        </w:rPr>
      </w:pPr>
      <w:del w:id="1340" w:author="Houyem Rais" w:date="2024-02-22T15:17:00Z">
        <w:r w:rsidRPr="000F68A3" w:rsidDel="000A3E8D">
          <w:rPr>
            <w:b/>
            <w:bCs/>
            <w:sz w:val="24"/>
            <w:szCs w:val="24"/>
            <w:u w:val="single"/>
          </w:rPr>
          <w:delText>Résultat de la modélisation financière des différentes options de réalisation pour la Variante D1 avec un seul tablier</w:delText>
        </w:r>
      </w:del>
    </w:p>
    <w:p w14:paraId="1272450A" w14:textId="183D7860" w:rsidR="00094C4C" w:rsidRPr="0075512F" w:rsidDel="000A3E8D" w:rsidRDefault="009D50B4" w:rsidP="00094C4C">
      <w:pPr>
        <w:rPr>
          <w:del w:id="1341" w:author="Houyem Rais" w:date="2024-02-22T15:17:00Z"/>
        </w:rPr>
      </w:pPr>
      <w:del w:id="1342" w:author="Houyem Rais" w:date="2024-02-22T15:17:00Z">
        <w:r w:rsidRPr="0075512F" w:rsidDel="000A3E8D">
          <w:rPr>
            <w:rFonts w:eastAsia="Calibri"/>
          </w:rPr>
          <w:delText xml:space="preserve">Pour la variante du couloir de tracé D1 avec </w:delText>
        </w:r>
        <w:r w:rsidR="008B6DA4" w:rsidRPr="0075512F" w:rsidDel="000A3E8D">
          <w:rPr>
            <w:rFonts w:eastAsia="Calibri"/>
          </w:rPr>
          <w:delText>une seul</w:delText>
        </w:r>
        <w:r w:rsidRPr="0075512F" w:rsidDel="000A3E8D">
          <w:rPr>
            <w:rFonts w:eastAsia="Calibri"/>
          </w:rPr>
          <w:delText xml:space="preserve"> tablier, le scénario de concession sans subvention publique conduit à </w:delText>
        </w:r>
        <w:r w:rsidR="00094C4C" w:rsidRPr="0075512F" w:rsidDel="000A3E8D">
          <w:delText xml:space="preserve">un </w:delText>
        </w:r>
        <w:r w:rsidR="00094C4C" w:rsidRPr="0075512F" w:rsidDel="000A3E8D">
          <w:rPr>
            <w:b/>
            <w:bCs/>
            <w:color w:val="C00000"/>
          </w:rPr>
          <w:delText>TRI des fonds propres nul</w:delText>
        </w:r>
        <w:r w:rsidR="00094C4C" w:rsidRPr="0075512F" w:rsidDel="000A3E8D">
          <w:rPr>
            <w:color w:val="C00000"/>
          </w:rPr>
          <w:delText xml:space="preserve"> </w:delText>
        </w:r>
        <w:r w:rsidR="00094C4C" w:rsidRPr="0075512F" w:rsidDel="000A3E8D">
          <w:delText xml:space="preserve">et un </w:delText>
        </w:r>
        <w:r w:rsidR="00094C4C" w:rsidRPr="0075512F" w:rsidDel="000A3E8D">
          <w:rPr>
            <w:b/>
            <w:bCs/>
          </w:rPr>
          <w:delText>ADSCR minimum de 0,22</w:delText>
        </w:r>
        <w:r w:rsidR="00094C4C" w:rsidRPr="0075512F" w:rsidDel="000A3E8D">
          <w:delText>, ce qui signifie que la mise en œuvre de cette variante du projet sous forme d’une concession sans subvention publique n’est pas du tout rentable pour le partenaire privé et ne lui permet pas de payer le service annuel de sa dette contractée.</w:delText>
        </w:r>
      </w:del>
    </w:p>
    <w:p w14:paraId="44CF587D" w14:textId="4FB7D164" w:rsidR="00094C4C" w:rsidRPr="0075512F" w:rsidDel="000A3E8D" w:rsidRDefault="00094C4C" w:rsidP="00094C4C">
      <w:pPr>
        <w:rPr>
          <w:del w:id="1343" w:author="Houyem Rais" w:date="2024-02-22T15:17:00Z"/>
          <w:b/>
          <w:bCs/>
          <w:lang w:bidi="ar-TN"/>
        </w:rPr>
      </w:pPr>
      <w:del w:id="1344" w:author="Houyem Rais" w:date="2024-02-22T15:17:00Z">
        <w:r w:rsidRPr="0075512F" w:rsidDel="000A3E8D">
          <w:rPr>
            <w:b/>
            <w:bCs/>
            <w:lang w:bidi="ar-TN"/>
          </w:rPr>
          <w:delText>Pour atteindre la rentabilité minimale du projet dans le cadre d'un contrat de concession (un TRI des fonds propres de 15%) tout en évitant la subvention publique, on doit multiplier le tarif des péages par 7,4 pour toutes les catégories de véhicules. Cela entraînerait des tarifs de 25</w:delText>
        </w:r>
        <w:r w:rsidR="00F31C2A" w:rsidRPr="0075512F" w:rsidDel="000A3E8D">
          <w:rPr>
            <w:b/>
            <w:bCs/>
            <w:lang w:bidi="ar-TN"/>
          </w:rPr>
          <w:delText>,</w:delText>
        </w:r>
        <w:r w:rsidRPr="0075512F" w:rsidDel="000A3E8D">
          <w:rPr>
            <w:b/>
            <w:bCs/>
            <w:lang w:bidi="ar-TN"/>
          </w:rPr>
          <w:delText>8 DT pour les résidents de Médenine et de 66</w:delText>
        </w:r>
        <w:r w:rsidR="0011441B" w:rsidRPr="0075512F" w:rsidDel="000A3E8D">
          <w:rPr>
            <w:b/>
            <w:bCs/>
            <w:lang w:bidi="ar-TN"/>
          </w:rPr>
          <w:delText>,</w:delText>
        </w:r>
        <w:r w:rsidRPr="0075512F" w:rsidDel="000A3E8D">
          <w:rPr>
            <w:b/>
            <w:bCs/>
            <w:lang w:bidi="ar-TN"/>
          </w:rPr>
          <w:delText>4 DT pour les non-résidents, pour les véhicules légers.</w:delText>
        </w:r>
      </w:del>
    </w:p>
    <w:p w14:paraId="618294AA" w14:textId="4C87B03E" w:rsidR="00094C4C" w:rsidRPr="0075512F" w:rsidDel="000A3E8D" w:rsidRDefault="00C85311" w:rsidP="00094C4C">
      <w:pPr>
        <w:rPr>
          <w:del w:id="1345" w:author="Houyem Rais" w:date="2024-02-22T15:17:00Z"/>
        </w:rPr>
      </w:pPr>
      <w:del w:id="1346" w:author="Houyem Rais" w:date="2024-02-22T15:17:00Z">
        <w:r w:rsidRPr="0075512F" w:rsidDel="000A3E8D">
          <w:delText>Dans le cas d'une concession avec subvention publique, l</w:delText>
        </w:r>
        <w:r w:rsidR="00094C4C" w:rsidRPr="0075512F" w:rsidDel="000A3E8D">
          <w:delText>a subvention minimale qui permet de garantir un niveau de rentabilité financière acceptable (TRI des fonds propres égal à 15,</w:delText>
        </w:r>
        <w:r w:rsidR="00D0077F" w:rsidRPr="0075512F" w:rsidDel="000A3E8D">
          <w:delText>1</w:delText>
        </w:r>
        <w:r w:rsidR="00094C4C" w:rsidRPr="0075512F" w:rsidDel="000A3E8D">
          <w:delText xml:space="preserve">% et ADSCR minimum </w:delText>
        </w:r>
        <w:r w:rsidR="002B406D" w:rsidRPr="0075512F" w:rsidDel="000A3E8D">
          <w:delText>d</w:delText>
        </w:r>
        <w:r w:rsidR="00094C4C" w:rsidRPr="0075512F" w:rsidDel="000A3E8D">
          <w:delText>e 2,1) est estimée à 90,5% du coût de construction</w:delText>
        </w:r>
        <w:r w:rsidR="002B406D" w:rsidRPr="0075512F" w:rsidDel="000A3E8D">
          <w:delText xml:space="preserve">. </w:delText>
        </w:r>
        <w:r w:rsidR="002B406D" w:rsidRPr="0075512F" w:rsidDel="000A3E8D">
          <w:rPr>
            <w:rFonts w:eastAsia="Calibri"/>
          </w:rPr>
          <w:delText xml:space="preserve">La VAN de la subvention (payée par l’autorité publique) s'élève à </w:delText>
        </w:r>
        <w:r w:rsidR="00C912E2" w:rsidRPr="0075512F" w:rsidDel="000A3E8D">
          <w:delText>850</w:delText>
        </w:r>
        <w:r w:rsidR="002B406D" w:rsidDel="000A3E8D">
          <w:rPr>
            <w:rFonts w:eastAsia="Calibri"/>
          </w:rPr>
          <w:delText xml:space="preserve"> MDT </w:delText>
        </w:r>
        <w:r w:rsidR="002B406D" w:rsidRPr="0075512F" w:rsidDel="000A3E8D">
          <w:rPr>
            <w:rFonts w:eastAsia="Calibri"/>
          </w:rPr>
          <w:delText>pour cette option.</w:delText>
        </w:r>
      </w:del>
    </w:p>
    <w:p w14:paraId="698E351E" w14:textId="21B860F7" w:rsidR="00094C4C" w:rsidRPr="0075512F" w:rsidDel="000A3E8D" w:rsidRDefault="00094C4C" w:rsidP="00094C4C">
      <w:pPr>
        <w:rPr>
          <w:del w:id="1347" w:author="Houyem Rais" w:date="2024-02-22T15:17:00Z"/>
          <w:rFonts w:eastAsia="Calibri"/>
          <w:rtl/>
        </w:rPr>
      </w:pPr>
      <w:del w:id="1348" w:author="Houyem Rais" w:date="2024-02-22T15:17:00Z">
        <w:r w:rsidRPr="0075512F" w:rsidDel="000A3E8D">
          <w:delText>L’Option Contrat de Partenariat n’est rentable que si l’on considère un Loyer total à la première année de mise en service du Viaduc égal à 171,</w:delText>
        </w:r>
        <w:r w:rsidR="00541E01" w:rsidRPr="0075512F" w:rsidDel="000A3E8D">
          <w:delText xml:space="preserve">4 </w:delText>
        </w:r>
        <w:r w:rsidRPr="0075512F" w:rsidDel="000A3E8D">
          <w:delText xml:space="preserve">MDT. </w:delText>
        </w:r>
        <w:r w:rsidR="00D566A3" w:rsidRPr="0075512F" w:rsidDel="000A3E8D">
          <w:delText xml:space="preserve">Cette valeur est calculée sur la base d'un taux d'actualisation quinquennal des loyers de 5 % et d'un taux d'inflation de 9 %. Le Taux de Rentabilité des Fonds Propres est de 15 % dans ce cas. </w:delText>
        </w:r>
        <w:r w:rsidR="00D566A3" w:rsidRPr="0075512F" w:rsidDel="000A3E8D">
          <w:rPr>
            <w:rFonts w:eastAsia="Calibri"/>
          </w:rPr>
          <w:delText>La VAN des loyers (payés par l’autorité publique) s'élève à -</w:delText>
        </w:r>
        <w:r w:rsidR="001574E4" w:rsidDel="000A3E8D">
          <w:rPr>
            <w:rFonts w:eastAsia="Calibri"/>
          </w:rPr>
          <w:delText>1659</w:delText>
        </w:r>
        <w:r w:rsidR="00D566A3" w:rsidRPr="0075512F" w:rsidDel="000A3E8D">
          <w:rPr>
            <w:rFonts w:eastAsia="Calibri"/>
          </w:rPr>
          <w:delText xml:space="preserve"> MDT pour cette option.</w:delText>
        </w:r>
      </w:del>
    </w:p>
    <w:p w14:paraId="0F98A74E" w14:textId="580F626B" w:rsidR="00094C4C" w:rsidRPr="0075512F" w:rsidDel="000A3E8D" w:rsidRDefault="00094C4C" w:rsidP="001B32EE">
      <w:pPr>
        <w:rPr>
          <w:del w:id="1349" w:author="Houyem Rais" w:date="2024-02-22T15:17:00Z"/>
          <w:rFonts w:eastAsia="Calibri"/>
          <w:b/>
          <w:bCs/>
        </w:rPr>
      </w:pPr>
      <w:del w:id="1350" w:author="Houyem Rais" w:date="2024-02-22T15:17:00Z">
        <w:r w:rsidRPr="0075512F" w:rsidDel="000A3E8D">
          <w:rPr>
            <w:rFonts w:eastAsia="Calibri"/>
          </w:rPr>
          <w:delText>En ce qui concerne l’option</w:delText>
        </w:r>
        <w:r w:rsidRPr="0075512F" w:rsidDel="000A3E8D">
          <w:delText xml:space="preserve"> EPC+F, </w:delText>
        </w:r>
        <w:r w:rsidRPr="0075512F" w:rsidDel="000A3E8D">
          <w:rPr>
            <w:rFonts w:eastAsia="Calibri"/>
            <w:b/>
            <w:bCs/>
          </w:rPr>
          <w:delText>L’annuité de la dette s’élèverait à 98 MDT avec l’hypothèse d’un remboursement sur 10 ans et un taux d’intérêt de 4%. La VAN du service de la dette s’élève pour cette option à –</w:delText>
        </w:r>
        <w:r w:rsidRPr="0075512F" w:rsidDel="000A3E8D">
          <w:delText xml:space="preserve"> </w:delText>
        </w:r>
        <w:r w:rsidRPr="0075512F" w:rsidDel="000A3E8D">
          <w:rPr>
            <w:rFonts w:eastAsia="Calibri"/>
            <w:b/>
            <w:bCs/>
          </w:rPr>
          <w:delText xml:space="preserve">720,8 MDT. </w:delText>
        </w:r>
      </w:del>
    </w:p>
    <w:p w14:paraId="6E5701EC" w14:textId="613F77EA" w:rsidR="00094C4C" w:rsidRPr="0075512F" w:rsidDel="000A3E8D" w:rsidRDefault="00094C4C" w:rsidP="00094C4C">
      <w:pPr>
        <w:ind w:right="794"/>
        <w:rPr>
          <w:del w:id="1351" w:author="Houyem Rais" w:date="2024-02-22T15:17:00Z"/>
          <w:rFonts w:eastAsia="Calibri"/>
        </w:rPr>
      </w:pPr>
    </w:p>
    <w:p w14:paraId="1AF1A97B" w14:textId="17EF5CC6" w:rsidR="00094C4C" w:rsidRPr="000F68A3" w:rsidDel="000A3E8D" w:rsidRDefault="00094C4C" w:rsidP="002B17A8">
      <w:pPr>
        <w:spacing w:after="160" w:line="259" w:lineRule="auto"/>
        <w:rPr>
          <w:del w:id="1352" w:author="Houyem Rais" w:date="2024-02-22T15:17:00Z"/>
          <w:b/>
          <w:bCs/>
          <w:sz w:val="24"/>
          <w:szCs w:val="24"/>
          <w:u w:val="single"/>
        </w:rPr>
      </w:pPr>
      <w:del w:id="1353" w:author="Houyem Rais" w:date="2024-02-22T15:17:00Z">
        <w:r w:rsidRPr="000F68A3" w:rsidDel="000A3E8D">
          <w:rPr>
            <w:b/>
            <w:bCs/>
            <w:sz w:val="24"/>
            <w:szCs w:val="24"/>
            <w:u w:val="single"/>
          </w:rPr>
          <w:delText>Résultat de la modélisation financière des différentes options de réalisation pour la Variante D1 avec deux tabliers</w:delText>
        </w:r>
      </w:del>
    </w:p>
    <w:p w14:paraId="43FF9924" w14:textId="64DB577C" w:rsidR="00094C4C" w:rsidRPr="0075512F" w:rsidDel="000A3E8D" w:rsidRDefault="00E9651E" w:rsidP="00094C4C">
      <w:pPr>
        <w:rPr>
          <w:del w:id="1354" w:author="Houyem Rais" w:date="2024-02-22T15:17:00Z"/>
        </w:rPr>
      </w:pPr>
      <w:del w:id="1355" w:author="Houyem Rais" w:date="2024-02-22T15:17:00Z">
        <w:r w:rsidRPr="0075512F" w:rsidDel="000A3E8D">
          <w:rPr>
            <w:rFonts w:eastAsia="Calibri"/>
          </w:rPr>
          <w:delText xml:space="preserve">Pour la variante du couloir de tracé D1 avec deux tabliers, le scénario de concession sans subvention publique conduit à </w:delText>
        </w:r>
        <w:r w:rsidR="00094C4C" w:rsidRPr="0075512F" w:rsidDel="000A3E8D">
          <w:delText>un TRI des fonds propres nul et un ADSCR minimum de 0,12, ce qui signifie que la mise en œuvre de cette variante du projet sous forme d’une concession sans subvention publique n’est pas du tout rentable pour le partenaire privé et ne lui permet pas de payer le service annuel de sa dette contractée.</w:delText>
        </w:r>
      </w:del>
    </w:p>
    <w:p w14:paraId="3FA2E287" w14:textId="4F4B6717" w:rsidR="00094C4C" w:rsidRPr="0075512F" w:rsidDel="000A3E8D" w:rsidRDefault="00094C4C" w:rsidP="00094C4C">
      <w:pPr>
        <w:rPr>
          <w:del w:id="1356" w:author="Houyem Rais" w:date="2024-02-22T15:17:00Z"/>
        </w:rPr>
      </w:pPr>
      <w:del w:id="1357" w:author="Houyem Rais" w:date="2024-02-22T15:17:00Z">
        <w:r w:rsidRPr="0075512F" w:rsidDel="000A3E8D">
          <w:delText>Pour atteindre la rentabilité minimale du projet dans le cadre d'un contrat de concession (un TRI des fonds propres de 15%) tout en évitant la subvention publique, il est nécessaire de multiplier le tarif des péages par 12,9 pour toutes les catégories de véhicules. Cela entraînerait des tarifs de 45,</w:delText>
        </w:r>
        <w:r w:rsidR="00AD0A34" w:rsidRPr="0075512F" w:rsidDel="000A3E8D">
          <w:delText>3</w:delText>
        </w:r>
        <w:r w:rsidRPr="0075512F" w:rsidDel="000A3E8D">
          <w:delText xml:space="preserve"> DT pour les résidents de Médenine et de 116,</w:delText>
        </w:r>
        <w:r w:rsidR="00AD0A34" w:rsidRPr="0075512F" w:rsidDel="000A3E8D">
          <w:delText>5</w:delText>
        </w:r>
        <w:r w:rsidRPr="0075512F" w:rsidDel="000A3E8D">
          <w:delText xml:space="preserve"> DT pour les non-résidents au gouvernorat, pour les véhicules légers. </w:delText>
        </w:r>
      </w:del>
    </w:p>
    <w:p w14:paraId="1F8D14CB" w14:textId="1B87A859" w:rsidR="00631B72" w:rsidRPr="0075512F" w:rsidDel="000A3E8D" w:rsidRDefault="000505C8" w:rsidP="00631B72">
      <w:pPr>
        <w:rPr>
          <w:del w:id="1358" w:author="Houyem Rais" w:date="2024-02-22T15:17:00Z"/>
        </w:rPr>
      </w:pPr>
      <w:del w:id="1359" w:author="Houyem Rais" w:date="2024-02-22T15:17:00Z">
        <w:r w:rsidRPr="0075512F" w:rsidDel="000A3E8D">
          <w:delText xml:space="preserve">Dans le cas d'une concession avec subvention publique, la subvention minimale qui permet de garantir un niveau de rentabilité financière acceptable </w:delText>
        </w:r>
        <w:r w:rsidR="00094C4C" w:rsidRPr="0075512F" w:rsidDel="000A3E8D">
          <w:delText>doit couvrir 95,1 % du coût total de l’investissement initial pour avoir un TRI de fonds propres acceptable (~15,</w:delText>
        </w:r>
        <w:r w:rsidR="00212127" w:rsidRPr="0075512F" w:rsidDel="000A3E8D">
          <w:delText>2</w:delText>
        </w:r>
        <w:r w:rsidR="00094C4C" w:rsidRPr="0075512F" w:rsidDel="000A3E8D">
          <w:delText>%).</w:delText>
        </w:r>
        <w:r w:rsidR="00C912E2" w:rsidDel="000A3E8D">
          <w:delText xml:space="preserve"> </w:delText>
        </w:r>
        <w:r w:rsidR="00631B72" w:rsidRPr="0075512F" w:rsidDel="000A3E8D">
          <w:rPr>
            <w:rFonts w:eastAsia="Calibri"/>
          </w:rPr>
          <w:delText>La VAN de la subvention (payée par l’autorité publique) s'élève à</w:delText>
        </w:r>
        <w:r w:rsidR="00631B72" w:rsidDel="000A3E8D">
          <w:rPr>
            <w:rFonts w:eastAsia="Calibri"/>
          </w:rPr>
          <w:delText xml:space="preserve"> </w:delText>
        </w:r>
        <w:r w:rsidR="00631B72" w:rsidRPr="0075512F" w:rsidDel="000A3E8D">
          <w:delText xml:space="preserve">1 </w:delText>
        </w:r>
        <w:r w:rsidR="00962090" w:rsidDel="000A3E8D">
          <w:delText>389,4</w:delText>
        </w:r>
        <w:r w:rsidR="00631B72" w:rsidDel="000A3E8D">
          <w:delText xml:space="preserve"> </w:delText>
        </w:r>
        <w:r w:rsidR="00631B72" w:rsidRPr="0075512F" w:rsidDel="000A3E8D">
          <w:rPr>
            <w:rFonts w:eastAsia="Calibri"/>
          </w:rPr>
          <w:delText>MDT</w:delText>
        </w:r>
        <w:r w:rsidR="00631B72" w:rsidDel="000A3E8D">
          <w:delText xml:space="preserve"> </w:delText>
        </w:r>
        <w:r w:rsidR="00631B72" w:rsidRPr="0075512F" w:rsidDel="000A3E8D">
          <w:rPr>
            <w:rFonts w:eastAsia="Calibri"/>
          </w:rPr>
          <w:delText>pour cette option.</w:delText>
        </w:r>
      </w:del>
    </w:p>
    <w:p w14:paraId="36191811" w14:textId="51AAB5BB" w:rsidR="00094C4C" w:rsidRPr="0075512F" w:rsidDel="000A3E8D" w:rsidRDefault="00094C4C" w:rsidP="00094C4C">
      <w:pPr>
        <w:rPr>
          <w:del w:id="1360" w:author="Houyem Rais" w:date="2024-02-22T15:17:00Z"/>
          <w:rFonts w:eastAsiaTheme="minorHAnsi"/>
        </w:rPr>
      </w:pPr>
      <w:del w:id="1361" w:author="Houyem Rais" w:date="2024-02-22T15:17:00Z">
        <w:r w:rsidRPr="0075512F" w:rsidDel="000A3E8D">
          <w:delText xml:space="preserve">Dans le cas d’un Contrat de Partenariat, </w:delText>
        </w:r>
        <w:r w:rsidRPr="0075512F" w:rsidDel="000A3E8D">
          <w:rPr>
            <w:rFonts w:eastAsiaTheme="minorHAnsi"/>
          </w:rPr>
          <w:delText xml:space="preserve">en prenant compte d’un taux d’actualisation quinquennal des Loyers égal à 5% et un taux d’inflation égal à 9%, le Loyer total dû à la première année de mise en service du Projet (2030) permettant d’avoir un Taux de Rentabilité des Fonds Propres supérieur à 15% est estimé à 302,4 millions DT. </w:delText>
        </w:r>
        <w:r w:rsidR="004173C5" w:rsidRPr="0075512F" w:rsidDel="000A3E8D">
          <w:rPr>
            <w:rFonts w:eastAsia="Calibri"/>
          </w:rPr>
          <w:delText>La VAN des loyers (payés par l’autorité publique) s'élève à -</w:delText>
        </w:r>
        <w:r w:rsidR="009013A2" w:rsidDel="000A3E8D">
          <w:rPr>
            <w:rFonts w:eastAsia="Calibri"/>
          </w:rPr>
          <w:delText>2901</w:delText>
        </w:r>
        <w:r w:rsidR="00B84800" w:rsidDel="000A3E8D">
          <w:rPr>
            <w:rFonts w:eastAsia="Calibri"/>
          </w:rPr>
          <w:delText>,2</w:delText>
        </w:r>
        <w:r w:rsidR="004173C5" w:rsidRPr="0075512F" w:rsidDel="000A3E8D">
          <w:rPr>
            <w:rFonts w:eastAsia="Calibri"/>
          </w:rPr>
          <w:delText xml:space="preserve"> MDT pour cette option.</w:delText>
        </w:r>
      </w:del>
    </w:p>
    <w:p w14:paraId="7BBD0EBA" w14:textId="7E3BEF7A" w:rsidR="00094C4C" w:rsidRPr="0075512F" w:rsidDel="000A3E8D" w:rsidRDefault="008162CB" w:rsidP="00094C4C">
      <w:pPr>
        <w:rPr>
          <w:del w:id="1362" w:author="Houyem Rais" w:date="2024-02-22T15:17:00Z"/>
          <w:rFonts w:eastAsia="Calibri"/>
        </w:rPr>
      </w:pPr>
      <w:del w:id="1363" w:author="Houyem Rais" w:date="2024-02-22T15:17:00Z">
        <w:r w:rsidRPr="0075512F" w:rsidDel="000A3E8D">
          <w:rPr>
            <w:rFonts w:eastAsia="Calibri"/>
          </w:rPr>
          <w:delText xml:space="preserve">L'analyse de l'option EPC+F donne une </w:delText>
        </w:r>
        <w:r w:rsidR="00094C4C" w:rsidRPr="0075512F" w:rsidDel="000A3E8D">
          <w:rPr>
            <w:rFonts w:eastAsia="Calibri"/>
          </w:rPr>
          <w:delText xml:space="preserve">annuité de la dette </w:delText>
        </w:r>
        <w:r w:rsidRPr="0075512F" w:rsidDel="000A3E8D">
          <w:rPr>
            <w:rFonts w:eastAsia="Calibri"/>
          </w:rPr>
          <w:delText xml:space="preserve">qui </w:delText>
        </w:r>
        <w:r w:rsidR="00094C4C" w:rsidRPr="0075512F" w:rsidDel="000A3E8D">
          <w:rPr>
            <w:rFonts w:eastAsia="Calibri"/>
          </w:rPr>
          <w:delText xml:space="preserve">s’élève à </w:delText>
        </w:r>
        <w:r w:rsidR="004D29B3" w:rsidRPr="0075512F" w:rsidDel="000A3E8D">
          <w:rPr>
            <w:rFonts w:eastAsia="Calibri"/>
          </w:rPr>
          <w:delText>1</w:delText>
        </w:r>
        <w:r w:rsidR="00094C4C" w:rsidRPr="0075512F" w:rsidDel="000A3E8D">
          <w:rPr>
            <w:rFonts w:eastAsia="Calibri"/>
          </w:rPr>
          <w:delText>75 MDT avec l’hypothèse d’un remboursement sur 10 ans et un taux d’intérêt de 4%. La VAN du service de la dette s’élève pour cette option à -</w:delText>
        </w:r>
        <w:r w:rsidR="00ED4AED" w:rsidRPr="0075512F" w:rsidDel="000A3E8D">
          <w:rPr>
            <w:rFonts w:eastAsia="Calibri"/>
          </w:rPr>
          <w:delText>1280,5</w:delText>
        </w:r>
        <w:r w:rsidR="00094C4C" w:rsidRPr="0075512F" w:rsidDel="000A3E8D">
          <w:rPr>
            <w:rFonts w:eastAsia="Calibri"/>
          </w:rPr>
          <w:delText xml:space="preserve"> MDT. </w:delText>
        </w:r>
      </w:del>
    </w:p>
    <w:p w14:paraId="08F9FB59" w14:textId="5C5F1F91" w:rsidR="008B0C8C" w:rsidDel="000A3E8D" w:rsidRDefault="008B0C8C" w:rsidP="000F68A3">
      <w:pPr>
        <w:spacing w:before="0" w:after="0" w:line="240" w:lineRule="auto"/>
        <w:rPr>
          <w:del w:id="1364" w:author="Houyem Rais" w:date="2024-02-22T15:17:00Z"/>
          <w:rFonts w:eastAsia="Calibri"/>
          <w:b/>
          <w:bCs/>
          <w:u w:val="single"/>
        </w:rPr>
      </w:pPr>
    </w:p>
    <w:p w14:paraId="1EEAEB83" w14:textId="7DAA4D0C" w:rsidR="00094C4C" w:rsidRPr="000F68A3" w:rsidDel="000A3E8D" w:rsidRDefault="00094C4C" w:rsidP="00094C4C">
      <w:pPr>
        <w:rPr>
          <w:del w:id="1365" w:author="Houyem Rais" w:date="2024-02-22T15:17:00Z"/>
          <w:rFonts w:eastAsia="Calibri"/>
          <w:b/>
          <w:bCs/>
          <w:color w:val="C00000"/>
          <w:sz w:val="24"/>
          <w:szCs w:val="24"/>
          <w:u w:val="single"/>
        </w:rPr>
      </w:pPr>
      <w:del w:id="1366" w:author="Houyem Rais" w:date="2024-02-22T15:17:00Z">
        <w:r w:rsidRPr="000F68A3" w:rsidDel="000A3E8D">
          <w:rPr>
            <w:rFonts w:eastAsia="Calibri"/>
            <w:b/>
            <w:bCs/>
            <w:color w:val="C00000"/>
            <w:sz w:val="24"/>
            <w:szCs w:val="24"/>
            <w:u w:val="single"/>
          </w:rPr>
          <w:delText>Analyse de la Value for Money</w:delText>
        </w:r>
      </w:del>
    </w:p>
    <w:p w14:paraId="3559B078" w14:textId="7B066F4C" w:rsidR="00094C4C" w:rsidRPr="0075512F" w:rsidDel="000A3E8D" w:rsidRDefault="00094C4C" w:rsidP="00094C4C">
      <w:pPr>
        <w:rPr>
          <w:del w:id="1367" w:author="Houyem Rais" w:date="2024-02-22T15:17:00Z"/>
        </w:rPr>
      </w:pPr>
      <w:del w:id="1368" w:author="Houyem Rais" w:date="2024-02-22T15:17:00Z">
        <w:r w:rsidRPr="0075512F" w:rsidDel="000A3E8D">
          <w:rPr>
            <w:b/>
            <w:bCs/>
          </w:rPr>
          <w:delText xml:space="preserve">La concession avec subvention ne semble pas pertinente pour ce projet en raison des tarifs de péage élevés nécessaires pour atteindre la rentabilité minimale (multiplication par 5,9) et de la forte dépendance aux subventions publiques (minimum 88%). Cette approche élimine l'avantage d'une concession qui est de mobiliser des financements privés pour le projet. </w:delText>
        </w:r>
      </w:del>
    </w:p>
    <w:p w14:paraId="4CD3C80E" w14:textId="61E13FE3" w:rsidR="00094C4C" w:rsidRPr="0075512F" w:rsidDel="000A3E8D" w:rsidRDefault="00094C4C" w:rsidP="00094C4C">
      <w:pPr>
        <w:rPr>
          <w:del w:id="1369" w:author="Houyem Rais" w:date="2024-02-22T15:17:00Z"/>
        </w:rPr>
      </w:pPr>
      <w:del w:id="1370" w:author="Houyem Rais" w:date="2024-02-22T15:17:00Z">
        <w:r w:rsidRPr="0075512F" w:rsidDel="000A3E8D">
          <w:rPr>
            <w:b/>
            <w:bCs/>
          </w:rPr>
          <w:delText>Le Contrat de Partenariat</w:delText>
        </w:r>
        <w:r w:rsidRPr="0075512F" w:rsidDel="000A3E8D">
          <w:delText xml:space="preserve"> </w:delText>
        </w:r>
        <w:r w:rsidRPr="0075512F" w:rsidDel="000A3E8D">
          <w:rPr>
            <w:b/>
            <w:bCs/>
          </w:rPr>
          <w:delText>ne semble pas non plus être une option favorable</w:delText>
        </w:r>
        <w:r w:rsidRPr="0075512F" w:rsidDel="000A3E8D">
          <w:delText xml:space="preserve"> pour ce projet en raison des valeurs négatives de Value for Money (VfM) pour toutes les variantes. Cela indique que cette forme d'achat génère des coûts nettement supérieurs aux avantages pour le secteur public, tant pour la variante B avec un tablier qu'avec deux tabliers, ainsi que pour la variante D1 avec un tablier ou deux tabliers.</w:delText>
        </w:r>
      </w:del>
    </w:p>
    <w:p w14:paraId="0B60EF8C" w14:textId="5913F36C" w:rsidR="00D4791F" w:rsidRPr="0075512F" w:rsidDel="000A3E8D" w:rsidRDefault="00D4791F" w:rsidP="00D4791F">
      <w:pPr>
        <w:rPr>
          <w:del w:id="1371" w:author="Houyem Rais" w:date="2024-02-22T15:17:00Z"/>
        </w:rPr>
      </w:pPr>
      <w:del w:id="1372" w:author="Houyem Rais" w:date="2024-02-22T15:17:00Z">
        <w:r w:rsidRPr="0075512F" w:rsidDel="000A3E8D">
          <w:delText>Les valeurs négatives de VfM (exprimées en pourcentage) sont significatives, variant entre -</w:delText>
        </w:r>
        <w:r w:rsidDel="000A3E8D">
          <w:delText>70</w:delText>
        </w:r>
        <w:r w:rsidRPr="0075512F" w:rsidDel="000A3E8D">
          <w:delText>,</w:delText>
        </w:r>
        <w:r w:rsidDel="000A3E8D">
          <w:delText>9</w:delText>
        </w:r>
        <w:r w:rsidRPr="0075512F" w:rsidDel="000A3E8D">
          <w:delText xml:space="preserve"> % et -1</w:delText>
        </w:r>
        <w:r w:rsidDel="000A3E8D">
          <w:delText>28,9</w:delText>
        </w:r>
        <w:r w:rsidRPr="0075512F" w:rsidDel="000A3E8D">
          <w:delText xml:space="preserve"> %, ce qui montre que la viabilité financière de l'option Contrat de Partenariat n’est pas assurée. </w:delText>
        </w:r>
      </w:del>
    </w:p>
    <w:p w14:paraId="549C0051" w14:textId="3C75B567" w:rsidR="007809CE" w:rsidDel="000A3E8D" w:rsidRDefault="00094C4C" w:rsidP="007809CE">
      <w:pPr>
        <w:widowControl/>
        <w:autoSpaceDE/>
        <w:autoSpaceDN/>
        <w:spacing w:before="0" w:after="160" w:line="259" w:lineRule="auto"/>
        <w:jc w:val="left"/>
        <w:rPr>
          <w:del w:id="1373" w:author="Houyem Rais" w:date="2024-02-22T15:17:00Z"/>
        </w:rPr>
      </w:pPr>
      <w:del w:id="1374" w:author="Houyem Rais" w:date="2024-02-22T15:17:00Z">
        <w:r w:rsidRPr="0075512F" w:rsidDel="000A3E8D">
          <w:delText>L’option EPC+F présente des valeurs de VfM positives, allant de 0,1 % à 8,8 % pour trois variantes (B avec deux tabliers, D1 avec un seul tablier et D1 avec deux tabliers). Cela indique que cette approche génère des avantages financiers pour le secteur public, ce qui la rend plus attrayante par rapport aux options Concession et Contrat de Partenariat.</w:delText>
        </w:r>
      </w:del>
    </w:p>
    <w:p w14:paraId="6ADD5641" w14:textId="0ABCFE92" w:rsidR="007809CE" w:rsidRPr="0075512F" w:rsidDel="000A3E8D" w:rsidRDefault="007809CE" w:rsidP="007809CE">
      <w:pPr>
        <w:widowControl/>
        <w:autoSpaceDE/>
        <w:autoSpaceDN/>
        <w:spacing w:before="0" w:after="160" w:line="259" w:lineRule="auto"/>
        <w:jc w:val="left"/>
        <w:rPr>
          <w:del w:id="1375" w:author="Houyem Rais" w:date="2024-02-22T15:17:00Z"/>
        </w:rPr>
      </w:pPr>
    </w:p>
    <w:p w14:paraId="6698A70B" w14:textId="1329CDC1" w:rsidR="006C7FEA" w:rsidRPr="0075512F" w:rsidDel="000A3E8D" w:rsidRDefault="006C7FEA" w:rsidP="000F68A3">
      <w:pPr>
        <w:widowControl/>
        <w:autoSpaceDE/>
        <w:autoSpaceDN/>
        <w:spacing w:before="0" w:after="0" w:line="259" w:lineRule="auto"/>
        <w:jc w:val="center"/>
        <w:rPr>
          <w:del w:id="1376" w:author="Houyem Rais" w:date="2024-02-22T15:17:00Z"/>
        </w:rPr>
      </w:pPr>
      <w:del w:id="1377" w:author="Houyem Rais" w:date="2024-02-22T15:17:00Z">
        <w:r w:rsidRPr="0075512F" w:rsidDel="000A3E8D">
          <w:rPr>
            <w:noProof/>
          </w:rPr>
          <w:drawing>
            <wp:inline distT="0" distB="0" distL="0" distR="0" wp14:anchorId="34B9B408" wp14:editId="03A278F2">
              <wp:extent cx="5146900" cy="2391508"/>
              <wp:effectExtent l="0" t="0" r="0" b="8890"/>
              <wp:docPr id="609533652" name="Picture 60953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8593" cy="2392295"/>
                      </a:xfrm>
                      <a:prstGeom prst="rect">
                        <a:avLst/>
                      </a:prstGeom>
                      <a:noFill/>
                    </pic:spPr>
                  </pic:pic>
                </a:graphicData>
              </a:graphic>
            </wp:inline>
          </w:drawing>
        </w:r>
      </w:del>
    </w:p>
    <w:p w14:paraId="4A955328" w14:textId="0DADCDAE" w:rsidR="0014744A" w:rsidDel="000A3E8D" w:rsidRDefault="0014744A" w:rsidP="0014744A">
      <w:pPr>
        <w:pStyle w:val="Caption"/>
        <w:jc w:val="center"/>
        <w:rPr>
          <w:del w:id="1378" w:author="Houyem Rais" w:date="2024-02-22T15:17:00Z"/>
        </w:rPr>
      </w:pPr>
      <w:bookmarkStart w:id="1379" w:name="_Toc142174811"/>
      <w:del w:id="1380"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1</w:delText>
        </w:r>
        <w:r w:rsidRPr="0075512F" w:rsidDel="000A3E8D">
          <w:fldChar w:fldCharType="end"/>
        </w:r>
        <w:r w:rsidRPr="0075512F" w:rsidDel="000A3E8D">
          <w:delText xml:space="preserve"> Value for Money</w:delText>
        </w:r>
        <w:r w:rsidR="0072585E" w:rsidRPr="0075512F" w:rsidDel="000A3E8D">
          <w:delText xml:space="preserve"> EPC+F (Variante D1 avec deux tabliers)</w:delText>
        </w:r>
        <w:bookmarkEnd w:id="1379"/>
      </w:del>
    </w:p>
    <w:p w14:paraId="1AB2999D" w14:textId="5FB850FE" w:rsidR="007809CE" w:rsidRPr="007809CE" w:rsidDel="000A3E8D" w:rsidRDefault="007809CE" w:rsidP="000F68A3">
      <w:pPr>
        <w:rPr>
          <w:del w:id="1381" w:author="Houyem Rais" w:date="2024-02-22T15:17:00Z"/>
        </w:rPr>
      </w:pPr>
    </w:p>
    <w:p w14:paraId="2A7AC5DE" w14:textId="7A5D0ACD" w:rsidR="00094C4C" w:rsidRPr="0075512F" w:rsidDel="000A3E8D" w:rsidRDefault="00094C4C" w:rsidP="006D0879">
      <w:pPr>
        <w:widowControl/>
        <w:autoSpaceDE/>
        <w:autoSpaceDN/>
        <w:spacing w:before="0" w:after="160" w:line="259" w:lineRule="auto"/>
        <w:rPr>
          <w:del w:id="1382" w:author="Houyem Rais" w:date="2024-02-22T15:17:00Z"/>
        </w:rPr>
      </w:pPr>
      <w:del w:id="1383" w:author="Houyem Rais" w:date="2024-02-22T15:17:00Z">
        <w:r w:rsidRPr="0075512F" w:rsidDel="000A3E8D">
          <w:delText>À la lumière de l'analyse de la Value for Money (VfM) pour les options Concession et Contrat de Partenariat, l’étude a conclu que l'option EPC+F semble être la plus appropriée en termes de rentabilité pour le secteur public.</w:delText>
        </w:r>
      </w:del>
    </w:p>
    <w:p w14:paraId="4305993C" w14:textId="179D6A34" w:rsidR="00094C4C" w:rsidRPr="0075512F" w:rsidDel="000A3E8D" w:rsidRDefault="00094C4C" w:rsidP="00094C4C">
      <w:pPr>
        <w:rPr>
          <w:del w:id="1384" w:author="Houyem Rais" w:date="2024-02-22T15:17:00Z"/>
        </w:rPr>
      </w:pPr>
      <w:del w:id="1385" w:author="Houyem Rais" w:date="2024-02-22T15:17:00Z">
        <w:r w:rsidRPr="0075512F" w:rsidDel="000A3E8D">
          <w:delText>La consultation menée auprès des partenaires techniques et financiers a permis de dégager des conclusions importantes pour la réalisation du projet de la liaison permanente entre l'île de Djerba et le continent. Les bailleurs de fonds et les investisseurs potentiels ont exprimé des attentes en matière de taux d'intérêt, de rentabilité et de structure de financement du projet. Les taux d'intérêt attendus pour la dette publique et privée sont de l'ordre de 3-4% et 6-7% respectivement. Un taux de rentabilité interne du projet de l'ordre de 12% serait exigé par les bailleurs de fonds multilatéraux, tandis que la rentabilité des fonds propres pour un PPP devrait être d'environ 15%.</w:delText>
        </w:r>
      </w:del>
    </w:p>
    <w:p w14:paraId="48D4667E" w14:textId="7E938A98" w:rsidR="00094C4C" w:rsidRPr="0075512F" w:rsidDel="000A3E8D" w:rsidRDefault="00094C4C" w:rsidP="00094C4C">
      <w:pPr>
        <w:spacing w:before="0" w:after="160" w:line="259" w:lineRule="auto"/>
        <w:rPr>
          <w:del w:id="1386" w:author="Houyem Rais" w:date="2024-02-22T15:17:00Z"/>
        </w:rPr>
      </w:pPr>
      <w:del w:id="1387" w:author="Houyem Rais" w:date="2024-02-22T15:17:00Z">
        <w:r w:rsidRPr="0075512F" w:rsidDel="000A3E8D">
          <w:delText>En ce qui concerne les formes contractuelles préférées, les bailleurs de fonds multilatéraux pourraient soutenir les projets de PPP (Contrat de Partenariat/Concession) à travers leurs guichets dédiés au secteur privé ou en fournissant de la dette souveraine. La forme EPC+F n'est pas envisageable pour les bailleurs de fonds multilatéraux</w:delText>
        </w:r>
        <w:r w:rsidR="001849BA" w:rsidDel="000A3E8D">
          <w:delText xml:space="preserve"> classiques</w:delText>
        </w:r>
        <w:r w:rsidRPr="0075512F" w:rsidDel="000A3E8D">
          <w:delText>.</w:delText>
        </w:r>
      </w:del>
    </w:p>
    <w:p w14:paraId="176CC57F" w14:textId="0AB60D8A" w:rsidR="00094C4C" w:rsidRPr="0075512F" w:rsidDel="000A3E8D" w:rsidRDefault="00094C4C" w:rsidP="00094C4C">
      <w:pPr>
        <w:spacing w:before="0" w:after="160" w:line="259" w:lineRule="auto"/>
        <w:rPr>
          <w:del w:id="1388" w:author="Houyem Rais" w:date="2024-02-22T15:17:00Z"/>
        </w:rPr>
      </w:pPr>
      <w:del w:id="1389" w:author="Houyem Rais" w:date="2024-02-22T15:17:00Z">
        <w:r w:rsidRPr="0075512F" w:rsidDel="000A3E8D">
          <w:delText>Enfin, le projet de liaison permanente devrait être conçu en tenant compte des normes élevées en matière de résilience climatique et de durabilité pour être éligibles aux financements concessionnels à l’instar des financements verts. L'analyse des risques climatiques est devenue une condition obligatoire pour accéder à ce type de financement.</w:delText>
        </w:r>
      </w:del>
    </w:p>
    <w:p w14:paraId="42E144D2" w14:textId="05322733" w:rsidR="00094C4C" w:rsidRPr="0075512F" w:rsidDel="000A3E8D" w:rsidRDefault="00094C4C" w:rsidP="00094C4C">
      <w:pPr>
        <w:rPr>
          <w:del w:id="1390" w:author="Houyem Rais" w:date="2024-02-22T15:17:00Z"/>
        </w:rPr>
      </w:pPr>
    </w:p>
    <w:p w14:paraId="71651E41" w14:textId="2C6A1AFE" w:rsidR="006D0879" w:rsidDel="000A3E8D" w:rsidRDefault="006D0879">
      <w:pPr>
        <w:spacing w:before="0" w:after="0" w:line="240" w:lineRule="auto"/>
        <w:jc w:val="left"/>
        <w:rPr>
          <w:del w:id="1391" w:author="Houyem Rais" w:date="2024-02-22T15:17:00Z"/>
          <w:rFonts w:eastAsia="Calibri" w:cs="Calibri"/>
          <w:b/>
          <w:bCs/>
          <w:color w:val="002060"/>
          <w:sz w:val="36"/>
          <w:szCs w:val="36"/>
        </w:rPr>
      </w:pPr>
      <w:del w:id="1392" w:author="Houyem Rais" w:date="2024-02-22T15:17:00Z">
        <w:r w:rsidDel="000A3E8D">
          <w:br w:type="page"/>
        </w:r>
      </w:del>
    </w:p>
    <w:p w14:paraId="30088BA4" w14:textId="62D45EC6" w:rsidR="000F3654" w:rsidRPr="0075512F" w:rsidDel="000A3E8D" w:rsidRDefault="00507BF6" w:rsidP="007E4C1E">
      <w:pPr>
        <w:pStyle w:val="Titre1"/>
        <w:numPr>
          <w:ilvl w:val="0"/>
          <w:numId w:val="1"/>
        </w:numPr>
        <w:jc w:val="left"/>
        <w:rPr>
          <w:del w:id="1393" w:author="Houyem Rais" w:date="2024-02-22T15:17:00Z"/>
        </w:rPr>
      </w:pPr>
      <w:bookmarkStart w:id="1394" w:name="_Toc142174652"/>
      <w:del w:id="1395" w:author="Houyem Rais" w:date="2024-02-22T15:17:00Z">
        <w:r w:rsidRPr="0075512F" w:rsidDel="000A3E8D">
          <w:delText>INTRODUCTION</w:delText>
        </w:r>
        <w:bookmarkEnd w:id="653"/>
        <w:bookmarkEnd w:id="654"/>
        <w:bookmarkEnd w:id="655"/>
        <w:bookmarkEnd w:id="656"/>
        <w:bookmarkEnd w:id="1394"/>
      </w:del>
    </w:p>
    <w:p w14:paraId="09A790B3" w14:textId="7B55DF9E" w:rsidR="00124DF8" w:rsidRPr="0075512F" w:rsidDel="000A3E8D" w:rsidRDefault="00124DF8" w:rsidP="00115F39">
      <w:pPr>
        <w:pStyle w:val="Titre2"/>
        <w:rPr>
          <w:del w:id="1396" w:author="Houyem Rais" w:date="2024-02-22T15:17:00Z"/>
        </w:rPr>
      </w:pPr>
      <w:bookmarkStart w:id="1397" w:name="_Toc141255137"/>
      <w:bookmarkStart w:id="1398" w:name="_Toc141255273"/>
      <w:bookmarkStart w:id="1399" w:name="_Toc141255428"/>
      <w:bookmarkStart w:id="1400" w:name="_Toc141255576"/>
      <w:bookmarkStart w:id="1401" w:name="_Toc141255724"/>
      <w:bookmarkStart w:id="1402" w:name="_Toc141255895"/>
      <w:bookmarkStart w:id="1403" w:name="_Toc141523313"/>
      <w:bookmarkStart w:id="1404" w:name="_Toc137137721"/>
      <w:bookmarkStart w:id="1405" w:name="_Toc141255577"/>
      <w:bookmarkStart w:id="1406" w:name="_Toc141255896"/>
      <w:bookmarkStart w:id="1407" w:name="_Toc142174653"/>
      <w:bookmarkEnd w:id="1397"/>
      <w:bookmarkEnd w:id="1398"/>
      <w:bookmarkEnd w:id="1399"/>
      <w:bookmarkEnd w:id="1400"/>
      <w:bookmarkEnd w:id="1401"/>
      <w:bookmarkEnd w:id="1402"/>
      <w:bookmarkEnd w:id="1403"/>
      <w:del w:id="1408" w:author="Houyem Rais" w:date="2024-02-22T15:17:00Z">
        <w:r w:rsidRPr="0075512F" w:rsidDel="000A3E8D">
          <w:delText>Objectif du projet</w:delText>
        </w:r>
        <w:bookmarkEnd w:id="1404"/>
        <w:bookmarkEnd w:id="1405"/>
        <w:bookmarkEnd w:id="1406"/>
        <w:bookmarkEnd w:id="1407"/>
      </w:del>
    </w:p>
    <w:p w14:paraId="4C09215A" w14:textId="1D1079DC" w:rsidR="00B21735" w:rsidRPr="0075512F" w:rsidDel="000A3E8D" w:rsidRDefault="00DA2589" w:rsidP="00B21735">
      <w:pPr>
        <w:rPr>
          <w:del w:id="1409" w:author="Houyem Rais" w:date="2024-02-22T15:17:00Z"/>
        </w:rPr>
      </w:pPr>
      <w:del w:id="1410" w:author="Houyem Rais" w:date="2024-02-22T15:17:00Z">
        <w:r w:rsidRPr="0075512F" w:rsidDel="000A3E8D">
          <w:delText xml:space="preserve">Dans le cadre du présent marché signé le 7 </w:delText>
        </w:r>
        <w:r w:rsidR="001F220C" w:rsidRPr="0075512F" w:rsidDel="000A3E8D">
          <w:delText>septembre</w:delText>
        </w:r>
        <w:r w:rsidRPr="0075512F" w:rsidDel="000A3E8D">
          <w:delText xml:space="preserve"> 2021, l’Etat Tunisien, à travers le Ministère de l’Equipement et de l’Habitat (MEH), a confié au bureau d’études SCET-TUNISIE (Société Centrale pour l'Equipement du Territoire – Tunisie), la réalisation des études de faisabilité d’une liaison permanente entre l’île de Djerba et le continent au niveau de la région du Djorf.</w:delText>
        </w:r>
        <w:r w:rsidR="00B21735" w:rsidRPr="0075512F" w:rsidDel="000A3E8D">
          <w:delText xml:space="preserve"> SCET-TUNISIE a sous-traité à Jade Advisory la réalisation de l’étude de factibilité financière du projet. </w:delText>
        </w:r>
      </w:del>
    </w:p>
    <w:p w14:paraId="366651A9" w14:textId="79CA8BF8" w:rsidR="00DA2589" w:rsidRPr="0075512F" w:rsidDel="000A3E8D" w:rsidRDefault="00DA2589" w:rsidP="00115F39">
      <w:pPr>
        <w:rPr>
          <w:del w:id="1411" w:author="Houyem Rais" w:date="2024-02-22T15:17:00Z"/>
        </w:rPr>
      </w:pPr>
      <w:del w:id="1412" w:author="Houyem Rais" w:date="2024-02-22T15:17:00Z">
        <w:r w:rsidRPr="0075512F" w:rsidDel="000A3E8D">
          <w:delText xml:space="preserve">Vu l’importance de l’île de Djerba de point de </w:delText>
        </w:r>
        <w:r w:rsidR="001F220C" w:rsidRPr="0075512F" w:rsidDel="000A3E8D">
          <w:delText>vue</w:delText>
        </w:r>
        <w:r w:rsidRPr="0075512F" w:rsidDel="000A3E8D">
          <w:delText xml:space="preserve"> touristique, le projet permettra de renforcer les capacités de l’île et d’améliorer les échanges avec les zones limitrophes, en effet il faut noter que :</w:delText>
        </w:r>
      </w:del>
    </w:p>
    <w:p w14:paraId="5209BE5D" w14:textId="08EED8BF" w:rsidR="00DA2589" w:rsidRPr="0075512F" w:rsidDel="000A3E8D" w:rsidRDefault="00B00920" w:rsidP="00115F39">
      <w:pPr>
        <w:pStyle w:val="ListParagraph"/>
        <w:ind w:left="754" w:hanging="357"/>
        <w:rPr>
          <w:del w:id="1413" w:author="Houyem Rais" w:date="2024-02-22T15:17:00Z"/>
        </w:rPr>
      </w:pPr>
      <w:del w:id="1414" w:author="Houyem Rais" w:date="2024-02-22T15:17:00Z">
        <w:r w:rsidRPr="0075512F" w:rsidDel="000A3E8D">
          <w:delText>L</w:delText>
        </w:r>
        <w:r w:rsidR="00AF51A5" w:rsidRPr="0075512F" w:rsidDel="000A3E8D">
          <w:delText xml:space="preserve">a </w:delText>
        </w:r>
        <w:r w:rsidR="00DA2589" w:rsidRPr="0075512F" w:rsidDel="000A3E8D">
          <w:delText>zone touristique de l’île de Djerba est un pôle touristique très important pour la Tunisie, avec 32</w:delText>
        </w:r>
        <w:r w:rsidR="001F220C" w:rsidRPr="0075512F" w:rsidDel="000A3E8D">
          <w:delText xml:space="preserve"> </w:delText>
        </w:r>
        <w:r w:rsidR="00DA2589" w:rsidRPr="0075512F" w:rsidDel="000A3E8D">
          <w:delText>900 lits en exploitation et 7,3 millions de nuitées, ce qui représente 81,6% de la capacité en lits en exploitation et 88% des nuitées du Sud-Est. Elle est suivie de la zone de Zarzis avec 5</w:delText>
        </w:r>
        <w:r w:rsidR="0096621D" w:rsidRPr="0075512F" w:rsidDel="000A3E8D">
          <w:delText xml:space="preserve"> </w:delText>
        </w:r>
        <w:r w:rsidR="00DA2589" w:rsidRPr="0075512F" w:rsidDel="000A3E8D">
          <w:delText>410 lits en exploitation et 124</w:delText>
        </w:r>
        <w:r w:rsidR="001F220C" w:rsidRPr="0075512F" w:rsidDel="000A3E8D">
          <w:delText xml:space="preserve"> </w:delText>
        </w:r>
        <w:r w:rsidR="00DA2589" w:rsidRPr="0075512F" w:rsidDel="000A3E8D">
          <w:delText xml:space="preserve">500 nuitées. La zone de Gabès est faiblement dotée en infrastructures touristiques, </w:delText>
        </w:r>
        <w:r w:rsidR="0096621D" w:rsidRPr="0075512F" w:rsidDel="000A3E8D">
          <w:delText xml:space="preserve">avec </w:delText>
        </w:r>
        <w:r w:rsidR="00DA2589" w:rsidRPr="0075512F" w:rsidDel="000A3E8D">
          <w:delText>1</w:delText>
        </w:r>
        <w:r w:rsidR="0096621D" w:rsidRPr="0075512F" w:rsidDel="000A3E8D">
          <w:delText xml:space="preserve"> </w:delText>
        </w:r>
        <w:r w:rsidR="00DA2589" w:rsidRPr="0075512F" w:rsidDel="000A3E8D">
          <w:delText>062 lits en exploitation.</w:delText>
        </w:r>
      </w:del>
    </w:p>
    <w:p w14:paraId="5AD8DF5C" w14:textId="18D41829" w:rsidR="00DA2589" w:rsidRPr="0075512F" w:rsidDel="000A3E8D" w:rsidRDefault="0096621D" w:rsidP="00115F39">
      <w:pPr>
        <w:pStyle w:val="ListParagraph"/>
        <w:ind w:left="754" w:hanging="357"/>
        <w:rPr>
          <w:del w:id="1415" w:author="Houyem Rais" w:date="2024-02-22T15:17:00Z"/>
        </w:rPr>
      </w:pPr>
      <w:del w:id="1416" w:author="Houyem Rais" w:date="2024-02-22T15:17:00Z">
        <w:r w:rsidRPr="0075512F" w:rsidDel="000A3E8D">
          <w:delText>L</w:delText>
        </w:r>
        <w:r w:rsidR="00DA2589" w:rsidRPr="0075512F" w:rsidDel="000A3E8D">
          <w:delText>es zones voisines à l’île de Djerba offrent une diversité de fonctions :</w:delText>
        </w:r>
      </w:del>
    </w:p>
    <w:p w14:paraId="4CFDA3A3" w14:textId="21AF26C0" w:rsidR="00DA2589" w:rsidRPr="0075512F" w:rsidDel="000A3E8D" w:rsidRDefault="00DA2589" w:rsidP="00115F39">
      <w:pPr>
        <w:pStyle w:val="Bulleto"/>
        <w:rPr>
          <w:del w:id="1417" w:author="Houyem Rais" w:date="2024-02-22T15:17:00Z"/>
        </w:rPr>
      </w:pPr>
      <w:del w:id="1418" w:author="Houyem Rais" w:date="2024-02-22T15:17:00Z">
        <w:r w:rsidRPr="0075512F" w:rsidDel="000A3E8D">
          <w:delText>Gabès : pôle universitaire, complexe sportif, port de commerce, zone industrielle, zone touristique projetée, etc</w:delText>
        </w:r>
        <w:r w:rsidR="0096621D" w:rsidRPr="0075512F" w:rsidDel="000A3E8D">
          <w:delText>.</w:delText>
        </w:r>
        <w:r w:rsidRPr="0075512F" w:rsidDel="000A3E8D">
          <w:delText xml:space="preserve"> ;</w:delText>
        </w:r>
      </w:del>
    </w:p>
    <w:p w14:paraId="397B8E8A" w14:textId="3E28F1F5" w:rsidR="00DA2589" w:rsidRPr="0075512F" w:rsidDel="000A3E8D" w:rsidRDefault="00DA2589" w:rsidP="00115F39">
      <w:pPr>
        <w:pStyle w:val="Bulleto"/>
        <w:rPr>
          <w:del w:id="1419" w:author="Houyem Rais" w:date="2024-02-22T15:17:00Z"/>
        </w:rPr>
      </w:pPr>
      <w:del w:id="1420" w:author="Houyem Rais" w:date="2024-02-22T15:17:00Z">
        <w:r w:rsidRPr="0075512F" w:rsidDel="000A3E8D">
          <w:delText>Médenine, Zarzis</w:delText>
        </w:r>
        <w:r w:rsidR="0096621D" w:rsidRPr="0075512F" w:rsidDel="000A3E8D">
          <w:delText> </w:delText>
        </w:r>
        <w:r w:rsidRPr="0075512F" w:rsidDel="000A3E8D">
          <w:delText>: port de commerce, parc d'activité, zone franche, plateforme logistique projetée, zones touristiques, etc</w:delText>
        </w:r>
        <w:r w:rsidR="0096621D" w:rsidRPr="0075512F" w:rsidDel="000A3E8D">
          <w:delText>.</w:delText>
        </w:r>
        <w:r w:rsidRPr="0075512F" w:rsidDel="000A3E8D">
          <w:delText xml:space="preserve"> ;</w:delText>
        </w:r>
      </w:del>
    </w:p>
    <w:p w14:paraId="3ACFDBD0" w14:textId="2F69F017" w:rsidR="00DA2589" w:rsidRPr="0075512F" w:rsidDel="000A3E8D" w:rsidRDefault="00DA2589" w:rsidP="00115F39">
      <w:pPr>
        <w:pStyle w:val="Bulleto"/>
        <w:rPr>
          <w:del w:id="1421" w:author="Houyem Rais" w:date="2024-02-22T15:17:00Z"/>
        </w:rPr>
      </w:pPr>
      <w:del w:id="1422" w:author="Houyem Rais" w:date="2024-02-22T15:17:00Z">
        <w:r w:rsidRPr="0075512F" w:rsidDel="000A3E8D">
          <w:delText>Ben Guerdane, Hamma, Mareth et Metouia ;</w:delText>
        </w:r>
      </w:del>
    </w:p>
    <w:p w14:paraId="08D6EF4F" w14:textId="58977F03" w:rsidR="00DA2589" w:rsidRPr="0075512F" w:rsidDel="000A3E8D" w:rsidRDefault="00DA2589" w:rsidP="00115F39">
      <w:pPr>
        <w:rPr>
          <w:del w:id="1423" w:author="Houyem Rais" w:date="2024-02-22T15:17:00Z"/>
        </w:rPr>
      </w:pPr>
      <w:del w:id="1424" w:author="Houyem Rais" w:date="2024-02-22T15:17:00Z">
        <w:r w:rsidRPr="0075512F" w:rsidDel="000A3E8D">
          <w:delText>De ce fait, l’ouverture sur l’extérieur est l’un des déterminants majeurs du futur de l’île de Djerba. L’essentiel de l’infrastructure de transport terrestre sera amélioré par le recours à une liaison permanente avec le continent à travers le Djorf qui permettra aussi de faciliter les échanges aéroportuaires avec les zones limitrophes.</w:delText>
        </w:r>
      </w:del>
    </w:p>
    <w:p w14:paraId="0A68D999" w14:textId="571490BE" w:rsidR="00DA2589" w:rsidRPr="0075512F" w:rsidDel="000A3E8D" w:rsidRDefault="00DA2589" w:rsidP="00115F39">
      <w:pPr>
        <w:rPr>
          <w:del w:id="1425" w:author="Houyem Rais" w:date="2024-02-22T15:17:00Z"/>
        </w:rPr>
      </w:pPr>
      <w:del w:id="1426" w:author="Houyem Rais" w:date="2024-02-22T15:17:00Z">
        <w:r w:rsidRPr="0075512F" w:rsidDel="000A3E8D">
          <w:delText>Les prestations à réaliser concernent les études de faisabilité d’une liaison permanente entre l’île de Djerba et le continent au niveau de la région du Djorf ayant pour but d’identifier une variante d’aménagement (Viaduc et routes d’accès). Les prestations seront exécutées en deux</w:delText>
        </w:r>
        <w:r w:rsidR="00A15504" w:rsidRPr="0075512F" w:rsidDel="000A3E8D">
          <w:delText xml:space="preserve"> </w:delText>
        </w:r>
        <w:r w:rsidRPr="0075512F" w:rsidDel="000A3E8D">
          <w:delText>(02) phases :</w:delText>
        </w:r>
      </w:del>
    </w:p>
    <w:p w14:paraId="6C28B6ED" w14:textId="2CB6F648" w:rsidR="005332B9" w:rsidRPr="0075512F" w:rsidDel="000A3E8D" w:rsidRDefault="00DA2589" w:rsidP="00815578">
      <w:pPr>
        <w:tabs>
          <w:tab w:val="left" w:pos="1218"/>
          <w:tab w:val="left" w:pos="1219"/>
        </w:tabs>
        <w:spacing w:before="240" w:after="0"/>
        <w:rPr>
          <w:del w:id="1427" w:author="Houyem Rais" w:date="2024-02-22T15:17:00Z"/>
          <w:b/>
          <w:i/>
          <w:sz w:val="24"/>
        </w:rPr>
      </w:pPr>
      <w:del w:id="1428" w:author="Houyem Rais" w:date="2024-02-22T15:17:00Z">
        <w:r w:rsidRPr="0075512F" w:rsidDel="000A3E8D">
          <w:rPr>
            <w:b/>
            <w:bCs/>
            <w:u w:val="single"/>
          </w:rPr>
          <w:delText>Phase 1 (3 mois)</w:delText>
        </w:r>
        <w:r w:rsidR="00815578" w:rsidRPr="0075512F" w:rsidDel="000A3E8D">
          <w:rPr>
            <w:b/>
            <w:bCs/>
            <w:u w:val="single"/>
          </w:rPr>
          <w:delText> :</w:delText>
        </w:r>
        <w:r w:rsidR="00815578" w:rsidRPr="0075512F" w:rsidDel="000A3E8D">
          <w:rPr>
            <w:b/>
            <w:i/>
            <w:sz w:val="24"/>
          </w:rPr>
          <w:delText xml:space="preserve"> </w:delText>
        </w:r>
        <w:r w:rsidRPr="0075512F" w:rsidDel="000A3E8D">
          <w:delText>L’étude préliminaire comporte le rassemblement de la documentation disponible et la collecte des données ainsi que la recherche et l’analyse de tracé et de scénarios d’aménagements possibles d’une liaison permanente entre l’île de Djerba et le continent au niveau de la région du Djorf ainsi que son raccordement au réseau routier existant ou projeté. Cette phase contient aussi les évaluations, l’étude d’impact environnemental et social et l’étude de trafic</w:delText>
        </w:r>
        <w:r w:rsidR="005332B9" w:rsidRPr="0075512F" w:rsidDel="000A3E8D">
          <w:delText>.</w:delText>
        </w:r>
      </w:del>
    </w:p>
    <w:p w14:paraId="709DC958" w14:textId="3789F479" w:rsidR="00DA2589" w:rsidRPr="0075512F" w:rsidDel="000A3E8D" w:rsidRDefault="00DA2589" w:rsidP="00815578">
      <w:pPr>
        <w:tabs>
          <w:tab w:val="left" w:pos="1218"/>
          <w:tab w:val="left" w:pos="1219"/>
        </w:tabs>
        <w:spacing w:before="240" w:after="0"/>
        <w:rPr>
          <w:del w:id="1429" w:author="Houyem Rais" w:date="2024-02-22T15:17:00Z"/>
        </w:rPr>
      </w:pPr>
      <w:del w:id="1430" w:author="Houyem Rais" w:date="2024-02-22T15:17:00Z">
        <w:r w:rsidRPr="0075512F" w:rsidDel="000A3E8D">
          <w:rPr>
            <w:b/>
            <w:bCs/>
            <w:u w:val="single"/>
          </w:rPr>
          <w:delText>Phase 2 (6 mois)</w:delText>
        </w:r>
        <w:r w:rsidR="00815578" w:rsidRPr="0075512F" w:rsidDel="000A3E8D">
          <w:rPr>
            <w:b/>
            <w:bCs/>
            <w:u w:val="single"/>
          </w:rPr>
          <w:delText> :</w:delText>
        </w:r>
        <w:r w:rsidR="00815578" w:rsidRPr="0075512F" w:rsidDel="000A3E8D">
          <w:delText xml:space="preserve"> </w:delText>
        </w:r>
        <w:r w:rsidRPr="0075512F" w:rsidDel="000A3E8D">
          <w:delText>Cette phase comprend les études techniques d’avant-projet sommaire et les études de faisabilité économique et financière des différents scénarios d’aménagement et la comparaison sur la base d’une analyse multicritères pour aboutir au choix des scénarios d’aménagement à retenir pour des études ultérieures.</w:delText>
        </w:r>
      </w:del>
    </w:p>
    <w:p w14:paraId="3AD8A12B" w14:textId="0C998403" w:rsidR="004C07CF" w:rsidRPr="0075512F" w:rsidDel="000A3E8D" w:rsidRDefault="004C07CF">
      <w:pPr>
        <w:spacing w:before="0" w:after="0" w:line="240" w:lineRule="auto"/>
        <w:jc w:val="left"/>
        <w:rPr>
          <w:del w:id="1431" w:author="Houyem Rais" w:date="2024-02-22T15:17:00Z"/>
          <w:rFonts w:eastAsia="Calibri" w:cs="Calibri"/>
          <w:b/>
          <w:bCs/>
          <w:color w:val="003BB0"/>
          <w:sz w:val="28"/>
          <w:szCs w:val="28"/>
        </w:rPr>
      </w:pPr>
      <w:bookmarkStart w:id="1432" w:name="_Toc137137722"/>
      <w:bookmarkStart w:id="1433" w:name="_Toc141255578"/>
      <w:bookmarkStart w:id="1434" w:name="_Toc141255897"/>
      <w:del w:id="1435" w:author="Houyem Rais" w:date="2024-02-22T15:17:00Z">
        <w:r w:rsidRPr="0075512F" w:rsidDel="000A3E8D">
          <w:br w:type="page"/>
        </w:r>
      </w:del>
    </w:p>
    <w:p w14:paraId="25C243FE" w14:textId="72101E0F" w:rsidR="00124DF8" w:rsidRPr="0075512F" w:rsidDel="000A3E8D" w:rsidRDefault="00124DF8" w:rsidP="00115F39">
      <w:pPr>
        <w:pStyle w:val="Titre2"/>
        <w:rPr>
          <w:del w:id="1436" w:author="Houyem Rais" w:date="2024-02-22T15:17:00Z"/>
        </w:rPr>
      </w:pPr>
      <w:bookmarkStart w:id="1437" w:name="_Toc142174654"/>
      <w:del w:id="1438" w:author="Houyem Rais" w:date="2024-02-22T15:17:00Z">
        <w:r w:rsidRPr="0075512F" w:rsidDel="000A3E8D">
          <w:delText>Synthèse des prévisions de trafic</w:delText>
        </w:r>
        <w:bookmarkEnd w:id="1432"/>
        <w:bookmarkEnd w:id="1433"/>
        <w:bookmarkEnd w:id="1434"/>
        <w:bookmarkEnd w:id="1437"/>
      </w:del>
    </w:p>
    <w:p w14:paraId="7EA7F719" w14:textId="5EA547FE" w:rsidR="005332B9" w:rsidRPr="0075512F" w:rsidDel="000A3E8D" w:rsidRDefault="008103D0" w:rsidP="005332B9">
      <w:pPr>
        <w:rPr>
          <w:del w:id="1439" w:author="Houyem Rais" w:date="2024-02-22T15:17:00Z"/>
        </w:rPr>
      </w:pPr>
      <w:del w:id="1440" w:author="Houyem Rais" w:date="2024-02-22T15:17:00Z">
        <w:r w:rsidRPr="0075512F" w:rsidDel="000A3E8D">
          <w:delText>L'affectation du trafic a été effectuée en confrontant une offre routière à une demande de déplacements (matrices origine-destination).</w:delText>
        </w:r>
      </w:del>
    </w:p>
    <w:p w14:paraId="007FECF4" w14:textId="5D10E1F3" w:rsidR="008103D0" w:rsidRPr="0075512F" w:rsidDel="000A3E8D" w:rsidRDefault="008103D0" w:rsidP="008103D0">
      <w:pPr>
        <w:rPr>
          <w:del w:id="1441" w:author="Houyem Rais" w:date="2024-02-22T15:17:00Z"/>
        </w:rPr>
      </w:pPr>
      <w:del w:id="1442" w:author="Houyem Rais" w:date="2024-02-22T15:17:00Z">
        <w:r w:rsidRPr="0075512F" w:rsidDel="000A3E8D">
          <w:delText xml:space="preserve">Dans la situation avec pont le trafic comprendra : </w:delText>
        </w:r>
      </w:del>
    </w:p>
    <w:p w14:paraId="46B20776" w14:textId="37915DDA" w:rsidR="008103D0" w:rsidRPr="0075512F" w:rsidDel="000A3E8D" w:rsidRDefault="008103D0" w:rsidP="00115F39">
      <w:pPr>
        <w:pStyle w:val="ListParagraph"/>
        <w:rPr>
          <w:del w:id="1443" w:author="Houyem Rais" w:date="2024-02-22T15:17:00Z"/>
        </w:rPr>
      </w:pPr>
      <w:del w:id="1444" w:author="Houyem Rais" w:date="2024-02-22T15:17:00Z">
        <w:r w:rsidRPr="0075512F" w:rsidDel="000A3E8D">
          <w:delText>Le trafic normal : qui correspond au trafic empruntant le bac pour son déplacement de l'île au continent et vice versa.</w:delText>
        </w:r>
      </w:del>
    </w:p>
    <w:p w14:paraId="36D503E6" w14:textId="0E662BE2" w:rsidR="008103D0" w:rsidRPr="0075512F" w:rsidDel="000A3E8D" w:rsidRDefault="008103D0" w:rsidP="00115F39">
      <w:pPr>
        <w:pStyle w:val="ListParagraph"/>
        <w:rPr>
          <w:del w:id="1445" w:author="Houyem Rais" w:date="2024-02-22T15:17:00Z"/>
        </w:rPr>
      </w:pPr>
      <w:del w:id="1446" w:author="Houyem Rais" w:date="2024-02-22T15:17:00Z">
        <w:r w:rsidRPr="0075512F" w:rsidDel="000A3E8D">
          <w:delText>Le trafic dévié ou détourné : il s’agit du trafic, circulant sur d’autres axes et qui sera attiré vers l'itinéraire le plus court et le plus pratique du fait de la réalisation du pont et de l’amélioration des conditions de circulation.</w:delText>
        </w:r>
      </w:del>
    </w:p>
    <w:p w14:paraId="25035F2E" w14:textId="338AC675" w:rsidR="008103D0" w:rsidRPr="0075512F" w:rsidDel="000A3E8D" w:rsidRDefault="008103D0" w:rsidP="00115F39">
      <w:pPr>
        <w:pStyle w:val="ListParagraph"/>
        <w:rPr>
          <w:del w:id="1447" w:author="Houyem Rais" w:date="2024-02-22T15:17:00Z"/>
        </w:rPr>
      </w:pPr>
      <w:del w:id="1448" w:author="Houyem Rais" w:date="2024-02-22T15:17:00Z">
        <w:r w:rsidRPr="0075512F" w:rsidDel="000A3E8D">
          <w:delText xml:space="preserve">Le trafic induit : Il s’agit du trafic généré uniquement par l’amélioration des conditions de circulation, soit par le remplacement du bac par un pont. </w:delText>
        </w:r>
      </w:del>
    </w:p>
    <w:p w14:paraId="176C45FB" w14:textId="66790007" w:rsidR="008103D0" w:rsidRPr="0075512F" w:rsidDel="000A3E8D" w:rsidRDefault="008103D0" w:rsidP="008103D0">
      <w:pPr>
        <w:rPr>
          <w:del w:id="1449" w:author="Houyem Rais" w:date="2024-02-22T15:17:00Z"/>
          <w:sz w:val="23"/>
          <w:szCs w:val="23"/>
        </w:rPr>
      </w:pPr>
      <w:del w:id="1450" w:author="Houyem Rais" w:date="2024-02-22T15:17:00Z">
        <w:r w:rsidRPr="0075512F" w:rsidDel="000A3E8D">
          <w:delText>Le trafic avec pont entre Djorf et Ajim, est déterminé pour l'année 2030, supposée comme l'année de mise en service du pont. Il est à noter qu’</w:delText>
        </w:r>
        <w:r w:rsidRPr="0075512F" w:rsidDel="000A3E8D">
          <w:rPr>
            <w:sz w:val="23"/>
            <w:szCs w:val="23"/>
          </w:rPr>
          <w:delText>en situation de projet, le pont, reliant le continent à l'île de Djerba, est mis à la circulation dès 2030, et le bac actuel ne serait plus fonctionnel.</w:delText>
        </w:r>
      </w:del>
    </w:p>
    <w:p w14:paraId="252CEB74" w14:textId="5DCE6038" w:rsidR="008103D0" w:rsidRPr="0075512F" w:rsidDel="000A3E8D" w:rsidRDefault="008103D0" w:rsidP="008103D0">
      <w:pPr>
        <w:rPr>
          <w:del w:id="1451" w:author="Houyem Rais" w:date="2024-02-22T15:17:00Z"/>
          <w:sz w:val="23"/>
          <w:szCs w:val="23"/>
        </w:rPr>
      </w:pPr>
      <w:del w:id="1452" w:author="Houyem Rais" w:date="2024-02-22T15:17:00Z">
        <w:r w:rsidRPr="0075512F" w:rsidDel="000A3E8D">
          <w:rPr>
            <w:sz w:val="23"/>
            <w:szCs w:val="23"/>
          </w:rPr>
          <w:delText xml:space="preserve">Les estimations de trafic </w:delText>
        </w:r>
        <w:r w:rsidR="008B180C" w:rsidRPr="0075512F" w:rsidDel="000A3E8D">
          <w:rPr>
            <w:sz w:val="23"/>
            <w:szCs w:val="23"/>
          </w:rPr>
          <w:delText xml:space="preserve">sur le pont </w:delText>
        </w:r>
        <w:r w:rsidRPr="0075512F" w:rsidDel="000A3E8D">
          <w:rPr>
            <w:sz w:val="23"/>
            <w:szCs w:val="23"/>
          </w:rPr>
          <w:delText>par horizon selon l'hypothèse réaliste de croissance de trafic (</w:delText>
        </w:r>
        <w:r w:rsidR="008B180C" w:rsidRPr="0075512F" w:rsidDel="000A3E8D">
          <w:rPr>
            <w:sz w:val="23"/>
            <w:szCs w:val="23"/>
          </w:rPr>
          <w:delText xml:space="preserve">un taux d'accroissement annuel moyen avec </w:delText>
        </w:r>
        <w:r w:rsidRPr="0075512F" w:rsidDel="000A3E8D">
          <w:rPr>
            <w:sz w:val="23"/>
            <w:szCs w:val="23"/>
          </w:rPr>
          <w:delText>3,0% pour la période 2030 à 2040 et un taux de 2,5% au-delà) sont synthétisées comme suit :</w:delText>
        </w:r>
      </w:del>
    </w:p>
    <w:p w14:paraId="437ACA1B" w14:textId="514E2AC5" w:rsidR="008103D0" w:rsidRPr="0075512F" w:rsidDel="000A3E8D" w:rsidRDefault="008103D0" w:rsidP="008103D0">
      <w:pPr>
        <w:widowControl/>
        <w:kinsoku w:val="0"/>
        <w:overflowPunct w:val="0"/>
        <w:adjustRightInd w:val="0"/>
        <w:spacing w:before="6" w:after="0" w:line="240" w:lineRule="auto"/>
        <w:jc w:val="left"/>
        <w:rPr>
          <w:del w:id="1453" w:author="Houyem Rais" w:date="2024-02-22T15:17:00Z"/>
          <w:rFonts w:ascii="Times New Roman" w:eastAsiaTheme="minorHAnsi" w:hAnsi="Times New Roman"/>
          <w:sz w:val="2"/>
          <w:szCs w:val="2"/>
        </w:rPr>
      </w:pPr>
    </w:p>
    <w:p w14:paraId="356B9E41" w14:textId="08807660" w:rsidR="008B180C" w:rsidRPr="0075512F" w:rsidDel="000A3E8D" w:rsidRDefault="008B180C" w:rsidP="00115F39">
      <w:pPr>
        <w:pStyle w:val="Caption"/>
        <w:rPr>
          <w:del w:id="1454" w:author="Houyem Rais" w:date="2024-02-22T15:17:00Z"/>
        </w:rPr>
      </w:pPr>
      <w:bookmarkStart w:id="1455" w:name="_Toc144481073"/>
      <w:del w:id="1456"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5</w:delText>
        </w:r>
        <w:r w:rsidRPr="0075512F" w:rsidDel="000A3E8D">
          <w:fldChar w:fldCharType="end"/>
        </w:r>
        <w:r w:rsidRPr="0075512F" w:rsidDel="000A3E8D">
          <w:delText xml:space="preserve"> Estimations de trafic sur le pont par horizon selon l'hypothèse réaliste de croissance de trafic</w:delText>
        </w:r>
        <w:bookmarkEnd w:id="1455"/>
      </w:del>
    </w:p>
    <w:tbl>
      <w:tblPr>
        <w:tblStyle w:val="TableGrid"/>
        <w:tblW w:w="4465" w:type="pct"/>
        <w:jc w:val="center"/>
        <w:tblLook w:val="04A0" w:firstRow="1" w:lastRow="0" w:firstColumn="1" w:lastColumn="0" w:noHBand="0" w:noVBand="1"/>
      </w:tblPr>
      <w:tblGrid>
        <w:gridCol w:w="899"/>
        <w:gridCol w:w="898"/>
        <w:gridCol w:w="900"/>
        <w:gridCol w:w="898"/>
        <w:gridCol w:w="898"/>
        <w:gridCol w:w="900"/>
        <w:gridCol w:w="898"/>
        <w:gridCol w:w="900"/>
        <w:gridCol w:w="901"/>
      </w:tblGrid>
      <w:tr w:rsidR="008B180C" w:rsidRPr="0075512F" w:rsidDel="000A3E8D" w14:paraId="5A65015E" w14:textId="713A5D97" w:rsidTr="00115F39">
        <w:trPr>
          <w:trHeight w:val="548"/>
          <w:jc w:val="center"/>
          <w:del w:id="1457" w:author="Houyem Rais" w:date="2024-02-22T15:17:00Z"/>
        </w:trPr>
        <w:tc>
          <w:tcPr>
            <w:tcW w:w="1666" w:type="pct"/>
            <w:gridSpan w:val="3"/>
            <w:shd w:val="clear" w:color="auto" w:fill="B8CCE4" w:themeFill="accent1" w:themeFillTint="66"/>
          </w:tcPr>
          <w:p w14:paraId="51A00AF6" w14:textId="08F8FDCF" w:rsidR="008B180C" w:rsidRPr="0075512F" w:rsidDel="000A3E8D" w:rsidRDefault="008B180C" w:rsidP="00115F39">
            <w:pPr>
              <w:jc w:val="center"/>
              <w:rPr>
                <w:del w:id="1458" w:author="Houyem Rais" w:date="2024-02-22T15:17:00Z"/>
                <w:b/>
                <w:bCs/>
              </w:rPr>
            </w:pPr>
            <w:del w:id="1459" w:author="Houyem Rais" w:date="2024-02-22T15:17:00Z">
              <w:r w:rsidRPr="0075512F" w:rsidDel="000A3E8D">
                <w:rPr>
                  <w:b/>
                  <w:bCs/>
                </w:rPr>
                <w:delText>2030</w:delText>
              </w:r>
            </w:del>
          </w:p>
        </w:tc>
        <w:tc>
          <w:tcPr>
            <w:tcW w:w="1666" w:type="pct"/>
            <w:gridSpan w:val="3"/>
            <w:shd w:val="clear" w:color="auto" w:fill="B8CCE4" w:themeFill="accent1" w:themeFillTint="66"/>
          </w:tcPr>
          <w:p w14:paraId="5E398FC7" w14:textId="1819219A" w:rsidR="008B180C" w:rsidRPr="0075512F" w:rsidDel="000A3E8D" w:rsidRDefault="008B180C" w:rsidP="00115F39">
            <w:pPr>
              <w:jc w:val="center"/>
              <w:rPr>
                <w:del w:id="1460" w:author="Houyem Rais" w:date="2024-02-22T15:17:00Z"/>
                <w:b/>
                <w:bCs/>
              </w:rPr>
            </w:pPr>
            <w:del w:id="1461" w:author="Houyem Rais" w:date="2024-02-22T15:17:00Z">
              <w:r w:rsidRPr="0075512F" w:rsidDel="000A3E8D">
                <w:rPr>
                  <w:b/>
                  <w:bCs/>
                </w:rPr>
                <w:delText>2040</w:delText>
              </w:r>
            </w:del>
          </w:p>
        </w:tc>
        <w:tc>
          <w:tcPr>
            <w:tcW w:w="1667" w:type="pct"/>
            <w:gridSpan w:val="3"/>
            <w:shd w:val="clear" w:color="auto" w:fill="B8CCE4" w:themeFill="accent1" w:themeFillTint="66"/>
          </w:tcPr>
          <w:p w14:paraId="30C04006" w14:textId="5EF4D273" w:rsidR="008B180C" w:rsidRPr="0075512F" w:rsidDel="000A3E8D" w:rsidRDefault="008B180C" w:rsidP="00115F39">
            <w:pPr>
              <w:jc w:val="center"/>
              <w:rPr>
                <w:del w:id="1462" w:author="Houyem Rais" w:date="2024-02-22T15:17:00Z"/>
                <w:b/>
                <w:bCs/>
              </w:rPr>
            </w:pPr>
            <w:del w:id="1463" w:author="Houyem Rais" w:date="2024-02-22T15:17:00Z">
              <w:r w:rsidRPr="0075512F" w:rsidDel="000A3E8D">
                <w:rPr>
                  <w:b/>
                  <w:bCs/>
                </w:rPr>
                <w:delText>2050</w:delText>
              </w:r>
            </w:del>
          </w:p>
        </w:tc>
      </w:tr>
      <w:tr w:rsidR="008B180C" w:rsidRPr="0075512F" w:rsidDel="000A3E8D" w14:paraId="45D5A139" w14:textId="5F1AD7AE" w:rsidTr="00115F39">
        <w:trPr>
          <w:trHeight w:val="548"/>
          <w:jc w:val="center"/>
          <w:del w:id="1464" w:author="Houyem Rais" w:date="2024-02-22T15:17:00Z"/>
        </w:trPr>
        <w:tc>
          <w:tcPr>
            <w:tcW w:w="555" w:type="pct"/>
            <w:shd w:val="clear" w:color="auto" w:fill="D9D9D9" w:themeFill="background1" w:themeFillShade="D9"/>
          </w:tcPr>
          <w:p w14:paraId="6FF24F28" w14:textId="20B61AF5" w:rsidR="008B180C" w:rsidRPr="0075512F" w:rsidDel="000A3E8D" w:rsidRDefault="008B180C" w:rsidP="00115F39">
            <w:pPr>
              <w:jc w:val="center"/>
              <w:rPr>
                <w:del w:id="1465" w:author="Houyem Rais" w:date="2024-02-22T15:17:00Z"/>
                <w:b/>
                <w:bCs/>
              </w:rPr>
            </w:pPr>
            <w:del w:id="1466" w:author="Houyem Rais" w:date="2024-02-22T15:17:00Z">
              <w:r w:rsidRPr="0075512F" w:rsidDel="000A3E8D">
                <w:rPr>
                  <w:b/>
                  <w:bCs/>
                </w:rPr>
                <w:delText>Voy</w:delText>
              </w:r>
            </w:del>
          </w:p>
        </w:tc>
        <w:tc>
          <w:tcPr>
            <w:tcW w:w="555" w:type="pct"/>
            <w:shd w:val="clear" w:color="auto" w:fill="D9D9D9" w:themeFill="background1" w:themeFillShade="D9"/>
          </w:tcPr>
          <w:p w14:paraId="3DD3B3D5" w14:textId="5D12BBB2" w:rsidR="008B180C" w:rsidRPr="0075512F" w:rsidDel="000A3E8D" w:rsidRDefault="008B180C" w:rsidP="00115F39">
            <w:pPr>
              <w:jc w:val="center"/>
              <w:rPr>
                <w:del w:id="1467" w:author="Houyem Rais" w:date="2024-02-22T15:17:00Z"/>
                <w:b/>
                <w:bCs/>
              </w:rPr>
            </w:pPr>
            <w:del w:id="1468" w:author="Houyem Rais" w:date="2024-02-22T15:17:00Z">
              <w:r w:rsidRPr="0075512F" w:rsidDel="000A3E8D">
                <w:rPr>
                  <w:b/>
                  <w:bCs/>
                </w:rPr>
                <w:delText>Mse</w:delText>
              </w:r>
              <w:r w:rsidR="001F7A65" w:rsidRPr="0075512F" w:rsidDel="000A3E8D">
                <w:rPr>
                  <w:rStyle w:val="FootnoteReference"/>
                  <w:b/>
                  <w:bCs/>
                </w:rPr>
                <w:footnoteReference w:id="2"/>
              </w:r>
            </w:del>
          </w:p>
        </w:tc>
        <w:tc>
          <w:tcPr>
            <w:tcW w:w="555" w:type="pct"/>
            <w:shd w:val="clear" w:color="auto" w:fill="D9D9D9" w:themeFill="background1" w:themeFillShade="D9"/>
          </w:tcPr>
          <w:p w14:paraId="7DA6C76B" w14:textId="44265BE5" w:rsidR="008B180C" w:rsidRPr="0075512F" w:rsidDel="000A3E8D" w:rsidRDefault="008B180C" w:rsidP="00115F39">
            <w:pPr>
              <w:jc w:val="center"/>
              <w:rPr>
                <w:del w:id="1471" w:author="Houyem Rais" w:date="2024-02-22T15:17:00Z"/>
                <w:b/>
                <w:bCs/>
              </w:rPr>
            </w:pPr>
            <w:del w:id="1472" w:author="Houyem Rais" w:date="2024-02-22T15:17:00Z">
              <w:r w:rsidRPr="0075512F" w:rsidDel="000A3E8D">
                <w:rPr>
                  <w:b/>
                  <w:bCs/>
                </w:rPr>
                <w:delText>Total</w:delText>
              </w:r>
            </w:del>
          </w:p>
        </w:tc>
        <w:tc>
          <w:tcPr>
            <w:tcW w:w="555" w:type="pct"/>
            <w:shd w:val="clear" w:color="auto" w:fill="D9D9D9" w:themeFill="background1" w:themeFillShade="D9"/>
          </w:tcPr>
          <w:p w14:paraId="023D5A4C" w14:textId="35B6815F" w:rsidR="008B180C" w:rsidRPr="0075512F" w:rsidDel="000A3E8D" w:rsidRDefault="008B180C" w:rsidP="00115F39">
            <w:pPr>
              <w:jc w:val="center"/>
              <w:rPr>
                <w:del w:id="1473" w:author="Houyem Rais" w:date="2024-02-22T15:17:00Z"/>
                <w:b/>
                <w:bCs/>
              </w:rPr>
            </w:pPr>
            <w:del w:id="1474" w:author="Houyem Rais" w:date="2024-02-22T15:17:00Z">
              <w:r w:rsidRPr="0075512F" w:rsidDel="000A3E8D">
                <w:rPr>
                  <w:b/>
                  <w:bCs/>
                </w:rPr>
                <w:delText>Voy</w:delText>
              </w:r>
            </w:del>
          </w:p>
        </w:tc>
        <w:tc>
          <w:tcPr>
            <w:tcW w:w="555" w:type="pct"/>
            <w:shd w:val="clear" w:color="auto" w:fill="D9D9D9" w:themeFill="background1" w:themeFillShade="D9"/>
          </w:tcPr>
          <w:p w14:paraId="06BDC3FE" w14:textId="1E1FFF03" w:rsidR="008B180C" w:rsidRPr="0075512F" w:rsidDel="000A3E8D" w:rsidRDefault="008B180C" w:rsidP="00115F39">
            <w:pPr>
              <w:jc w:val="center"/>
              <w:rPr>
                <w:del w:id="1475" w:author="Houyem Rais" w:date="2024-02-22T15:17:00Z"/>
                <w:b/>
                <w:bCs/>
              </w:rPr>
            </w:pPr>
            <w:del w:id="1476" w:author="Houyem Rais" w:date="2024-02-22T15:17:00Z">
              <w:r w:rsidRPr="0075512F" w:rsidDel="000A3E8D">
                <w:rPr>
                  <w:b/>
                  <w:bCs/>
                </w:rPr>
                <w:delText>Mse</w:delText>
              </w:r>
            </w:del>
          </w:p>
        </w:tc>
        <w:tc>
          <w:tcPr>
            <w:tcW w:w="555" w:type="pct"/>
            <w:shd w:val="clear" w:color="auto" w:fill="D9D9D9" w:themeFill="background1" w:themeFillShade="D9"/>
          </w:tcPr>
          <w:p w14:paraId="3914AB76" w14:textId="6D426B11" w:rsidR="008B180C" w:rsidRPr="0075512F" w:rsidDel="000A3E8D" w:rsidRDefault="008B180C" w:rsidP="00115F39">
            <w:pPr>
              <w:jc w:val="center"/>
              <w:rPr>
                <w:del w:id="1477" w:author="Houyem Rais" w:date="2024-02-22T15:17:00Z"/>
                <w:b/>
                <w:bCs/>
              </w:rPr>
            </w:pPr>
            <w:del w:id="1478" w:author="Houyem Rais" w:date="2024-02-22T15:17:00Z">
              <w:r w:rsidRPr="0075512F" w:rsidDel="000A3E8D">
                <w:rPr>
                  <w:b/>
                  <w:bCs/>
                </w:rPr>
                <w:delText>Total</w:delText>
              </w:r>
            </w:del>
          </w:p>
        </w:tc>
        <w:tc>
          <w:tcPr>
            <w:tcW w:w="555" w:type="pct"/>
            <w:shd w:val="clear" w:color="auto" w:fill="D9D9D9" w:themeFill="background1" w:themeFillShade="D9"/>
          </w:tcPr>
          <w:p w14:paraId="6902A393" w14:textId="61082F86" w:rsidR="008B180C" w:rsidRPr="0075512F" w:rsidDel="000A3E8D" w:rsidRDefault="008B180C" w:rsidP="00115F39">
            <w:pPr>
              <w:jc w:val="center"/>
              <w:rPr>
                <w:del w:id="1479" w:author="Houyem Rais" w:date="2024-02-22T15:17:00Z"/>
                <w:b/>
                <w:bCs/>
              </w:rPr>
            </w:pPr>
            <w:del w:id="1480" w:author="Houyem Rais" w:date="2024-02-22T15:17:00Z">
              <w:r w:rsidRPr="0075512F" w:rsidDel="000A3E8D">
                <w:rPr>
                  <w:b/>
                  <w:bCs/>
                </w:rPr>
                <w:delText>Voy</w:delText>
              </w:r>
            </w:del>
          </w:p>
        </w:tc>
        <w:tc>
          <w:tcPr>
            <w:tcW w:w="556" w:type="pct"/>
            <w:shd w:val="clear" w:color="auto" w:fill="D9D9D9" w:themeFill="background1" w:themeFillShade="D9"/>
          </w:tcPr>
          <w:p w14:paraId="254A2787" w14:textId="283CD271" w:rsidR="008B180C" w:rsidRPr="0075512F" w:rsidDel="000A3E8D" w:rsidRDefault="008B180C" w:rsidP="00115F39">
            <w:pPr>
              <w:jc w:val="center"/>
              <w:rPr>
                <w:del w:id="1481" w:author="Houyem Rais" w:date="2024-02-22T15:17:00Z"/>
                <w:b/>
                <w:bCs/>
              </w:rPr>
            </w:pPr>
            <w:del w:id="1482" w:author="Houyem Rais" w:date="2024-02-22T15:17:00Z">
              <w:r w:rsidRPr="0075512F" w:rsidDel="000A3E8D">
                <w:rPr>
                  <w:b/>
                  <w:bCs/>
                </w:rPr>
                <w:delText>Mse</w:delText>
              </w:r>
            </w:del>
          </w:p>
        </w:tc>
        <w:tc>
          <w:tcPr>
            <w:tcW w:w="557" w:type="pct"/>
            <w:shd w:val="clear" w:color="auto" w:fill="D9D9D9" w:themeFill="background1" w:themeFillShade="D9"/>
          </w:tcPr>
          <w:p w14:paraId="28DB39D1" w14:textId="0B733DE9" w:rsidR="008B180C" w:rsidRPr="0075512F" w:rsidDel="000A3E8D" w:rsidRDefault="008B180C" w:rsidP="00115F39">
            <w:pPr>
              <w:jc w:val="center"/>
              <w:rPr>
                <w:del w:id="1483" w:author="Houyem Rais" w:date="2024-02-22T15:17:00Z"/>
                <w:b/>
                <w:bCs/>
              </w:rPr>
            </w:pPr>
            <w:del w:id="1484" w:author="Houyem Rais" w:date="2024-02-22T15:17:00Z">
              <w:r w:rsidRPr="0075512F" w:rsidDel="000A3E8D">
                <w:rPr>
                  <w:b/>
                  <w:bCs/>
                </w:rPr>
                <w:delText>Total</w:delText>
              </w:r>
            </w:del>
          </w:p>
        </w:tc>
      </w:tr>
      <w:tr w:rsidR="008B180C" w:rsidRPr="0075512F" w:rsidDel="000A3E8D" w14:paraId="3C576BD7" w14:textId="5FF0A6A1" w:rsidTr="00115F39">
        <w:trPr>
          <w:trHeight w:val="557"/>
          <w:jc w:val="center"/>
          <w:del w:id="1485" w:author="Houyem Rais" w:date="2024-02-22T15:17:00Z"/>
        </w:trPr>
        <w:tc>
          <w:tcPr>
            <w:tcW w:w="555" w:type="pct"/>
          </w:tcPr>
          <w:p w14:paraId="777A0E2C" w14:textId="24C7310D" w:rsidR="008B180C" w:rsidRPr="0075512F" w:rsidDel="000A3E8D" w:rsidRDefault="008B180C" w:rsidP="00115F39">
            <w:pPr>
              <w:jc w:val="center"/>
              <w:rPr>
                <w:del w:id="1486" w:author="Houyem Rais" w:date="2024-02-22T15:17:00Z"/>
              </w:rPr>
            </w:pPr>
            <w:del w:id="1487" w:author="Houyem Rais" w:date="2024-02-22T15:17:00Z">
              <w:r w:rsidRPr="0075512F" w:rsidDel="000A3E8D">
                <w:delText>8 531</w:delText>
              </w:r>
            </w:del>
          </w:p>
        </w:tc>
        <w:tc>
          <w:tcPr>
            <w:tcW w:w="555" w:type="pct"/>
          </w:tcPr>
          <w:p w14:paraId="207EAA98" w14:textId="1F88448F" w:rsidR="008B180C" w:rsidRPr="0075512F" w:rsidDel="000A3E8D" w:rsidRDefault="008B180C" w:rsidP="00115F39">
            <w:pPr>
              <w:jc w:val="center"/>
              <w:rPr>
                <w:del w:id="1488" w:author="Houyem Rais" w:date="2024-02-22T15:17:00Z"/>
              </w:rPr>
            </w:pPr>
            <w:del w:id="1489" w:author="Houyem Rais" w:date="2024-02-22T15:17:00Z">
              <w:r w:rsidRPr="0075512F" w:rsidDel="000A3E8D">
                <w:delText>1 696</w:delText>
              </w:r>
            </w:del>
          </w:p>
        </w:tc>
        <w:tc>
          <w:tcPr>
            <w:tcW w:w="555" w:type="pct"/>
          </w:tcPr>
          <w:p w14:paraId="36633F65" w14:textId="1F3E8C69" w:rsidR="008B180C" w:rsidRPr="0075512F" w:rsidDel="000A3E8D" w:rsidRDefault="008B180C" w:rsidP="00115F39">
            <w:pPr>
              <w:jc w:val="center"/>
              <w:rPr>
                <w:del w:id="1490" w:author="Houyem Rais" w:date="2024-02-22T15:17:00Z"/>
              </w:rPr>
            </w:pPr>
            <w:del w:id="1491" w:author="Houyem Rais" w:date="2024-02-22T15:17:00Z">
              <w:r w:rsidRPr="0075512F" w:rsidDel="000A3E8D">
                <w:delText>10 227</w:delText>
              </w:r>
            </w:del>
          </w:p>
        </w:tc>
        <w:tc>
          <w:tcPr>
            <w:tcW w:w="555" w:type="pct"/>
          </w:tcPr>
          <w:p w14:paraId="1883C5AF" w14:textId="58DD883D" w:rsidR="008B180C" w:rsidRPr="0075512F" w:rsidDel="000A3E8D" w:rsidRDefault="008B180C" w:rsidP="00115F39">
            <w:pPr>
              <w:jc w:val="center"/>
              <w:rPr>
                <w:del w:id="1492" w:author="Houyem Rais" w:date="2024-02-22T15:17:00Z"/>
              </w:rPr>
            </w:pPr>
            <w:del w:id="1493" w:author="Houyem Rais" w:date="2024-02-22T15:17:00Z">
              <w:r w:rsidRPr="0075512F" w:rsidDel="000A3E8D">
                <w:delText>11 466</w:delText>
              </w:r>
            </w:del>
          </w:p>
        </w:tc>
        <w:tc>
          <w:tcPr>
            <w:tcW w:w="555" w:type="pct"/>
          </w:tcPr>
          <w:p w14:paraId="124382B3" w14:textId="045D39EA" w:rsidR="008B180C" w:rsidRPr="0075512F" w:rsidDel="000A3E8D" w:rsidRDefault="008B180C" w:rsidP="00115F39">
            <w:pPr>
              <w:jc w:val="center"/>
              <w:rPr>
                <w:del w:id="1494" w:author="Houyem Rais" w:date="2024-02-22T15:17:00Z"/>
              </w:rPr>
            </w:pPr>
            <w:del w:id="1495" w:author="Houyem Rais" w:date="2024-02-22T15:17:00Z">
              <w:r w:rsidRPr="0075512F" w:rsidDel="000A3E8D">
                <w:delText>2 279</w:delText>
              </w:r>
            </w:del>
          </w:p>
        </w:tc>
        <w:tc>
          <w:tcPr>
            <w:tcW w:w="555" w:type="pct"/>
          </w:tcPr>
          <w:p w14:paraId="42F9C260" w14:textId="57AAB4CF" w:rsidR="008B180C" w:rsidRPr="0075512F" w:rsidDel="000A3E8D" w:rsidRDefault="008B180C" w:rsidP="00115F39">
            <w:pPr>
              <w:jc w:val="center"/>
              <w:rPr>
                <w:del w:id="1496" w:author="Houyem Rais" w:date="2024-02-22T15:17:00Z"/>
              </w:rPr>
            </w:pPr>
            <w:del w:id="1497" w:author="Houyem Rais" w:date="2024-02-22T15:17:00Z">
              <w:r w:rsidRPr="0075512F" w:rsidDel="000A3E8D">
                <w:delText>13 745</w:delText>
              </w:r>
            </w:del>
          </w:p>
        </w:tc>
        <w:tc>
          <w:tcPr>
            <w:tcW w:w="555" w:type="pct"/>
          </w:tcPr>
          <w:p w14:paraId="02A2C34E" w14:textId="2406B3B0" w:rsidR="008B180C" w:rsidRPr="0075512F" w:rsidDel="000A3E8D" w:rsidRDefault="008B180C" w:rsidP="00115F39">
            <w:pPr>
              <w:jc w:val="center"/>
              <w:rPr>
                <w:del w:id="1498" w:author="Houyem Rais" w:date="2024-02-22T15:17:00Z"/>
              </w:rPr>
            </w:pPr>
            <w:del w:id="1499" w:author="Houyem Rais" w:date="2024-02-22T15:17:00Z">
              <w:r w:rsidRPr="0075512F" w:rsidDel="000A3E8D">
                <w:delText>14 677</w:delText>
              </w:r>
            </w:del>
          </w:p>
        </w:tc>
        <w:tc>
          <w:tcPr>
            <w:tcW w:w="556" w:type="pct"/>
          </w:tcPr>
          <w:p w14:paraId="392B466D" w14:textId="1013C8F5" w:rsidR="008B180C" w:rsidRPr="0075512F" w:rsidDel="000A3E8D" w:rsidRDefault="008B180C" w:rsidP="00115F39">
            <w:pPr>
              <w:jc w:val="center"/>
              <w:rPr>
                <w:del w:id="1500" w:author="Houyem Rais" w:date="2024-02-22T15:17:00Z"/>
              </w:rPr>
            </w:pPr>
            <w:del w:id="1501" w:author="Houyem Rais" w:date="2024-02-22T15:17:00Z">
              <w:r w:rsidRPr="0075512F" w:rsidDel="000A3E8D">
                <w:delText>2 918</w:delText>
              </w:r>
            </w:del>
          </w:p>
        </w:tc>
        <w:tc>
          <w:tcPr>
            <w:tcW w:w="557" w:type="pct"/>
          </w:tcPr>
          <w:p w14:paraId="4C399B31" w14:textId="42555D7F" w:rsidR="008B180C" w:rsidRPr="0075512F" w:rsidDel="000A3E8D" w:rsidRDefault="008B180C" w:rsidP="00115F39">
            <w:pPr>
              <w:jc w:val="center"/>
              <w:rPr>
                <w:del w:id="1502" w:author="Houyem Rais" w:date="2024-02-22T15:17:00Z"/>
              </w:rPr>
            </w:pPr>
            <w:del w:id="1503" w:author="Houyem Rais" w:date="2024-02-22T15:17:00Z">
              <w:r w:rsidRPr="0075512F" w:rsidDel="000A3E8D">
                <w:delText>17 595</w:delText>
              </w:r>
            </w:del>
          </w:p>
        </w:tc>
      </w:tr>
    </w:tbl>
    <w:p w14:paraId="2AA1AD16" w14:textId="1469AF67" w:rsidR="008103D0" w:rsidRPr="0075512F" w:rsidDel="000A3E8D" w:rsidRDefault="008B180C" w:rsidP="008B180C">
      <w:pPr>
        <w:rPr>
          <w:del w:id="1504" w:author="Houyem Rais" w:date="2024-02-22T15:17:00Z"/>
          <w:i/>
          <w:iCs/>
        </w:rPr>
      </w:pPr>
      <w:del w:id="1505" w:author="Houyem Rais" w:date="2024-02-22T15:17:00Z">
        <w:r w:rsidRPr="0075512F" w:rsidDel="000A3E8D">
          <w:rPr>
            <w:i/>
            <w:iCs/>
          </w:rPr>
          <w:tab/>
        </w:r>
        <w:r w:rsidRPr="0075512F" w:rsidDel="000A3E8D">
          <w:rPr>
            <w:b/>
            <w:bCs/>
            <w:i/>
            <w:iCs/>
          </w:rPr>
          <w:delText>Source</w:delText>
        </w:r>
        <w:r w:rsidRPr="0075512F" w:rsidDel="000A3E8D">
          <w:rPr>
            <w:i/>
            <w:iCs/>
          </w:rPr>
          <w:delText> : Rapport de trafic, février 2023</w:delText>
        </w:r>
      </w:del>
    </w:p>
    <w:p w14:paraId="6EFBD0EC" w14:textId="0A97ED2E" w:rsidR="008B180C" w:rsidRPr="0075512F" w:rsidDel="000A3E8D" w:rsidRDefault="00C35123" w:rsidP="00115F39">
      <w:pPr>
        <w:rPr>
          <w:del w:id="1506" w:author="Houyem Rais" w:date="2024-02-22T15:17:00Z"/>
        </w:rPr>
      </w:pPr>
      <w:del w:id="1507" w:author="Houyem Rais" w:date="2024-02-22T15:17:00Z">
        <w:r w:rsidRPr="0075512F" w:rsidDel="000A3E8D">
          <w:delText>Ces données ont été enregistré</w:delText>
        </w:r>
        <w:r w:rsidR="0075512F" w:rsidRPr="0075512F" w:rsidDel="000A3E8D">
          <w:delText>es</w:delText>
        </w:r>
        <w:r w:rsidRPr="0075512F" w:rsidDel="000A3E8D">
          <w:delText xml:space="preserve"> en novembre 2021 (hors période estivale). Cependant, un redressement saisonnier a été considéré dans le calcul du TJMA. Ces projections n'ont pas pris en considération un taux de fuite à cause du péage</w:delText>
        </w:r>
        <w:r w:rsidR="00C11EE3" w:rsidRPr="0075512F" w:rsidDel="000A3E8D">
          <w:delText>. Dans notre étude, nous avons estimé un taux de fuite de 10%.</w:delText>
        </w:r>
      </w:del>
    </w:p>
    <w:p w14:paraId="10E7B215" w14:textId="2657A766" w:rsidR="00C35123" w:rsidRPr="0075512F" w:rsidDel="000A3E8D" w:rsidRDefault="00C35123" w:rsidP="00115F39">
      <w:pPr>
        <w:pStyle w:val="Titre2"/>
        <w:rPr>
          <w:del w:id="1508" w:author="Houyem Rais" w:date="2024-02-22T15:17:00Z"/>
        </w:rPr>
      </w:pPr>
      <w:bookmarkStart w:id="1509" w:name="_Toc141255579"/>
      <w:bookmarkStart w:id="1510" w:name="_Toc141255898"/>
      <w:bookmarkStart w:id="1511" w:name="_Toc142174655"/>
      <w:bookmarkStart w:id="1512" w:name="_Toc137137723"/>
      <w:del w:id="1513" w:author="Houyem Rais" w:date="2024-02-22T15:17:00Z">
        <w:r w:rsidRPr="0075512F" w:rsidDel="000A3E8D">
          <w:delText>Variantes retenues</w:delText>
        </w:r>
        <w:bookmarkEnd w:id="1509"/>
        <w:bookmarkEnd w:id="1510"/>
        <w:bookmarkEnd w:id="1511"/>
      </w:del>
    </w:p>
    <w:p w14:paraId="504706CB" w14:textId="069404D1" w:rsidR="00C35123" w:rsidRPr="0075512F" w:rsidDel="000A3E8D" w:rsidRDefault="00C35123" w:rsidP="00C35123">
      <w:pPr>
        <w:rPr>
          <w:del w:id="1514" w:author="Houyem Rais" w:date="2024-02-22T15:17:00Z"/>
        </w:rPr>
      </w:pPr>
      <w:del w:id="1515" w:author="Houyem Rais" w:date="2024-02-22T15:17:00Z">
        <w:r w:rsidRPr="0075512F" w:rsidDel="000A3E8D">
          <w:delText>Trois familles de couloir ont été conçues pour le projet, à savoir :</w:delText>
        </w:r>
      </w:del>
    </w:p>
    <w:p w14:paraId="4FDC6F8A" w14:textId="6DB8D078" w:rsidR="00C35123" w:rsidRPr="0075512F" w:rsidDel="000A3E8D" w:rsidRDefault="00C35123" w:rsidP="00C35123">
      <w:pPr>
        <w:pStyle w:val="ListParagraph"/>
        <w:rPr>
          <w:del w:id="1516" w:author="Houyem Rais" w:date="2024-02-22T15:17:00Z"/>
        </w:rPr>
      </w:pPr>
      <w:del w:id="1517" w:author="Houyem Rais" w:date="2024-02-22T15:17:00Z">
        <w:r w:rsidRPr="0075512F" w:rsidDel="000A3E8D">
          <w:delText>Couloir Nord-Ouest : variante A ;</w:delText>
        </w:r>
      </w:del>
    </w:p>
    <w:p w14:paraId="56AFDA26" w14:textId="55CFE910" w:rsidR="00C35123" w:rsidRPr="0075512F" w:rsidDel="000A3E8D" w:rsidRDefault="00C35123" w:rsidP="00C35123">
      <w:pPr>
        <w:pStyle w:val="ListParagraph"/>
        <w:rPr>
          <w:del w:id="1518" w:author="Houyem Rais" w:date="2024-02-22T15:17:00Z"/>
        </w:rPr>
      </w:pPr>
      <w:del w:id="1519" w:author="Houyem Rais" w:date="2024-02-22T15:17:00Z">
        <w:r w:rsidRPr="0075512F" w:rsidDel="000A3E8D">
          <w:delText>Couloir Central : variante B ;</w:delText>
        </w:r>
      </w:del>
    </w:p>
    <w:p w14:paraId="3350B58D" w14:textId="6B2CB6BD" w:rsidR="00C35123" w:rsidRPr="0075512F" w:rsidDel="000A3E8D" w:rsidRDefault="00C35123" w:rsidP="00C35123">
      <w:pPr>
        <w:pStyle w:val="ListParagraph"/>
        <w:rPr>
          <w:del w:id="1520" w:author="Houyem Rais" w:date="2024-02-22T15:17:00Z"/>
        </w:rPr>
      </w:pPr>
      <w:del w:id="1521" w:author="Houyem Rais" w:date="2024-02-22T15:17:00Z">
        <w:r w:rsidRPr="0075512F" w:rsidDel="000A3E8D">
          <w:delText>Couloirs Sud-Est : variantes C1, C2, D1 et D2.</w:delText>
        </w:r>
      </w:del>
    </w:p>
    <w:p w14:paraId="5DCE710E" w14:textId="639C859C" w:rsidR="00CA785A" w:rsidRPr="0075512F" w:rsidDel="000A3E8D" w:rsidRDefault="00C35123" w:rsidP="00C35123">
      <w:pPr>
        <w:rPr>
          <w:del w:id="1522" w:author="Houyem Rais" w:date="2024-02-22T15:17:00Z"/>
        </w:rPr>
      </w:pPr>
      <w:del w:id="1523" w:author="Houyem Rais" w:date="2024-02-22T15:17:00Z">
        <w:r w:rsidRPr="0075512F" w:rsidDel="000A3E8D">
          <w:delText>Sur la base des résultats de l’AMC qui ont montré que les couloirs B</w:delText>
        </w:r>
        <w:r w:rsidR="0039290D" w:rsidRPr="0075512F" w:rsidDel="000A3E8D">
          <w:delText xml:space="preserve"> (sou-variante B1)</w:delText>
        </w:r>
        <w:r w:rsidRPr="0075512F" w:rsidDel="000A3E8D">
          <w:delText xml:space="preserve"> et D1 sont les variantes les mieux cotées, nous allons retenir </w:delText>
        </w:r>
        <w:r w:rsidR="00CA785A" w:rsidRPr="0075512F" w:rsidDel="000A3E8D">
          <w:delText>ces deux variantes</w:delText>
        </w:r>
        <w:r w:rsidRPr="0075512F" w:rsidDel="000A3E8D">
          <w:delText xml:space="preserve"> </w:delText>
        </w:r>
        <w:r w:rsidR="00CA785A" w:rsidRPr="0075512F" w:rsidDel="000A3E8D">
          <w:delText>dans cette étude d’analyse financière</w:delText>
        </w:r>
        <w:r w:rsidRPr="0075512F" w:rsidDel="000A3E8D">
          <w:delText>.</w:delText>
        </w:r>
      </w:del>
    </w:p>
    <w:p w14:paraId="3A51C295" w14:textId="5B4DA078" w:rsidR="00C35123" w:rsidRPr="0075512F" w:rsidDel="000A3E8D" w:rsidRDefault="00CA785A" w:rsidP="00C35123">
      <w:pPr>
        <w:rPr>
          <w:del w:id="1524" w:author="Houyem Rais" w:date="2024-02-22T15:17:00Z"/>
        </w:rPr>
      </w:pPr>
      <w:del w:id="1525" w:author="Houyem Rais" w:date="2024-02-22T15:17:00Z">
        <w:r w:rsidRPr="0075512F" w:rsidDel="000A3E8D">
          <w:delText>Suite aux recommandations de certains intervenants lors de la consultation publique réalisé, l’étude va également étudier la possibilité de compléter ces deux variantes par des liaisons routières côté Ajim de façon à avoir une rocade complète de la ville.</w:delText>
        </w:r>
      </w:del>
    </w:p>
    <w:p w14:paraId="3B7B2C41" w14:textId="6BA1EB39" w:rsidR="00D35992" w:rsidRPr="0075512F" w:rsidDel="000A3E8D" w:rsidRDefault="00D35992" w:rsidP="00115F39">
      <w:pPr>
        <w:keepNext/>
        <w:jc w:val="center"/>
        <w:rPr>
          <w:del w:id="1526" w:author="Houyem Rais" w:date="2024-02-22T15:17:00Z"/>
        </w:rPr>
      </w:pPr>
      <w:del w:id="1527" w:author="Houyem Rais" w:date="2024-02-22T15:17:00Z">
        <w:r w:rsidRPr="0075512F" w:rsidDel="000A3E8D">
          <w:rPr>
            <w:noProof/>
            <w:sz w:val="20"/>
          </w:rPr>
          <w:drawing>
            <wp:inline distT="0" distB="0" distL="0" distR="0" wp14:anchorId="6B944D57" wp14:editId="6E73F009">
              <wp:extent cx="5317262" cy="3320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8" cstate="print"/>
                      <a:stretch>
                        <a:fillRect/>
                      </a:stretch>
                    </pic:blipFill>
                    <pic:spPr>
                      <a:xfrm>
                        <a:off x="0" y="0"/>
                        <a:ext cx="5326504" cy="3326396"/>
                      </a:xfrm>
                      <a:prstGeom prst="rect">
                        <a:avLst/>
                      </a:prstGeom>
                    </pic:spPr>
                  </pic:pic>
                </a:graphicData>
              </a:graphic>
            </wp:inline>
          </w:drawing>
        </w:r>
      </w:del>
    </w:p>
    <w:p w14:paraId="558F82E9" w14:textId="057EFF6D" w:rsidR="00CA785A" w:rsidRPr="0075512F" w:rsidDel="000A3E8D" w:rsidRDefault="00D35992" w:rsidP="00115F39">
      <w:pPr>
        <w:pStyle w:val="Caption"/>
        <w:jc w:val="center"/>
        <w:rPr>
          <w:del w:id="1528" w:author="Houyem Rais" w:date="2024-02-22T15:17:00Z"/>
        </w:rPr>
      </w:pPr>
      <w:bookmarkStart w:id="1529" w:name="_Toc142174812"/>
      <w:del w:id="1530"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2</w:delText>
        </w:r>
        <w:r w:rsidRPr="0075512F" w:rsidDel="000A3E8D">
          <w:fldChar w:fldCharType="end"/>
        </w:r>
        <w:r w:rsidRPr="0075512F" w:rsidDel="000A3E8D">
          <w:delText xml:space="preserve"> Variantes des couloirs de tracé</w:delText>
        </w:r>
        <w:bookmarkEnd w:id="1529"/>
      </w:del>
    </w:p>
    <w:p w14:paraId="38C9C5DB" w14:textId="328E4D1E" w:rsidR="00124DF8" w:rsidRPr="0075512F" w:rsidDel="000A3E8D" w:rsidRDefault="00124DF8" w:rsidP="00115F39">
      <w:pPr>
        <w:pStyle w:val="Titre2"/>
        <w:rPr>
          <w:del w:id="1531" w:author="Houyem Rais" w:date="2024-02-22T15:17:00Z"/>
        </w:rPr>
      </w:pPr>
      <w:bookmarkStart w:id="1532" w:name="_Toc141255580"/>
      <w:bookmarkStart w:id="1533" w:name="_Toc141255899"/>
      <w:bookmarkStart w:id="1534" w:name="_Toc142174656"/>
      <w:del w:id="1535" w:author="Houyem Rais" w:date="2024-02-22T15:17:00Z">
        <w:r w:rsidRPr="0075512F" w:rsidDel="000A3E8D">
          <w:delText>Evaluation du coût du Projet</w:delText>
        </w:r>
        <w:bookmarkEnd w:id="1512"/>
        <w:bookmarkEnd w:id="1532"/>
        <w:bookmarkEnd w:id="1533"/>
        <w:bookmarkEnd w:id="1534"/>
      </w:del>
    </w:p>
    <w:p w14:paraId="2A9A482C" w14:textId="35D1E013" w:rsidR="005332B9" w:rsidRPr="0075512F" w:rsidDel="000A3E8D" w:rsidRDefault="0039290D" w:rsidP="005332B9">
      <w:pPr>
        <w:rPr>
          <w:del w:id="1536" w:author="Houyem Rais" w:date="2024-02-22T15:17:00Z"/>
        </w:rPr>
      </w:pPr>
      <w:del w:id="1537" w:author="Houyem Rais" w:date="2024-02-22T15:17:00Z">
        <w:r w:rsidRPr="0075512F" w:rsidDel="000A3E8D">
          <w:delText>L’estimation des coûts d’investissement du projet selon les différents scénarios est présentée dans le tableau suivant.</w:delText>
        </w:r>
      </w:del>
    </w:p>
    <w:p w14:paraId="5C3AB76C" w14:textId="678B131E" w:rsidR="0039290D" w:rsidDel="000A3E8D" w:rsidRDefault="0039290D" w:rsidP="00115F39">
      <w:pPr>
        <w:pStyle w:val="Caption"/>
        <w:rPr>
          <w:del w:id="1538" w:author="Houyem Rais" w:date="2024-02-22T15:17:00Z"/>
        </w:rPr>
      </w:pPr>
      <w:bookmarkStart w:id="1539" w:name="_Toc144481074"/>
      <w:del w:id="1540"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6</w:delText>
        </w:r>
        <w:r w:rsidRPr="0075512F" w:rsidDel="000A3E8D">
          <w:fldChar w:fldCharType="end"/>
        </w:r>
        <w:r w:rsidRPr="0075512F" w:rsidDel="000A3E8D">
          <w:delText xml:space="preserve"> Coûts d'investissement du projet selon les différents scénarios</w:delText>
        </w:r>
        <w:bookmarkEnd w:id="1539"/>
      </w:del>
    </w:p>
    <w:tbl>
      <w:tblPr>
        <w:tblStyle w:val="TableGrid"/>
        <w:tblW w:w="9402" w:type="dxa"/>
        <w:tblInd w:w="-5" w:type="dxa"/>
        <w:tblLayout w:type="fixed"/>
        <w:tblLook w:val="04A0" w:firstRow="1" w:lastRow="0" w:firstColumn="1" w:lastColumn="0" w:noHBand="0" w:noVBand="1"/>
      </w:tblPr>
      <w:tblGrid>
        <w:gridCol w:w="3577"/>
        <w:gridCol w:w="1417"/>
        <w:gridCol w:w="1417"/>
        <w:gridCol w:w="1417"/>
        <w:gridCol w:w="1574"/>
        <w:tblGridChange w:id="1541">
          <w:tblGrid>
            <w:gridCol w:w="10"/>
            <w:gridCol w:w="3567"/>
            <w:gridCol w:w="10"/>
            <w:gridCol w:w="1407"/>
            <w:gridCol w:w="10"/>
            <w:gridCol w:w="1407"/>
            <w:gridCol w:w="10"/>
            <w:gridCol w:w="1407"/>
            <w:gridCol w:w="10"/>
            <w:gridCol w:w="1564"/>
            <w:gridCol w:w="10"/>
          </w:tblGrid>
        </w:tblGridChange>
      </w:tblGrid>
      <w:tr w:rsidR="0069363A" w:rsidRPr="0075512F" w:rsidDel="000A3E8D" w14:paraId="3AA9FC75" w14:textId="53127F6C" w:rsidTr="000F68A3">
        <w:trPr>
          <w:trHeight w:val="241"/>
          <w:tblHeader/>
          <w:del w:id="1542" w:author="Houyem Rais" w:date="2024-02-22T15:17:00Z"/>
        </w:trPr>
        <w:tc>
          <w:tcPr>
            <w:tcW w:w="3577" w:type="dxa"/>
            <w:shd w:val="clear" w:color="auto" w:fill="B8CCE4" w:themeFill="accent1" w:themeFillTint="66"/>
            <w:noWrap/>
            <w:hideMark/>
          </w:tcPr>
          <w:p w14:paraId="51A44D4B" w14:textId="2F53A70F" w:rsidR="0069363A" w:rsidRPr="0075512F" w:rsidDel="000A3E8D" w:rsidRDefault="0069363A" w:rsidP="008227BD">
            <w:pPr>
              <w:spacing w:before="40" w:after="60"/>
              <w:jc w:val="center"/>
              <w:rPr>
                <w:del w:id="1543" w:author="Houyem Rais" w:date="2024-02-22T15:17:00Z"/>
                <w:rFonts w:asciiTheme="minorHAnsi" w:hAnsiTheme="minorHAnsi" w:cstheme="minorHAnsi"/>
                <w:b/>
                <w:bCs/>
                <w:sz w:val="20"/>
                <w:szCs w:val="20"/>
              </w:rPr>
            </w:pPr>
            <w:bookmarkStart w:id="1544" w:name="_Hlk154067750"/>
            <w:del w:id="1545" w:author="Houyem Rais" w:date="2024-02-22T15:17:00Z">
              <w:r w:rsidRPr="0075512F" w:rsidDel="000A3E8D">
                <w:rPr>
                  <w:rFonts w:asciiTheme="minorHAnsi" w:hAnsiTheme="minorHAnsi" w:cstheme="minorHAnsi"/>
                  <w:b/>
                  <w:bCs/>
                  <w:sz w:val="20"/>
                  <w:szCs w:val="20"/>
                </w:rPr>
                <w:delText>Variante</w:delText>
              </w:r>
            </w:del>
          </w:p>
        </w:tc>
        <w:tc>
          <w:tcPr>
            <w:tcW w:w="2834" w:type="dxa"/>
            <w:gridSpan w:val="2"/>
            <w:shd w:val="clear" w:color="auto" w:fill="B8CCE4" w:themeFill="accent1" w:themeFillTint="66"/>
            <w:noWrap/>
            <w:hideMark/>
          </w:tcPr>
          <w:p w14:paraId="27360A64" w14:textId="28488164" w:rsidR="0069363A" w:rsidRPr="0075512F" w:rsidDel="000A3E8D" w:rsidRDefault="0069363A" w:rsidP="008227BD">
            <w:pPr>
              <w:spacing w:before="40" w:after="60"/>
              <w:jc w:val="center"/>
              <w:rPr>
                <w:del w:id="1546" w:author="Houyem Rais" w:date="2024-02-22T15:17:00Z"/>
                <w:rFonts w:asciiTheme="minorHAnsi" w:hAnsiTheme="minorHAnsi" w:cstheme="minorHAnsi"/>
                <w:b/>
                <w:bCs/>
                <w:sz w:val="20"/>
                <w:szCs w:val="20"/>
              </w:rPr>
            </w:pPr>
            <w:del w:id="1547" w:author="Houyem Rais" w:date="2024-02-22T15:17:00Z">
              <w:r w:rsidRPr="0075512F" w:rsidDel="000A3E8D">
                <w:rPr>
                  <w:rFonts w:asciiTheme="minorHAnsi" w:hAnsiTheme="minorHAnsi" w:cstheme="minorHAnsi"/>
                  <w:b/>
                  <w:bCs/>
                  <w:sz w:val="20"/>
                  <w:szCs w:val="20"/>
                </w:rPr>
                <w:delText>Variante B</w:delText>
              </w:r>
            </w:del>
            <w:ins w:id="1548" w:author="Farouk Bouhafs" w:date="2023-12-21T16:17:00Z">
              <w:del w:id="1549" w:author="Houyem Rais" w:date="2024-02-22T15:17:00Z">
                <w:r w:rsidR="000F68A3" w:rsidDel="000A3E8D">
                  <w:rPr>
                    <w:rFonts w:asciiTheme="minorHAnsi" w:hAnsiTheme="minorHAnsi" w:cstheme="minorHAnsi"/>
                    <w:b/>
                    <w:bCs/>
                    <w:sz w:val="20"/>
                    <w:szCs w:val="20"/>
                  </w:rPr>
                  <w:delText xml:space="preserve"> (Caisson)</w:delText>
                </w:r>
              </w:del>
            </w:ins>
          </w:p>
        </w:tc>
        <w:tc>
          <w:tcPr>
            <w:tcW w:w="2991" w:type="dxa"/>
            <w:gridSpan w:val="2"/>
            <w:shd w:val="clear" w:color="auto" w:fill="B8CCE4" w:themeFill="accent1" w:themeFillTint="66"/>
          </w:tcPr>
          <w:p w14:paraId="5F39777E" w14:textId="5B2C71B1" w:rsidR="0069363A" w:rsidRPr="0075512F" w:rsidDel="000A3E8D" w:rsidRDefault="0069363A" w:rsidP="008227BD">
            <w:pPr>
              <w:spacing w:before="40" w:after="60"/>
              <w:jc w:val="center"/>
              <w:rPr>
                <w:del w:id="1550" w:author="Houyem Rais" w:date="2024-02-22T15:17:00Z"/>
                <w:rFonts w:asciiTheme="minorHAnsi" w:hAnsiTheme="minorHAnsi" w:cstheme="minorHAnsi"/>
                <w:b/>
                <w:bCs/>
                <w:sz w:val="20"/>
                <w:szCs w:val="20"/>
              </w:rPr>
            </w:pPr>
            <w:del w:id="1551" w:author="Houyem Rais" w:date="2024-02-22T15:17:00Z">
              <w:r w:rsidRPr="0075512F" w:rsidDel="000A3E8D">
                <w:rPr>
                  <w:rFonts w:asciiTheme="minorHAnsi" w:hAnsiTheme="minorHAnsi" w:cstheme="minorHAnsi"/>
                  <w:b/>
                  <w:bCs/>
                  <w:sz w:val="20"/>
                  <w:szCs w:val="20"/>
                </w:rPr>
                <w:delText>Variante D1</w:delText>
              </w:r>
            </w:del>
            <w:ins w:id="1552" w:author="Farouk Bouhafs" w:date="2023-12-21T16:17:00Z">
              <w:del w:id="1553" w:author="Houyem Rais" w:date="2024-02-22T15:17:00Z">
                <w:r w:rsidR="000F68A3" w:rsidDel="000A3E8D">
                  <w:rPr>
                    <w:rFonts w:asciiTheme="minorHAnsi" w:hAnsiTheme="minorHAnsi" w:cstheme="minorHAnsi"/>
                    <w:b/>
                    <w:bCs/>
                    <w:sz w:val="20"/>
                    <w:szCs w:val="20"/>
                  </w:rPr>
                  <w:delText xml:space="preserve"> (Caisson)</w:delText>
                </w:r>
              </w:del>
            </w:ins>
          </w:p>
        </w:tc>
      </w:tr>
      <w:tr w:rsidR="0069363A" w:rsidRPr="0075512F" w:rsidDel="000A3E8D" w14:paraId="3AAF39A0" w14:textId="76A2870A" w:rsidTr="000F68A3">
        <w:trPr>
          <w:trHeight w:val="241"/>
          <w:tblHeader/>
          <w:del w:id="1554" w:author="Houyem Rais" w:date="2024-02-22T15:17:00Z"/>
        </w:trPr>
        <w:tc>
          <w:tcPr>
            <w:tcW w:w="3577" w:type="dxa"/>
            <w:shd w:val="clear" w:color="auto" w:fill="B8CCE4" w:themeFill="accent1" w:themeFillTint="66"/>
            <w:noWrap/>
          </w:tcPr>
          <w:p w14:paraId="2646EC9F" w14:textId="66D8BF76" w:rsidR="0069363A" w:rsidRPr="0075512F" w:rsidDel="000A3E8D" w:rsidRDefault="0069363A" w:rsidP="008227BD">
            <w:pPr>
              <w:spacing w:before="40" w:after="60"/>
              <w:jc w:val="center"/>
              <w:rPr>
                <w:del w:id="1555" w:author="Houyem Rais" w:date="2024-02-22T15:17:00Z"/>
                <w:rFonts w:asciiTheme="minorHAnsi" w:hAnsiTheme="minorHAnsi" w:cstheme="minorHAnsi"/>
                <w:b/>
                <w:bCs/>
                <w:sz w:val="20"/>
                <w:szCs w:val="20"/>
              </w:rPr>
            </w:pPr>
            <w:del w:id="1556" w:author="Houyem Rais" w:date="2024-02-22T15:17:00Z">
              <w:r w:rsidRPr="0075512F" w:rsidDel="000A3E8D">
                <w:rPr>
                  <w:rFonts w:asciiTheme="minorHAnsi" w:hAnsiTheme="minorHAnsi" w:cstheme="minorHAnsi"/>
                  <w:b/>
                  <w:bCs/>
                  <w:sz w:val="20"/>
                  <w:szCs w:val="20"/>
                </w:rPr>
                <w:delText>Nb de tabliers</w:delText>
              </w:r>
            </w:del>
          </w:p>
        </w:tc>
        <w:tc>
          <w:tcPr>
            <w:tcW w:w="1417" w:type="dxa"/>
            <w:shd w:val="clear" w:color="auto" w:fill="B8CCE4" w:themeFill="accent1" w:themeFillTint="66"/>
            <w:noWrap/>
          </w:tcPr>
          <w:p w14:paraId="09F05A9E" w14:textId="44162B20" w:rsidR="0069363A" w:rsidRPr="0075512F" w:rsidDel="000A3E8D" w:rsidRDefault="0069363A" w:rsidP="008227BD">
            <w:pPr>
              <w:spacing w:before="40" w:after="60"/>
              <w:jc w:val="center"/>
              <w:rPr>
                <w:del w:id="1557" w:author="Houyem Rais" w:date="2024-02-22T15:17:00Z"/>
                <w:rFonts w:asciiTheme="minorHAnsi" w:hAnsiTheme="minorHAnsi" w:cstheme="minorHAnsi"/>
                <w:b/>
                <w:bCs/>
                <w:sz w:val="20"/>
                <w:szCs w:val="20"/>
              </w:rPr>
            </w:pPr>
            <w:del w:id="1558" w:author="Houyem Rais" w:date="2024-02-22T15:17:00Z">
              <w:r w:rsidRPr="0075512F" w:rsidDel="000A3E8D">
                <w:rPr>
                  <w:rFonts w:asciiTheme="minorHAnsi" w:hAnsiTheme="minorHAnsi" w:cstheme="minorHAnsi"/>
                  <w:b/>
                  <w:bCs/>
                  <w:sz w:val="20"/>
                  <w:szCs w:val="20"/>
                </w:rPr>
                <w:delText>1 tablier</w:delText>
              </w:r>
            </w:del>
          </w:p>
        </w:tc>
        <w:tc>
          <w:tcPr>
            <w:tcW w:w="1417" w:type="dxa"/>
            <w:shd w:val="clear" w:color="auto" w:fill="B8CCE4" w:themeFill="accent1" w:themeFillTint="66"/>
          </w:tcPr>
          <w:p w14:paraId="64D1247B" w14:textId="74C81672" w:rsidR="0069363A" w:rsidRPr="0075512F" w:rsidDel="000A3E8D" w:rsidRDefault="0069363A" w:rsidP="008227BD">
            <w:pPr>
              <w:spacing w:before="40" w:after="60"/>
              <w:jc w:val="center"/>
              <w:rPr>
                <w:del w:id="1559" w:author="Houyem Rais" w:date="2024-02-22T15:17:00Z"/>
                <w:rFonts w:asciiTheme="minorHAnsi" w:hAnsiTheme="minorHAnsi" w:cstheme="minorHAnsi"/>
                <w:b/>
                <w:bCs/>
                <w:sz w:val="20"/>
                <w:szCs w:val="20"/>
              </w:rPr>
            </w:pPr>
            <w:del w:id="1560" w:author="Houyem Rais" w:date="2024-02-22T15:17:00Z">
              <w:r w:rsidRPr="0075512F" w:rsidDel="000A3E8D">
                <w:rPr>
                  <w:rFonts w:asciiTheme="minorHAnsi" w:hAnsiTheme="minorHAnsi" w:cstheme="minorHAnsi"/>
                  <w:b/>
                  <w:bCs/>
                  <w:sz w:val="20"/>
                  <w:szCs w:val="20"/>
                </w:rPr>
                <w:delText>2 tabliers</w:delText>
              </w:r>
            </w:del>
          </w:p>
        </w:tc>
        <w:tc>
          <w:tcPr>
            <w:tcW w:w="1417" w:type="dxa"/>
            <w:shd w:val="clear" w:color="auto" w:fill="B8CCE4" w:themeFill="accent1" w:themeFillTint="66"/>
          </w:tcPr>
          <w:p w14:paraId="46716EA8" w14:textId="3EC6CEBC" w:rsidR="0069363A" w:rsidRPr="0075512F" w:rsidDel="000A3E8D" w:rsidRDefault="0069363A" w:rsidP="008227BD">
            <w:pPr>
              <w:spacing w:before="40" w:after="60"/>
              <w:jc w:val="center"/>
              <w:rPr>
                <w:del w:id="1561" w:author="Houyem Rais" w:date="2024-02-22T15:17:00Z"/>
                <w:rFonts w:asciiTheme="minorHAnsi" w:hAnsiTheme="minorHAnsi" w:cstheme="minorHAnsi"/>
                <w:b/>
                <w:bCs/>
                <w:sz w:val="20"/>
                <w:szCs w:val="20"/>
              </w:rPr>
            </w:pPr>
            <w:del w:id="1562" w:author="Houyem Rais" w:date="2024-02-22T15:17:00Z">
              <w:r w:rsidRPr="0075512F" w:rsidDel="000A3E8D">
                <w:rPr>
                  <w:rFonts w:asciiTheme="minorHAnsi" w:hAnsiTheme="minorHAnsi" w:cstheme="minorHAnsi"/>
                  <w:b/>
                  <w:bCs/>
                  <w:sz w:val="20"/>
                  <w:szCs w:val="20"/>
                </w:rPr>
                <w:delText>1 tablier</w:delText>
              </w:r>
            </w:del>
          </w:p>
        </w:tc>
        <w:tc>
          <w:tcPr>
            <w:tcW w:w="1574" w:type="dxa"/>
            <w:shd w:val="clear" w:color="auto" w:fill="B8CCE4" w:themeFill="accent1" w:themeFillTint="66"/>
            <w:noWrap/>
          </w:tcPr>
          <w:p w14:paraId="08AEF30F" w14:textId="531C101A" w:rsidR="0069363A" w:rsidRPr="0075512F" w:rsidDel="000A3E8D" w:rsidRDefault="0069363A" w:rsidP="008227BD">
            <w:pPr>
              <w:spacing w:before="40" w:after="60"/>
              <w:jc w:val="center"/>
              <w:rPr>
                <w:del w:id="1563" w:author="Houyem Rais" w:date="2024-02-22T15:17:00Z"/>
                <w:rFonts w:asciiTheme="minorHAnsi" w:hAnsiTheme="minorHAnsi" w:cstheme="minorHAnsi"/>
                <w:b/>
                <w:bCs/>
                <w:sz w:val="20"/>
                <w:szCs w:val="20"/>
              </w:rPr>
            </w:pPr>
            <w:del w:id="1564" w:author="Houyem Rais" w:date="2024-02-22T15:17:00Z">
              <w:r w:rsidRPr="0075512F" w:rsidDel="000A3E8D">
                <w:rPr>
                  <w:rFonts w:asciiTheme="minorHAnsi" w:hAnsiTheme="minorHAnsi" w:cstheme="minorHAnsi"/>
                  <w:b/>
                  <w:bCs/>
                  <w:sz w:val="20"/>
                  <w:szCs w:val="20"/>
                </w:rPr>
                <w:delText>2 tabliers</w:delText>
              </w:r>
            </w:del>
          </w:p>
        </w:tc>
      </w:tr>
      <w:tr w:rsidR="0069363A" w:rsidRPr="0075512F" w:rsidDel="000A3E8D" w14:paraId="511A8FF9" w14:textId="5A1B80BB" w:rsidTr="000F68A3">
        <w:trPr>
          <w:trHeight w:val="241"/>
          <w:del w:id="1565" w:author="Houyem Rais" w:date="2024-02-22T15:17:00Z"/>
        </w:trPr>
        <w:tc>
          <w:tcPr>
            <w:tcW w:w="3577" w:type="dxa"/>
            <w:noWrap/>
            <w:hideMark/>
          </w:tcPr>
          <w:p w14:paraId="6F428B49" w14:textId="71757237" w:rsidR="0069363A" w:rsidRPr="0075512F" w:rsidDel="000A3E8D" w:rsidRDefault="0069363A" w:rsidP="008227BD">
            <w:pPr>
              <w:spacing w:before="40" w:after="60"/>
              <w:jc w:val="center"/>
              <w:rPr>
                <w:del w:id="1566" w:author="Houyem Rais" w:date="2024-02-22T15:17:00Z"/>
                <w:rFonts w:asciiTheme="minorHAnsi" w:hAnsiTheme="minorHAnsi" w:cstheme="minorHAnsi"/>
                <w:sz w:val="20"/>
                <w:szCs w:val="20"/>
              </w:rPr>
            </w:pPr>
            <w:del w:id="1567" w:author="Houyem Rais" w:date="2024-02-22T15:17:00Z">
              <w:r w:rsidRPr="0075512F" w:rsidDel="000A3E8D">
                <w:rPr>
                  <w:rFonts w:asciiTheme="minorHAnsi" w:hAnsiTheme="minorHAnsi" w:cstheme="minorHAnsi"/>
                  <w:sz w:val="20"/>
                  <w:szCs w:val="20"/>
                </w:rPr>
                <w:delText>Longueur pont (m)</w:delText>
              </w:r>
            </w:del>
          </w:p>
        </w:tc>
        <w:tc>
          <w:tcPr>
            <w:tcW w:w="1417" w:type="dxa"/>
            <w:noWrap/>
            <w:hideMark/>
          </w:tcPr>
          <w:p w14:paraId="66E65964" w14:textId="6CAD9950" w:rsidR="0069363A" w:rsidRPr="0075512F" w:rsidDel="000A3E8D" w:rsidRDefault="0069363A" w:rsidP="008227BD">
            <w:pPr>
              <w:spacing w:before="40" w:after="60"/>
              <w:jc w:val="center"/>
              <w:rPr>
                <w:del w:id="1568" w:author="Houyem Rais" w:date="2024-02-22T15:17:00Z"/>
                <w:rFonts w:asciiTheme="minorHAnsi" w:hAnsiTheme="minorHAnsi" w:cstheme="minorHAnsi"/>
                <w:sz w:val="20"/>
                <w:szCs w:val="20"/>
              </w:rPr>
            </w:pPr>
            <w:del w:id="1569" w:author="Houyem Rais" w:date="2024-02-22T15:17:00Z">
              <w:r w:rsidRPr="0075512F" w:rsidDel="000A3E8D">
                <w:rPr>
                  <w:rFonts w:asciiTheme="minorHAnsi" w:hAnsiTheme="minorHAnsi" w:cstheme="minorHAnsi"/>
                  <w:sz w:val="20"/>
                  <w:szCs w:val="20"/>
                </w:rPr>
                <w:delText xml:space="preserve">2 </w:delText>
              </w:r>
              <w:r w:rsidDel="000A3E8D">
                <w:rPr>
                  <w:rFonts w:asciiTheme="minorHAnsi" w:hAnsiTheme="minorHAnsi" w:cstheme="minorHAnsi"/>
                  <w:sz w:val="20"/>
                  <w:szCs w:val="20"/>
                </w:rPr>
                <w:delText>2</w:delText>
              </w:r>
              <w:r w:rsidRPr="0075512F" w:rsidDel="000A3E8D">
                <w:rPr>
                  <w:rFonts w:asciiTheme="minorHAnsi" w:hAnsiTheme="minorHAnsi" w:cstheme="minorHAnsi"/>
                  <w:sz w:val="20"/>
                  <w:szCs w:val="20"/>
                </w:rPr>
                <w:delText>40</w:delText>
              </w:r>
            </w:del>
          </w:p>
        </w:tc>
        <w:tc>
          <w:tcPr>
            <w:tcW w:w="1417" w:type="dxa"/>
          </w:tcPr>
          <w:p w14:paraId="2E00447F" w14:textId="1D921EEF" w:rsidR="0069363A" w:rsidRPr="0075512F" w:rsidDel="000A3E8D" w:rsidRDefault="0069363A" w:rsidP="008227BD">
            <w:pPr>
              <w:spacing w:before="40" w:after="60"/>
              <w:jc w:val="center"/>
              <w:rPr>
                <w:del w:id="1570" w:author="Houyem Rais" w:date="2024-02-22T15:17:00Z"/>
                <w:rFonts w:asciiTheme="minorHAnsi" w:hAnsiTheme="minorHAnsi" w:cstheme="minorHAnsi"/>
                <w:sz w:val="20"/>
                <w:szCs w:val="20"/>
              </w:rPr>
            </w:pPr>
            <w:del w:id="1571" w:author="Houyem Rais" w:date="2024-02-22T15:17:00Z">
              <w:r w:rsidRPr="0075512F" w:rsidDel="000A3E8D">
                <w:rPr>
                  <w:rFonts w:asciiTheme="minorHAnsi" w:hAnsiTheme="minorHAnsi" w:cstheme="minorHAnsi"/>
                  <w:sz w:val="20"/>
                  <w:szCs w:val="20"/>
                </w:rPr>
                <w:delText xml:space="preserve">2 </w:delText>
              </w:r>
              <w:r w:rsidDel="000A3E8D">
                <w:rPr>
                  <w:rFonts w:asciiTheme="minorHAnsi" w:hAnsiTheme="minorHAnsi" w:cstheme="minorHAnsi"/>
                  <w:sz w:val="20"/>
                  <w:szCs w:val="20"/>
                </w:rPr>
                <w:delText>2</w:delText>
              </w:r>
              <w:r w:rsidRPr="0075512F" w:rsidDel="000A3E8D">
                <w:rPr>
                  <w:rFonts w:asciiTheme="minorHAnsi" w:hAnsiTheme="minorHAnsi" w:cstheme="minorHAnsi"/>
                  <w:sz w:val="20"/>
                  <w:szCs w:val="20"/>
                </w:rPr>
                <w:delText>40</w:delText>
              </w:r>
            </w:del>
          </w:p>
        </w:tc>
        <w:tc>
          <w:tcPr>
            <w:tcW w:w="1417" w:type="dxa"/>
          </w:tcPr>
          <w:p w14:paraId="5B507694" w14:textId="2A802E84" w:rsidR="0069363A" w:rsidRPr="0075512F" w:rsidDel="000A3E8D" w:rsidRDefault="0069363A" w:rsidP="008227BD">
            <w:pPr>
              <w:spacing w:before="40" w:after="60"/>
              <w:jc w:val="center"/>
              <w:rPr>
                <w:del w:id="1572" w:author="Houyem Rais" w:date="2024-02-22T15:17:00Z"/>
                <w:rFonts w:asciiTheme="minorHAnsi" w:hAnsiTheme="minorHAnsi" w:cstheme="minorHAnsi"/>
                <w:sz w:val="20"/>
                <w:szCs w:val="20"/>
              </w:rPr>
            </w:pPr>
            <w:del w:id="1573" w:author="Houyem Rais" w:date="2024-02-22T15:17:00Z">
              <w:r w:rsidRPr="0075512F" w:rsidDel="000A3E8D">
                <w:rPr>
                  <w:rFonts w:asciiTheme="minorHAnsi" w:hAnsiTheme="minorHAnsi" w:cstheme="minorHAnsi"/>
                  <w:sz w:val="20"/>
                  <w:szCs w:val="20"/>
                </w:rPr>
                <w:delText>2 555</w:delText>
              </w:r>
            </w:del>
          </w:p>
        </w:tc>
        <w:tc>
          <w:tcPr>
            <w:tcW w:w="1574" w:type="dxa"/>
            <w:noWrap/>
            <w:hideMark/>
          </w:tcPr>
          <w:p w14:paraId="38E1FFAE" w14:textId="1D301ED5" w:rsidR="0069363A" w:rsidRPr="0075512F" w:rsidDel="000A3E8D" w:rsidRDefault="0069363A" w:rsidP="008227BD">
            <w:pPr>
              <w:spacing w:before="40" w:after="60"/>
              <w:jc w:val="center"/>
              <w:rPr>
                <w:del w:id="1574" w:author="Houyem Rais" w:date="2024-02-22T15:17:00Z"/>
                <w:rFonts w:asciiTheme="minorHAnsi" w:hAnsiTheme="minorHAnsi" w:cstheme="minorHAnsi"/>
                <w:sz w:val="20"/>
                <w:szCs w:val="20"/>
              </w:rPr>
            </w:pPr>
            <w:del w:id="1575" w:author="Houyem Rais" w:date="2024-02-22T15:17:00Z">
              <w:r w:rsidRPr="0075512F" w:rsidDel="000A3E8D">
                <w:rPr>
                  <w:rFonts w:asciiTheme="minorHAnsi" w:hAnsiTheme="minorHAnsi" w:cstheme="minorHAnsi"/>
                  <w:sz w:val="20"/>
                  <w:szCs w:val="20"/>
                </w:rPr>
                <w:delText>2 555</w:delText>
              </w:r>
            </w:del>
          </w:p>
        </w:tc>
      </w:tr>
      <w:tr w:rsidR="0069363A" w:rsidRPr="0075512F" w:rsidDel="000A3E8D" w14:paraId="2295C5AB" w14:textId="3AB57B5A" w:rsidTr="000F68A3">
        <w:trPr>
          <w:trHeight w:val="241"/>
          <w:del w:id="1576" w:author="Houyem Rais" w:date="2024-02-22T15:17:00Z"/>
        </w:trPr>
        <w:tc>
          <w:tcPr>
            <w:tcW w:w="3577" w:type="dxa"/>
            <w:noWrap/>
            <w:hideMark/>
          </w:tcPr>
          <w:p w14:paraId="03123487" w14:textId="1BC9CBD7" w:rsidR="0069363A" w:rsidRPr="0075512F" w:rsidDel="000A3E8D" w:rsidRDefault="0069363A" w:rsidP="008227BD">
            <w:pPr>
              <w:spacing w:before="40" w:after="60"/>
              <w:jc w:val="center"/>
              <w:rPr>
                <w:del w:id="1577" w:author="Houyem Rais" w:date="2024-02-22T15:17:00Z"/>
                <w:rFonts w:asciiTheme="minorHAnsi" w:hAnsiTheme="minorHAnsi" w:cstheme="minorHAnsi"/>
                <w:sz w:val="20"/>
                <w:szCs w:val="20"/>
              </w:rPr>
            </w:pPr>
            <w:del w:id="1578" w:author="Houyem Rais" w:date="2024-02-22T15:17:00Z">
              <w:r w:rsidRPr="0075512F" w:rsidDel="000A3E8D">
                <w:rPr>
                  <w:rFonts w:asciiTheme="minorHAnsi" w:hAnsiTheme="minorHAnsi" w:cstheme="minorHAnsi"/>
                  <w:sz w:val="20"/>
                  <w:szCs w:val="20"/>
                </w:rPr>
                <w:delText>Coût du pont (DT HT)</w:delText>
              </w:r>
            </w:del>
          </w:p>
        </w:tc>
        <w:tc>
          <w:tcPr>
            <w:tcW w:w="1417" w:type="dxa"/>
            <w:noWrap/>
            <w:hideMark/>
          </w:tcPr>
          <w:p w14:paraId="6C75D630" w14:textId="67975CEF" w:rsidR="0069363A" w:rsidRPr="0075512F" w:rsidDel="000A3E8D" w:rsidRDefault="0069363A" w:rsidP="008227BD">
            <w:pPr>
              <w:spacing w:before="40" w:after="60"/>
              <w:jc w:val="center"/>
              <w:rPr>
                <w:del w:id="1579" w:author="Houyem Rais" w:date="2024-02-22T15:17:00Z"/>
                <w:rFonts w:asciiTheme="minorHAnsi" w:hAnsiTheme="minorHAnsi" w:cstheme="minorHAnsi"/>
                <w:sz w:val="20"/>
                <w:szCs w:val="20"/>
              </w:rPr>
            </w:pPr>
            <w:del w:id="1580" w:author="Houyem Rais" w:date="2024-02-22T15:17:00Z">
              <w:r w:rsidRPr="008227BD" w:rsidDel="000A3E8D">
                <w:rPr>
                  <w:rFonts w:asciiTheme="minorHAnsi" w:hAnsiTheme="minorHAnsi" w:cstheme="minorHAnsi"/>
                  <w:sz w:val="20"/>
                  <w:szCs w:val="20"/>
                </w:rPr>
                <w:delText xml:space="preserve"> 234 260 180   </w:delText>
              </w:r>
            </w:del>
          </w:p>
        </w:tc>
        <w:tc>
          <w:tcPr>
            <w:tcW w:w="1417" w:type="dxa"/>
          </w:tcPr>
          <w:p w14:paraId="7FA6E3A6" w14:textId="735F498A" w:rsidR="0069363A" w:rsidRPr="0075512F" w:rsidDel="000A3E8D" w:rsidRDefault="0069363A" w:rsidP="008227BD">
            <w:pPr>
              <w:spacing w:before="40" w:after="60"/>
              <w:jc w:val="center"/>
              <w:rPr>
                <w:del w:id="1581" w:author="Houyem Rais" w:date="2024-02-22T15:17:00Z"/>
                <w:rFonts w:asciiTheme="minorHAnsi" w:hAnsiTheme="minorHAnsi" w:cstheme="minorHAnsi"/>
                <w:sz w:val="20"/>
                <w:szCs w:val="20"/>
              </w:rPr>
            </w:pPr>
            <w:del w:id="1582" w:author="Houyem Rais" w:date="2024-02-22T15:17:00Z">
              <w:r w:rsidRPr="008227BD" w:rsidDel="000A3E8D">
                <w:rPr>
                  <w:rFonts w:asciiTheme="minorHAnsi" w:hAnsiTheme="minorHAnsi" w:cstheme="minorHAnsi"/>
                  <w:sz w:val="20"/>
                  <w:szCs w:val="20"/>
                </w:rPr>
                <w:delText xml:space="preserve"> 466 988 280   </w:delText>
              </w:r>
            </w:del>
          </w:p>
        </w:tc>
        <w:tc>
          <w:tcPr>
            <w:tcW w:w="1417" w:type="dxa"/>
          </w:tcPr>
          <w:p w14:paraId="407863F2" w14:textId="5B6C4129" w:rsidR="0069363A" w:rsidRPr="0075512F" w:rsidDel="000A3E8D" w:rsidRDefault="0069363A" w:rsidP="008227BD">
            <w:pPr>
              <w:spacing w:before="40" w:after="60"/>
              <w:jc w:val="center"/>
              <w:rPr>
                <w:del w:id="1583" w:author="Houyem Rais" w:date="2024-02-22T15:17:00Z"/>
                <w:rFonts w:asciiTheme="minorHAnsi" w:hAnsiTheme="minorHAnsi" w:cstheme="minorHAnsi"/>
                <w:sz w:val="20"/>
                <w:szCs w:val="20"/>
              </w:rPr>
            </w:pPr>
            <w:del w:id="1584" w:author="Houyem Rais" w:date="2024-02-22T15:17:00Z">
              <w:r w:rsidRPr="008227BD" w:rsidDel="000A3E8D">
                <w:rPr>
                  <w:rFonts w:asciiTheme="minorHAnsi" w:hAnsiTheme="minorHAnsi" w:cstheme="minorHAnsi"/>
                  <w:sz w:val="20"/>
                  <w:szCs w:val="20"/>
                </w:rPr>
                <w:delText xml:space="preserve"> 320 854 820   </w:delText>
              </w:r>
            </w:del>
          </w:p>
        </w:tc>
        <w:tc>
          <w:tcPr>
            <w:tcW w:w="1574" w:type="dxa"/>
            <w:noWrap/>
            <w:hideMark/>
          </w:tcPr>
          <w:p w14:paraId="659F1281" w14:textId="786E4E0F" w:rsidR="0069363A" w:rsidRPr="0075512F" w:rsidDel="000A3E8D" w:rsidRDefault="0069363A" w:rsidP="008227BD">
            <w:pPr>
              <w:spacing w:before="40" w:after="60"/>
              <w:jc w:val="center"/>
              <w:rPr>
                <w:del w:id="1585" w:author="Houyem Rais" w:date="2024-02-22T15:17:00Z"/>
                <w:rFonts w:asciiTheme="minorHAnsi" w:hAnsiTheme="minorHAnsi" w:cstheme="minorHAnsi"/>
                <w:sz w:val="20"/>
                <w:szCs w:val="20"/>
              </w:rPr>
            </w:pPr>
            <w:del w:id="1586" w:author="Houyem Rais" w:date="2024-02-22T15:17:00Z">
              <w:r w:rsidRPr="008227BD" w:rsidDel="000A3E8D">
                <w:rPr>
                  <w:rFonts w:asciiTheme="minorHAnsi" w:hAnsiTheme="minorHAnsi" w:cstheme="minorHAnsi"/>
                  <w:sz w:val="20"/>
                  <w:szCs w:val="20"/>
                </w:rPr>
                <w:delText xml:space="preserve"> 640 018 280   </w:delText>
              </w:r>
            </w:del>
          </w:p>
        </w:tc>
      </w:tr>
      <w:tr w:rsidR="0069363A" w:rsidRPr="0075512F" w:rsidDel="000A3E8D" w14:paraId="450E2C8B" w14:textId="6E0FD9DD" w:rsidTr="000F68A3">
        <w:trPr>
          <w:trHeight w:val="241"/>
          <w:del w:id="1587" w:author="Houyem Rais" w:date="2024-02-22T15:17:00Z"/>
        </w:trPr>
        <w:tc>
          <w:tcPr>
            <w:tcW w:w="3577" w:type="dxa"/>
            <w:noWrap/>
            <w:hideMark/>
          </w:tcPr>
          <w:p w14:paraId="66CCECB0" w14:textId="35F12860" w:rsidR="0069363A" w:rsidRPr="0075512F" w:rsidDel="000A3E8D" w:rsidRDefault="0069363A" w:rsidP="008227BD">
            <w:pPr>
              <w:spacing w:before="40" w:after="60"/>
              <w:jc w:val="center"/>
              <w:rPr>
                <w:del w:id="1588" w:author="Houyem Rais" w:date="2024-02-22T15:17:00Z"/>
                <w:rFonts w:asciiTheme="minorHAnsi" w:hAnsiTheme="minorHAnsi" w:cstheme="minorHAnsi"/>
                <w:b/>
                <w:bCs/>
                <w:i/>
                <w:iCs/>
                <w:sz w:val="20"/>
                <w:szCs w:val="20"/>
              </w:rPr>
            </w:pPr>
            <w:del w:id="1589" w:author="Houyem Rais" w:date="2024-02-22T15:17:00Z">
              <w:r w:rsidRPr="0075512F" w:rsidDel="000A3E8D">
                <w:rPr>
                  <w:rFonts w:asciiTheme="minorHAnsi" w:hAnsiTheme="minorHAnsi" w:cstheme="minorHAnsi"/>
                  <w:b/>
                  <w:bCs/>
                  <w:i/>
                  <w:iCs/>
                  <w:sz w:val="20"/>
                  <w:szCs w:val="20"/>
                </w:rPr>
                <w:delText>Coût du pont (DT TTC)</w:delText>
              </w:r>
            </w:del>
          </w:p>
        </w:tc>
        <w:tc>
          <w:tcPr>
            <w:tcW w:w="1417" w:type="dxa"/>
            <w:noWrap/>
          </w:tcPr>
          <w:p w14:paraId="5EA10549" w14:textId="37A26285" w:rsidR="0069363A" w:rsidRPr="008227BD" w:rsidDel="000A3E8D" w:rsidRDefault="0069363A" w:rsidP="008227BD">
            <w:pPr>
              <w:spacing w:before="40" w:after="60"/>
              <w:jc w:val="center"/>
              <w:rPr>
                <w:del w:id="1590" w:author="Houyem Rais" w:date="2024-02-22T15:17:00Z"/>
                <w:rFonts w:asciiTheme="minorHAnsi" w:hAnsiTheme="minorHAnsi" w:cstheme="minorHAnsi"/>
                <w:b/>
                <w:bCs/>
                <w:i/>
                <w:iCs/>
                <w:sz w:val="20"/>
                <w:szCs w:val="20"/>
              </w:rPr>
            </w:pPr>
            <w:del w:id="1591" w:author="Houyem Rais" w:date="2024-02-22T15:17:00Z">
              <w:r w:rsidRPr="008227BD" w:rsidDel="000A3E8D">
                <w:rPr>
                  <w:rFonts w:asciiTheme="minorHAnsi" w:hAnsiTheme="minorHAnsi" w:cstheme="minorHAnsi"/>
                  <w:b/>
                  <w:bCs/>
                  <w:i/>
                  <w:iCs/>
                  <w:sz w:val="20"/>
                  <w:szCs w:val="20"/>
                </w:rPr>
                <w:delText xml:space="preserve">278 769 614   </w:delText>
              </w:r>
            </w:del>
          </w:p>
        </w:tc>
        <w:tc>
          <w:tcPr>
            <w:tcW w:w="1417" w:type="dxa"/>
          </w:tcPr>
          <w:p w14:paraId="6254AA31" w14:textId="0375DF58" w:rsidR="0069363A" w:rsidRPr="008227BD" w:rsidDel="000A3E8D" w:rsidRDefault="0069363A" w:rsidP="008227BD">
            <w:pPr>
              <w:spacing w:before="40" w:after="60"/>
              <w:jc w:val="center"/>
              <w:rPr>
                <w:del w:id="1592" w:author="Houyem Rais" w:date="2024-02-22T15:17:00Z"/>
                <w:rFonts w:asciiTheme="minorHAnsi" w:hAnsiTheme="minorHAnsi" w:cstheme="minorHAnsi"/>
                <w:b/>
                <w:bCs/>
                <w:i/>
                <w:iCs/>
                <w:sz w:val="20"/>
                <w:szCs w:val="20"/>
              </w:rPr>
            </w:pPr>
            <w:del w:id="1593" w:author="Houyem Rais" w:date="2024-02-22T15:17:00Z">
              <w:r w:rsidRPr="008227BD" w:rsidDel="000A3E8D">
                <w:rPr>
                  <w:rFonts w:asciiTheme="minorHAnsi" w:hAnsiTheme="minorHAnsi" w:cstheme="minorHAnsi"/>
                  <w:b/>
                  <w:bCs/>
                  <w:i/>
                  <w:iCs/>
                  <w:sz w:val="20"/>
                  <w:szCs w:val="20"/>
                </w:rPr>
                <w:delText xml:space="preserve"> 555 716 053   </w:delText>
              </w:r>
            </w:del>
          </w:p>
        </w:tc>
        <w:tc>
          <w:tcPr>
            <w:tcW w:w="1417" w:type="dxa"/>
          </w:tcPr>
          <w:p w14:paraId="6512107C" w14:textId="69387727" w:rsidR="0069363A" w:rsidRPr="008227BD" w:rsidDel="000A3E8D" w:rsidRDefault="0069363A" w:rsidP="008227BD">
            <w:pPr>
              <w:spacing w:before="40" w:after="60"/>
              <w:jc w:val="center"/>
              <w:rPr>
                <w:del w:id="1594" w:author="Houyem Rais" w:date="2024-02-22T15:17:00Z"/>
                <w:rFonts w:asciiTheme="minorHAnsi" w:hAnsiTheme="minorHAnsi" w:cstheme="minorHAnsi"/>
                <w:b/>
                <w:bCs/>
                <w:i/>
                <w:iCs/>
                <w:sz w:val="20"/>
                <w:szCs w:val="20"/>
              </w:rPr>
            </w:pPr>
            <w:del w:id="1595" w:author="Houyem Rais" w:date="2024-02-22T15:17:00Z">
              <w:r w:rsidRPr="008227BD" w:rsidDel="000A3E8D">
                <w:rPr>
                  <w:rFonts w:asciiTheme="minorHAnsi" w:hAnsiTheme="minorHAnsi" w:cstheme="minorHAnsi"/>
                  <w:b/>
                  <w:bCs/>
                  <w:i/>
                  <w:iCs/>
                  <w:sz w:val="20"/>
                  <w:szCs w:val="20"/>
                </w:rPr>
                <w:delText xml:space="preserve"> 381 817 236   </w:delText>
              </w:r>
            </w:del>
          </w:p>
        </w:tc>
        <w:tc>
          <w:tcPr>
            <w:tcW w:w="1574" w:type="dxa"/>
            <w:noWrap/>
          </w:tcPr>
          <w:p w14:paraId="010F5A77" w14:textId="5184C895" w:rsidR="0069363A" w:rsidRPr="008227BD" w:rsidDel="000A3E8D" w:rsidRDefault="0069363A" w:rsidP="008227BD">
            <w:pPr>
              <w:spacing w:before="40" w:after="60"/>
              <w:jc w:val="center"/>
              <w:rPr>
                <w:del w:id="1596" w:author="Houyem Rais" w:date="2024-02-22T15:17:00Z"/>
                <w:rFonts w:asciiTheme="minorHAnsi" w:hAnsiTheme="minorHAnsi" w:cstheme="minorHAnsi"/>
                <w:b/>
                <w:bCs/>
                <w:i/>
                <w:iCs/>
                <w:sz w:val="20"/>
                <w:szCs w:val="20"/>
              </w:rPr>
            </w:pPr>
            <w:del w:id="1597" w:author="Houyem Rais" w:date="2024-02-22T15:17:00Z">
              <w:r w:rsidRPr="008227BD" w:rsidDel="000A3E8D">
                <w:rPr>
                  <w:rFonts w:asciiTheme="minorHAnsi" w:hAnsiTheme="minorHAnsi" w:cstheme="minorHAnsi"/>
                  <w:b/>
                  <w:bCs/>
                  <w:i/>
                  <w:iCs/>
                  <w:sz w:val="20"/>
                  <w:szCs w:val="20"/>
                </w:rPr>
                <w:delText xml:space="preserve"> 761 621 753   </w:delText>
              </w:r>
            </w:del>
          </w:p>
        </w:tc>
      </w:tr>
      <w:tr w:rsidR="0069363A" w:rsidRPr="0075512F" w:rsidDel="000A3E8D" w14:paraId="4DC1AE2F" w14:textId="38F86599" w:rsidTr="000F68A3">
        <w:trPr>
          <w:trHeight w:val="241"/>
          <w:del w:id="1598" w:author="Houyem Rais" w:date="2024-02-22T15:17:00Z"/>
        </w:trPr>
        <w:tc>
          <w:tcPr>
            <w:tcW w:w="3577" w:type="dxa"/>
            <w:noWrap/>
            <w:hideMark/>
          </w:tcPr>
          <w:p w14:paraId="4BCFBBDE" w14:textId="5391270E" w:rsidR="0069363A" w:rsidRPr="0075512F" w:rsidDel="000A3E8D" w:rsidRDefault="0069363A" w:rsidP="008227BD">
            <w:pPr>
              <w:spacing w:before="40" w:after="60"/>
              <w:jc w:val="center"/>
              <w:rPr>
                <w:del w:id="1599" w:author="Houyem Rais" w:date="2024-02-22T15:17:00Z"/>
                <w:rFonts w:asciiTheme="minorHAnsi" w:hAnsiTheme="minorHAnsi" w:cstheme="minorHAnsi"/>
                <w:sz w:val="20"/>
                <w:szCs w:val="20"/>
              </w:rPr>
            </w:pPr>
            <w:del w:id="1600" w:author="Houyem Rais" w:date="2024-02-22T15:17:00Z">
              <w:r w:rsidRPr="0075512F" w:rsidDel="000A3E8D">
                <w:rPr>
                  <w:rFonts w:asciiTheme="minorHAnsi" w:hAnsiTheme="minorHAnsi" w:cstheme="minorHAnsi"/>
                  <w:sz w:val="20"/>
                  <w:szCs w:val="20"/>
                </w:rPr>
                <w:delText>Longueur totale connexion (m)</w:delText>
              </w:r>
            </w:del>
          </w:p>
        </w:tc>
        <w:tc>
          <w:tcPr>
            <w:tcW w:w="1417" w:type="dxa"/>
            <w:noWrap/>
            <w:hideMark/>
          </w:tcPr>
          <w:p w14:paraId="7B67241D" w14:textId="23D58B6F" w:rsidR="0069363A" w:rsidRPr="0075512F" w:rsidDel="000A3E8D" w:rsidRDefault="0069363A" w:rsidP="008227BD">
            <w:pPr>
              <w:spacing w:before="40" w:after="60"/>
              <w:jc w:val="center"/>
              <w:rPr>
                <w:del w:id="1601" w:author="Houyem Rais" w:date="2024-02-22T15:17:00Z"/>
                <w:rFonts w:asciiTheme="minorHAnsi" w:hAnsiTheme="minorHAnsi" w:cstheme="minorHAnsi"/>
                <w:sz w:val="20"/>
                <w:szCs w:val="20"/>
              </w:rPr>
            </w:pPr>
            <w:del w:id="1602" w:author="Houyem Rais" w:date="2024-02-22T15:17:00Z">
              <w:r w:rsidDel="000A3E8D">
                <w:rPr>
                  <w:rFonts w:asciiTheme="minorHAnsi" w:hAnsiTheme="minorHAnsi" w:cstheme="minorHAnsi"/>
                  <w:sz w:val="20"/>
                  <w:szCs w:val="20"/>
                </w:rPr>
                <w:delText>15</w:delText>
              </w:r>
              <w:r w:rsidRPr="0075512F" w:rsidDel="000A3E8D">
                <w:rPr>
                  <w:rFonts w:asciiTheme="minorHAnsi" w:hAnsiTheme="minorHAnsi" w:cstheme="minorHAnsi"/>
                  <w:sz w:val="20"/>
                  <w:szCs w:val="20"/>
                </w:rPr>
                <w:delText xml:space="preserve"> </w:delText>
              </w:r>
              <w:r w:rsidDel="000A3E8D">
                <w:rPr>
                  <w:rFonts w:asciiTheme="minorHAnsi" w:hAnsiTheme="minorHAnsi" w:cstheme="minorHAnsi"/>
                  <w:sz w:val="20"/>
                  <w:szCs w:val="20"/>
                </w:rPr>
                <w:delText>617</w:delText>
              </w:r>
            </w:del>
          </w:p>
        </w:tc>
        <w:tc>
          <w:tcPr>
            <w:tcW w:w="1417" w:type="dxa"/>
          </w:tcPr>
          <w:p w14:paraId="3EE15F07" w14:textId="72D1DFE1" w:rsidR="0069363A" w:rsidRPr="0075512F" w:rsidDel="000A3E8D" w:rsidRDefault="0069363A" w:rsidP="008227BD">
            <w:pPr>
              <w:spacing w:before="40" w:after="60"/>
              <w:jc w:val="center"/>
              <w:rPr>
                <w:del w:id="1603" w:author="Houyem Rais" w:date="2024-02-22T15:17:00Z"/>
                <w:rFonts w:asciiTheme="minorHAnsi" w:hAnsiTheme="minorHAnsi" w:cstheme="minorHAnsi"/>
                <w:sz w:val="20"/>
                <w:szCs w:val="20"/>
              </w:rPr>
            </w:pPr>
            <w:del w:id="1604" w:author="Houyem Rais" w:date="2024-02-22T15:17:00Z">
              <w:r w:rsidDel="000A3E8D">
                <w:rPr>
                  <w:rFonts w:asciiTheme="minorHAnsi" w:hAnsiTheme="minorHAnsi" w:cstheme="minorHAnsi"/>
                  <w:sz w:val="20"/>
                  <w:szCs w:val="20"/>
                </w:rPr>
                <w:delText>15</w:delText>
              </w:r>
              <w:r w:rsidRPr="0075512F" w:rsidDel="000A3E8D">
                <w:rPr>
                  <w:rFonts w:asciiTheme="minorHAnsi" w:hAnsiTheme="minorHAnsi" w:cstheme="minorHAnsi"/>
                  <w:sz w:val="20"/>
                  <w:szCs w:val="20"/>
                </w:rPr>
                <w:delText xml:space="preserve"> </w:delText>
              </w:r>
              <w:r w:rsidDel="000A3E8D">
                <w:rPr>
                  <w:rFonts w:asciiTheme="minorHAnsi" w:hAnsiTheme="minorHAnsi" w:cstheme="minorHAnsi"/>
                  <w:sz w:val="20"/>
                  <w:szCs w:val="20"/>
                </w:rPr>
                <w:delText>617</w:delText>
              </w:r>
            </w:del>
          </w:p>
        </w:tc>
        <w:tc>
          <w:tcPr>
            <w:tcW w:w="1417" w:type="dxa"/>
          </w:tcPr>
          <w:p w14:paraId="670757FF" w14:textId="264FBB4C" w:rsidR="0069363A" w:rsidRPr="0075512F" w:rsidDel="000A3E8D" w:rsidRDefault="0069363A" w:rsidP="008227BD">
            <w:pPr>
              <w:spacing w:before="40" w:after="60"/>
              <w:jc w:val="center"/>
              <w:rPr>
                <w:del w:id="1605" w:author="Houyem Rais" w:date="2024-02-22T15:17:00Z"/>
                <w:rFonts w:asciiTheme="minorHAnsi" w:hAnsiTheme="minorHAnsi" w:cstheme="minorHAnsi"/>
                <w:sz w:val="20"/>
                <w:szCs w:val="20"/>
              </w:rPr>
            </w:pPr>
            <w:del w:id="1606" w:author="Houyem Rais" w:date="2024-02-22T15:17:00Z">
              <w:r w:rsidRPr="009F6D2C" w:rsidDel="000A3E8D">
                <w:rPr>
                  <w:rFonts w:asciiTheme="minorHAnsi" w:hAnsiTheme="minorHAnsi" w:cstheme="minorHAnsi"/>
                  <w:sz w:val="20"/>
                  <w:szCs w:val="20"/>
                </w:rPr>
                <w:delText>15</w:delText>
              </w:r>
              <w:r w:rsidDel="000A3E8D">
                <w:rPr>
                  <w:rFonts w:asciiTheme="minorHAnsi" w:hAnsiTheme="minorHAnsi" w:cstheme="minorHAnsi"/>
                  <w:sz w:val="20"/>
                  <w:szCs w:val="20"/>
                </w:rPr>
                <w:delText xml:space="preserve"> </w:delText>
              </w:r>
              <w:r w:rsidRPr="009F6D2C" w:rsidDel="000A3E8D">
                <w:rPr>
                  <w:rFonts w:asciiTheme="minorHAnsi" w:hAnsiTheme="minorHAnsi" w:cstheme="minorHAnsi"/>
                  <w:sz w:val="20"/>
                  <w:szCs w:val="20"/>
                </w:rPr>
                <w:delText>602</w:delText>
              </w:r>
            </w:del>
          </w:p>
        </w:tc>
        <w:tc>
          <w:tcPr>
            <w:tcW w:w="1574" w:type="dxa"/>
            <w:noWrap/>
            <w:hideMark/>
          </w:tcPr>
          <w:p w14:paraId="1FC7C447" w14:textId="2BBAD133" w:rsidR="0069363A" w:rsidRPr="0075512F" w:rsidDel="000A3E8D" w:rsidRDefault="0069363A" w:rsidP="008227BD">
            <w:pPr>
              <w:spacing w:before="40" w:after="60"/>
              <w:jc w:val="center"/>
              <w:rPr>
                <w:del w:id="1607" w:author="Houyem Rais" w:date="2024-02-22T15:17:00Z"/>
                <w:rFonts w:asciiTheme="minorHAnsi" w:hAnsiTheme="minorHAnsi" w:cstheme="minorHAnsi"/>
                <w:sz w:val="20"/>
                <w:szCs w:val="20"/>
              </w:rPr>
            </w:pPr>
            <w:del w:id="1608" w:author="Houyem Rais" w:date="2024-02-22T15:17:00Z">
              <w:r w:rsidRPr="009F6D2C" w:rsidDel="000A3E8D">
                <w:rPr>
                  <w:rFonts w:asciiTheme="minorHAnsi" w:hAnsiTheme="minorHAnsi" w:cstheme="minorHAnsi"/>
                  <w:sz w:val="20"/>
                  <w:szCs w:val="20"/>
                </w:rPr>
                <w:delText>15</w:delText>
              </w:r>
              <w:r w:rsidDel="000A3E8D">
                <w:rPr>
                  <w:rFonts w:asciiTheme="minorHAnsi" w:hAnsiTheme="minorHAnsi" w:cstheme="minorHAnsi"/>
                  <w:sz w:val="20"/>
                  <w:szCs w:val="20"/>
                </w:rPr>
                <w:delText xml:space="preserve"> </w:delText>
              </w:r>
              <w:r w:rsidRPr="009F6D2C" w:rsidDel="000A3E8D">
                <w:rPr>
                  <w:rFonts w:asciiTheme="minorHAnsi" w:hAnsiTheme="minorHAnsi" w:cstheme="minorHAnsi"/>
                  <w:sz w:val="20"/>
                  <w:szCs w:val="20"/>
                </w:rPr>
                <w:delText>602</w:delText>
              </w:r>
            </w:del>
          </w:p>
        </w:tc>
      </w:tr>
      <w:tr w:rsidR="008342CE" w:rsidRPr="0075512F" w:rsidDel="000A3E8D" w14:paraId="678079F5" w14:textId="3A678319" w:rsidTr="000F68A3">
        <w:trPr>
          <w:trHeight w:val="281"/>
          <w:del w:id="1609" w:author="Houyem Rais" w:date="2024-02-22T15:17:00Z"/>
        </w:trPr>
        <w:tc>
          <w:tcPr>
            <w:tcW w:w="3577" w:type="dxa"/>
            <w:noWrap/>
            <w:hideMark/>
          </w:tcPr>
          <w:p w14:paraId="1A442B7A" w14:textId="3E196619" w:rsidR="008342CE" w:rsidRPr="0075512F" w:rsidDel="000A3E8D" w:rsidRDefault="008342CE" w:rsidP="008342CE">
            <w:pPr>
              <w:spacing w:before="40" w:after="60"/>
              <w:jc w:val="center"/>
              <w:rPr>
                <w:del w:id="1610" w:author="Houyem Rais" w:date="2024-02-22T15:17:00Z"/>
                <w:rFonts w:asciiTheme="minorHAnsi" w:hAnsiTheme="minorHAnsi" w:cstheme="minorHAnsi"/>
                <w:sz w:val="20"/>
                <w:szCs w:val="20"/>
              </w:rPr>
            </w:pPr>
            <w:del w:id="1611" w:author="Houyem Rais" w:date="2024-02-22T15:17:00Z">
              <w:r w:rsidRPr="0075512F" w:rsidDel="000A3E8D">
                <w:rPr>
                  <w:rFonts w:asciiTheme="minorHAnsi" w:hAnsiTheme="minorHAnsi" w:cstheme="minorHAnsi"/>
                  <w:sz w:val="20"/>
                  <w:szCs w:val="20"/>
                </w:rPr>
                <w:delText>Coût connexion (DT HT)</w:delText>
              </w:r>
            </w:del>
          </w:p>
        </w:tc>
        <w:tc>
          <w:tcPr>
            <w:tcW w:w="1417" w:type="dxa"/>
            <w:noWrap/>
            <w:hideMark/>
          </w:tcPr>
          <w:p w14:paraId="44449819" w14:textId="02B60108" w:rsidR="008342CE" w:rsidRPr="0075512F" w:rsidDel="000A3E8D" w:rsidRDefault="008342CE" w:rsidP="008342CE">
            <w:pPr>
              <w:spacing w:before="40" w:after="60"/>
              <w:jc w:val="center"/>
              <w:rPr>
                <w:del w:id="1612" w:author="Houyem Rais" w:date="2024-02-22T15:17:00Z"/>
                <w:rFonts w:asciiTheme="minorHAnsi" w:hAnsiTheme="minorHAnsi" w:cstheme="minorHAnsi"/>
                <w:sz w:val="20"/>
                <w:szCs w:val="20"/>
              </w:rPr>
            </w:pPr>
            <w:del w:id="1613" w:author="Houyem Rais" w:date="2024-02-22T15:17:00Z">
              <w:r w:rsidRPr="00FB6CE1" w:rsidDel="000A3E8D">
                <w:rPr>
                  <w:rFonts w:asciiTheme="minorHAnsi" w:hAnsiTheme="minorHAnsi" w:cstheme="minorHAnsi"/>
                  <w:sz w:val="20"/>
                  <w:szCs w:val="20"/>
                </w:rPr>
                <w:delText>52 119 665</w:delText>
              </w:r>
            </w:del>
          </w:p>
        </w:tc>
        <w:tc>
          <w:tcPr>
            <w:tcW w:w="1417" w:type="dxa"/>
          </w:tcPr>
          <w:p w14:paraId="168BDA71" w14:textId="3DEFD847" w:rsidR="008342CE" w:rsidRPr="0075512F" w:rsidDel="000A3E8D" w:rsidRDefault="008342CE" w:rsidP="008342CE">
            <w:pPr>
              <w:spacing w:before="40" w:after="60"/>
              <w:jc w:val="center"/>
              <w:rPr>
                <w:del w:id="1614" w:author="Houyem Rais" w:date="2024-02-22T15:17:00Z"/>
                <w:rFonts w:asciiTheme="minorHAnsi" w:hAnsiTheme="minorHAnsi" w:cstheme="minorHAnsi"/>
                <w:sz w:val="20"/>
                <w:szCs w:val="20"/>
              </w:rPr>
            </w:pPr>
            <w:del w:id="1615" w:author="Houyem Rais" w:date="2024-02-22T15:17:00Z">
              <w:r w:rsidRPr="00FB6CE1" w:rsidDel="000A3E8D">
                <w:rPr>
                  <w:rFonts w:asciiTheme="minorHAnsi" w:hAnsiTheme="minorHAnsi" w:cstheme="minorHAnsi"/>
                  <w:sz w:val="20"/>
                  <w:szCs w:val="20"/>
                </w:rPr>
                <w:delText>52 119 665</w:delText>
              </w:r>
            </w:del>
          </w:p>
        </w:tc>
        <w:tc>
          <w:tcPr>
            <w:tcW w:w="1417" w:type="dxa"/>
          </w:tcPr>
          <w:p w14:paraId="0E47CEFC" w14:textId="48A594D0" w:rsidR="008342CE" w:rsidRPr="0075512F" w:rsidDel="000A3E8D" w:rsidRDefault="008342CE" w:rsidP="008342CE">
            <w:pPr>
              <w:spacing w:before="40" w:after="60"/>
              <w:jc w:val="center"/>
              <w:rPr>
                <w:del w:id="1616" w:author="Houyem Rais" w:date="2024-02-22T15:17:00Z"/>
                <w:rFonts w:asciiTheme="minorHAnsi" w:hAnsiTheme="minorHAnsi" w:cstheme="minorHAnsi"/>
                <w:sz w:val="20"/>
                <w:szCs w:val="20"/>
              </w:rPr>
            </w:pPr>
            <w:del w:id="1617" w:author="Houyem Rais" w:date="2024-02-22T15:17:00Z">
              <w:r w:rsidRPr="00FB6CE1" w:rsidDel="000A3E8D">
                <w:rPr>
                  <w:rFonts w:asciiTheme="minorHAnsi" w:hAnsiTheme="minorHAnsi" w:cstheme="minorHAnsi"/>
                  <w:sz w:val="20"/>
                  <w:szCs w:val="20"/>
                </w:rPr>
                <w:delText>53 926 033</w:delText>
              </w:r>
            </w:del>
          </w:p>
        </w:tc>
        <w:tc>
          <w:tcPr>
            <w:tcW w:w="1574" w:type="dxa"/>
            <w:noWrap/>
            <w:hideMark/>
          </w:tcPr>
          <w:p w14:paraId="73DC5A48" w14:textId="35207CFB" w:rsidR="008342CE" w:rsidRPr="0075512F" w:rsidDel="000A3E8D" w:rsidRDefault="008342CE" w:rsidP="008342CE">
            <w:pPr>
              <w:spacing w:before="40" w:after="60"/>
              <w:jc w:val="center"/>
              <w:rPr>
                <w:del w:id="1618" w:author="Houyem Rais" w:date="2024-02-22T15:17:00Z"/>
                <w:rFonts w:asciiTheme="minorHAnsi" w:hAnsiTheme="minorHAnsi" w:cstheme="minorHAnsi"/>
                <w:sz w:val="20"/>
                <w:szCs w:val="20"/>
              </w:rPr>
            </w:pPr>
            <w:del w:id="1619" w:author="Houyem Rais" w:date="2024-02-22T15:17:00Z">
              <w:r w:rsidRPr="00FB6CE1" w:rsidDel="000A3E8D">
                <w:rPr>
                  <w:rFonts w:asciiTheme="minorHAnsi" w:hAnsiTheme="minorHAnsi" w:cstheme="minorHAnsi"/>
                  <w:sz w:val="20"/>
                  <w:szCs w:val="20"/>
                </w:rPr>
                <w:delText>53 926 033</w:delText>
              </w:r>
            </w:del>
          </w:p>
        </w:tc>
      </w:tr>
      <w:tr w:rsidR="0069363A" w:rsidRPr="0075512F" w:rsidDel="000A3E8D" w14:paraId="7E042B31" w14:textId="38C9027C" w:rsidTr="000F68A3">
        <w:trPr>
          <w:trHeight w:val="241"/>
          <w:del w:id="1620" w:author="Houyem Rais" w:date="2024-02-22T15:17:00Z"/>
        </w:trPr>
        <w:tc>
          <w:tcPr>
            <w:tcW w:w="3577" w:type="dxa"/>
            <w:noWrap/>
          </w:tcPr>
          <w:p w14:paraId="46D3AB4F" w14:textId="4FE2EC77" w:rsidR="0069363A" w:rsidRPr="0075512F" w:rsidDel="000A3E8D" w:rsidRDefault="0069363A" w:rsidP="008227BD">
            <w:pPr>
              <w:spacing w:before="40" w:after="60"/>
              <w:jc w:val="center"/>
              <w:rPr>
                <w:del w:id="1621" w:author="Houyem Rais" w:date="2024-02-22T15:17:00Z"/>
                <w:rFonts w:asciiTheme="minorHAnsi" w:hAnsiTheme="minorHAnsi" w:cstheme="minorHAnsi"/>
                <w:sz w:val="20"/>
                <w:szCs w:val="20"/>
              </w:rPr>
            </w:pPr>
            <w:del w:id="1622" w:author="Houyem Rais" w:date="2024-02-22T15:17:00Z">
              <w:r w:rsidRPr="0075512F" w:rsidDel="000A3E8D">
                <w:rPr>
                  <w:rFonts w:asciiTheme="minorHAnsi" w:hAnsiTheme="minorHAnsi" w:cstheme="minorHAnsi"/>
                  <w:sz w:val="20"/>
                  <w:szCs w:val="20"/>
                </w:rPr>
                <w:delText>Coût des travaux (DT</w:delText>
              </w:r>
              <w:r w:rsidDel="000A3E8D">
                <w:rPr>
                  <w:rFonts w:asciiTheme="minorHAnsi" w:hAnsiTheme="minorHAnsi" w:cstheme="minorHAnsi"/>
                  <w:sz w:val="20"/>
                  <w:szCs w:val="20"/>
                </w:rPr>
                <w:delText xml:space="preserve"> HT</w:delText>
              </w:r>
              <w:r w:rsidRPr="0075512F" w:rsidDel="000A3E8D">
                <w:rPr>
                  <w:rFonts w:asciiTheme="minorHAnsi" w:hAnsiTheme="minorHAnsi" w:cstheme="minorHAnsi"/>
                  <w:sz w:val="20"/>
                  <w:szCs w:val="20"/>
                </w:rPr>
                <w:delText>)</w:delText>
              </w:r>
            </w:del>
          </w:p>
        </w:tc>
        <w:tc>
          <w:tcPr>
            <w:tcW w:w="1417" w:type="dxa"/>
            <w:noWrap/>
          </w:tcPr>
          <w:p w14:paraId="415FC07A" w14:textId="59EF53B1" w:rsidR="0069363A" w:rsidRPr="0075512F" w:rsidDel="000A3E8D" w:rsidRDefault="0069363A" w:rsidP="008227BD">
            <w:pPr>
              <w:spacing w:before="40" w:after="60"/>
              <w:jc w:val="center"/>
              <w:rPr>
                <w:del w:id="1623" w:author="Houyem Rais" w:date="2024-02-22T15:17:00Z"/>
                <w:rFonts w:asciiTheme="minorHAnsi" w:hAnsiTheme="minorHAnsi" w:cstheme="minorHAnsi"/>
                <w:sz w:val="20"/>
                <w:szCs w:val="20"/>
              </w:rPr>
            </w:pPr>
            <w:del w:id="1624" w:author="Houyem Rais" w:date="2024-02-22T15:17:00Z">
              <w:r w:rsidRPr="0075512F" w:rsidDel="000A3E8D">
                <w:rPr>
                  <w:rFonts w:asciiTheme="minorHAnsi" w:hAnsiTheme="minorHAnsi" w:cstheme="minorHAnsi"/>
                  <w:sz w:val="20"/>
                  <w:szCs w:val="20"/>
                </w:rPr>
                <w:delText>381 000 000</w:delText>
              </w:r>
            </w:del>
          </w:p>
        </w:tc>
        <w:tc>
          <w:tcPr>
            <w:tcW w:w="1417" w:type="dxa"/>
          </w:tcPr>
          <w:p w14:paraId="1167ECCD" w14:textId="0B5EFB4A" w:rsidR="0069363A" w:rsidRPr="0075512F" w:rsidDel="000A3E8D" w:rsidRDefault="0069363A" w:rsidP="008227BD">
            <w:pPr>
              <w:spacing w:before="40" w:after="60"/>
              <w:jc w:val="center"/>
              <w:rPr>
                <w:del w:id="1625" w:author="Houyem Rais" w:date="2024-02-22T15:17:00Z"/>
                <w:rFonts w:asciiTheme="minorHAnsi" w:hAnsiTheme="minorHAnsi" w:cstheme="minorHAnsi"/>
                <w:sz w:val="20"/>
                <w:szCs w:val="20"/>
              </w:rPr>
            </w:pPr>
            <w:del w:id="1626" w:author="Houyem Rais" w:date="2024-02-22T15:17:00Z">
              <w:r w:rsidRPr="0075512F" w:rsidDel="000A3E8D">
                <w:rPr>
                  <w:rFonts w:asciiTheme="minorHAnsi" w:hAnsiTheme="minorHAnsi" w:cstheme="minorHAnsi"/>
                  <w:sz w:val="20"/>
                  <w:szCs w:val="20"/>
                </w:rPr>
                <w:delText>667 000 000</w:delText>
              </w:r>
            </w:del>
          </w:p>
        </w:tc>
        <w:tc>
          <w:tcPr>
            <w:tcW w:w="1417" w:type="dxa"/>
          </w:tcPr>
          <w:p w14:paraId="5AF43E33" w14:textId="4A69A971" w:rsidR="0069363A" w:rsidRPr="0075512F" w:rsidDel="000A3E8D" w:rsidRDefault="0069363A" w:rsidP="008227BD">
            <w:pPr>
              <w:spacing w:before="40" w:after="60"/>
              <w:jc w:val="center"/>
              <w:rPr>
                <w:del w:id="1627" w:author="Houyem Rais" w:date="2024-02-22T15:17:00Z"/>
                <w:rFonts w:asciiTheme="minorHAnsi" w:hAnsiTheme="minorHAnsi" w:cstheme="minorHAnsi"/>
                <w:sz w:val="20"/>
                <w:szCs w:val="20"/>
              </w:rPr>
            </w:pPr>
            <w:del w:id="1628" w:author="Houyem Rais" w:date="2024-02-22T15:17:00Z">
              <w:r w:rsidRPr="0075512F" w:rsidDel="000A3E8D">
                <w:rPr>
                  <w:rFonts w:asciiTheme="minorHAnsi" w:hAnsiTheme="minorHAnsi" w:cstheme="minorHAnsi"/>
                  <w:sz w:val="20"/>
                  <w:szCs w:val="20"/>
                </w:rPr>
                <w:delText>483 000 000</w:delText>
              </w:r>
            </w:del>
          </w:p>
        </w:tc>
        <w:tc>
          <w:tcPr>
            <w:tcW w:w="1574" w:type="dxa"/>
            <w:noWrap/>
          </w:tcPr>
          <w:p w14:paraId="6703208A" w14:textId="66AA92A7" w:rsidR="0069363A" w:rsidRPr="0075512F" w:rsidDel="000A3E8D" w:rsidRDefault="0069363A" w:rsidP="008227BD">
            <w:pPr>
              <w:spacing w:before="40" w:after="60"/>
              <w:jc w:val="center"/>
              <w:rPr>
                <w:del w:id="1629" w:author="Houyem Rais" w:date="2024-02-22T15:17:00Z"/>
                <w:rFonts w:asciiTheme="minorHAnsi" w:hAnsiTheme="minorHAnsi" w:cstheme="minorHAnsi"/>
                <w:sz w:val="20"/>
                <w:szCs w:val="20"/>
              </w:rPr>
            </w:pPr>
            <w:del w:id="1630" w:author="Houyem Rais" w:date="2024-02-22T15:17:00Z">
              <w:r w:rsidRPr="0075512F" w:rsidDel="000A3E8D">
                <w:rPr>
                  <w:rFonts w:asciiTheme="minorHAnsi" w:hAnsiTheme="minorHAnsi" w:cstheme="minorHAnsi"/>
                  <w:sz w:val="20"/>
                  <w:szCs w:val="20"/>
                </w:rPr>
                <w:delText>858 000 000</w:delText>
              </w:r>
            </w:del>
          </w:p>
        </w:tc>
      </w:tr>
      <w:tr w:rsidR="0069363A" w:rsidRPr="0075512F" w:rsidDel="000A3E8D" w14:paraId="5D694BB9" w14:textId="7E9DE3BD" w:rsidTr="000F68A3">
        <w:trPr>
          <w:trHeight w:val="241"/>
          <w:del w:id="1631" w:author="Houyem Rais" w:date="2024-02-22T15:17:00Z"/>
        </w:trPr>
        <w:tc>
          <w:tcPr>
            <w:tcW w:w="3577" w:type="dxa"/>
            <w:noWrap/>
          </w:tcPr>
          <w:p w14:paraId="00F9E792" w14:textId="19B903F6" w:rsidR="0069363A" w:rsidRPr="0075512F" w:rsidDel="000A3E8D" w:rsidRDefault="0069363A" w:rsidP="008227BD">
            <w:pPr>
              <w:spacing w:before="40" w:after="60"/>
              <w:jc w:val="center"/>
              <w:rPr>
                <w:del w:id="1632" w:author="Houyem Rais" w:date="2024-02-22T15:17:00Z"/>
                <w:rFonts w:asciiTheme="minorHAnsi" w:hAnsiTheme="minorHAnsi" w:cstheme="minorHAnsi"/>
                <w:sz w:val="20"/>
                <w:szCs w:val="20"/>
              </w:rPr>
            </w:pPr>
            <w:del w:id="1633" w:author="Houyem Rais" w:date="2024-02-22T15:17:00Z">
              <w:r w:rsidRPr="0075512F" w:rsidDel="000A3E8D">
                <w:rPr>
                  <w:rFonts w:asciiTheme="minorHAnsi" w:hAnsiTheme="minorHAnsi" w:cstheme="minorHAnsi"/>
                  <w:sz w:val="20"/>
                  <w:szCs w:val="20"/>
                </w:rPr>
                <w:delText>Contrôle et supervision des travaux (DT)</w:delText>
              </w:r>
            </w:del>
          </w:p>
        </w:tc>
        <w:tc>
          <w:tcPr>
            <w:tcW w:w="1417" w:type="dxa"/>
            <w:noWrap/>
          </w:tcPr>
          <w:p w14:paraId="0E358DC1" w14:textId="5D0346E8" w:rsidR="0069363A" w:rsidRPr="0075512F" w:rsidDel="000A3E8D" w:rsidRDefault="0069363A" w:rsidP="008227BD">
            <w:pPr>
              <w:spacing w:before="40" w:after="60"/>
              <w:jc w:val="center"/>
              <w:rPr>
                <w:del w:id="1634" w:author="Houyem Rais" w:date="2024-02-22T15:17:00Z"/>
                <w:rFonts w:asciiTheme="minorHAnsi" w:hAnsiTheme="minorHAnsi" w:cstheme="minorHAnsi"/>
                <w:sz w:val="20"/>
                <w:szCs w:val="20"/>
              </w:rPr>
            </w:pPr>
            <w:del w:id="1635" w:author="Houyem Rais" w:date="2024-02-22T15:17:00Z">
              <w:r w:rsidRPr="0075512F" w:rsidDel="000A3E8D">
                <w:rPr>
                  <w:rFonts w:asciiTheme="minorHAnsi" w:hAnsiTheme="minorHAnsi" w:cstheme="minorHAnsi"/>
                  <w:sz w:val="20"/>
                  <w:szCs w:val="20"/>
                </w:rPr>
                <w:delText>22 860 000</w:delText>
              </w:r>
            </w:del>
          </w:p>
        </w:tc>
        <w:tc>
          <w:tcPr>
            <w:tcW w:w="1417" w:type="dxa"/>
          </w:tcPr>
          <w:p w14:paraId="378BE40E" w14:textId="3D75C05E" w:rsidR="0069363A" w:rsidRPr="0075512F" w:rsidDel="000A3E8D" w:rsidRDefault="0069363A" w:rsidP="008227BD">
            <w:pPr>
              <w:spacing w:before="40" w:after="60"/>
              <w:jc w:val="center"/>
              <w:rPr>
                <w:del w:id="1636" w:author="Houyem Rais" w:date="2024-02-22T15:17:00Z"/>
                <w:rFonts w:asciiTheme="minorHAnsi" w:hAnsiTheme="minorHAnsi" w:cstheme="minorHAnsi"/>
                <w:sz w:val="20"/>
                <w:szCs w:val="20"/>
              </w:rPr>
            </w:pPr>
            <w:del w:id="1637" w:author="Houyem Rais" w:date="2024-02-22T15:17:00Z">
              <w:r w:rsidRPr="0075512F" w:rsidDel="000A3E8D">
                <w:rPr>
                  <w:rFonts w:asciiTheme="minorHAnsi" w:hAnsiTheme="minorHAnsi" w:cstheme="minorHAnsi"/>
                  <w:sz w:val="20"/>
                  <w:szCs w:val="20"/>
                </w:rPr>
                <w:delText>40 020 000</w:delText>
              </w:r>
            </w:del>
          </w:p>
        </w:tc>
        <w:tc>
          <w:tcPr>
            <w:tcW w:w="1417" w:type="dxa"/>
          </w:tcPr>
          <w:p w14:paraId="0CB8C23F" w14:textId="63952F7C" w:rsidR="0069363A" w:rsidRPr="0075512F" w:rsidDel="000A3E8D" w:rsidRDefault="0069363A" w:rsidP="008227BD">
            <w:pPr>
              <w:spacing w:before="40" w:after="60"/>
              <w:jc w:val="center"/>
              <w:rPr>
                <w:del w:id="1638" w:author="Houyem Rais" w:date="2024-02-22T15:17:00Z"/>
                <w:rFonts w:asciiTheme="minorHAnsi" w:hAnsiTheme="minorHAnsi" w:cstheme="minorHAnsi"/>
                <w:sz w:val="20"/>
                <w:szCs w:val="20"/>
              </w:rPr>
            </w:pPr>
            <w:del w:id="1639" w:author="Houyem Rais" w:date="2024-02-22T15:17:00Z">
              <w:r w:rsidRPr="0075512F" w:rsidDel="000A3E8D">
                <w:rPr>
                  <w:rFonts w:asciiTheme="minorHAnsi" w:hAnsiTheme="minorHAnsi" w:cstheme="minorHAnsi"/>
                  <w:sz w:val="20"/>
                  <w:szCs w:val="20"/>
                </w:rPr>
                <w:delText>28 980 000</w:delText>
              </w:r>
            </w:del>
          </w:p>
        </w:tc>
        <w:tc>
          <w:tcPr>
            <w:tcW w:w="1574" w:type="dxa"/>
            <w:noWrap/>
          </w:tcPr>
          <w:p w14:paraId="27009BE4" w14:textId="09042220" w:rsidR="0069363A" w:rsidRPr="0075512F" w:rsidDel="000A3E8D" w:rsidRDefault="0069363A" w:rsidP="008227BD">
            <w:pPr>
              <w:spacing w:before="40" w:after="60"/>
              <w:jc w:val="center"/>
              <w:rPr>
                <w:del w:id="1640" w:author="Houyem Rais" w:date="2024-02-22T15:17:00Z"/>
                <w:rFonts w:asciiTheme="minorHAnsi" w:hAnsiTheme="minorHAnsi" w:cstheme="minorHAnsi"/>
                <w:sz w:val="20"/>
                <w:szCs w:val="20"/>
              </w:rPr>
            </w:pPr>
            <w:del w:id="1641" w:author="Houyem Rais" w:date="2024-02-22T15:17:00Z">
              <w:r w:rsidRPr="0075512F" w:rsidDel="000A3E8D">
                <w:rPr>
                  <w:rFonts w:asciiTheme="minorHAnsi" w:hAnsiTheme="minorHAnsi" w:cstheme="minorHAnsi"/>
                  <w:sz w:val="20"/>
                  <w:szCs w:val="20"/>
                </w:rPr>
                <w:delText>51 480 000</w:delText>
              </w:r>
            </w:del>
          </w:p>
        </w:tc>
      </w:tr>
      <w:tr w:rsidR="0069363A" w:rsidRPr="0075512F" w:rsidDel="000A3E8D" w14:paraId="24569393" w14:textId="7352FAD2" w:rsidTr="000F68A3">
        <w:trPr>
          <w:trHeight w:val="241"/>
          <w:del w:id="1642" w:author="Houyem Rais" w:date="2024-02-22T15:17:00Z"/>
        </w:trPr>
        <w:tc>
          <w:tcPr>
            <w:tcW w:w="3577" w:type="dxa"/>
            <w:noWrap/>
            <w:hideMark/>
          </w:tcPr>
          <w:p w14:paraId="2B8AE681" w14:textId="4F037979" w:rsidR="0069363A" w:rsidRPr="0075512F" w:rsidDel="000A3E8D" w:rsidRDefault="0069363A" w:rsidP="008227BD">
            <w:pPr>
              <w:spacing w:before="40" w:after="60"/>
              <w:jc w:val="center"/>
              <w:rPr>
                <w:del w:id="1643" w:author="Houyem Rais" w:date="2024-02-22T15:17:00Z"/>
                <w:rFonts w:asciiTheme="minorHAnsi" w:hAnsiTheme="minorHAnsi" w:cstheme="minorHAnsi"/>
                <w:b/>
                <w:bCs/>
                <w:sz w:val="20"/>
                <w:szCs w:val="20"/>
              </w:rPr>
            </w:pPr>
            <w:del w:id="1644" w:author="Houyem Rais" w:date="2024-02-22T15:17:00Z">
              <w:r w:rsidRPr="0075512F" w:rsidDel="000A3E8D">
                <w:rPr>
                  <w:rFonts w:asciiTheme="minorHAnsi" w:hAnsiTheme="minorHAnsi" w:cstheme="minorHAnsi"/>
                  <w:b/>
                  <w:bCs/>
                  <w:sz w:val="20"/>
                  <w:szCs w:val="20"/>
                </w:rPr>
                <w:delText xml:space="preserve">Coût total </w:delText>
              </w:r>
              <w:r w:rsidR="000F68A3" w:rsidDel="000A3E8D">
                <w:rPr>
                  <w:rFonts w:asciiTheme="minorHAnsi" w:hAnsiTheme="minorHAnsi" w:cstheme="minorHAnsi"/>
                  <w:b/>
                  <w:bCs/>
                  <w:sz w:val="20"/>
                  <w:szCs w:val="20"/>
                </w:rPr>
                <w:delText xml:space="preserve">avec connexion </w:delText>
              </w:r>
              <w:r w:rsidRPr="0075512F" w:rsidDel="000A3E8D">
                <w:rPr>
                  <w:rFonts w:asciiTheme="minorHAnsi" w:hAnsiTheme="minorHAnsi" w:cstheme="minorHAnsi"/>
                  <w:b/>
                  <w:bCs/>
                  <w:sz w:val="20"/>
                  <w:szCs w:val="20"/>
                </w:rPr>
                <w:delText>(DT HT)</w:delText>
              </w:r>
            </w:del>
          </w:p>
        </w:tc>
        <w:tc>
          <w:tcPr>
            <w:tcW w:w="1417" w:type="dxa"/>
            <w:noWrap/>
            <w:vAlign w:val="bottom"/>
            <w:hideMark/>
          </w:tcPr>
          <w:p w14:paraId="0AB9A4BB" w14:textId="6E33C57F" w:rsidR="0069363A" w:rsidRPr="0075512F" w:rsidDel="000A3E8D" w:rsidRDefault="0069363A" w:rsidP="008227BD">
            <w:pPr>
              <w:spacing w:before="40" w:after="60"/>
              <w:jc w:val="center"/>
              <w:rPr>
                <w:del w:id="1645" w:author="Houyem Rais" w:date="2024-02-22T15:17:00Z"/>
                <w:rFonts w:asciiTheme="minorHAnsi" w:hAnsiTheme="minorHAnsi" w:cstheme="minorHAnsi"/>
                <w:b/>
                <w:bCs/>
                <w:sz w:val="20"/>
                <w:szCs w:val="20"/>
              </w:rPr>
            </w:pPr>
            <w:del w:id="1646" w:author="Houyem Rais" w:date="2024-02-22T15:17:00Z">
              <w:r w:rsidRPr="0075512F" w:rsidDel="000A3E8D">
                <w:rPr>
                  <w:rFonts w:asciiTheme="minorHAnsi" w:hAnsiTheme="minorHAnsi" w:cstheme="minorHAnsi"/>
                  <w:b/>
                  <w:bCs/>
                  <w:sz w:val="20"/>
                  <w:szCs w:val="20"/>
                </w:rPr>
                <w:delText>403 860 000</w:delText>
              </w:r>
            </w:del>
          </w:p>
        </w:tc>
        <w:tc>
          <w:tcPr>
            <w:tcW w:w="1417" w:type="dxa"/>
            <w:vAlign w:val="bottom"/>
          </w:tcPr>
          <w:p w14:paraId="0EF14073" w14:textId="6F5163CE" w:rsidR="0069363A" w:rsidRPr="0075512F" w:rsidDel="000A3E8D" w:rsidRDefault="0069363A" w:rsidP="008227BD">
            <w:pPr>
              <w:spacing w:before="40" w:after="60"/>
              <w:jc w:val="center"/>
              <w:rPr>
                <w:del w:id="1647" w:author="Houyem Rais" w:date="2024-02-22T15:17:00Z"/>
                <w:rFonts w:asciiTheme="minorHAnsi" w:hAnsiTheme="minorHAnsi" w:cstheme="minorHAnsi"/>
                <w:b/>
                <w:bCs/>
                <w:sz w:val="20"/>
                <w:szCs w:val="20"/>
              </w:rPr>
            </w:pPr>
            <w:del w:id="1648" w:author="Houyem Rais" w:date="2024-02-22T15:17:00Z">
              <w:r w:rsidRPr="0075512F" w:rsidDel="000A3E8D">
                <w:rPr>
                  <w:rFonts w:asciiTheme="minorHAnsi" w:hAnsiTheme="minorHAnsi" w:cstheme="minorHAnsi"/>
                  <w:b/>
                  <w:bCs/>
                  <w:sz w:val="20"/>
                  <w:szCs w:val="20"/>
                </w:rPr>
                <w:delText>707 020 000</w:delText>
              </w:r>
            </w:del>
          </w:p>
        </w:tc>
        <w:tc>
          <w:tcPr>
            <w:tcW w:w="1417" w:type="dxa"/>
            <w:vAlign w:val="bottom"/>
          </w:tcPr>
          <w:p w14:paraId="58423D30" w14:textId="5289E3D5" w:rsidR="0069363A" w:rsidRPr="0075512F" w:rsidDel="000A3E8D" w:rsidRDefault="0069363A" w:rsidP="008227BD">
            <w:pPr>
              <w:spacing w:before="40" w:after="60"/>
              <w:jc w:val="center"/>
              <w:rPr>
                <w:del w:id="1649" w:author="Houyem Rais" w:date="2024-02-22T15:17:00Z"/>
                <w:rFonts w:asciiTheme="minorHAnsi" w:hAnsiTheme="minorHAnsi" w:cstheme="minorHAnsi"/>
                <w:b/>
                <w:bCs/>
                <w:sz w:val="20"/>
                <w:szCs w:val="20"/>
              </w:rPr>
            </w:pPr>
            <w:del w:id="1650" w:author="Houyem Rais" w:date="2024-02-22T15:17:00Z">
              <w:r w:rsidRPr="0075512F" w:rsidDel="000A3E8D">
                <w:rPr>
                  <w:rFonts w:asciiTheme="minorHAnsi" w:hAnsiTheme="minorHAnsi" w:cstheme="minorHAnsi"/>
                  <w:b/>
                  <w:bCs/>
                  <w:sz w:val="20"/>
                  <w:szCs w:val="20"/>
                </w:rPr>
                <w:delText>511 980 000</w:delText>
              </w:r>
            </w:del>
          </w:p>
        </w:tc>
        <w:tc>
          <w:tcPr>
            <w:tcW w:w="1574" w:type="dxa"/>
            <w:noWrap/>
            <w:vAlign w:val="bottom"/>
            <w:hideMark/>
          </w:tcPr>
          <w:p w14:paraId="00324A3C" w14:textId="169F2B76" w:rsidR="0069363A" w:rsidRPr="0075512F" w:rsidDel="000A3E8D" w:rsidRDefault="0069363A" w:rsidP="008227BD">
            <w:pPr>
              <w:spacing w:before="40" w:after="60"/>
              <w:jc w:val="center"/>
              <w:rPr>
                <w:del w:id="1651" w:author="Houyem Rais" w:date="2024-02-22T15:17:00Z"/>
                <w:rFonts w:asciiTheme="minorHAnsi" w:hAnsiTheme="minorHAnsi" w:cstheme="minorHAnsi"/>
                <w:b/>
                <w:bCs/>
                <w:sz w:val="20"/>
                <w:szCs w:val="20"/>
              </w:rPr>
            </w:pPr>
            <w:del w:id="1652" w:author="Houyem Rais" w:date="2024-02-22T15:17:00Z">
              <w:r w:rsidRPr="0075512F" w:rsidDel="000A3E8D">
                <w:rPr>
                  <w:rFonts w:asciiTheme="minorHAnsi" w:hAnsiTheme="minorHAnsi" w:cstheme="minorHAnsi"/>
                  <w:b/>
                  <w:bCs/>
                  <w:sz w:val="20"/>
                  <w:szCs w:val="20"/>
                </w:rPr>
                <w:delText>909 480 000</w:delText>
              </w:r>
            </w:del>
          </w:p>
        </w:tc>
      </w:tr>
      <w:tr w:rsidR="0069363A" w:rsidRPr="0075512F" w:rsidDel="000A3E8D" w14:paraId="4042D18C" w14:textId="4F55304F" w:rsidTr="000F68A3">
        <w:trPr>
          <w:trHeight w:val="241"/>
          <w:del w:id="1653" w:author="Houyem Rais" w:date="2024-02-22T15:17:00Z"/>
        </w:trPr>
        <w:tc>
          <w:tcPr>
            <w:tcW w:w="3577" w:type="dxa"/>
            <w:noWrap/>
          </w:tcPr>
          <w:p w14:paraId="28683596" w14:textId="0C74A08D" w:rsidR="0069363A" w:rsidRPr="008227BD" w:rsidDel="000A3E8D" w:rsidRDefault="0069363A" w:rsidP="008227BD">
            <w:pPr>
              <w:spacing w:before="40" w:after="60"/>
              <w:jc w:val="center"/>
              <w:rPr>
                <w:del w:id="1654" w:author="Houyem Rais" w:date="2024-02-22T15:17:00Z"/>
                <w:rFonts w:asciiTheme="minorHAnsi" w:hAnsiTheme="minorHAnsi" w:cstheme="minorHAnsi"/>
                <w:b/>
                <w:bCs/>
                <w:color w:val="C00000"/>
                <w:sz w:val="20"/>
                <w:szCs w:val="20"/>
              </w:rPr>
            </w:pPr>
            <w:del w:id="1655" w:author="Houyem Rais" w:date="2024-02-22T15:17:00Z">
              <w:r w:rsidRPr="008227BD" w:rsidDel="000A3E8D">
                <w:rPr>
                  <w:rFonts w:asciiTheme="minorHAnsi" w:hAnsiTheme="minorHAnsi" w:cstheme="minorHAnsi"/>
                  <w:b/>
                  <w:bCs/>
                  <w:color w:val="C00000"/>
                  <w:sz w:val="20"/>
                  <w:szCs w:val="20"/>
                </w:rPr>
                <w:delText>Coût total avec connexion (DT TTC)</w:delText>
              </w:r>
            </w:del>
          </w:p>
        </w:tc>
        <w:tc>
          <w:tcPr>
            <w:tcW w:w="1417" w:type="dxa"/>
            <w:noWrap/>
            <w:vAlign w:val="bottom"/>
          </w:tcPr>
          <w:p w14:paraId="40DC92C9" w14:textId="408C66D1" w:rsidR="0069363A" w:rsidRPr="008227BD" w:rsidDel="000A3E8D" w:rsidRDefault="0069363A" w:rsidP="008227BD">
            <w:pPr>
              <w:spacing w:before="40" w:after="60"/>
              <w:jc w:val="center"/>
              <w:rPr>
                <w:del w:id="1656" w:author="Houyem Rais" w:date="2024-02-22T15:17:00Z"/>
                <w:rFonts w:asciiTheme="minorHAnsi" w:hAnsiTheme="minorHAnsi" w:cstheme="minorHAnsi"/>
                <w:b/>
                <w:bCs/>
                <w:color w:val="C00000"/>
                <w:sz w:val="20"/>
                <w:szCs w:val="20"/>
              </w:rPr>
            </w:pPr>
            <w:del w:id="1657" w:author="Houyem Rais" w:date="2024-02-22T15:17:00Z">
              <w:r w:rsidRPr="008227BD" w:rsidDel="000A3E8D">
                <w:rPr>
                  <w:rFonts w:asciiTheme="minorHAnsi" w:hAnsiTheme="minorHAnsi" w:cstheme="minorHAnsi"/>
                  <w:b/>
                  <w:bCs/>
                  <w:color w:val="C00000"/>
                  <w:sz w:val="20"/>
                  <w:szCs w:val="20"/>
                </w:rPr>
                <w:delText>480 593 400</w:delText>
              </w:r>
            </w:del>
          </w:p>
        </w:tc>
        <w:tc>
          <w:tcPr>
            <w:tcW w:w="1417" w:type="dxa"/>
            <w:vAlign w:val="bottom"/>
          </w:tcPr>
          <w:p w14:paraId="68F7F3F2" w14:textId="773BF038" w:rsidR="0069363A" w:rsidRPr="008227BD" w:rsidDel="000A3E8D" w:rsidRDefault="0069363A" w:rsidP="008227BD">
            <w:pPr>
              <w:spacing w:before="40" w:after="60"/>
              <w:jc w:val="center"/>
              <w:rPr>
                <w:del w:id="1658" w:author="Houyem Rais" w:date="2024-02-22T15:17:00Z"/>
                <w:rFonts w:asciiTheme="minorHAnsi" w:hAnsiTheme="minorHAnsi" w:cstheme="minorHAnsi"/>
                <w:b/>
                <w:bCs/>
                <w:color w:val="C00000"/>
                <w:sz w:val="20"/>
                <w:szCs w:val="20"/>
              </w:rPr>
            </w:pPr>
            <w:del w:id="1659" w:author="Houyem Rais" w:date="2024-02-22T15:17:00Z">
              <w:r w:rsidRPr="008227BD" w:rsidDel="000A3E8D">
                <w:rPr>
                  <w:rFonts w:asciiTheme="minorHAnsi" w:hAnsiTheme="minorHAnsi" w:cstheme="minorHAnsi"/>
                  <w:b/>
                  <w:bCs/>
                  <w:color w:val="C00000"/>
                  <w:sz w:val="20"/>
                  <w:szCs w:val="20"/>
                </w:rPr>
                <w:delText>841 353 800</w:delText>
              </w:r>
            </w:del>
          </w:p>
        </w:tc>
        <w:tc>
          <w:tcPr>
            <w:tcW w:w="1417" w:type="dxa"/>
            <w:vAlign w:val="bottom"/>
          </w:tcPr>
          <w:p w14:paraId="0B567D55" w14:textId="0A976C49" w:rsidR="0069363A" w:rsidRPr="008227BD" w:rsidDel="000A3E8D" w:rsidRDefault="0069363A" w:rsidP="008227BD">
            <w:pPr>
              <w:spacing w:before="40" w:after="60"/>
              <w:jc w:val="center"/>
              <w:rPr>
                <w:del w:id="1660" w:author="Houyem Rais" w:date="2024-02-22T15:17:00Z"/>
                <w:rFonts w:asciiTheme="minorHAnsi" w:hAnsiTheme="minorHAnsi" w:cstheme="minorHAnsi"/>
                <w:b/>
                <w:bCs/>
                <w:color w:val="C00000"/>
                <w:sz w:val="20"/>
                <w:szCs w:val="20"/>
              </w:rPr>
            </w:pPr>
            <w:del w:id="1661" w:author="Houyem Rais" w:date="2024-02-22T15:17:00Z">
              <w:r w:rsidRPr="008227BD" w:rsidDel="000A3E8D">
                <w:rPr>
                  <w:rFonts w:asciiTheme="minorHAnsi" w:hAnsiTheme="minorHAnsi" w:cstheme="minorHAnsi"/>
                  <w:b/>
                  <w:bCs/>
                  <w:color w:val="C00000"/>
                  <w:sz w:val="20"/>
                  <w:szCs w:val="20"/>
                </w:rPr>
                <w:delText>609 256 200</w:delText>
              </w:r>
            </w:del>
          </w:p>
        </w:tc>
        <w:tc>
          <w:tcPr>
            <w:tcW w:w="1574" w:type="dxa"/>
            <w:noWrap/>
            <w:vAlign w:val="bottom"/>
          </w:tcPr>
          <w:p w14:paraId="1012E75F" w14:textId="2583E0D6" w:rsidR="0069363A" w:rsidRPr="008227BD" w:rsidDel="000A3E8D" w:rsidRDefault="0069363A" w:rsidP="008227BD">
            <w:pPr>
              <w:spacing w:before="40" w:after="60"/>
              <w:jc w:val="center"/>
              <w:rPr>
                <w:del w:id="1662" w:author="Houyem Rais" w:date="2024-02-22T15:17:00Z"/>
                <w:rFonts w:asciiTheme="minorHAnsi" w:hAnsiTheme="minorHAnsi" w:cstheme="minorHAnsi"/>
                <w:b/>
                <w:bCs/>
                <w:color w:val="C00000"/>
                <w:sz w:val="20"/>
                <w:szCs w:val="20"/>
              </w:rPr>
            </w:pPr>
            <w:del w:id="1663" w:author="Houyem Rais" w:date="2024-02-22T15:17:00Z">
              <w:r w:rsidRPr="008227BD" w:rsidDel="000A3E8D">
                <w:rPr>
                  <w:rFonts w:asciiTheme="minorHAnsi" w:hAnsiTheme="minorHAnsi" w:cstheme="minorHAnsi"/>
                  <w:b/>
                  <w:bCs/>
                  <w:color w:val="C00000"/>
                  <w:sz w:val="20"/>
                  <w:szCs w:val="20"/>
                </w:rPr>
                <w:delText>1 082 281 200</w:delText>
              </w:r>
            </w:del>
          </w:p>
        </w:tc>
      </w:tr>
      <w:tr w:rsidR="000F68A3" w:rsidRPr="0075512F" w:rsidDel="000A3E8D" w14:paraId="45730F60" w14:textId="01A8D0BF" w:rsidTr="00986947">
        <w:tblPrEx>
          <w:tblW w:w="9402" w:type="dxa"/>
          <w:tblInd w:w="-5" w:type="dxa"/>
          <w:tblLayout w:type="fixed"/>
          <w:tblPrExChange w:id="1664" w:author="Farouk Bouhafs" w:date="2023-12-21T16:16:00Z">
            <w:tblPrEx>
              <w:tblW w:w="9402" w:type="dxa"/>
              <w:tblInd w:w="-5" w:type="dxa"/>
              <w:tblLayout w:type="fixed"/>
            </w:tblPrEx>
          </w:tblPrExChange>
        </w:tblPrEx>
        <w:trPr>
          <w:trHeight w:val="241"/>
          <w:ins w:id="1665" w:author="Farouk Bouhafs" w:date="2023-12-21T16:16:00Z"/>
          <w:del w:id="1666" w:author="Houyem Rais" w:date="2024-02-22T15:17:00Z"/>
          <w:trPrChange w:id="1667" w:author="Farouk Bouhafs" w:date="2023-12-21T16:16:00Z">
            <w:trPr>
              <w:gridBefore w:val="1"/>
              <w:trHeight w:val="241"/>
            </w:trPr>
          </w:trPrChange>
        </w:trPr>
        <w:tc>
          <w:tcPr>
            <w:tcW w:w="3577" w:type="dxa"/>
            <w:noWrap/>
            <w:tcPrChange w:id="1668" w:author="Farouk Bouhafs" w:date="2023-12-21T16:16:00Z">
              <w:tcPr>
                <w:tcW w:w="3577" w:type="dxa"/>
                <w:gridSpan w:val="2"/>
                <w:noWrap/>
              </w:tcPr>
            </w:tcPrChange>
          </w:tcPr>
          <w:p w14:paraId="40F90D94" w14:textId="7ECDBC06" w:rsidR="000F68A3" w:rsidRPr="008227BD" w:rsidDel="000A3E8D" w:rsidRDefault="000F68A3" w:rsidP="000F68A3">
            <w:pPr>
              <w:spacing w:before="40" w:after="60"/>
              <w:jc w:val="center"/>
              <w:rPr>
                <w:ins w:id="1669" w:author="Farouk Bouhafs" w:date="2023-12-21T16:16:00Z"/>
                <w:del w:id="1670" w:author="Houyem Rais" w:date="2024-02-22T15:17:00Z"/>
                <w:rFonts w:asciiTheme="minorHAnsi" w:hAnsiTheme="minorHAnsi" w:cstheme="minorHAnsi"/>
                <w:b/>
                <w:bCs/>
                <w:color w:val="C00000"/>
                <w:sz w:val="20"/>
                <w:szCs w:val="20"/>
              </w:rPr>
            </w:pPr>
            <w:ins w:id="1671" w:author="Farouk Bouhafs" w:date="2023-12-21T16:16:00Z">
              <w:del w:id="1672" w:author="Houyem Rais" w:date="2024-02-22T15:17:00Z">
                <w:r w:rsidRPr="0075512F" w:rsidDel="000A3E8D">
                  <w:rPr>
                    <w:rFonts w:asciiTheme="minorHAnsi" w:hAnsiTheme="minorHAnsi" w:cstheme="minorHAnsi"/>
                    <w:b/>
                    <w:bCs/>
                    <w:sz w:val="20"/>
                    <w:szCs w:val="20"/>
                  </w:rPr>
                  <w:delText xml:space="preserve">Coût total </w:delText>
                </w:r>
                <w:r w:rsidDel="000A3E8D">
                  <w:rPr>
                    <w:rFonts w:asciiTheme="minorHAnsi" w:hAnsiTheme="minorHAnsi" w:cstheme="minorHAnsi"/>
                    <w:b/>
                    <w:bCs/>
                    <w:sz w:val="20"/>
                    <w:szCs w:val="20"/>
                  </w:rPr>
                  <w:delText xml:space="preserve">sans connexion </w:delText>
                </w:r>
                <w:r w:rsidRPr="0075512F" w:rsidDel="000A3E8D">
                  <w:rPr>
                    <w:rFonts w:asciiTheme="minorHAnsi" w:hAnsiTheme="minorHAnsi" w:cstheme="minorHAnsi"/>
                    <w:b/>
                    <w:bCs/>
                    <w:sz w:val="20"/>
                    <w:szCs w:val="20"/>
                  </w:rPr>
                  <w:delText>(DT HT)</w:delText>
                </w:r>
              </w:del>
            </w:ins>
          </w:p>
        </w:tc>
        <w:tc>
          <w:tcPr>
            <w:tcW w:w="1417" w:type="dxa"/>
            <w:noWrap/>
            <w:tcPrChange w:id="1673" w:author="Farouk Bouhafs" w:date="2023-12-21T16:16:00Z">
              <w:tcPr>
                <w:tcW w:w="1417" w:type="dxa"/>
                <w:gridSpan w:val="2"/>
                <w:noWrap/>
                <w:vAlign w:val="bottom"/>
              </w:tcPr>
            </w:tcPrChange>
          </w:tcPr>
          <w:p w14:paraId="2D8ACB65" w14:textId="377841BA" w:rsidR="000F68A3" w:rsidRPr="008227BD" w:rsidDel="000A3E8D" w:rsidRDefault="000F68A3" w:rsidP="000F68A3">
            <w:pPr>
              <w:spacing w:before="40" w:after="60"/>
              <w:jc w:val="center"/>
              <w:rPr>
                <w:ins w:id="1674" w:author="Farouk Bouhafs" w:date="2023-12-21T16:16:00Z"/>
                <w:del w:id="1675" w:author="Houyem Rais" w:date="2024-02-22T15:17:00Z"/>
                <w:rFonts w:asciiTheme="minorHAnsi" w:hAnsiTheme="minorHAnsi" w:cstheme="minorHAnsi"/>
                <w:b/>
                <w:bCs/>
                <w:color w:val="C00000"/>
                <w:sz w:val="20"/>
                <w:szCs w:val="20"/>
              </w:rPr>
            </w:pPr>
            <w:ins w:id="1676" w:author="Farouk Bouhafs" w:date="2023-12-21T16:16:00Z">
              <w:del w:id="1677" w:author="Houyem Rais" w:date="2024-02-22T15:17:00Z">
                <w:r w:rsidRPr="000F68A3" w:rsidDel="000A3E8D">
                  <w:rPr>
                    <w:rFonts w:asciiTheme="minorHAnsi" w:hAnsiTheme="minorHAnsi" w:cstheme="minorHAnsi"/>
                    <w:b/>
                    <w:bCs/>
                    <w:sz w:val="20"/>
                    <w:szCs w:val="20"/>
                  </w:rPr>
                  <w:delText>329 000 000</w:delText>
                </w:r>
              </w:del>
            </w:ins>
          </w:p>
        </w:tc>
        <w:tc>
          <w:tcPr>
            <w:tcW w:w="1417" w:type="dxa"/>
            <w:tcPrChange w:id="1678" w:author="Farouk Bouhafs" w:date="2023-12-21T16:16:00Z">
              <w:tcPr>
                <w:tcW w:w="1417" w:type="dxa"/>
                <w:gridSpan w:val="2"/>
                <w:vAlign w:val="bottom"/>
              </w:tcPr>
            </w:tcPrChange>
          </w:tcPr>
          <w:p w14:paraId="40A9B95C" w14:textId="54B81A81" w:rsidR="000F68A3" w:rsidRPr="008227BD" w:rsidDel="000A3E8D" w:rsidRDefault="000F68A3" w:rsidP="000F68A3">
            <w:pPr>
              <w:spacing w:before="40" w:after="60"/>
              <w:jc w:val="center"/>
              <w:rPr>
                <w:ins w:id="1679" w:author="Farouk Bouhafs" w:date="2023-12-21T16:16:00Z"/>
                <w:del w:id="1680" w:author="Houyem Rais" w:date="2024-02-22T15:17:00Z"/>
                <w:rFonts w:asciiTheme="minorHAnsi" w:hAnsiTheme="minorHAnsi" w:cstheme="minorHAnsi"/>
                <w:b/>
                <w:bCs/>
                <w:color w:val="C00000"/>
                <w:sz w:val="20"/>
                <w:szCs w:val="20"/>
              </w:rPr>
            </w:pPr>
            <w:ins w:id="1681" w:author="Farouk Bouhafs" w:date="2023-12-21T16:16:00Z">
              <w:del w:id="1682" w:author="Houyem Rais" w:date="2024-02-22T15:17:00Z">
                <w:r w:rsidRPr="000F68A3" w:rsidDel="000A3E8D">
                  <w:rPr>
                    <w:rFonts w:asciiTheme="minorHAnsi" w:hAnsiTheme="minorHAnsi" w:cstheme="minorHAnsi"/>
                    <w:b/>
                    <w:bCs/>
                    <w:sz w:val="20"/>
                    <w:szCs w:val="20"/>
                  </w:rPr>
                  <w:delText>615 000 000</w:delText>
                </w:r>
              </w:del>
            </w:ins>
          </w:p>
        </w:tc>
        <w:tc>
          <w:tcPr>
            <w:tcW w:w="1417" w:type="dxa"/>
            <w:tcPrChange w:id="1683" w:author="Farouk Bouhafs" w:date="2023-12-21T16:16:00Z">
              <w:tcPr>
                <w:tcW w:w="1417" w:type="dxa"/>
                <w:gridSpan w:val="2"/>
                <w:vAlign w:val="bottom"/>
              </w:tcPr>
            </w:tcPrChange>
          </w:tcPr>
          <w:p w14:paraId="4A38C5D4" w14:textId="1114DA75" w:rsidR="000F68A3" w:rsidRPr="008227BD" w:rsidDel="000A3E8D" w:rsidRDefault="000F68A3" w:rsidP="000F68A3">
            <w:pPr>
              <w:spacing w:before="40" w:after="60"/>
              <w:jc w:val="center"/>
              <w:rPr>
                <w:ins w:id="1684" w:author="Farouk Bouhafs" w:date="2023-12-21T16:16:00Z"/>
                <w:del w:id="1685" w:author="Houyem Rais" w:date="2024-02-22T15:17:00Z"/>
                <w:rFonts w:asciiTheme="minorHAnsi" w:hAnsiTheme="minorHAnsi" w:cstheme="minorHAnsi"/>
                <w:b/>
                <w:bCs/>
                <w:color w:val="C00000"/>
                <w:sz w:val="20"/>
                <w:szCs w:val="20"/>
              </w:rPr>
            </w:pPr>
            <w:ins w:id="1686" w:author="Farouk Bouhafs" w:date="2023-12-21T16:16:00Z">
              <w:del w:id="1687" w:author="Houyem Rais" w:date="2024-02-22T15:17:00Z">
                <w:r w:rsidRPr="000F68A3" w:rsidDel="000A3E8D">
                  <w:rPr>
                    <w:rFonts w:asciiTheme="minorHAnsi" w:hAnsiTheme="minorHAnsi" w:cstheme="minorHAnsi"/>
                    <w:b/>
                    <w:bCs/>
                    <w:sz w:val="20"/>
                    <w:szCs w:val="20"/>
                  </w:rPr>
                  <w:delText>429 000 000</w:delText>
                </w:r>
              </w:del>
            </w:ins>
          </w:p>
        </w:tc>
        <w:tc>
          <w:tcPr>
            <w:tcW w:w="1574" w:type="dxa"/>
            <w:noWrap/>
            <w:tcPrChange w:id="1688" w:author="Farouk Bouhafs" w:date="2023-12-21T16:16:00Z">
              <w:tcPr>
                <w:tcW w:w="1574" w:type="dxa"/>
                <w:gridSpan w:val="2"/>
                <w:noWrap/>
                <w:vAlign w:val="bottom"/>
              </w:tcPr>
            </w:tcPrChange>
          </w:tcPr>
          <w:p w14:paraId="7F0A33D3" w14:textId="64F0B6FC" w:rsidR="000F68A3" w:rsidRPr="008227BD" w:rsidDel="000A3E8D" w:rsidRDefault="000F68A3" w:rsidP="000F68A3">
            <w:pPr>
              <w:spacing w:before="40" w:after="60"/>
              <w:jc w:val="center"/>
              <w:rPr>
                <w:ins w:id="1689" w:author="Farouk Bouhafs" w:date="2023-12-21T16:16:00Z"/>
                <w:del w:id="1690" w:author="Houyem Rais" w:date="2024-02-22T15:17:00Z"/>
                <w:rFonts w:asciiTheme="minorHAnsi" w:hAnsiTheme="minorHAnsi" w:cstheme="minorHAnsi"/>
                <w:b/>
                <w:bCs/>
                <w:color w:val="C00000"/>
                <w:sz w:val="20"/>
                <w:szCs w:val="20"/>
              </w:rPr>
            </w:pPr>
            <w:ins w:id="1691" w:author="Farouk Bouhafs" w:date="2023-12-21T16:16:00Z">
              <w:del w:id="1692" w:author="Houyem Rais" w:date="2024-02-22T15:17:00Z">
                <w:r w:rsidRPr="000F68A3" w:rsidDel="000A3E8D">
                  <w:rPr>
                    <w:rFonts w:asciiTheme="minorHAnsi" w:hAnsiTheme="minorHAnsi" w:cstheme="minorHAnsi"/>
                    <w:b/>
                    <w:bCs/>
                    <w:sz w:val="20"/>
                    <w:szCs w:val="20"/>
                  </w:rPr>
                  <w:delText>804 000 000</w:delText>
                </w:r>
              </w:del>
            </w:ins>
          </w:p>
        </w:tc>
      </w:tr>
      <w:tr w:rsidR="000F68A3" w:rsidRPr="0075512F" w:rsidDel="000A3E8D" w14:paraId="6DEEA95E" w14:textId="22E4DE9A" w:rsidTr="00986947">
        <w:tblPrEx>
          <w:tblW w:w="9402" w:type="dxa"/>
          <w:tblInd w:w="-5" w:type="dxa"/>
          <w:tblLayout w:type="fixed"/>
          <w:tblPrExChange w:id="1693" w:author="Farouk Bouhafs" w:date="2023-12-21T16:16:00Z">
            <w:tblPrEx>
              <w:tblW w:w="9402" w:type="dxa"/>
              <w:tblInd w:w="-5" w:type="dxa"/>
              <w:tblLayout w:type="fixed"/>
            </w:tblPrEx>
          </w:tblPrExChange>
        </w:tblPrEx>
        <w:trPr>
          <w:trHeight w:val="241"/>
          <w:ins w:id="1694" w:author="Farouk Bouhafs" w:date="2023-12-21T16:16:00Z"/>
          <w:del w:id="1695" w:author="Houyem Rais" w:date="2024-02-22T15:17:00Z"/>
          <w:trPrChange w:id="1696" w:author="Farouk Bouhafs" w:date="2023-12-21T16:16:00Z">
            <w:trPr>
              <w:gridBefore w:val="1"/>
              <w:trHeight w:val="241"/>
            </w:trPr>
          </w:trPrChange>
        </w:trPr>
        <w:tc>
          <w:tcPr>
            <w:tcW w:w="3577" w:type="dxa"/>
            <w:noWrap/>
            <w:tcPrChange w:id="1697" w:author="Farouk Bouhafs" w:date="2023-12-21T16:16:00Z">
              <w:tcPr>
                <w:tcW w:w="3577" w:type="dxa"/>
                <w:gridSpan w:val="2"/>
                <w:noWrap/>
              </w:tcPr>
            </w:tcPrChange>
          </w:tcPr>
          <w:p w14:paraId="0668916F" w14:textId="2721AFE7" w:rsidR="000F68A3" w:rsidRPr="008227BD" w:rsidDel="000A3E8D" w:rsidRDefault="000F68A3" w:rsidP="000F68A3">
            <w:pPr>
              <w:spacing w:before="40" w:after="60"/>
              <w:jc w:val="center"/>
              <w:rPr>
                <w:ins w:id="1698" w:author="Farouk Bouhafs" w:date="2023-12-21T16:16:00Z"/>
                <w:del w:id="1699" w:author="Houyem Rais" w:date="2024-02-22T15:17:00Z"/>
                <w:rFonts w:asciiTheme="minorHAnsi" w:hAnsiTheme="minorHAnsi" w:cstheme="minorHAnsi"/>
                <w:b/>
                <w:bCs/>
                <w:color w:val="C00000"/>
                <w:sz w:val="20"/>
                <w:szCs w:val="20"/>
              </w:rPr>
            </w:pPr>
            <w:ins w:id="1700" w:author="Farouk Bouhafs" w:date="2023-12-21T16:16:00Z">
              <w:del w:id="1701" w:author="Houyem Rais" w:date="2024-02-22T15:17:00Z">
                <w:r w:rsidRPr="000F68A3" w:rsidDel="000A3E8D">
                  <w:rPr>
                    <w:rFonts w:asciiTheme="minorHAnsi" w:hAnsiTheme="minorHAnsi" w:cstheme="minorHAnsi"/>
                    <w:b/>
                    <w:bCs/>
                    <w:color w:val="4F6228" w:themeColor="accent3" w:themeShade="80"/>
                    <w:sz w:val="20"/>
                    <w:szCs w:val="20"/>
                  </w:rPr>
                  <w:delText xml:space="preserve">Coût total </w:delText>
                </w:r>
                <w:r w:rsidDel="000A3E8D">
                  <w:rPr>
                    <w:rFonts w:asciiTheme="minorHAnsi" w:hAnsiTheme="minorHAnsi" w:cstheme="minorHAnsi"/>
                    <w:b/>
                    <w:bCs/>
                    <w:color w:val="4F6228" w:themeColor="accent3" w:themeShade="80"/>
                    <w:sz w:val="20"/>
                    <w:szCs w:val="20"/>
                  </w:rPr>
                  <w:delText>sans</w:delText>
                </w:r>
                <w:r w:rsidRPr="000F68A3" w:rsidDel="000A3E8D">
                  <w:rPr>
                    <w:rFonts w:asciiTheme="minorHAnsi" w:hAnsiTheme="minorHAnsi" w:cstheme="minorHAnsi"/>
                    <w:b/>
                    <w:bCs/>
                    <w:color w:val="4F6228" w:themeColor="accent3" w:themeShade="80"/>
                    <w:sz w:val="20"/>
                    <w:szCs w:val="20"/>
                  </w:rPr>
                  <w:delText xml:space="preserve"> connexion (DT TTC)</w:delText>
                </w:r>
              </w:del>
            </w:ins>
          </w:p>
        </w:tc>
        <w:tc>
          <w:tcPr>
            <w:tcW w:w="1417" w:type="dxa"/>
            <w:noWrap/>
            <w:tcPrChange w:id="1702" w:author="Farouk Bouhafs" w:date="2023-12-21T16:16:00Z">
              <w:tcPr>
                <w:tcW w:w="1417" w:type="dxa"/>
                <w:gridSpan w:val="2"/>
                <w:noWrap/>
                <w:vAlign w:val="bottom"/>
              </w:tcPr>
            </w:tcPrChange>
          </w:tcPr>
          <w:p w14:paraId="74A0020C" w14:textId="2AB57FD4" w:rsidR="000F68A3" w:rsidRPr="008227BD" w:rsidDel="000A3E8D" w:rsidRDefault="000F68A3" w:rsidP="000F68A3">
            <w:pPr>
              <w:spacing w:before="40" w:after="60"/>
              <w:jc w:val="center"/>
              <w:rPr>
                <w:ins w:id="1703" w:author="Farouk Bouhafs" w:date="2023-12-21T16:16:00Z"/>
                <w:del w:id="1704" w:author="Houyem Rais" w:date="2024-02-22T15:17:00Z"/>
                <w:rFonts w:asciiTheme="minorHAnsi" w:hAnsiTheme="minorHAnsi" w:cstheme="minorHAnsi"/>
                <w:b/>
                <w:bCs/>
                <w:color w:val="C00000"/>
                <w:sz w:val="20"/>
                <w:szCs w:val="20"/>
              </w:rPr>
            </w:pPr>
            <w:ins w:id="1705" w:author="Farouk Bouhafs" w:date="2023-12-21T16:16:00Z">
              <w:del w:id="1706" w:author="Houyem Rais" w:date="2024-02-22T15:17:00Z">
                <w:r w:rsidRPr="000F68A3" w:rsidDel="000A3E8D">
                  <w:rPr>
                    <w:rFonts w:asciiTheme="minorHAnsi" w:hAnsiTheme="minorHAnsi" w:cstheme="minorHAnsi"/>
                    <w:b/>
                    <w:bCs/>
                    <w:color w:val="4F6228" w:themeColor="accent3" w:themeShade="80"/>
                    <w:sz w:val="20"/>
                    <w:szCs w:val="20"/>
                  </w:rPr>
                  <w:delText>391 510 000</w:delText>
                </w:r>
              </w:del>
            </w:ins>
          </w:p>
        </w:tc>
        <w:tc>
          <w:tcPr>
            <w:tcW w:w="1417" w:type="dxa"/>
            <w:tcPrChange w:id="1707" w:author="Farouk Bouhafs" w:date="2023-12-21T16:16:00Z">
              <w:tcPr>
                <w:tcW w:w="1417" w:type="dxa"/>
                <w:gridSpan w:val="2"/>
                <w:vAlign w:val="bottom"/>
              </w:tcPr>
            </w:tcPrChange>
          </w:tcPr>
          <w:p w14:paraId="397B8570" w14:textId="618546F4" w:rsidR="000F68A3" w:rsidRPr="008227BD" w:rsidDel="000A3E8D" w:rsidRDefault="000F68A3" w:rsidP="000F68A3">
            <w:pPr>
              <w:spacing w:before="40" w:after="60"/>
              <w:jc w:val="center"/>
              <w:rPr>
                <w:ins w:id="1708" w:author="Farouk Bouhafs" w:date="2023-12-21T16:16:00Z"/>
                <w:del w:id="1709" w:author="Houyem Rais" w:date="2024-02-22T15:17:00Z"/>
                <w:rFonts w:asciiTheme="minorHAnsi" w:hAnsiTheme="minorHAnsi" w:cstheme="minorHAnsi"/>
                <w:b/>
                <w:bCs/>
                <w:color w:val="C00000"/>
                <w:sz w:val="20"/>
                <w:szCs w:val="20"/>
              </w:rPr>
            </w:pPr>
            <w:ins w:id="1710" w:author="Farouk Bouhafs" w:date="2023-12-21T16:16:00Z">
              <w:del w:id="1711" w:author="Houyem Rais" w:date="2024-02-22T15:17:00Z">
                <w:r w:rsidRPr="000F68A3" w:rsidDel="000A3E8D">
                  <w:rPr>
                    <w:rFonts w:asciiTheme="minorHAnsi" w:hAnsiTheme="minorHAnsi" w:cstheme="minorHAnsi"/>
                    <w:b/>
                    <w:bCs/>
                    <w:color w:val="4F6228" w:themeColor="accent3" w:themeShade="80"/>
                    <w:sz w:val="20"/>
                    <w:szCs w:val="20"/>
                  </w:rPr>
                  <w:delText>731 850 000</w:delText>
                </w:r>
              </w:del>
            </w:ins>
          </w:p>
        </w:tc>
        <w:tc>
          <w:tcPr>
            <w:tcW w:w="1417" w:type="dxa"/>
            <w:tcPrChange w:id="1712" w:author="Farouk Bouhafs" w:date="2023-12-21T16:16:00Z">
              <w:tcPr>
                <w:tcW w:w="1417" w:type="dxa"/>
                <w:gridSpan w:val="2"/>
                <w:vAlign w:val="bottom"/>
              </w:tcPr>
            </w:tcPrChange>
          </w:tcPr>
          <w:p w14:paraId="52BAF5EC" w14:textId="056DD256" w:rsidR="000F68A3" w:rsidRPr="008227BD" w:rsidDel="000A3E8D" w:rsidRDefault="000F68A3" w:rsidP="000F68A3">
            <w:pPr>
              <w:spacing w:before="40" w:after="60"/>
              <w:jc w:val="center"/>
              <w:rPr>
                <w:ins w:id="1713" w:author="Farouk Bouhafs" w:date="2023-12-21T16:16:00Z"/>
                <w:del w:id="1714" w:author="Houyem Rais" w:date="2024-02-22T15:17:00Z"/>
                <w:rFonts w:asciiTheme="minorHAnsi" w:hAnsiTheme="minorHAnsi" w:cstheme="minorHAnsi"/>
                <w:b/>
                <w:bCs/>
                <w:color w:val="C00000"/>
                <w:sz w:val="20"/>
                <w:szCs w:val="20"/>
              </w:rPr>
            </w:pPr>
            <w:ins w:id="1715" w:author="Farouk Bouhafs" w:date="2023-12-21T16:16:00Z">
              <w:del w:id="1716" w:author="Houyem Rais" w:date="2024-02-22T15:17:00Z">
                <w:r w:rsidRPr="000F68A3" w:rsidDel="000A3E8D">
                  <w:rPr>
                    <w:rFonts w:asciiTheme="minorHAnsi" w:hAnsiTheme="minorHAnsi" w:cstheme="minorHAnsi"/>
                    <w:b/>
                    <w:bCs/>
                    <w:color w:val="4F6228" w:themeColor="accent3" w:themeShade="80"/>
                    <w:sz w:val="20"/>
                    <w:szCs w:val="20"/>
                  </w:rPr>
                  <w:delText>510 510 000</w:delText>
                </w:r>
              </w:del>
            </w:ins>
          </w:p>
        </w:tc>
        <w:tc>
          <w:tcPr>
            <w:tcW w:w="1574" w:type="dxa"/>
            <w:noWrap/>
            <w:tcPrChange w:id="1717" w:author="Farouk Bouhafs" w:date="2023-12-21T16:16:00Z">
              <w:tcPr>
                <w:tcW w:w="1574" w:type="dxa"/>
                <w:gridSpan w:val="2"/>
                <w:noWrap/>
                <w:vAlign w:val="bottom"/>
              </w:tcPr>
            </w:tcPrChange>
          </w:tcPr>
          <w:p w14:paraId="69794F93" w14:textId="4751A99E" w:rsidR="000F68A3" w:rsidRPr="008227BD" w:rsidDel="000A3E8D" w:rsidRDefault="000F68A3" w:rsidP="000F68A3">
            <w:pPr>
              <w:spacing w:before="40" w:after="60"/>
              <w:jc w:val="center"/>
              <w:rPr>
                <w:ins w:id="1718" w:author="Farouk Bouhafs" w:date="2023-12-21T16:16:00Z"/>
                <w:del w:id="1719" w:author="Houyem Rais" w:date="2024-02-22T15:17:00Z"/>
                <w:rFonts w:asciiTheme="minorHAnsi" w:hAnsiTheme="minorHAnsi" w:cstheme="minorHAnsi"/>
                <w:b/>
                <w:bCs/>
                <w:color w:val="C00000"/>
                <w:sz w:val="20"/>
                <w:szCs w:val="20"/>
              </w:rPr>
            </w:pPr>
            <w:ins w:id="1720" w:author="Farouk Bouhafs" w:date="2023-12-21T16:16:00Z">
              <w:del w:id="1721" w:author="Houyem Rais" w:date="2024-02-22T15:17:00Z">
                <w:r w:rsidRPr="000F68A3" w:rsidDel="000A3E8D">
                  <w:rPr>
                    <w:rFonts w:asciiTheme="minorHAnsi" w:hAnsiTheme="minorHAnsi" w:cstheme="minorHAnsi"/>
                    <w:b/>
                    <w:bCs/>
                    <w:color w:val="4F6228" w:themeColor="accent3" w:themeShade="80"/>
                    <w:sz w:val="20"/>
                    <w:szCs w:val="20"/>
                  </w:rPr>
                  <w:delText>956 760 000</w:delText>
                </w:r>
              </w:del>
            </w:ins>
          </w:p>
        </w:tc>
      </w:tr>
    </w:tbl>
    <w:bookmarkEnd w:id="1544"/>
    <w:p w14:paraId="5C92ECF7" w14:textId="44DC38B8" w:rsidR="0039290D" w:rsidRPr="0075512F" w:rsidDel="000A3E8D" w:rsidRDefault="0039290D" w:rsidP="000F68A3">
      <w:pPr>
        <w:tabs>
          <w:tab w:val="left" w:pos="5629"/>
          <w:tab w:val="right" w:pos="9072"/>
        </w:tabs>
        <w:jc w:val="right"/>
        <w:rPr>
          <w:del w:id="1722" w:author="Houyem Rais" w:date="2024-02-22T15:17:00Z"/>
          <w:i/>
          <w:iCs/>
        </w:rPr>
      </w:pPr>
      <w:del w:id="1723" w:author="Houyem Rais" w:date="2024-02-22T15:17:00Z">
        <w:r w:rsidRPr="0075512F" w:rsidDel="000A3E8D">
          <w:rPr>
            <w:b/>
            <w:bCs/>
            <w:i/>
            <w:iCs/>
          </w:rPr>
          <w:delText>Source</w:delText>
        </w:r>
        <w:r w:rsidRPr="0075512F" w:rsidDel="000A3E8D">
          <w:rPr>
            <w:i/>
            <w:iCs/>
          </w:rPr>
          <w:delText xml:space="preserve"> : </w:delText>
        </w:r>
        <w:r w:rsidR="00005A62" w:rsidRPr="0075512F" w:rsidDel="000A3E8D">
          <w:rPr>
            <w:i/>
            <w:iCs/>
          </w:rPr>
          <w:delText>Etudes techniques</w:delText>
        </w:r>
      </w:del>
    </w:p>
    <w:p w14:paraId="5F047E33" w14:textId="1EC9B411" w:rsidR="0039290D" w:rsidRPr="0075512F" w:rsidDel="000A3E8D" w:rsidRDefault="000F68A3" w:rsidP="00115F39">
      <w:pPr>
        <w:rPr>
          <w:del w:id="1724" w:author="Houyem Rais" w:date="2024-02-22T15:17:00Z"/>
        </w:rPr>
      </w:pPr>
      <w:ins w:id="1725" w:author="Farouk Bouhafs" w:date="2023-12-21T16:16:00Z">
        <w:del w:id="1726" w:author="Houyem Rais" w:date="2024-02-22T15:17:00Z">
          <w:r w:rsidDel="000A3E8D">
            <w:delText xml:space="preserve">Dans ce projet, nous allons retenir </w:delText>
          </w:r>
        </w:del>
      </w:ins>
      <w:ins w:id="1727" w:author="Farouk Bouhafs" w:date="2023-12-21T16:17:00Z">
        <w:del w:id="1728" w:author="Houyem Rais" w:date="2024-02-22T15:17:00Z">
          <w:r w:rsidDel="000A3E8D">
            <w:delText xml:space="preserve">un scénario de coût d’investissement sans connexions. Suite </w:delText>
          </w:r>
        </w:del>
      </w:ins>
      <w:ins w:id="1729" w:author="Farouk Bouhafs" w:date="2023-12-21T16:29:00Z">
        <w:del w:id="1730" w:author="Houyem Rais" w:date="2024-02-22T15:17:00Z">
          <w:r w:rsidR="00F04192" w:rsidDel="000A3E8D">
            <w:delText>à la recommandation</w:delText>
          </w:r>
        </w:del>
      </w:ins>
      <w:ins w:id="1731" w:author="Farouk Bouhafs" w:date="2023-12-21T16:27:00Z">
        <w:del w:id="1732" w:author="Houyem Rais" w:date="2024-02-22T15:17:00Z">
          <w:r w:rsidR="00F04192" w:rsidRPr="00F04192" w:rsidDel="000A3E8D">
            <w:delText xml:space="preserve"> </w:delText>
          </w:r>
        </w:del>
      </w:ins>
      <w:ins w:id="1733" w:author="Farouk Bouhafs" w:date="2023-12-21T16:28:00Z">
        <w:del w:id="1734" w:author="Houyem Rais" w:date="2024-02-22T15:17:00Z">
          <w:r w:rsidR="00F04192" w:rsidDel="000A3E8D">
            <w:delText xml:space="preserve">du Client durant la réunion de suivi du </w:delText>
          </w:r>
          <w:r w:rsidR="00F04192" w:rsidRPr="00F04192" w:rsidDel="000A3E8D">
            <w:delText>17 novembre 2023</w:delText>
          </w:r>
        </w:del>
      </w:ins>
      <w:ins w:id="1735" w:author="Farouk Bouhafs" w:date="2023-12-21T16:29:00Z">
        <w:del w:id="1736" w:author="Houyem Rais" w:date="2024-02-22T15:17:00Z">
          <w:r w:rsidR="00F04192" w:rsidDel="000A3E8D">
            <w:delText>,</w:delText>
          </w:r>
        </w:del>
      </w:ins>
      <w:ins w:id="1737" w:author="Farouk Bouhafs" w:date="2023-12-21T16:27:00Z">
        <w:del w:id="1738" w:author="Houyem Rais" w:date="2024-02-22T15:17:00Z">
          <w:r w:rsidR="00F04192" w:rsidRPr="00F04192" w:rsidDel="000A3E8D">
            <w:delText xml:space="preserve"> </w:delText>
          </w:r>
        </w:del>
      </w:ins>
      <w:ins w:id="1739" w:author="Farouk Bouhafs" w:date="2023-12-21T16:29:00Z">
        <w:del w:id="1740" w:author="Houyem Rais" w:date="2024-02-22T15:17:00Z">
          <w:r w:rsidR="00F04192" w:rsidDel="000A3E8D">
            <w:delText xml:space="preserve">il a </w:delText>
          </w:r>
        </w:del>
      </w:ins>
      <w:ins w:id="1741" w:author="Farouk Bouhafs" w:date="2023-12-21T16:27:00Z">
        <w:del w:id="1742" w:author="Houyem Rais" w:date="2024-02-22T15:17:00Z">
          <w:r w:rsidR="00F04192" w:rsidRPr="00F04192" w:rsidDel="000A3E8D">
            <w:delText xml:space="preserve">été </w:delText>
          </w:r>
        </w:del>
      </w:ins>
      <w:ins w:id="1743" w:author="Farouk Bouhafs" w:date="2023-12-21T16:30:00Z">
        <w:del w:id="1744" w:author="Houyem Rais" w:date="2024-02-22T15:17:00Z">
          <w:r w:rsidR="00F04192" w:rsidDel="000A3E8D">
            <w:delText>décidé</w:delText>
          </w:r>
        </w:del>
      </w:ins>
      <w:ins w:id="1745" w:author="Farouk Bouhafs" w:date="2023-12-21T16:27:00Z">
        <w:del w:id="1746" w:author="Houyem Rais" w:date="2024-02-22T15:17:00Z">
          <w:r w:rsidR="00F04192" w:rsidRPr="00F04192" w:rsidDel="000A3E8D">
            <w:delText xml:space="preserve"> de séparer les rocades (les liaisons routières du pont), initialement incluses dans l'étude du projet avec un coût estimé </w:delText>
          </w:r>
        </w:del>
      </w:ins>
      <w:ins w:id="1747" w:author="Farouk Bouhafs" w:date="2023-12-21T16:35:00Z">
        <w:del w:id="1748" w:author="Houyem Rais" w:date="2024-02-22T15:17:00Z">
          <w:r w:rsidR="00F04192" w:rsidDel="000A3E8D">
            <w:delText>de près de</w:delText>
          </w:r>
        </w:del>
      </w:ins>
      <w:ins w:id="1749" w:author="Farouk Bouhafs" w:date="2023-12-21T16:27:00Z">
        <w:del w:id="1750" w:author="Houyem Rais" w:date="2024-02-22T15:17:00Z">
          <w:r w:rsidR="00F04192" w:rsidRPr="00F04192" w:rsidDel="000A3E8D">
            <w:delText xml:space="preserve"> 50 MDT, du périmètre global du projet. Ces éléments seront désormais traités séparément dans le cadre d'un marché public, avec l'État assumant la responsabilité de leur construction ainsi que les risques associés.</w:delText>
          </w:r>
        </w:del>
      </w:ins>
    </w:p>
    <w:p w14:paraId="42EB2D44" w14:textId="14F2F35A" w:rsidR="0039290D" w:rsidRPr="0075512F" w:rsidDel="000A3E8D" w:rsidRDefault="0039290D">
      <w:pPr>
        <w:spacing w:before="0" w:after="0" w:line="240" w:lineRule="auto"/>
        <w:jc w:val="left"/>
        <w:rPr>
          <w:del w:id="1751" w:author="Houyem Rais" w:date="2024-02-22T15:17:00Z"/>
          <w:rFonts w:eastAsia="Calibri" w:cs="Calibri"/>
          <w:b/>
          <w:bCs/>
          <w:color w:val="002060"/>
          <w:sz w:val="36"/>
          <w:szCs w:val="36"/>
        </w:rPr>
      </w:pPr>
      <w:bookmarkStart w:id="1752" w:name="_Toc137137733"/>
      <w:del w:id="1753" w:author="Houyem Rais" w:date="2024-02-22T15:17:00Z">
        <w:r w:rsidRPr="0075512F" w:rsidDel="000A3E8D">
          <w:br w:type="page"/>
        </w:r>
      </w:del>
    </w:p>
    <w:p w14:paraId="721DD511" w14:textId="38A6A531" w:rsidR="00CD4640" w:rsidRPr="0075512F" w:rsidDel="000A3E8D" w:rsidRDefault="00CD4640" w:rsidP="00283AD4">
      <w:pPr>
        <w:pStyle w:val="Titre1"/>
        <w:numPr>
          <w:ilvl w:val="0"/>
          <w:numId w:val="1"/>
        </w:numPr>
        <w:jc w:val="left"/>
        <w:rPr>
          <w:del w:id="1754" w:author="Houyem Rais" w:date="2024-02-22T15:17:00Z"/>
        </w:rPr>
      </w:pPr>
      <w:bookmarkStart w:id="1755" w:name="_Toc141255581"/>
      <w:bookmarkStart w:id="1756" w:name="_Toc141255900"/>
      <w:bookmarkStart w:id="1757" w:name="_Toc142174657"/>
      <w:del w:id="1758" w:author="Houyem Rais" w:date="2024-02-22T15:17:00Z">
        <w:r w:rsidRPr="0075512F" w:rsidDel="000A3E8D">
          <w:delText>Scénarios d’exécution du projet</w:delText>
        </w:r>
        <w:bookmarkEnd w:id="1752"/>
        <w:bookmarkEnd w:id="1755"/>
        <w:bookmarkEnd w:id="1756"/>
        <w:bookmarkEnd w:id="1757"/>
      </w:del>
    </w:p>
    <w:p w14:paraId="7D83EDF9" w14:textId="4C2A214B" w:rsidR="00CD4640" w:rsidRPr="0075512F" w:rsidDel="000A3E8D" w:rsidRDefault="00755407" w:rsidP="00115F39">
      <w:pPr>
        <w:pStyle w:val="Titre2"/>
        <w:ind w:left="1560"/>
        <w:rPr>
          <w:del w:id="1759" w:author="Houyem Rais" w:date="2024-02-22T15:17:00Z"/>
        </w:rPr>
      </w:pPr>
      <w:bookmarkStart w:id="1760" w:name="_Toc136949943"/>
      <w:bookmarkStart w:id="1761" w:name="_Toc137137734"/>
      <w:bookmarkStart w:id="1762" w:name="_Toc141255582"/>
      <w:bookmarkStart w:id="1763" w:name="_Toc141255901"/>
      <w:bookmarkStart w:id="1764" w:name="_Toc142174658"/>
      <w:del w:id="1765" w:author="Houyem Rais" w:date="2024-02-22T15:17:00Z">
        <w:r w:rsidRPr="0075512F" w:rsidDel="000A3E8D">
          <w:delText>Options de réalisation</w:delText>
        </w:r>
        <w:r w:rsidR="00CD4640" w:rsidRPr="0075512F" w:rsidDel="000A3E8D">
          <w:delText xml:space="preserve"> possibles</w:delText>
        </w:r>
        <w:bookmarkEnd w:id="1760"/>
        <w:bookmarkEnd w:id="1761"/>
        <w:bookmarkEnd w:id="1762"/>
        <w:bookmarkEnd w:id="1763"/>
        <w:bookmarkEnd w:id="1764"/>
      </w:del>
    </w:p>
    <w:p w14:paraId="59EC146B" w14:textId="5FF6AD3F" w:rsidR="00EF07EE" w:rsidRPr="0075512F" w:rsidDel="000A3E8D" w:rsidRDefault="00EF07EE" w:rsidP="00EF07EE">
      <w:pPr>
        <w:rPr>
          <w:del w:id="1766" w:author="Houyem Rais" w:date="2024-02-22T15:17:00Z"/>
        </w:rPr>
      </w:pPr>
      <w:del w:id="1767" w:author="Houyem Rais" w:date="2024-02-22T15:17:00Z">
        <w:r w:rsidRPr="0075512F" w:rsidDel="000A3E8D">
          <w:delText xml:space="preserve">Nous explorons dans ce qui suit les différentes options de partenariat public-privé (PPP) possibles pour la construction et l’exploitation du viaduc de Djerba. Cette analyse est effectuée du point de vue du partenaire privé qui sera chargé de la construction et/ou de l’exploitation-maintenance </w:delText>
        </w:r>
        <w:r w:rsidR="00247DCD" w:rsidRPr="0075512F" w:rsidDel="000A3E8D">
          <w:delText>du viaduc de Djerba</w:delText>
        </w:r>
        <w:r w:rsidRPr="0075512F" w:rsidDel="000A3E8D">
          <w:delText>, selon l’un des schémas de montage suivant :</w:delText>
        </w:r>
      </w:del>
    </w:p>
    <w:p w14:paraId="50D820F1" w14:textId="61083F10" w:rsidR="00EF07EE" w:rsidRPr="0075512F" w:rsidDel="000A3E8D" w:rsidRDefault="00EF07EE" w:rsidP="00115F39">
      <w:pPr>
        <w:pStyle w:val="ListParagraph"/>
        <w:rPr>
          <w:del w:id="1768" w:author="Houyem Rais" w:date="2024-02-22T15:17:00Z"/>
        </w:rPr>
      </w:pPr>
      <w:del w:id="1769" w:author="Houyem Rais" w:date="2024-02-22T15:17:00Z">
        <w:r w:rsidRPr="0075512F" w:rsidDel="000A3E8D">
          <w:delText xml:space="preserve">Un </w:delText>
        </w:r>
        <w:r w:rsidRPr="0075512F" w:rsidDel="000A3E8D">
          <w:rPr>
            <w:b/>
            <w:bCs/>
          </w:rPr>
          <w:delText>marché public</w:delText>
        </w:r>
        <w:r w:rsidRPr="0075512F" w:rsidDel="000A3E8D">
          <w:delText xml:space="preserve"> (forme classique – pas de PPP), représenté par un contrat selon lequel un ou plusieurs acteurs privés s’engageront soit à assurer la conception et la construction du viaduc (Design-Build), soit l’exploitation des infrastructures, soit les deux à la fois, avec une possibilité d’ajouter le financement.</w:delText>
        </w:r>
      </w:del>
    </w:p>
    <w:p w14:paraId="0E748FC0" w14:textId="105EC00A" w:rsidR="00EF07EE" w:rsidRPr="0075512F" w:rsidDel="000A3E8D" w:rsidRDefault="00EF07EE" w:rsidP="00115F39">
      <w:pPr>
        <w:pStyle w:val="ListParagraph"/>
        <w:rPr>
          <w:del w:id="1770" w:author="Houyem Rais" w:date="2024-02-22T15:17:00Z"/>
        </w:rPr>
      </w:pPr>
      <w:del w:id="1771" w:author="Houyem Rais" w:date="2024-02-22T15:17:00Z">
        <w:r w:rsidRPr="0075512F" w:rsidDel="000A3E8D">
          <w:delText xml:space="preserve">Une </w:delText>
        </w:r>
        <w:r w:rsidRPr="0075512F" w:rsidDel="000A3E8D">
          <w:rPr>
            <w:b/>
            <w:bCs/>
          </w:rPr>
          <w:delText>concession</w:delText>
        </w:r>
        <w:r w:rsidRPr="0075512F" w:rsidDel="000A3E8D">
          <w:delText xml:space="preserve"> selon la formule </w:delText>
        </w:r>
        <w:r w:rsidRPr="0075512F" w:rsidDel="000A3E8D">
          <w:rPr>
            <w:b/>
            <w:bCs/>
          </w:rPr>
          <w:delText xml:space="preserve">BOT (Build-Operate-Transfer), </w:delText>
        </w:r>
        <w:r w:rsidRPr="0075512F" w:rsidDel="000A3E8D">
          <w:delText>avec la conception, le financement, l’exploitation et le financement assurés par le partenaire privé (le concessionnaire)</w:delText>
        </w:r>
        <w:r w:rsidR="003270F5" w:rsidRPr="0075512F" w:rsidDel="000A3E8D">
          <w:delText xml:space="preserve"> </w:delText>
        </w:r>
        <w:r w:rsidRPr="0075512F" w:rsidDel="000A3E8D">
          <w:delText>;</w:delText>
        </w:r>
        <w:r w:rsidR="003270F5" w:rsidRPr="0075512F" w:rsidDel="000A3E8D">
          <w:delText xml:space="preserve"> et</w:delText>
        </w:r>
      </w:del>
    </w:p>
    <w:p w14:paraId="3AB20D8B" w14:textId="07FFB3D0" w:rsidR="00EF07EE" w:rsidRPr="0075512F" w:rsidDel="000A3E8D" w:rsidRDefault="00EF07EE" w:rsidP="00115F39">
      <w:pPr>
        <w:pStyle w:val="ListParagraph"/>
        <w:rPr>
          <w:del w:id="1772" w:author="Houyem Rais" w:date="2024-02-22T15:17:00Z"/>
        </w:rPr>
      </w:pPr>
      <w:del w:id="1773" w:author="Houyem Rais" w:date="2024-02-22T15:17:00Z">
        <w:r w:rsidRPr="0075512F" w:rsidDel="000A3E8D">
          <w:delText xml:space="preserve">La réalisation du projet dans le cadre d’un </w:delText>
        </w:r>
        <w:r w:rsidRPr="0075512F" w:rsidDel="000A3E8D">
          <w:rPr>
            <w:b/>
            <w:bCs/>
          </w:rPr>
          <w:delText>contrat de partenariat</w:delText>
        </w:r>
        <w:r w:rsidRPr="0075512F" w:rsidDel="000A3E8D">
          <w:delText>, avec également la conception, le financement, l’exploitation et le financement assurés par le partenaire privé</w:delText>
        </w:r>
        <w:r w:rsidR="003270F5" w:rsidRPr="0075512F" w:rsidDel="000A3E8D">
          <w:delText>.</w:delText>
        </w:r>
      </w:del>
    </w:p>
    <w:p w14:paraId="0EFD101A" w14:textId="1BC31F9F" w:rsidR="00EF07EE" w:rsidRPr="0075512F" w:rsidDel="000A3E8D" w:rsidRDefault="00EF07EE" w:rsidP="00115F39">
      <w:pPr>
        <w:rPr>
          <w:del w:id="1774" w:author="Houyem Rais" w:date="2024-02-22T15:17:00Z"/>
        </w:rPr>
      </w:pPr>
      <w:del w:id="1775" w:author="Houyem Rais" w:date="2024-02-22T15:17:00Z">
        <w:r w:rsidRPr="0075512F" w:rsidDel="000A3E8D">
          <w:delText>Nous déterminons également sous quelles conditions financières (en particulier pour quels niveaux de subvention, ayant fixé le niveau de péage) une telle opération est financièrement rentable.</w:delText>
        </w:r>
      </w:del>
    </w:p>
    <w:p w14:paraId="5FF7F771" w14:textId="406B8D56" w:rsidR="00351B3B" w:rsidRPr="0075512F" w:rsidDel="000A3E8D" w:rsidRDefault="00351B3B" w:rsidP="00283AD4">
      <w:pPr>
        <w:pStyle w:val="Titre3"/>
        <w:rPr>
          <w:del w:id="1776" w:author="Houyem Rais" w:date="2024-02-22T15:17:00Z"/>
          <w:bCs/>
        </w:rPr>
      </w:pPr>
      <w:bookmarkStart w:id="1777" w:name="_Toc137137735"/>
      <w:bookmarkStart w:id="1778" w:name="_Toc142174659"/>
      <w:bookmarkStart w:id="1779" w:name="_Toc136949948"/>
      <w:del w:id="1780" w:author="Houyem Rais" w:date="2024-02-22T15:17:00Z">
        <w:r w:rsidRPr="0075512F" w:rsidDel="000A3E8D">
          <w:delText>Option 1</w:delText>
        </w:r>
        <w:r w:rsidR="0039290D" w:rsidRPr="0075512F" w:rsidDel="000A3E8D">
          <w:delText xml:space="preserve"> </w:delText>
        </w:r>
        <w:r w:rsidRPr="0075512F" w:rsidDel="000A3E8D">
          <w:delText xml:space="preserve">: </w:delText>
        </w:r>
        <w:r w:rsidR="00EF07EE" w:rsidRPr="0075512F" w:rsidDel="000A3E8D">
          <w:delText>Marché public (</w:delText>
        </w:r>
        <w:r w:rsidRPr="0075512F" w:rsidDel="000A3E8D">
          <w:delText>EPC / EPC+F</w:delText>
        </w:r>
        <w:bookmarkEnd w:id="1777"/>
        <w:r w:rsidR="00EF07EE" w:rsidRPr="0075512F" w:rsidDel="000A3E8D">
          <w:delText>)</w:delText>
        </w:r>
        <w:bookmarkEnd w:id="1778"/>
      </w:del>
    </w:p>
    <w:p w14:paraId="05D3AF5F" w14:textId="73D7373D" w:rsidR="00EF07EE" w:rsidRPr="0075512F" w:rsidDel="000A3E8D" w:rsidRDefault="00EF07EE" w:rsidP="00EF07EE">
      <w:pPr>
        <w:rPr>
          <w:del w:id="1781" w:author="Houyem Rais" w:date="2024-02-22T15:17:00Z"/>
        </w:rPr>
      </w:pPr>
      <w:bookmarkStart w:id="1782" w:name="_Toc137137736"/>
      <w:del w:id="1783" w:author="Houyem Rais" w:date="2024-02-22T15:17:00Z">
        <w:r w:rsidRPr="0075512F" w:rsidDel="000A3E8D">
          <w:delText>Le marché public est défini comme étant un contrat écrit à titre onéreux, par lequel le titulaire du marché, public ou privé, s’engage envers un acheteur public, soit à réaliser des travaux, soit à fournir des biens ou des services, soit à réaliser des études.</w:delText>
        </w:r>
      </w:del>
    </w:p>
    <w:p w14:paraId="24FB81A4" w14:textId="55F700F1" w:rsidR="00EF07EE" w:rsidRPr="0075512F" w:rsidDel="000A3E8D" w:rsidRDefault="00EF07EE" w:rsidP="00EF07EE">
      <w:pPr>
        <w:rPr>
          <w:del w:id="1784" w:author="Houyem Rais" w:date="2024-02-22T15:17:00Z"/>
        </w:rPr>
      </w:pPr>
      <w:del w:id="1785" w:author="Houyem Rais" w:date="2024-02-22T15:17:00Z">
        <w:r w:rsidRPr="0075512F" w:rsidDel="000A3E8D">
          <w:delText xml:space="preserve">Dans cette option, la partie publique </w:delText>
        </w:r>
        <w:r w:rsidRPr="0075512F" w:rsidDel="000A3E8D">
          <w:rPr>
            <w:b/>
            <w:bCs/>
          </w:rPr>
          <w:delText>mobilise le financement nécessaire pour la réalisation du projet</w:delText>
        </w:r>
        <w:r w:rsidRPr="0075512F" w:rsidDel="000A3E8D">
          <w:delText>, avec recours soit à ses ressources propres, soit aux bailleurs de fonds.</w:delText>
        </w:r>
      </w:del>
    </w:p>
    <w:p w14:paraId="5FA937E9" w14:textId="1C9DD08F" w:rsidR="00EF07EE" w:rsidRPr="0075512F" w:rsidDel="000A3E8D" w:rsidRDefault="00EF07EE" w:rsidP="00EF07EE">
      <w:pPr>
        <w:rPr>
          <w:del w:id="1786" w:author="Houyem Rais" w:date="2024-02-22T15:17:00Z"/>
        </w:rPr>
      </w:pPr>
      <w:del w:id="1787" w:author="Houyem Rais" w:date="2024-02-22T15:17:00Z">
        <w:r w:rsidRPr="0075512F" w:rsidDel="000A3E8D">
          <w:delText>L’option marchés publics peut convenir quand les risques du projet (en concession ou en PPP) sont considérés comme rédhibitoires pour le secteur privé.</w:delText>
        </w:r>
      </w:del>
    </w:p>
    <w:p w14:paraId="79D2BC7C" w14:textId="35D546BF" w:rsidR="00EF07EE" w:rsidRPr="0075512F" w:rsidDel="000A3E8D" w:rsidRDefault="00EF07EE" w:rsidP="00EF07EE">
      <w:pPr>
        <w:rPr>
          <w:del w:id="1788" w:author="Houyem Rais" w:date="2024-02-22T15:17:00Z"/>
        </w:rPr>
      </w:pPr>
      <w:del w:id="1789" w:author="Houyem Rais" w:date="2024-02-22T15:17:00Z">
        <w:r w:rsidRPr="0075512F" w:rsidDel="000A3E8D">
          <w:delText>Les marchés sont conclus en vue de satisfaire les besoins annuels de la Personne Publique. Toutefois, il est possible à une Personne Publique de recourir à un marché cadre si un tel recours présente des avantages à caractère technique ou financier et si les commandes demandées sont destinées à la satisfaction de besoins de même nature ou de nature complémentaire à caractère permanent et prévisible.</w:delText>
        </w:r>
      </w:del>
    </w:p>
    <w:p w14:paraId="222EE5C2" w14:textId="5B52F95A" w:rsidR="00EF07EE" w:rsidRPr="0075512F" w:rsidDel="000A3E8D" w:rsidRDefault="00EF07EE" w:rsidP="00EF07EE">
      <w:pPr>
        <w:rPr>
          <w:del w:id="1790" w:author="Houyem Rais" w:date="2024-02-22T15:17:00Z"/>
        </w:rPr>
      </w:pPr>
      <w:del w:id="1791" w:author="Houyem Rais" w:date="2024-02-22T15:17:00Z">
        <w:r w:rsidRPr="0075512F" w:rsidDel="000A3E8D">
          <w:delText>Les marchés publics sont passés après mise en concurrence par voie d’appel d’offres ouvert ou restreint. Toutefois, il peut être passé à titre exceptionnel, des marchés publics par voie de négociation directe. Ces exceptions ne portent pas atteinte à l’obligation de respecter les principes fondamentaux des marchés publics à savoir : la concurrence, la liberté d’accès à la commande publique, l’égalité devant la commande publique, la transparence et l’intégrité des procédures. Les marchés publics obéissent également aux règles de bonne gouvernance et tiennent compte des exigences du développement durable.</w:delText>
        </w:r>
      </w:del>
    </w:p>
    <w:p w14:paraId="7C3110A6" w14:textId="04A7A919" w:rsidR="00EF07EE" w:rsidRPr="0075512F" w:rsidDel="000A3E8D" w:rsidRDefault="00EF07EE" w:rsidP="00EF07EE">
      <w:pPr>
        <w:rPr>
          <w:del w:id="1792" w:author="Houyem Rais" w:date="2024-02-22T15:17:00Z"/>
        </w:rPr>
      </w:pPr>
      <w:del w:id="1793" w:author="Houyem Rais" w:date="2024-02-22T15:17:00Z">
        <w:r w:rsidRPr="0075512F" w:rsidDel="000A3E8D">
          <w:delText>Le mécanisme des marchés publics n’est pas un outil qui permet de confier une mission globale au sens du PPP.  Le recours à ce mécanisme exige le découpage du projet en plusieurs parties à savoir la conception, la réalisation, la maintenance et l’exploitation. Lorsque la Personne Publique souhaite confier une mission qui inclut la conception et la réalisation d’un projet par le biais d’un marché public, l’opération se fait à travers deux opérations distinctes. Du point de vue de l’investisseur international, ce découpage conduit aussi à rendre les procédures lourdes et complexes avec l’administration locale et ne convient pas au besoin de la Personne Publique visant à entreprendre un projet d’infrastructure accéléré.</w:delText>
        </w:r>
      </w:del>
    </w:p>
    <w:p w14:paraId="38829C8A" w14:textId="65933016" w:rsidR="006572BD" w:rsidRPr="0075512F" w:rsidDel="000A3E8D" w:rsidRDefault="006572BD" w:rsidP="006572BD">
      <w:pPr>
        <w:rPr>
          <w:del w:id="1794" w:author="Houyem Rais" w:date="2024-02-22T15:17:00Z"/>
        </w:rPr>
      </w:pPr>
      <w:del w:id="1795" w:author="Houyem Rais" w:date="2024-02-22T15:17:00Z">
        <w:r w:rsidRPr="0075512F" w:rsidDel="000A3E8D">
          <w:delText>Le tableau suivant synthétise les avantages et les inconvénients de l’option marché public.</w:delText>
        </w:r>
      </w:del>
    </w:p>
    <w:p w14:paraId="05BC20A5" w14:textId="7D3EA652" w:rsidR="006572BD" w:rsidRPr="0075512F" w:rsidDel="000A3E8D" w:rsidRDefault="006572BD" w:rsidP="006572BD">
      <w:pPr>
        <w:pStyle w:val="Caption"/>
        <w:rPr>
          <w:del w:id="1796" w:author="Houyem Rais" w:date="2024-02-22T15:17:00Z"/>
        </w:rPr>
      </w:pPr>
      <w:bookmarkStart w:id="1797" w:name="_Toc144481075"/>
      <w:del w:id="1798"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7</w:delText>
        </w:r>
        <w:r w:rsidRPr="0075512F" w:rsidDel="000A3E8D">
          <w:fldChar w:fldCharType="end"/>
        </w:r>
        <w:r w:rsidRPr="0075512F" w:rsidDel="000A3E8D">
          <w:delText xml:space="preserve"> : Avantages et inconvénients du marché publique</w:delText>
        </w:r>
        <w:bookmarkEnd w:id="1797"/>
      </w:del>
    </w:p>
    <w:tbl>
      <w:tblPr>
        <w:tblW w:w="8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92"/>
        <w:gridCol w:w="5239"/>
      </w:tblGrid>
      <w:tr w:rsidR="006572BD" w:rsidRPr="0075512F" w:rsidDel="000A3E8D" w14:paraId="2AC6F327" w14:textId="5B3D6758" w:rsidTr="00115F39">
        <w:trPr>
          <w:trHeight w:val="41"/>
          <w:jc w:val="center"/>
          <w:del w:id="1799" w:author="Houyem Rais" w:date="2024-02-22T15:17:00Z"/>
        </w:trPr>
        <w:tc>
          <w:tcPr>
            <w:tcW w:w="3692" w:type="dxa"/>
            <w:shd w:val="clear" w:color="auto" w:fill="244061" w:themeFill="accent1" w:themeFillShade="80"/>
            <w:tcMar>
              <w:top w:w="0" w:type="dxa"/>
              <w:left w:w="108" w:type="dxa"/>
              <w:bottom w:w="0" w:type="dxa"/>
              <w:right w:w="108" w:type="dxa"/>
            </w:tcMar>
            <w:hideMark/>
          </w:tcPr>
          <w:p w14:paraId="1D3D0A7F" w14:textId="238124C3" w:rsidR="006572BD" w:rsidRPr="0075512F" w:rsidDel="000A3E8D" w:rsidRDefault="006572BD">
            <w:pPr>
              <w:spacing w:before="20" w:after="40" w:line="240" w:lineRule="auto"/>
              <w:rPr>
                <w:del w:id="1800" w:author="Houyem Rais" w:date="2024-02-22T15:17:00Z"/>
                <w:sz w:val="20"/>
                <w:szCs w:val="20"/>
              </w:rPr>
            </w:pPr>
            <w:del w:id="1801" w:author="Houyem Rais" w:date="2024-02-22T15:17:00Z">
              <w:r w:rsidRPr="0075512F" w:rsidDel="000A3E8D">
                <w:rPr>
                  <w:b/>
                  <w:bCs/>
                  <w:sz w:val="20"/>
                  <w:szCs w:val="20"/>
                </w:rPr>
                <w:delText>Principaux avantages de l’option marché public</w:delText>
              </w:r>
            </w:del>
          </w:p>
        </w:tc>
        <w:tc>
          <w:tcPr>
            <w:tcW w:w="5239" w:type="dxa"/>
            <w:shd w:val="clear" w:color="auto" w:fill="244061" w:themeFill="accent1" w:themeFillShade="80"/>
            <w:tcMar>
              <w:top w:w="0" w:type="dxa"/>
              <w:left w:w="108" w:type="dxa"/>
              <w:bottom w:w="0" w:type="dxa"/>
              <w:right w:w="108" w:type="dxa"/>
            </w:tcMar>
            <w:hideMark/>
          </w:tcPr>
          <w:p w14:paraId="49C87896" w14:textId="4A73E5A2" w:rsidR="006572BD" w:rsidRPr="0075512F" w:rsidDel="000A3E8D" w:rsidRDefault="006572BD">
            <w:pPr>
              <w:spacing w:before="20" w:after="40" w:line="240" w:lineRule="auto"/>
              <w:rPr>
                <w:del w:id="1802" w:author="Houyem Rais" w:date="2024-02-22T15:17:00Z"/>
                <w:sz w:val="20"/>
                <w:szCs w:val="20"/>
              </w:rPr>
            </w:pPr>
            <w:del w:id="1803" w:author="Houyem Rais" w:date="2024-02-22T15:17:00Z">
              <w:r w:rsidRPr="0075512F" w:rsidDel="000A3E8D">
                <w:rPr>
                  <w:b/>
                  <w:bCs/>
                  <w:sz w:val="20"/>
                  <w:szCs w:val="20"/>
                </w:rPr>
                <w:delText>Principaux inconvénients de l’option marché public</w:delText>
              </w:r>
            </w:del>
          </w:p>
        </w:tc>
      </w:tr>
      <w:tr w:rsidR="006572BD" w:rsidRPr="0075512F" w:rsidDel="000A3E8D" w14:paraId="06FD94E1" w14:textId="37746F04" w:rsidTr="00115F39">
        <w:trPr>
          <w:trHeight w:val="43"/>
          <w:jc w:val="center"/>
          <w:del w:id="1804" w:author="Houyem Rais" w:date="2024-02-22T15:17:00Z"/>
        </w:trPr>
        <w:tc>
          <w:tcPr>
            <w:tcW w:w="3692" w:type="dxa"/>
            <w:tcMar>
              <w:top w:w="0" w:type="dxa"/>
              <w:left w:w="108" w:type="dxa"/>
              <w:bottom w:w="0" w:type="dxa"/>
              <w:right w:w="108" w:type="dxa"/>
            </w:tcMar>
          </w:tcPr>
          <w:p w14:paraId="2D6ADEC9" w14:textId="23D5E840" w:rsidR="006572BD" w:rsidRPr="0075512F" w:rsidDel="000A3E8D" w:rsidRDefault="006572BD">
            <w:pPr>
              <w:pStyle w:val="ListParagraph"/>
              <w:spacing w:before="20" w:after="40" w:line="240" w:lineRule="auto"/>
              <w:ind w:left="318" w:hanging="283"/>
              <w:rPr>
                <w:del w:id="1805" w:author="Houyem Rais" w:date="2024-02-22T15:17:00Z"/>
                <w:sz w:val="20"/>
                <w:szCs w:val="20"/>
              </w:rPr>
            </w:pPr>
            <w:del w:id="1806" w:author="Houyem Rais" w:date="2024-02-22T15:17:00Z">
              <w:r w:rsidRPr="0075512F" w:rsidDel="000A3E8D">
                <w:rPr>
                  <w:sz w:val="20"/>
                  <w:szCs w:val="20"/>
                </w:rPr>
                <w:delText>Facilité de mise en œuvre ;</w:delText>
              </w:r>
            </w:del>
          </w:p>
          <w:p w14:paraId="77F180A9" w14:textId="0FDE19D5" w:rsidR="006572BD" w:rsidRPr="0075512F" w:rsidDel="000A3E8D" w:rsidRDefault="006572BD">
            <w:pPr>
              <w:pStyle w:val="ListParagraph"/>
              <w:spacing w:before="20" w:after="40" w:line="240" w:lineRule="auto"/>
              <w:ind w:left="318" w:hanging="283"/>
              <w:rPr>
                <w:del w:id="1807" w:author="Houyem Rais" w:date="2024-02-22T15:17:00Z"/>
                <w:sz w:val="20"/>
                <w:szCs w:val="20"/>
              </w:rPr>
            </w:pPr>
            <w:del w:id="1808" w:author="Houyem Rais" w:date="2024-02-22T15:17:00Z">
              <w:r w:rsidRPr="0075512F" w:rsidDel="000A3E8D">
                <w:rPr>
                  <w:sz w:val="20"/>
                  <w:szCs w:val="20"/>
                </w:rPr>
                <w:delText>Convient dans un contexte de faible attractivité (pays/projet) ; et</w:delText>
              </w:r>
            </w:del>
          </w:p>
          <w:p w14:paraId="06E1C3B7" w14:textId="30629693" w:rsidR="006572BD" w:rsidRPr="0075512F" w:rsidDel="000A3E8D" w:rsidRDefault="006572BD">
            <w:pPr>
              <w:pStyle w:val="ListParagraph"/>
              <w:spacing w:before="20" w:after="40" w:line="240" w:lineRule="auto"/>
              <w:ind w:left="318" w:hanging="283"/>
              <w:rPr>
                <w:del w:id="1809" w:author="Houyem Rais" w:date="2024-02-22T15:17:00Z"/>
                <w:sz w:val="20"/>
                <w:szCs w:val="20"/>
              </w:rPr>
            </w:pPr>
            <w:del w:id="1810" w:author="Houyem Rais" w:date="2024-02-22T15:17:00Z">
              <w:r w:rsidRPr="0075512F" w:rsidDel="000A3E8D">
                <w:rPr>
                  <w:sz w:val="20"/>
                  <w:szCs w:val="20"/>
                </w:rPr>
                <w:delText>L’acheteur public se charge uniquement du paiement du titulaire du marché et du suivi des travaux de réalisation.</w:delText>
              </w:r>
            </w:del>
          </w:p>
        </w:tc>
        <w:tc>
          <w:tcPr>
            <w:tcW w:w="5239" w:type="dxa"/>
            <w:tcMar>
              <w:top w:w="0" w:type="dxa"/>
              <w:left w:w="108" w:type="dxa"/>
              <w:bottom w:w="0" w:type="dxa"/>
              <w:right w:w="108" w:type="dxa"/>
            </w:tcMar>
          </w:tcPr>
          <w:p w14:paraId="1E1E01C0" w14:textId="525975B2" w:rsidR="006572BD" w:rsidRPr="0075512F" w:rsidDel="000A3E8D" w:rsidRDefault="006572BD">
            <w:pPr>
              <w:pStyle w:val="ListParagraph"/>
              <w:spacing w:before="20" w:after="40" w:line="240" w:lineRule="auto"/>
              <w:ind w:left="318" w:hanging="283"/>
              <w:rPr>
                <w:del w:id="1811" w:author="Houyem Rais" w:date="2024-02-22T15:17:00Z"/>
                <w:sz w:val="20"/>
                <w:szCs w:val="20"/>
              </w:rPr>
            </w:pPr>
            <w:del w:id="1812" w:author="Houyem Rais" w:date="2024-02-22T15:17:00Z">
              <w:r w:rsidRPr="0075512F" w:rsidDel="000A3E8D">
                <w:rPr>
                  <w:sz w:val="20"/>
                  <w:szCs w:val="20"/>
                </w:rPr>
                <w:delText>Ne permet pas une unicité de responsabilité pour la conception, la réalisation et l’exploitation ;</w:delText>
              </w:r>
            </w:del>
          </w:p>
          <w:p w14:paraId="0035D40F" w14:textId="58E60487" w:rsidR="006572BD" w:rsidRPr="0075512F" w:rsidDel="000A3E8D" w:rsidRDefault="006572BD">
            <w:pPr>
              <w:pStyle w:val="ListParagraph"/>
              <w:spacing w:before="20" w:after="40" w:line="240" w:lineRule="auto"/>
              <w:ind w:left="318" w:hanging="283"/>
              <w:rPr>
                <w:del w:id="1813" w:author="Houyem Rais" w:date="2024-02-22T15:17:00Z"/>
                <w:sz w:val="20"/>
                <w:szCs w:val="20"/>
              </w:rPr>
            </w:pPr>
            <w:del w:id="1814" w:author="Houyem Rais" w:date="2024-02-22T15:17:00Z">
              <w:r w:rsidRPr="0075512F" w:rsidDel="000A3E8D">
                <w:rPr>
                  <w:sz w:val="20"/>
                  <w:szCs w:val="20"/>
                </w:rPr>
                <w:delText>Ne permet pas une optimisation du coût global (conception, réalisation et exploitation) ;</w:delText>
              </w:r>
            </w:del>
          </w:p>
          <w:p w14:paraId="2C14E47F" w14:textId="7C332FAE" w:rsidR="006572BD" w:rsidRPr="0075512F" w:rsidDel="000A3E8D" w:rsidRDefault="006572BD">
            <w:pPr>
              <w:pStyle w:val="ListParagraph"/>
              <w:spacing w:before="20" w:after="40" w:line="240" w:lineRule="auto"/>
              <w:ind w:left="318" w:hanging="283"/>
              <w:rPr>
                <w:del w:id="1815" w:author="Houyem Rais" w:date="2024-02-22T15:17:00Z"/>
                <w:sz w:val="20"/>
                <w:szCs w:val="20"/>
              </w:rPr>
            </w:pPr>
            <w:del w:id="1816" w:author="Houyem Rais" w:date="2024-02-22T15:17:00Z">
              <w:r w:rsidRPr="0075512F" w:rsidDel="000A3E8D">
                <w:rPr>
                  <w:sz w:val="20"/>
                  <w:szCs w:val="20"/>
                </w:rPr>
                <w:delText>Les choix technologiques sont définis par le concepteur et imposés dans le cahier des charges ce qui limite l’étendue de la concurrence ;</w:delText>
              </w:r>
            </w:del>
          </w:p>
          <w:p w14:paraId="388E9396" w14:textId="223796F3" w:rsidR="006572BD" w:rsidRPr="0075512F" w:rsidDel="000A3E8D" w:rsidRDefault="006572BD">
            <w:pPr>
              <w:pStyle w:val="ListParagraph"/>
              <w:spacing w:before="20" w:after="40" w:line="240" w:lineRule="auto"/>
              <w:ind w:left="318" w:hanging="283"/>
              <w:rPr>
                <w:del w:id="1817" w:author="Houyem Rais" w:date="2024-02-22T15:17:00Z"/>
                <w:sz w:val="20"/>
                <w:szCs w:val="20"/>
              </w:rPr>
            </w:pPr>
            <w:del w:id="1818" w:author="Houyem Rais" w:date="2024-02-22T15:17:00Z">
              <w:r w:rsidRPr="0075512F" w:rsidDel="000A3E8D">
                <w:rPr>
                  <w:sz w:val="20"/>
                  <w:szCs w:val="20"/>
                </w:rPr>
                <w:delText>Pas de mobilisation du financement privé ;</w:delText>
              </w:r>
            </w:del>
          </w:p>
          <w:p w14:paraId="50C0B33D" w14:textId="19C0151F" w:rsidR="006572BD" w:rsidRPr="0075512F" w:rsidDel="000A3E8D" w:rsidRDefault="006572BD">
            <w:pPr>
              <w:pStyle w:val="ListParagraph"/>
              <w:spacing w:before="20" w:after="40" w:line="240" w:lineRule="auto"/>
              <w:ind w:left="318" w:hanging="283"/>
              <w:rPr>
                <w:del w:id="1819" w:author="Houyem Rais" w:date="2024-02-22T15:17:00Z"/>
                <w:sz w:val="20"/>
                <w:szCs w:val="20"/>
              </w:rPr>
            </w:pPr>
            <w:del w:id="1820" w:author="Houyem Rais" w:date="2024-02-22T15:17:00Z">
              <w:r w:rsidRPr="0075512F" w:rsidDel="000A3E8D">
                <w:rPr>
                  <w:sz w:val="20"/>
                  <w:szCs w:val="20"/>
                </w:rPr>
                <w:delText>Pas d’incitation à l’efficience opérationnelle ;</w:delText>
              </w:r>
            </w:del>
          </w:p>
          <w:p w14:paraId="0BA90B85" w14:textId="37BD637A" w:rsidR="006572BD" w:rsidRPr="0075512F" w:rsidDel="000A3E8D" w:rsidRDefault="006572BD">
            <w:pPr>
              <w:pStyle w:val="ListParagraph"/>
              <w:spacing w:before="20" w:after="40" w:line="240" w:lineRule="auto"/>
              <w:ind w:left="318" w:hanging="283"/>
              <w:rPr>
                <w:del w:id="1821" w:author="Houyem Rais" w:date="2024-02-22T15:17:00Z"/>
                <w:sz w:val="20"/>
                <w:szCs w:val="20"/>
              </w:rPr>
            </w:pPr>
            <w:del w:id="1822" w:author="Houyem Rais" w:date="2024-02-22T15:17:00Z">
              <w:r w:rsidRPr="0075512F" w:rsidDel="000A3E8D">
                <w:rPr>
                  <w:sz w:val="20"/>
                  <w:szCs w:val="20"/>
                </w:rPr>
                <w:delText>Importants risques supportés par l’autorité publique ;</w:delText>
              </w:r>
            </w:del>
          </w:p>
          <w:p w14:paraId="6F2BB76B" w14:textId="0646966F" w:rsidR="006572BD" w:rsidRPr="0075512F" w:rsidDel="000A3E8D" w:rsidRDefault="006572BD">
            <w:pPr>
              <w:pStyle w:val="ListParagraph"/>
              <w:spacing w:before="20" w:after="40" w:line="240" w:lineRule="auto"/>
              <w:ind w:left="318" w:hanging="283"/>
              <w:rPr>
                <w:del w:id="1823" w:author="Houyem Rais" w:date="2024-02-22T15:17:00Z"/>
                <w:sz w:val="20"/>
                <w:szCs w:val="20"/>
              </w:rPr>
            </w:pPr>
            <w:del w:id="1824" w:author="Houyem Rais" w:date="2024-02-22T15:17:00Z">
              <w:r w:rsidRPr="0075512F" w:rsidDel="000A3E8D">
                <w:rPr>
                  <w:sz w:val="20"/>
                  <w:szCs w:val="20"/>
                </w:rPr>
                <w:delText>Durée de contrat limitée ;</w:delText>
              </w:r>
            </w:del>
          </w:p>
          <w:p w14:paraId="7B28765C" w14:textId="43B2301C" w:rsidR="006572BD" w:rsidRPr="0075512F" w:rsidDel="000A3E8D" w:rsidRDefault="006572BD">
            <w:pPr>
              <w:pStyle w:val="ListParagraph"/>
              <w:spacing w:before="20" w:after="40" w:line="240" w:lineRule="auto"/>
              <w:ind w:left="318" w:hanging="283"/>
              <w:rPr>
                <w:del w:id="1825" w:author="Houyem Rais" w:date="2024-02-22T15:17:00Z"/>
                <w:sz w:val="20"/>
                <w:szCs w:val="20"/>
              </w:rPr>
            </w:pPr>
            <w:del w:id="1826" w:author="Houyem Rais" w:date="2024-02-22T15:17:00Z">
              <w:r w:rsidRPr="0075512F" w:rsidDel="000A3E8D">
                <w:rPr>
                  <w:sz w:val="20"/>
                  <w:szCs w:val="20"/>
                </w:rPr>
                <w:delText>Multiplicité des lots et effort de coordination important ; et</w:delText>
              </w:r>
            </w:del>
          </w:p>
          <w:p w14:paraId="5A51963D" w14:textId="7D1C0839" w:rsidR="006572BD" w:rsidRPr="0075512F" w:rsidDel="000A3E8D" w:rsidRDefault="006572BD">
            <w:pPr>
              <w:pStyle w:val="ListParagraph"/>
              <w:spacing w:before="20" w:after="40" w:line="240" w:lineRule="auto"/>
              <w:ind w:left="318" w:hanging="283"/>
              <w:rPr>
                <w:del w:id="1827" w:author="Houyem Rais" w:date="2024-02-22T15:17:00Z"/>
                <w:sz w:val="20"/>
                <w:szCs w:val="20"/>
              </w:rPr>
            </w:pPr>
            <w:del w:id="1828" w:author="Houyem Rais" w:date="2024-02-22T15:17:00Z">
              <w:r w:rsidRPr="0075512F" w:rsidDel="000A3E8D">
                <w:rPr>
                  <w:sz w:val="20"/>
                  <w:szCs w:val="20"/>
                </w:rPr>
                <w:delText>N’est pas un outil qui permet de confier une mission globale au sens du PPP.</w:delText>
              </w:r>
            </w:del>
          </w:p>
        </w:tc>
      </w:tr>
    </w:tbl>
    <w:p w14:paraId="0158B3F5" w14:textId="3BA5285F" w:rsidR="00EF07EE" w:rsidRPr="0075512F" w:rsidDel="000A3E8D" w:rsidRDefault="00EF07EE" w:rsidP="00EF07EE">
      <w:pPr>
        <w:rPr>
          <w:del w:id="1829" w:author="Houyem Rais" w:date="2024-02-22T15:17:00Z"/>
        </w:rPr>
      </w:pPr>
      <w:del w:id="1830" w:author="Houyem Rais" w:date="2024-02-22T15:17:00Z">
        <w:r w:rsidRPr="0075512F" w:rsidDel="000A3E8D">
          <w:delText>Le recours à l’application de la réglementation des marchés publics conduit donc à découper les activités en deux lots séparés :</w:delText>
        </w:r>
      </w:del>
    </w:p>
    <w:p w14:paraId="42FC7706" w14:textId="1B3F4F90" w:rsidR="00EF07EE" w:rsidRPr="0075512F" w:rsidDel="000A3E8D" w:rsidRDefault="00EF07EE" w:rsidP="00EF07EE">
      <w:pPr>
        <w:pStyle w:val="ListParagraph"/>
        <w:rPr>
          <w:del w:id="1831" w:author="Houyem Rais" w:date="2024-02-22T15:17:00Z"/>
        </w:rPr>
      </w:pPr>
      <w:del w:id="1832" w:author="Houyem Rais" w:date="2024-02-22T15:17:00Z">
        <w:r w:rsidRPr="0075512F" w:rsidDel="000A3E8D">
          <w:delText xml:space="preserve">Un pour la </w:delText>
        </w:r>
        <w:r w:rsidRPr="0075512F" w:rsidDel="000A3E8D">
          <w:rPr>
            <w:b/>
            <w:bCs/>
          </w:rPr>
          <w:delText>conception et la réalisation</w:delText>
        </w:r>
        <w:r w:rsidRPr="0075512F" w:rsidDel="000A3E8D">
          <w:delText xml:space="preserve"> (EPC) </w:delText>
        </w:r>
        <w:r w:rsidR="003270F5" w:rsidRPr="0075512F" w:rsidDel="000A3E8D">
          <w:delText xml:space="preserve">ou la </w:delText>
        </w:r>
        <w:r w:rsidR="003270F5" w:rsidRPr="0075512F" w:rsidDel="000A3E8D">
          <w:rPr>
            <w:b/>
            <w:bCs/>
          </w:rPr>
          <w:delText>conception, réalisation et financement</w:delText>
        </w:r>
        <w:r w:rsidR="003270F5" w:rsidRPr="0075512F" w:rsidDel="000A3E8D">
          <w:delText xml:space="preserve"> (EPC + F) </w:delText>
        </w:r>
        <w:r w:rsidRPr="0075512F" w:rsidDel="000A3E8D">
          <w:delText>; et</w:delText>
        </w:r>
      </w:del>
    </w:p>
    <w:p w14:paraId="6A6F03C9" w14:textId="05CC9BB0" w:rsidR="00EF07EE" w:rsidRPr="0075512F" w:rsidDel="000A3E8D" w:rsidRDefault="00EF07EE" w:rsidP="00EF07EE">
      <w:pPr>
        <w:pStyle w:val="ListParagraph"/>
        <w:rPr>
          <w:del w:id="1833" w:author="Houyem Rais" w:date="2024-02-22T15:17:00Z"/>
        </w:rPr>
      </w:pPr>
      <w:del w:id="1834" w:author="Houyem Rais" w:date="2024-02-22T15:17:00Z">
        <w:r w:rsidRPr="0075512F" w:rsidDel="000A3E8D">
          <w:delText xml:space="preserve">Un pour </w:delText>
        </w:r>
        <w:r w:rsidRPr="0075512F" w:rsidDel="000A3E8D">
          <w:rPr>
            <w:b/>
            <w:bCs/>
          </w:rPr>
          <w:delText>l’exploitation et la maintenance</w:delText>
        </w:r>
        <w:r w:rsidRPr="0075512F" w:rsidDel="000A3E8D">
          <w:delText xml:space="preserve"> (Operate-Maintain).</w:delText>
        </w:r>
      </w:del>
    </w:p>
    <w:p w14:paraId="46DCA528" w14:textId="40122DB2" w:rsidR="00351B3B" w:rsidRPr="0075512F" w:rsidDel="000A3E8D" w:rsidRDefault="003270F5" w:rsidP="00283AD4">
      <w:pPr>
        <w:pStyle w:val="Titre4"/>
        <w:rPr>
          <w:del w:id="1835" w:author="Houyem Rais" w:date="2024-02-22T15:17:00Z"/>
          <w:lang w:val="fr-FR"/>
        </w:rPr>
      </w:pPr>
      <w:bookmarkStart w:id="1836" w:name="_Toc141255583"/>
      <w:bookmarkStart w:id="1837" w:name="_Toc141255902"/>
      <w:bookmarkStart w:id="1838" w:name="_Toc142174660"/>
      <w:del w:id="1839" w:author="Houyem Rais" w:date="2024-02-22T15:17:00Z">
        <w:r w:rsidRPr="0075512F" w:rsidDel="000A3E8D">
          <w:rPr>
            <w:lang w:val="fr-FR"/>
          </w:rPr>
          <w:delText xml:space="preserve">Le contrat </w:delText>
        </w:r>
        <w:r w:rsidR="00351B3B" w:rsidRPr="0075512F" w:rsidDel="000A3E8D">
          <w:rPr>
            <w:lang w:val="fr-FR"/>
          </w:rPr>
          <w:delText>Engineering, Procurement and Construction (EPC)</w:delText>
        </w:r>
        <w:bookmarkEnd w:id="1782"/>
        <w:bookmarkEnd w:id="1836"/>
        <w:bookmarkEnd w:id="1837"/>
        <w:bookmarkEnd w:id="1838"/>
      </w:del>
    </w:p>
    <w:p w14:paraId="24FBBBBF" w14:textId="7DDF9BD6" w:rsidR="00351B3B" w:rsidRPr="0075512F" w:rsidDel="000A3E8D" w:rsidRDefault="00351B3B" w:rsidP="00115F39">
      <w:pPr>
        <w:rPr>
          <w:del w:id="1840" w:author="Houyem Rais" w:date="2024-02-22T15:17:00Z"/>
        </w:rPr>
      </w:pPr>
      <w:del w:id="1841" w:author="Houyem Rais" w:date="2024-02-22T15:17:00Z">
        <w:r w:rsidRPr="0075512F" w:rsidDel="000A3E8D">
          <w:delText xml:space="preserve">Le contrat </w:delText>
        </w:r>
        <w:r w:rsidR="00EF07EE" w:rsidRPr="0075512F" w:rsidDel="000A3E8D">
          <w:delText>d’EPC (Engineering, Procurement and Construction)</w:delText>
        </w:r>
        <w:r w:rsidR="003270F5" w:rsidRPr="0075512F" w:rsidDel="000A3E8D">
          <w:delText xml:space="preserve"> ou de D-B (Design-Build) </w:delText>
        </w:r>
        <w:r w:rsidRPr="0075512F" w:rsidDel="000A3E8D">
          <w:delText xml:space="preserve">est un contrat d’ingénierie et de travaux dans lequel </w:delText>
        </w:r>
        <w:r w:rsidR="003270F5" w:rsidRPr="0075512F" w:rsidDel="000A3E8D">
          <w:delText xml:space="preserve">le </w:delText>
        </w:r>
        <w:r w:rsidRPr="0075512F" w:rsidDel="000A3E8D">
          <w:delText xml:space="preserve">partenaire privé </w:delText>
        </w:r>
        <w:r w:rsidR="003270F5" w:rsidRPr="0075512F" w:rsidDel="000A3E8D">
          <w:delText>prend en</w:delText>
        </w:r>
        <w:r w:rsidRPr="0075512F" w:rsidDel="000A3E8D">
          <w:delText xml:space="preserve"> charge la conception et de la construction </w:delText>
        </w:r>
        <w:r w:rsidR="003270F5" w:rsidRPr="0075512F" w:rsidDel="000A3E8D">
          <w:delText>du viaduc</w:delText>
        </w:r>
        <w:r w:rsidRPr="0075512F" w:rsidDel="000A3E8D">
          <w:delText xml:space="preserve"> sous financement public, qu’il livre ensuite « clés en main » à l’autorité publique, selon un calendrier et à un prix ferme.</w:delText>
        </w:r>
      </w:del>
    </w:p>
    <w:p w14:paraId="685E44A2" w14:textId="3949DEC5" w:rsidR="00351B3B" w:rsidRPr="0075512F" w:rsidDel="000A3E8D" w:rsidRDefault="00351B3B" w:rsidP="00115F39">
      <w:pPr>
        <w:rPr>
          <w:del w:id="1842" w:author="Houyem Rais" w:date="2024-02-22T15:17:00Z"/>
        </w:rPr>
      </w:pPr>
      <w:del w:id="1843" w:author="Houyem Rais" w:date="2024-02-22T15:17:00Z">
        <w:r w:rsidRPr="0075512F" w:rsidDel="000A3E8D">
          <w:delText>Contrairement à un montage en maîtrise d’ouvrage publique, avec une multiplicité de contrats avec des fournisseurs différents (bureau d’étude, entreprise de travaux, équipementiers…), le secteur privé se voit ici confier la maîtrise d’ouvrage déléguée du projet. L’autorité publique a donc un interlocuteur unique qui supporte les risques d’interface et de dépassement de coûts et de délais en phase de conception / construction.</w:delText>
        </w:r>
      </w:del>
    </w:p>
    <w:p w14:paraId="4386BA59" w14:textId="6749F1EE" w:rsidR="00351B3B" w:rsidRPr="0075512F" w:rsidDel="000A3E8D" w:rsidRDefault="00351B3B">
      <w:pPr>
        <w:rPr>
          <w:del w:id="1844" w:author="Houyem Rais" w:date="2024-02-22T15:17:00Z"/>
        </w:rPr>
      </w:pPr>
      <w:del w:id="1845" w:author="Houyem Rais" w:date="2024-02-22T15:17:00Z">
        <w:r w:rsidRPr="0075512F" w:rsidDel="000A3E8D">
          <w:delText>Ce type de contrat permet donc de bénéficier des gains attendus du secteur privé en phase de développement des projets.</w:delText>
        </w:r>
      </w:del>
    </w:p>
    <w:p w14:paraId="7D3CC60D" w14:textId="2F28DEB0" w:rsidR="002A276F" w:rsidRPr="0075512F" w:rsidDel="000A3E8D" w:rsidRDefault="002A276F" w:rsidP="00115F39">
      <w:pPr>
        <w:ind w:left="510"/>
        <w:rPr>
          <w:del w:id="1846" w:author="Houyem Rais" w:date="2024-02-22T15:17:00Z"/>
        </w:rPr>
      </w:pPr>
      <w:del w:id="1847" w:author="Houyem Rais" w:date="2024-02-22T15:17:00Z">
        <w:r w:rsidRPr="0075512F" w:rsidDel="000A3E8D">
          <w:delText>La figure suivante présente la structure type d’un contrat EPC.</w:delText>
        </w:r>
      </w:del>
    </w:p>
    <w:p w14:paraId="21C33918" w14:textId="1E3BD9B8" w:rsidR="00974183" w:rsidRPr="0075512F" w:rsidDel="000A3E8D" w:rsidRDefault="00974183" w:rsidP="00115F39">
      <w:pPr>
        <w:keepNext/>
        <w:jc w:val="center"/>
        <w:rPr>
          <w:del w:id="1848" w:author="Houyem Rais" w:date="2024-02-22T15:17:00Z"/>
        </w:rPr>
      </w:pPr>
      <w:del w:id="1849" w:author="Houyem Rais" w:date="2024-02-22T15:17:00Z">
        <w:r w:rsidRPr="0075512F" w:rsidDel="000A3E8D">
          <w:rPr>
            <w:noProof/>
          </w:rPr>
          <w:drawing>
            <wp:inline distT="0" distB="0" distL="0" distR="0" wp14:anchorId="1793AF1A" wp14:editId="76100A56">
              <wp:extent cx="5370288" cy="3002192"/>
              <wp:effectExtent l="0" t="0" r="1905" b="8255"/>
              <wp:docPr id="1771476902" name="Picture 177147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163" cy="3028956"/>
                      </a:xfrm>
                      <a:prstGeom prst="rect">
                        <a:avLst/>
                      </a:prstGeom>
                      <a:noFill/>
                    </pic:spPr>
                  </pic:pic>
                </a:graphicData>
              </a:graphic>
            </wp:inline>
          </w:drawing>
        </w:r>
      </w:del>
    </w:p>
    <w:p w14:paraId="46A96DFC" w14:textId="45C532D1" w:rsidR="00974183" w:rsidRPr="0075512F" w:rsidDel="000A3E8D" w:rsidRDefault="00974183" w:rsidP="00974183">
      <w:pPr>
        <w:pStyle w:val="Caption"/>
        <w:jc w:val="center"/>
        <w:rPr>
          <w:del w:id="1850" w:author="Houyem Rais" w:date="2024-02-22T15:17:00Z"/>
        </w:rPr>
      </w:pPr>
      <w:bookmarkStart w:id="1851" w:name="_Toc142174813"/>
      <w:del w:id="1852"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3</w:delText>
        </w:r>
        <w:r w:rsidRPr="0075512F" w:rsidDel="000A3E8D">
          <w:fldChar w:fldCharType="end"/>
        </w:r>
        <w:r w:rsidRPr="0075512F" w:rsidDel="000A3E8D">
          <w:delText xml:space="preserve"> Structure type d'un contrat d'EPC</w:delText>
        </w:r>
        <w:bookmarkEnd w:id="1851"/>
      </w:del>
    </w:p>
    <w:p w14:paraId="3D3D3887" w14:textId="671DB60A" w:rsidR="00974183" w:rsidRPr="0075512F" w:rsidDel="000A3E8D" w:rsidRDefault="002A276F" w:rsidP="00115F39">
      <w:pPr>
        <w:jc w:val="right"/>
        <w:rPr>
          <w:del w:id="1853" w:author="Houyem Rais" w:date="2024-02-22T15:17:00Z"/>
        </w:rPr>
      </w:pPr>
      <w:del w:id="1854" w:author="Houyem Rais" w:date="2024-02-22T15:17:00Z">
        <w:r w:rsidRPr="0075512F" w:rsidDel="000A3E8D">
          <w:rPr>
            <w:b/>
            <w:bCs/>
            <w:i/>
            <w:iCs/>
            <w:sz w:val="20"/>
            <w:szCs w:val="20"/>
          </w:rPr>
          <w:delText xml:space="preserve">Source : </w:delText>
        </w:r>
        <w:r w:rsidRPr="0075512F" w:rsidDel="000A3E8D">
          <w:rPr>
            <w:i/>
            <w:iCs/>
            <w:sz w:val="20"/>
            <w:szCs w:val="20"/>
          </w:rPr>
          <w:delText>Auteur</w:delText>
        </w:r>
      </w:del>
    </w:p>
    <w:p w14:paraId="22A7C46C" w14:textId="65F1BA53" w:rsidR="00351B3B" w:rsidRPr="00D534BF" w:rsidDel="000A3E8D" w:rsidRDefault="003270F5" w:rsidP="00283AD4">
      <w:pPr>
        <w:pStyle w:val="Titre4"/>
        <w:rPr>
          <w:del w:id="1855" w:author="Houyem Rais" w:date="2024-02-22T15:17:00Z"/>
          <w:bCs/>
          <w:lang w:val="en-US"/>
        </w:rPr>
      </w:pPr>
      <w:bookmarkStart w:id="1856" w:name="_Toc141255145"/>
      <w:bookmarkStart w:id="1857" w:name="_Toc141255281"/>
      <w:bookmarkStart w:id="1858" w:name="_Toc141255436"/>
      <w:bookmarkStart w:id="1859" w:name="_Toc141255584"/>
      <w:bookmarkStart w:id="1860" w:name="_Toc141255733"/>
      <w:bookmarkStart w:id="1861" w:name="_Toc141255903"/>
      <w:bookmarkStart w:id="1862" w:name="_Toc141523322"/>
      <w:bookmarkStart w:id="1863" w:name="_Toc137137737"/>
      <w:bookmarkStart w:id="1864" w:name="_Toc141255601"/>
      <w:bookmarkStart w:id="1865" w:name="_Toc141255920"/>
      <w:bookmarkStart w:id="1866" w:name="_Toc142174661"/>
      <w:bookmarkEnd w:id="1856"/>
      <w:bookmarkEnd w:id="1857"/>
      <w:bookmarkEnd w:id="1858"/>
      <w:bookmarkEnd w:id="1859"/>
      <w:bookmarkEnd w:id="1860"/>
      <w:bookmarkEnd w:id="1861"/>
      <w:bookmarkEnd w:id="1862"/>
      <w:del w:id="1867" w:author="Houyem Rais" w:date="2024-02-22T15:17:00Z">
        <w:r w:rsidRPr="00D534BF" w:rsidDel="000A3E8D">
          <w:rPr>
            <w:lang w:val="en-US"/>
          </w:rPr>
          <w:delText>Le contrat</w:delText>
        </w:r>
        <w:r w:rsidR="00351B3B" w:rsidRPr="00D534BF" w:rsidDel="000A3E8D">
          <w:rPr>
            <w:lang w:val="en-US"/>
          </w:rPr>
          <w:delText xml:space="preserve"> Engineering, Procurement, Construction and Financing (EPC + F)</w:delText>
        </w:r>
        <w:bookmarkEnd w:id="1863"/>
        <w:bookmarkEnd w:id="1864"/>
        <w:bookmarkEnd w:id="1865"/>
        <w:bookmarkEnd w:id="1866"/>
      </w:del>
    </w:p>
    <w:p w14:paraId="19271FC7" w14:textId="3C5A9F8F" w:rsidR="00351B3B" w:rsidRPr="0075512F" w:rsidDel="000A3E8D" w:rsidRDefault="00351B3B" w:rsidP="00115F39">
      <w:pPr>
        <w:rPr>
          <w:del w:id="1868" w:author="Houyem Rais" w:date="2024-02-22T15:17:00Z"/>
        </w:rPr>
      </w:pPr>
      <w:del w:id="1869" w:author="Houyem Rais" w:date="2024-02-22T15:17:00Z">
        <w:r w:rsidRPr="0075512F" w:rsidDel="000A3E8D">
          <w:delText xml:space="preserve">Dans les pays émergents, des projets sont développés par la voie </w:delText>
        </w:r>
        <w:r w:rsidR="00720E29" w:rsidRPr="0075512F" w:rsidDel="000A3E8D">
          <w:delText>« </w:delText>
        </w:r>
        <w:r w:rsidRPr="0075512F" w:rsidDel="000A3E8D">
          <w:delText>EPC</w:delText>
        </w:r>
        <w:r w:rsidR="00720E29" w:rsidRPr="0075512F" w:rsidDel="000A3E8D">
          <w:delText xml:space="preserve"> </w:delText>
        </w:r>
        <w:r w:rsidRPr="0075512F" w:rsidDel="000A3E8D">
          <w:delText>+</w:delText>
        </w:r>
        <w:r w:rsidR="00720E29" w:rsidRPr="0075512F" w:rsidDel="000A3E8D">
          <w:delText xml:space="preserve"> </w:delText>
        </w:r>
        <w:r w:rsidRPr="0075512F" w:rsidDel="000A3E8D">
          <w:delText>F</w:delText>
        </w:r>
        <w:r w:rsidR="00720E29" w:rsidRPr="0075512F" w:rsidDel="000A3E8D">
          <w:delText>inancement »</w:delText>
        </w:r>
        <w:r w:rsidRPr="0075512F" w:rsidDel="000A3E8D">
          <w:delText xml:space="preserve"> pour accélérer le développement des projets d’infrastructures essentielles nécessaires à l’amélioration de la connectivité et du commerce. Dans un projet EPC+F typique, le proposant (fournisseur ou entreprise EPC) soumet « l’approche de financement avec la proposition technique à l’acheteur souverain, fournissant ainsi une solution globale pour la mise en œuvre du projet</w:delText>
        </w:r>
        <w:r w:rsidR="00720E29" w:rsidRPr="0075512F" w:rsidDel="000A3E8D">
          <w:delText> »</w:delText>
        </w:r>
        <w:r w:rsidRPr="0075512F" w:rsidDel="000A3E8D">
          <w:delText>.</w:delText>
        </w:r>
      </w:del>
    </w:p>
    <w:p w14:paraId="0CFAE625" w14:textId="6B269773" w:rsidR="00351B3B" w:rsidRPr="0075512F" w:rsidDel="000A3E8D" w:rsidRDefault="00351B3B">
      <w:pPr>
        <w:rPr>
          <w:del w:id="1870" w:author="Houyem Rais" w:date="2024-02-22T15:17:00Z"/>
        </w:rPr>
      </w:pPr>
      <w:del w:id="1871" w:author="Houyem Rais" w:date="2024-02-22T15:17:00Z">
        <w:r w:rsidRPr="0075512F" w:rsidDel="000A3E8D">
          <w:delText xml:space="preserve">EPC+F est un mécanisme de financement de projet dans lequel l’entrepreneur EPC organise également le financement du projet, par le biais de liens avec les institutions de financement. Ce modèle a été mis en œuvre pour le développement de projets, en particulier dans les pays en développement. Il est utile lorsque les contractants EPC ont un meilleur accès au financement à faible coût, </w:delText>
        </w:r>
        <w:r w:rsidR="002006F4" w:rsidRPr="0075512F" w:rsidDel="000A3E8D">
          <w:delText>no</w:delText>
        </w:r>
        <w:r w:rsidR="00021227" w:rsidRPr="0075512F" w:rsidDel="000A3E8D">
          <w:delText>tamment à travers les</w:delText>
        </w:r>
        <w:r w:rsidRPr="0075512F" w:rsidDel="000A3E8D">
          <w:delText xml:space="preserve"> EXIM </w:delText>
        </w:r>
        <w:r w:rsidR="00021227" w:rsidRPr="0075512F" w:rsidDel="000A3E8D">
          <w:delText xml:space="preserve">Banks </w:delText>
        </w:r>
        <w:r w:rsidRPr="0075512F" w:rsidDel="000A3E8D">
          <w:delText>(</w:delText>
        </w:r>
        <w:r w:rsidR="00021227" w:rsidRPr="0075512F" w:rsidDel="000A3E8D">
          <w:delText xml:space="preserve">Inde, Turquie, </w:delText>
        </w:r>
        <w:r w:rsidRPr="0075512F" w:rsidDel="000A3E8D">
          <w:delText>Chine, Japon, Corée)</w:delText>
        </w:r>
        <w:r w:rsidR="00720E29" w:rsidRPr="0075512F" w:rsidDel="000A3E8D">
          <w:delText>.</w:delText>
        </w:r>
      </w:del>
    </w:p>
    <w:p w14:paraId="0528C3D2" w14:textId="2F5D9B5E" w:rsidR="00705489" w:rsidRPr="0075512F" w:rsidDel="000A3E8D" w:rsidRDefault="00705489">
      <w:pPr>
        <w:rPr>
          <w:del w:id="1872" w:author="Houyem Rais" w:date="2024-02-22T15:17:00Z"/>
        </w:rPr>
      </w:pPr>
      <w:del w:id="1873" w:author="Houyem Rais" w:date="2024-02-22T15:17:00Z">
        <w:r w:rsidRPr="0075512F" w:rsidDel="000A3E8D">
          <w:delText xml:space="preserve">A la différence du modèle EPC classique, le partenaire privé prend en charge non seulement l'exécution technique du projet, mais aussi </w:delText>
        </w:r>
        <w:r w:rsidR="001F4050" w:rsidRPr="0075512F" w:rsidDel="000A3E8D">
          <w:delText>la mobilisation du</w:delText>
        </w:r>
        <w:r w:rsidRPr="0075512F" w:rsidDel="000A3E8D">
          <w:delText xml:space="preserve"> financement de sa réalisation. Cela permet à l'autorité publique de bénéficier d'une approche de financement innovante où les ressources financières sont apportées par le secteur privé, réduisant ainsi l'impact sur les finances publiques immédiates. L'autorité publique rembourse ensuite le financement </w:delText>
        </w:r>
        <w:r w:rsidR="001F4050" w:rsidRPr="0075512F" w:rsidDel="000A3E8D">
          <w:delText>apporté</w:delText>
        </w:r>
        <w:r w:rsidRPr="0075512F" w:rsidDel="000A3E8D">
          <w:delText xml:space="preserve"> au fil du temps, généralement sur une période allant de 5 à 10 ans.</w:delText>
        </w:r>
      </w:del>
    </w:p>
    <w:p w14:paraId="1C5A7B11" w14:textId="65323845" w:rsidR="002A276F" w:rsidRPr="0075512F" w:rsidDel="000A3E8D" w:rsidRDefault="002A276F">
      <w:pPr>
        <w:rPr>
          <w:del w:id="1874" w:author="Houyem Rais" w:date="2024-02-22T15:17:00Z"/>
        </w:rPr>
      </w:pPr>
      <w:del w:id="1875" w:author="Houyem Rais" w:date="2024-02-22T15:17:00Z">
        <w:r w:rsidRPr="0075512F" w:rsidDel="000A3E8D">
          <w:delText>La figure suivante présente la structure type d’un contrat EPC+F.</w:delText>
        </w:r>
      </w:del>
    </w:p>
    <w:p w14:paraId="093F39D4" w14:textId="34F7AD24" w:rsidR="00120A4B" w:rsidRPr="0075512F" w:rsidDel="000A3E8D" w:rsidRDefault="00120A4B" w:rsidP="00115F39">
      <w:pPr>
        <w:keepNext/>
        <w:jc w:val="center"/>
        <w:rPr>
          <w:del w:id="1876" w:author="Houyem Rais" w:date="2024-02-22T15:17:00Z"/>
        </w:rPr>
      </w:pPr>
      <w:del w:id="1877" w:author="Houyem Rais" w:date="2024-02-22T15:17:00Z">
        <w:r w:rsidRPr="0075512F" w:rsidDel="000A3E8D">
          <w:rPr>
            <w:noProof/>
          </w:rPr>
          <w:drawing>
            <wp:inline distT="0" distB="0" distL="0" distR="0" wp14:anchorId="5C54A638" wp14:editId="0EF20755">
              <wp:extent cx="5456804" cy="3050557"/>
              <wp:effectExtent l="0" t="0" r="0" b="0"/>
              <wp:docPr id="1066815308" name="Picture 106681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7252" cy="3067579"/>
                      </a:xfrm>
                      <a:prstGeom prst="rect">
                        <a:avLst/>
                      </a:prstGeom>
                      <a:noFill/>
                    </pic:spPr>
                  </pic:pic>
                </a:graphicData>
              </a:graphic>
            </wp:inline>
          </w:drawing>
        </w:r>
      </w:del>
    </w:p>
    <w:p w14:paraId="2D747D99" w14:textId="3FD1C3D6" w:rsidR="00120A4B" w:rsidRPr="0075512F" w:rsidDel="000A3E8D" w:rsidRDefault="00120A4B" w:rsidP="00120A4B">
      <w:pPr>
        <w:pStyle w:val="Caption"/>
        <w:jc w:val="center"/>
        <w:rPr>
          <w:del w:id="1878" w:author="Houyem Rais" w:date="2024-02-22T15:17:00Z"/>
        </w:rPr>
      </w:pPr>
      <w:bookmarkStart w:id="1879" w:name="_Toc142174814"/>
      <w:del w:id="1880"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4</w:delText>
        </w:r>
        <w:r w:rsidRPr="0075512F" w:rsidDel="000A3E8D">
          <w:fldChar w:fldCharType="end"/>
        </w:r>
        <w:r w:rsidRPr="0075512F" w:rsidDel="000A3E8D">
          <w:delText xml:space="preserve"> Structure type d'un contrat d'EPC+F</w:delText>
        </w:r>
        <w:bookmarkEnd w:id="1879"/>
      </w:del>
    </w:p>
    <w:p w14:paraId="793C6728" w14:textId="53E7A793" w:rsidR="002A276F" w:rsidRPr="0075512F" w:rsidDel="000A3E8D" w:rsidRDefault="002A276F" w:rsidP="00115F39">
      <w:pPr>
        <w:jc w:val="right"/>
        <w:rPr>
          <w:del w:id="1881" w:author="Houyem Rais" w:date="2024-02-22T15:17:00Z"/>
        </w:rPr>
      </w:pPr>
      <w:del w:id="1882" w:author="Houyem Rais" w:date="2024-02-22T15:17:00Z">
        <w:r w:rsidRPr="0075512F" w:rsidDel="000A3E8D">
          <w:rPr>
            <w:b/>
            <w:bCs/>
            <w:i/>
            <w:iCs/>
            <w:sz w:val="20"/>
            <w:szCs w:val="20"/>
          </w:rPr>
          <w:delText xml:space="preserve">Source : </w:delText>
        </w:r>
        <w:r w:rsidRPr="0075512F" w:rsidDel="000A3E8D">
          <w:rPr>
            <w:i/>
            <w:iCs/>
            <w:sz w:val="20"/>
            <w:szCs w:val="20"/>
          </w:rPr>
          <w:delText>Auteur</w:delText>
        </w:r>
      </w:del>
    </w:p>
    <w:p w14:paraId="64E51BE7" w14:textId="24F31116" w:rsidR="00120A4B" w:rsidRPr="0075512F" w:rsidDel="000A3E8D" w:rsidRDefault="00120A4B" w:rsidP="00115F39">
      <w:pPr>
        <w:pStyle w:val="Titre4"/>
        <w:rPr>
          <w:del w:id="1883" w:author="Houyem Rais" w:date="2024-02-22T15:17:00Z"/>
          <w:b w:val="0"/>
          <w:i w:val="0"/>
          <w:iCs w:val="0"/>
          <w:lang w:val="fr-FR"/>
        </w:rPr>
      </w:pPr>
      <w:bookmarkStart w:id="1884" w:name="_Toc141255602"/>
      <w:bookmarkStart w:id="1885" w:name="_Toc141255921"/>
      <w:bookmarkStart w:id="1886" w:name="_Toc142174662"/>
      <w:del w:id="1887" w:author="Houyem Rais" w:date="2024-02-22T15:17:00Z">
        <w:r w:rsidRPr="0075512F" w:rsidDel="000A3E8D">
          <w:rPr>
            <w:lang w:val="fr-FR"/>
          </w:rPr>
          <w:delText>Le contrat d’Exploitation – Maintenance ou « O&amp;M » (Operation &amp; Maintenance)</w:delText>
        </w:r>
        <w:bookmarkEnd w:id="1884"/>
        <w:bookmarkEnd w:id="1885"/>
        <w:bookmarkEnd w:id="1886"/>
      </w:del>
    </w:p>
    <w:p w14:paraId="446C681A" w14:textId="2DC80289" w:rsidR="00120A4B" w:rsidRPr="0075512F" w:rsidDel="000A3E8D" w:rsidRDefault="00120A4B" w:rsidP="00120A4B">
      <w:pPr>
        <w:rPr>
          <w:del w:id="1888" w:author="Houyem Rais" w:date="2024-02-22T15:17:00Z"/>
        </w:rPr>
      </w:pPr>
      <w:del w:id="1889" w:author="Houyem Rais" w:date="2024-02-22T15:17:00Z">
        <w:r w:rsidRPr="0075512F" w:rsidDel="000A3E8D">
          <w:delText>Il s’agit d’un contrat selon lequel le ministère de l’Equipement et de l’Habitat confiera au secteur privé</w:delText>
        </w:r>
        <w:r w:rsidR="00247DCD" w:rsidRPr="0075512F" w:rsidDel="000A3E8D">
          <w:delText xml:space="preserve"> la gestion,</w:delText>
        </w:r>
        <w:r w:rsidRPr="0075512F" w:rsidDel="000A3E8D">
          <w:delText xml:space="preserve"> l’exploitation et l’entretien, et parfois une partie du renouvellement du viaduc en échange d’une rémunération sur la base d’une somme forfaitaire ou variable, par exemple, en fonction des quantités et dépendant généralement de l’atteinte d’objectifs de performance. L’opérateur doit fournir une qualité des prestations conformément aux prescriptions du cahier des charges.</w:delText>
        </w:r>
      </w:del>
    </w:p>
    <w:p w14:paraId="0DE2789A" w14:textId="03F1A410" w:rsidR="00120A4B" w:rsidRPr="0075512F" w:rsidDel="000A3E8D" w:rsidRDefault="00120A4B" w:rsidP="00120A4B">
      <w:pPr>
        <w:rPr>
          <w:del w:id="1890" w:author="Houyem Rais" w:date="2024-02-22T15:17:00Z"/>
        </w:rPr>
      </w:pPr>
      <w:del w:id="1891" w:author="Houyem Rais" w:date="2024-02-22T15:17:00Z">
        <w:r w:rsidRPr="0075512F" w:rsidDel="000A3E8D">
          <w:delText>Ces contrats sont généralement d’une durée entre 5 et 10 ans pour permettre au privé d’amortir le matériel acheté.</w:delText>
        </w:r>
      </w:del>
    </w:p>
    <w:p w14:paraId="4439668A" w14:textId="0981F143" w:rsidR="00120A4B" w:rsidRPr="0075512F" w:rsidDel="000A3E8D" w:rsidRDefault="00120A4B" w:rsidP="00120A4B">
      <w:pPr>
        <w:rPr>
          <w:del w:id="1892" w:author="Houyem Rais" w:date="2024-02-22T15:17:00Z"/>
        </w:rPr>
      </w:pPr>
      <w:del w:id="1893" w:author="Houyem Rais" w:date="2024-02-22T15:17:00Z">
        <w:r w:rsidRPr="0075512F" w:rsidDel="000A3E8D">
          <w:delText>Ce contrat présente le risque de l’articulation entre la phase de conception – construction et la phase d’exploitation et de maintenance de l’ouvrage. Une solution avantageuse en termes de conception et de construction pourrait se révéler onéreuse pour l’exploitation et/ou la maintenance de l’ouvrage.</w:delText>
        </w:r>
      </w:del>
    </w:p>
    <w:p w14:paraId="691F979E" w14:textId="0A0AE799" w:rsidR="00120A4B" w:rsidRPr="0075512F" w:rsidDel="000A3E8D" w:rsidRDefault="00120A4B" w:rsidP="00120A4B">
      <w:pPr>
        <w:rPr>
          <w:del w:id="1894" w:author="Houyem Rais" w:date="2024-02-22T15:17:00Z"/>
        </w:rPr>
      </w:pPr>
      <w:del w:id="1895" w:author="Houyem Rais" w:date="2024-02-22T15:17:00Z">
        <w:r w:rsidRPr="0075512F" w:rsidDel="000A3E8D">
          <w:delText>L’exploitant peut aussi évoquer des insuffisances aux niveaux de la conception et de la réalisation pour éluder ses responsabilités.</w:delText>
        </w:r>
      </w:del>
    </w:p>
    <w:p w14:paraId="291886F1" w14:textId="0962A8BA" w:rsidR="00120A4B" w:rsidRPr="0075512F" w:rsidDel="000A3E8D" w:rsidRDefault="00120A4B" w:rsidP="00120A4B">
      <w:pPr>
        <w:rPr>
          <w:del w:id="1896" w:author="Houyem Rais" w:date="2024-02-22T15:17:00Z"/>
        </w:rPr>
      </w:pPr>
      <w:del w:id="1897" w:author="Houyem Rais" w:date="2024-02-22T15:17:00Z">
        <w:r w:rsidRPr="0075512F" w:rsidDel="000A3E8D">
          <w:delText>Ce type de contrat est généralement adopté dans un secteur où l’expérience en matière de partenariats public-privé, est limitée.</w:delText>
        </w:r>
      </w:del>
    </w:p>
    <w:p w14:paraId="3F333A38" w14:textId="0D0A56CA" w:rsidR="002A276F" w:rsidRPr="0075512F" w:rsidDel="000A3E8D" w:rsidRDefault="002A276F" w:rsidP="00120A4B">
      <w:pPr>
        <w:rPr>
          <w:del w:id="1898" w:author="Houyem Rais" w:date="2024-02-22T15:17:00Z"/>
        </w:rPr>
      </w:pPr>
      <w:del w:id="1899" w:author="Houyem Rais" w:date="2024-02-22T15:17:00Z">
        <w:r w:rsidRPr="0075512F" w:rsidDel="000A3E8D">
          <w:delText>La figure suivante présente la structure type d’un contrat d’Exploitation-Maintenance.</w:delText>
        </w:r>
      </w:del>
    </w:p>
    <w:p w14:paraId="5B296FF3" w14:textId="662685B5" w:rsidR="00120A4B" w:rsidRPr="0075512F" w:rsidDel="000A3E8D" w:rsidRDefault="00120A4B" w:rsidP="00115F39">
      <w:pPr>
        <w:keepNext/>
        <w:jc w:val="center"/>
        <w:rPr>
          <w:del w:id="1900" w:author="Houyem Rais" w:date="2024-02-22T15:17:00Z"/>
        </w:rPr>
      </w:pPr>
      <w:del w:id="1901" w:author="Houyem Rais" w:date="2024-02-22T15:17:00Z">
        <w:r w:rsidRPr="0075512F" w:rsidDel="000A3E8D">
          <w:rPr>
            <w:noProof/>
          </w:rPr>
          <w:drawing>
            <wp:inline distT="0" distB="0" distL="0" distR="0" wp14:anchorId="46B32DE9" wp14:editId="363B0B16">
              <wp:extent cx="5103222" cy="2663917"/>
              <wp:effectExtent l="0" t="0" r="2540" b="3175"/>
              <wp:docPr id="919036322" name="Picture 91903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6240" cy="2686373"/>
                      </a:xfrm>
                      <a:prstGeom prst="rect">
                        <a:avLst/>
                      </a:prstGeom>
                      <a:noFill/>
                    </pic:spPr>
                  </pic:pic>
                </a:graphicData>
              </a:graphic>
            </wp:inline>
          </w:drawing>
        </w:r>
      </w:del>
    </w:p>
    <w:p w14:paraId="12638557" w14:textId="44EF8878" w:rsidR="00120A4B" w:rsidRPr="0075512F" w:rsidDel="000A3E8D" w:rsidRDefault="00120A4B" w:rsidP="00120A4B">
      <w:pPr>
        <w:pStyle w:val="Caption"/>
        <w:jc w:val="center"/>
        <w:rPr>
          <w:del w:id="1902" w:author="Houyem Rais" w:date="2024-02-22T15:17:00Z"/>
        </w:rPr>
      </w:pPr>
      <w:bookmarkStart w:id="1903" w:name="_Toc142174815"/>
      <w:del w:id="1904"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5</w:delText>
        </w:r>
        <w:r w:rsidRPr="0075512F" w:rsidDel="000A3E8D">
          <w:fldChar w:fldCharType="end"/>
        </w:r>
        <w:r w:rsidRPr="0075512F" w:rsidDel="000A3E8D">
          <w:delText xml:space="preserve"> Structure type du contrat d'E&amp;M</w:delText>
        </w:r>
        <w:bookmarkEnd w:id="1903"/>
      </w:del>
    </w:p>
    <w:p w14:paraId="62850DEC" w14:textId="54B4296E" w:rsidR="00120A4B" w:rsidRPr="0075512F" w:rsidDel="000A3E8D" w:rsidRDefault="002A276F" w:rsidP="002A276F">
      <w:pPr>
        <w:jc w:val="right"/>
        <w:rPr>
          <w:del w:id="1905" w:author="Houyem Rais" w:date="2024-02-22T15:17:00Z"/>
          <w:i/>
          <w:iCs/>
          <w:sz w:val="20"/>
          <w:szCs w:val="20"/>
        </w:rPr>
      </w:pPr>
      <w:del w:id="1906" w:author="Houyem Rais" w:date="2024-02-22T15:17:00Z">
        <w:r w:rsidRPr="0075512F" w:rsidDel="000A3E8D">
          <w:rPr>
            <w:b/>
            <w:bCs/>
            <w:i/>
            <w:iCs/>
            <w:sz w:val="20"/>
            <w:szCs w:val="20"/>
          </w:rPr>
          <w:delText xml:space="preserve">Source : </w:delText>
        </w:r>
        <w:r w:rsidRPr="0075512F" w:rsidDel="000A3E8D">
          <w:rPr>
            <w:i/>
            <w:iCs/>
            <w:sz w:val="20"/>
            <w:szCs w:val="20"/>
          </w:rPr>
          <w:delText>Auteur</w:delText>
        </w:r>
      </w:del>
    </w:p>
    <w:p w14:paraId="6B2A538E" w14:textId="695BA574" w:rsidR="00247DCD" w:rsidRPr="0075512F" w:rsidDel="000A3E8D" w:rsidRDefault="00247DCD" w:rsidP="00247DCD">
      <w:pPr>
        <w:rPr>
          <w:del w:id="1907" w:author="Houyem Rais" w:date="2024-02-22T15:17:00Z"/>
        </w:rPr>
      </w:pPr>
      <w:del w:id="1908" w:author="Houyem Rais" w:date="2024-02-22T15:17:00Z">
        <w:r w:rsidRPr="0075512F" w:rsidDel="000A3E8D">
          <w:delText>Dans le contrat d’E&amp;M pour les routes et les ponts à péage, le partenaire privé responsable de la gestion et l’exploitation du pont à péage peut être rémunéré selon l’un des mécanismes de paiement suivants :</w:delText>
        </w:r>
      </w:del>
    </w:p>
    <w:p w14:paraId="51D457B6" w14:textId="2296387F" w:rsidR="00247DCD" w:rsidRPr="0075512F" w:rsidDel="000A3E8D" w:rsidRDefault="00247DCD" w:rsidP="00247DCD">
      <w:pPr>
        <w:pStyle w:val="ListParagraph"/>
        <w:rPr>
          <w:del w:id="1909" w:author="Houyem Rais" w:date="2024-02-22T15:17:00Z"/>
        </w:rPr>
      </w:pPr>
      <w:del w:id="1910" w:author="Houyem Rais" w:date="2024-02-22T15:17:00Z">
        <w:r w:rsidRPr="0075512F" w:rsidDel="000A3E8D">
          <w:rPr>
            <w:b/>
            <w:bCs/>
          </w:rPr>
          <w:delText>Paiement forfaitaire</w:delText>
        </w:r>
        <w:r w:rsidRPr="0075512F" w:rsidDel="000A3E8D">
          <w:delText xml:space="preserve"> : selon ce mécanisme, le partenaire privé reçoit un paiement fixe convenu à l'avance. Ce paiement peut être effectué périodiquement, par exemple mensuellement ou annuellement, ou sous forme de paiement unique pour la durée du contrat. Le montant du paiement peut être basé sur divers facteurs tels que la longueur du tracé, le niveau de trafic prévu, les coûts opérationnels, etc.</w:delText>
        </w:r>
      </w:del>
    </w:p>
    <w:p w14:paraId="5A35B4F6" w14:textId="37160ACD" w:rsidR="00247DCD" w:rsidRPr="0075512F" w:rsidDel="000A3E8D" w:rsidRDefault="00247DCD" w:rsidP="00247DCD">
      <w:pPr>
        <w:pStyle w:val="ListParagraph"/>
        <w:rPr>
          <w:del w:id="1911" w:author="Houyem Rais" w:date="2024-02-22T15:17:00Z"/>
        </w:rPr>
      </w:pPr>
      <w:del w:id="1912" w:author="Houyem Rais" w:date="2024-02-22T15:17:00Z">
        <w:r w:rsidRPr="0075512F" w:rsidDel="000A3E8D">
          <w:rPr>
            <w:b/>
            <w:bCs/>
          </w:rPr>
          <w:delText>Commission sur les revenus de péage</w:delText>
        </w:r>
        <w:r w:rsidRPr="0075512F" w:rsidDel="000A3E8D">
          <w:delText xml:space="preserve"> : selon ce mécanisme, le partenaire privé reçoit une commission basée sur un pourcentage des revenus de péage collectés. La commission peut être fixe ou variable, en fonction des termes du contrat. Par exemple, le partenaire privé peut recevoir une commission fixe par transaction de péage ou un pourcentage des revenus de péage brut. Ce mécanisme est souvent utilisé lorsque les revenus de péage sont susceptibles de fluctuer.</w:delText>
        </w:r>
      </w:del>
    </w:p>
    <w:p w14:paraId="79FB81AD" w14:textId="6B1DEBB1" w:rsidR="00247DCD" w:rsidRPr="0075512F" w:rsidDel="000A3E8D" w:rsidRDefault="00247DCD" w:rsidP="00247DCD">
      <w:pPr>
        <w:rPr>
          <w:del w:id="1913" w:author="Houyem Rais" w:date="2024-02-22T15:17:00Z"/>
        </w:rPr>
      </w:pPr>
      <w:del w:id="1914" w:author="Houyem Rais" w:date="2024-02-22T15:17:00Z">
        <w:r w:rsidRPr="0075512F" w:rsidDel="000A3E8D">
          <w:delText>Les clauses du contrat entre l'autorité contractante et le partenaire privé devraient définir les détails du mécanisme de paiement, y compris les montants, les fréquences de paiement et les mécanismes de révision.</w:delText>
        </w:r>
      </w:del>
    </w:p>
    <w:p w14:paraId="105BCC8C" w14:textId="5AC14A07" w:rsidR="00351B3B" w:rsidRPr="0075512F" w:rsidDel="000A3E8D" w:rsidRDefault="00351B3B" w:rsidP="00283AD4">
      <w:pPr>
        <w:pStyle w:val="Titre3"/>
        <w:rPr>
          <w:del w:id="1915" w:author="Houyem Rais" w:date="2024-02-22T15:17:00Z"/>
          <w:bCs/>
        </w:rPr>
      </w:pPr>
      <w:bookmarkStart w:id="1916" w:name="_Toc141523341"/>
      <w:bookmarkStart w:id="1917" w:name="_Toc137137738"/>
      <w:bookmarkStart w:id="1918" w:name="_Toc142174663"/>
      <w:bookmarkEnd w:id="1916"/>
      <w:del w:id="1919" w:author="Houyem Rais" w:date="2024-02-22T15:17:00Z">
        <w:r w:rsidRPr="0075512F" w:rsidDel="000A3E8D">
          <w:delText>Option 2 : Concession</w:delText>
        </w:r>
        <w:bookmarkEnd w:id="1917"/>
        <w:bookmarkEnd w:id="1918"/>
      </w:del>
    </w:p>
    <w:p w14:paraId="2CC2C5B1" w14:textId="730BB023" w:rsidR="00351B3B" w:rsidRPr="0075512F" w:rsidDel="000A3E8D" w:rsidRDefault="00351B3B" w:rsidP="00115F39">
      <w:pPr>
        <w:rPr>
          <w:del w:id="1920" w:author="Houyem Rais" w:date="2024-02-22T15:17:00Z"/>
        </w:rPr>
      </w:pPr>
      <w:del w:id="1921" w:author="Houyem Rais" w:date="2024-02-22T15:17:00Z">
        <w:r w:rsidRPr="0075512F" w:rsidDel="000A3E8D">
          <w:delText>Historiquement, les concessions étaient le seul modèle de PPP adopté en Tunisie pour différents projets dans des secteurs comme le transport et l’énergie, initialement régis par des lois sectorielles.</w:delText>
        </w:r>
      </w:del>
    </w:p>
    <w:p w14:paraId="4726DEEF" w14:textId="67FFC31F" w:rsidR="00351B3B" w:rsidRPr="0075512F" w:rsidDel="000A3E8D" w:rsidRDefault="00351B3B" w:rsidP="00115F39">
      <w:pPr>
        <w:rPr>
          <w:del w:id="1922" w:author="Houyem Rais" w:date="2024-02-22T15:17:00Z"/>
        </w:rPr>
      </w:pPr>
      <w:del w:id="1923" w:author="Houyem Rais" w:date="2024-02-22T15:17:00Z">
        <w:r w:rsidRPr="0075512F" w:rsidDel="000A3E8D">
          <w:delText>La concession est un acte imputable à l’Etat par lequel une autorité contractante confie à un partenaire privé la gestion totale ou partielle de services publics dont cette autorité serait normalement chargée et dont le tiers assume tout ou partie du risque.</w:delText>
        </w:r>
      </w:del>
    </w:p>
    <w:p w14:paraId="3943432D" w14:textId="4BC4FCB6" w:rsidR="00351B3B" w:rsidRPr="0075512F" w:rsidDel="000A3E8D" w:rsidRDefault="00351B3B">
      <w:pPr>
        <w:rPr>
          <w:del w:id="1924" w:author="Houyem Rais" w:date="2024-02-22T15:17:00Z"/>
        </w:rPr>
      </w:pPr>
      <w:del w:id="1925" w:author="Houyem Rais" w:date="2024-02-22T15:17:00Z">
        <w:r w:rsidRPr="0075512F" w:rsidDel="000A3E8D">
          <w:delText xml:space="preserve">La formule BOT (Build-Operate-Transfer) est </w:delText>
        </w:r>
        <w:r w:rsidR="00E33333" w:rsidRPr="0075512F" w:rsidDel="000A3E8D">
          <w:delText xml:space="preserve">la forme la plus </w:delText>
        </w:r>
        <w:r w:rsidR="00E33333" w:rsidRPr="0075512F" w:rsidDel="000A3E8D">
          <w:rPr>
            <w:lang w:bidi="ar-TN"/>
          </w:rPr>
          <w:delText>courante parmi les formes concessives. Il s’agit d’</w:delText>
        </w:r>
        <w:r w:rsidRPr="0075512F" w:rsidDel="000A3E8D">
          <w:delText xml:space="preserve">un accord contractuel de nature concessionnelle par lequel le concessionnaire s’engage construire (sur une base de risque clé en main) et exploiter </w:delText>
        </w:r>
        <w:r w:rsidR="00E33333" w:rsidRPr="0075512F" w:rsidDel="000A3E8D">
          <w:delText>le viaduc</w:delText>
        </w:r>
        <w:r w:rsidRPr="0075512F" w:rsidDel="000A3E8D">
          <w:delText xml:space="preserve"> pendant une période déterminée, au terme duquel l’infrastructure est transférée à l’autorité concédante</w:delText>
        </w:r>
        <w:r w:rsidR="00E33333" w:rsidRPr="0075512F" w:rsidDel="000A3E8D">
          <w:delText>.</w:delText>
        </w:r>
        <w:r w:rsidR="00247DCD" w:rsidRPr="0075512F" w:rsidDel="000A3E8D">
          <w:delText xml:space="preserve"> La durée du contrat de concession pour les ponts à péage varie</w:delText>
        </w:r>
        <w:r w:rsidR="00247DCD" w:rsidRPr="0075512F" w:rsidDel="000A3E8D">
          <w:rPr>
            <w:lang w:eastAsia="fr-FR"/>
          </w:rPr>
          <w:delText xml:space="preserve"> généralement entre </w:delText>
        </w:r>
        <w:r w:rsidR="00247DCD" w:rsidRPr="0075512F" w:rsidDel="000A3E8D">
          <w:rPr>
            <w:b/>
            <w:lang w:eastAsia="fr-FR"/>
          </w:rPr>
          <w:delText>20 et 40 ans</w:delText>
        </w:r>
        <w:r w:rsidR="00247DCD" w:rsidRPr="0075512F" w:rsidDel="000A3E8D">
          <w:rPr>
            <w:lang w:eastAsia="fr-FR"/>
          </w:rPr>
          <w:delText>.</w:delText>
        </w:r>
      </w:del>
    </w:p>
    <w:p w14:paraId="277C976E" w14:textId="20A00421" w:rsidR="003270F5" w:rsidRPr="0075512F" w:rsidDel="000A3E8D" w:rsidRDefault="003270F5">
      <w:pPr>
        <w:rPr>
          <w:del w:id="1926" w:author="Houyem Rais" w:date="2024-02-22T15:17:00Z"/>
        </w:rPr>
      </w:pPr>
      <w:del w:id="1927" w:author="Houyem Rais" w:date="2024-02-22T15:17:00Z">
        <w:r w:rsidRPr="0075512F" w:rsidDel="000A3E8D">
          <w:delText xml:space="preserve">Le partenaire privé prend en charge le risque de fluctuation des recettes. Il les perçoit pour son propre compte pour couvrir les coûts engagés (investissement, exploitation, maintenance et renouvellement). Au terme du contrat de concession, la propriété </w:delText>
        </w:r>
        <w:r w:rsidR="00E33333" w:rsidRPr="0075512F" w:rsidDel="000A3E8D">
          <w:delText>du viaduc</w:delText>
        </w:r>
        <w:r w:rsidRPr="0075512F" w:rsidDel="000A3E8D">
          <w:delText xml:space="preserve"> et de ses dépendances sera transférée </w:delText>
        </w:r>
        <w:r w:rsidR="00E33333" w:rsidRPr="0075512F" w:rsidDel="000A3E8D">
          <w:delText>au ministère de l’Equipement et de l’Habitat</w:delText>
        </w:r>
        <w:r w:rsidRPr="0075512F" w:rsidDel="000A3E8D">
          <w:delText xml:space="preserve"> (le concédant)</w:delText>
        </w:r>
        <w:r w:rsidR="00E33333" w:rsidRPr="0075512F" w:rsidDel="000A3E8D">
          <w:delText>, généralement sans paiement d’aucune compensation.</w:delText>
        </w:r>
      </w:del>
    </w:p>
    <w:p w14:paraId="4B922D12" w14:textId="4C493424" w:rsidR="002A276F" w:rsidRPr="0075512F" w:rsidDel="000A3E8D" w:rsidRDefault="002A276F" w:rsidP="002A276F">
      <w:pPr>
        <w:rPr>
          <w:del w:id="1928" w:author="Houyem Rais" w:date="2024-02-22T15:17:00Z"/>
        </w:rPr>
      </w:pPr>
      <w:del w:id="1929" w:author="Houyem Rais" w:date="2024-02-22T15:17:00Z">
        <w:r w:rsidRPr="0075512F" w:rsidDel="000A3E8D">
          <w:delText>La figure suivante détaille la structure d’un contrat de Concession sous la formule BOT.</w:delText>
        </w:r>
      </w:del>
    </w:p>
    <w:p w14:paraId="6C2E6BEA" w14:textId="66017F17" w:rsidR="00E33333" w:rsidRPr="0075512F" w:rsidDel="000A3E8D" w:rsidRDefault="00E33333" w:rsidP="00115F39">
      <w:pPr>
        <w:keepNext/>
        <w:jc w:val="center"/>
        <w:rPr>
          <w:del w:id="1930" w:author="Houyem Rais" w:date="2024-02-22T15:17:00Z"/>
        </w:rPr>
      </w:pPr>
      <w:del w:id="1931" w:author="Houyem Rais" w:date="2024-02-22T15:17:00Z">
        <w:r w:rsidRPr="0075512F" w:rsidDel="000A3E8D">
          <w:rPr>
            <w:noProof/>
          </w:rPr>
          <w:drawing>
            <wp:inline distT="0" distB="0" distL="0" distR="0" wp14:anchorId="3FB04DFD" wp14:editId="6FC26037">
              <wp:extent cx="5311140" cy="2902441"/>
              <wp:effectExtent l="0" t="0" r="3810" b="0"/>
              <wp:docPr id="1833637523" name="Picture 183363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2383" cy="2919515"/>
                      </a:xfrm>
                      <a:prstGeom prst="rect">
                        <a:avLst/>
                      </a:prstGeom>
                      <a:noFill/>
                    </pic:spPr>
                  </pic:pic>
                </a:graphicData>
              </a:graphic>
            </wp:inline>
          </w:drawing>
        </w:r>
      </w:del>
    </w:p>
    <w:p w14:paraId="48BABACC" w14:textId="09CDF597" w:rsidR="00E33333" w:rsidRPr="0075512F" w:rsidDel="000A3E8D" w:rsidRDefault="00E33333" w:rsidP="00E33333">
      <w:pPr>
        <w:pStyle w:val="Caption"/>
        <w:jc w:val="center"/>
        <w:rPr>
          <w:del w:id="1932" w:author="Houyem Rais" w:date="2024-02-22T15:17:00Z"/>
        </w:rPr>
      </w:pPr>
      <w:bookmarkStart w:id="1933" w:name="_Toc142174816"/>
      <w:del w:id="1934"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6</w:delText>
        </w:r>
        <w:r w:rsidRPr="0075512F" w:rsidDel="000A3E8D">
          <w:fldChar w:fldCharType="end"/>
        </w:r>
        <w:r w:rsidRPr="0075512F" w:rsidDel="000A3E8D">
          <w:delText xml:space="preserve"> Structure type d'un contrat de concession BOT</w:delText>
        </w:r>
        <w:bookmarkEnd w:id="1933"/>
      </w:del>
    </w:p>
    <w:p w14:paraId="6D1C2751" w14:textId="47E09CBD" w:rsidR="002A276F" w:rsidRPr="0075512F" w:rsidDel="000A3E8D" w:rsidRDefault="002A276F" w:rsidP="002A276F">
      <w:pPr>
        <w:jc w:val="right"/>
        <w:rPr>
          <w:del w:id="1935" w:author="Houyem Rais" w:date="2024-02-22T15:17:00Z"/>
          <w:i/>
          <w:iCs/>
          <w:sz w:val="20"/>
          <w:szCs w:val="20"/>
        </w:rPr>
      </w:pPr>
      <w:del w:id="1936" w:author="Houyem Rais" w:date="2024-02-22T15:17:00Z">
        <w:r w:rsidRPr="0075512F" w:rsidDel="000A3E8D">
          <w:rPr>
            <w:b/>
            <w:bCs/>
            <w:i/>
            <w:iCs/>
            <w:sz w:val="20"/>
            <w:szCs w:val="20"/>
          </w:rPr>
          <w:delText xml:space="preserve">Source : </w:delText>
        </w:r>
        <w:r w:rsidRPr="0075512F" w:rsidDel="000A3E8D">
          <w:rPr>
            <w:i/>
            <w:iCs/>
            <w:sz w:val="20"/>
            <w:szCs w:val="20"/>
          </w:rPr>
          <w:delText>Auteur</w:delText>
        </w:r>
      </w:del>
    </w:p>
    <w:p w14:paraId="75B2D3A6" w14:textId="3918CFC4" w:rsidR="00CB1A8E" w:rsidRPr="0075512F" w:rsidDel="000A3E8D" w:rsidRDefault="00CB1A8E" w:rsidP="00CB1A8E">
      <w:pPr>
        <w:rPr>
          <w:del w:id="1937" w:author="Houyem Rais" w:date="2024-02-22T15:17:00Z"/>
        </w:rPr>
      </w:pPr>
      <w:del w:id="1938" w:author="Houyem Rais" w:date="2024-02-22T15:17:00Z">
        <w:r w:rsidRPr="0075512F" w:rsidDel="000A3E8D">
          <w:delText xml:space="preserve">Dans cette option, l'usager du pont paie selon le type de véhicule. Le péage rembourse au partenaire privé (le concessionnaire) les coûts de construction et d'exploitation </w:delText>
        </w:r>
        <w:r w:rsidR="00247DCD" w:rsidRPr="0075512F" w:rsidDel="000A3E8D">
          <w:delText>du viaduc</w:delText>
        </w:r>
        <w:r w:rsidRPr="0075512F" w:rsidDel="000A3E8D">
          <w:delText>. Le risque de trafic est transféré au partenaire privé.</w:delText>
        </w:r>
        <w:r w:rsidR="00247DCD" w:rsidRPr="0075512F" w:rsidDel="000A3E8D">
          <w:delText xml:space="preserve"> </w:delText>
        </w:r>
      </w:del>
    </w:p>
    <w:p w14:paraId="686E7885" w14:textId="708CB22C" w:rsidR="00CB1A8E" w:rsidRPr="0075512F" w:rsidDel="000A3E8D" w:rsidRDefault="00CB1A8E" w:rsidP="00CB1A8E">
      <w:pPr>
        <w:rPr>
          <w:del w:id="1939" w:author="Houyem Rais" w:date="2024-02-22T15:17:00Z"/>
        </w:rPr>
      </w:pPr>
      <w:del w:id="1940" w:author="Houyem Rais" w:date="2024-02-22T15:17:00Z">
        <w:r w:rsidRPr="0075512F" w:rsidDel="000A3E8D">
          <w:delText xml:space="preserve">Cette option est utilisée lorsque le potentiel de revenus de la route </w:delText>
        </w:r>
        <w:r w:rsidR="00247DCD" w:rsidRPr="0075512F" w:rsidDel="000A3E8D">
          <w:delText xml:space="preserve">ou du pont à péage </w:delText>
        </w:r>
        <w:r w:rsidRPr="0075512F" w:rsidDel="000A3E8D">
          <w:delText>est élevé en raison de la combinaison d'un trafic élevé et/ou d'un revenu élevé. C'est souvent le cas lorsque l’ouvrage à péage relie des zones à forte densité urbaine et/ou qu'elle permet aux agents économiques et aux citoyens de gagner beaucoup de temps à monétiser.</w:delText>
        </w:r>
      </w:del>
    </w:p>
    <w:p w14:paraId="5E503DAC" w14:textId="7E6C8092" w:rsidR="00CB1A8E" w:rsidRPr="0075512F" w:rsidDel="000A3E8D" w:rsidRDefault="00CB1A8E">
      <w:pPr>
        <w:rPr>
          <w:del w:id="1941" w:author="Houyem Rais" w:date="2024-02-22T15:17:00Z"/>
        </w:rPr>
      </w:pPr>
      <w:del w:id="1942" w:author="Houyem Rais" w:date="2024-02-22T15:17:00Z">
        <w:r w:rsidRPr="0075512F" w:rsidDel="000A3E8D">
          <w:delText xml:space="preserve">Cette option est très attrayante pour le secteur public, qui transfère la responsabilité de la construction, de l'exploitation et de la maintenance </w:delText>
        </w:r>
        <w:r w:rsidR="00247DCD" w:rsidRPr="0075512F" w:rsidDel="000A3E8D">
          <w:delText>du pont</w:delText>
        </w:r>
        <w:r w:rsidRPr="0075512F" w:rsidDel="000A3E8D">
          <w:delText xml:space="preserve"> au partenaire privé dans le cadre d'un contrat PPP clé en main qui couvre généralement une longue période.</w:delText>
        </w:r>
      </w:del>
    </w:p>
    <w:p w14:paraId="627CB0FB" w14:textId="039BA4E5" w:rsidR="006572BD" w:rsidRPr="0075512F" w:rsidDel="000A3E8D" w:rsidRDefault="006572BD" w:rsidP="00115F39">
      <w:pPr>
        <w:rPr>
          <w:del w:id="1943" w:author="Houyem Rais" w:date="2024-02-22T15:17:00Z"/>
        </w:rPr>
      </w:pPr>
      <w:del w:id="1944" w:author="Houyem Rais" w:date="2024-02-22T15:17:00Z">
        <w:r w:rsidRPr="0075512F" w:rsidDel="000A3E8D">
          <w:delText>Le tableau suivant synthétise les avantages et les inconvénients de l’option Concession.</w:delText>
        </w:r>
      </w:del>
    </w:p>
    <w:p w14:paraId="5AA8422E" w14:textId="0FCFC1A6" w:rsidR="004F6B3A" w:rsidRPr="0075512F" w:rsidDel="000A3E8D" w:rsidRDefault="004F6B3A">
      <w:pPr>
        <w:spacing w:before="0" w:after="0" w:line="240" w:lineRule="auto"/>
        <w:jc w:val="left"/>
        <w:rPr>
          <w:del w:id="1945" w:author="Houyem Rais" w:date="2024-02-22T15:17:00Z"/>
          <w:rFonts w:eastAsiaTheme="minorHAnsi" w:cstheme="majorBidi"/>
          <w:b/>
          <w:bCs/>
          <w:i/>
          <w:color w:val="0070C0"/>
          <w:sz w:val="18"/>
          <w:szCs w:val="18"/>
        </w:rPr>
      </w:pPr>
      <w:del w:id="1946" w:author="Houyem Rais" w:date="2024-02-22T15:17:00Z">
        <w:r w:rsidRPr="0075512F" w:rsidDel="000A3E8D">
          <w:br w:type="page"/>
        </w:r>
      </w:del>
    </w:p>
    <w:p w14:paraId="3720C5D6" w14:textId="6243C254" w:rsidR="004B6BA0" w:rsidRPr="0075512F" w:rsidDel="000A3E8D" w:rsidRDefault="004B6BA0" w:rsidP="004B6BA0">
      <w:pPr>
        <w:pStyle w:val="Caption"/>
        <w:rPr>
          <w:del w:id="1947" w:author="Houyem Rais" w:date="2024-02-22T15:17:00Z"/>
        </w:rPr>
      </w:pPr>
      <w:bookmarkStart w:id="1948" w:name="_Toc144481076"/>
      <w:del w:id="1949"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8</w:delText>
        </w:r>
        <w:r w:rsidRPr="0075512F" w:rsidDel="000A3E8D">
          <w:fldChar w:fldCharType="end"/>
        </w:r>
        <w:r w:rsidRPr="0075512F" w:rsidDel="000A3E8D">
          <w:delText xml:space="preserve">: Avantages et inconvénients </w:delText>
        </w:r>
        <w:r w:rsidR="00E33333" w:rsidRPr="0075512F" w:rsidDel="000A3E8D">
          <w:delText xml:space="preserve">de la </w:delText>
        </w:r>
        <w:r w:rsidRPr="0075512F" w:rsidDel="000A3E8D">
          <w:delText>concession</w:delText>
        </w:r>
        <w:bookmarkEnd w:id="1948"/>
      </w:del>
    </w:p>
    <w:tbl>
      <w:tblPr>
        <w:tblW w:w="836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11"/>
        <w:gridCol w:w="4253"/>
      </w:tblGrid>
      <w:tr w:rsidR="00025A15" w:rsidRPr="0075512F" w:rsidDel="000A3E8D" w14:paraId="65DF845F" w14:textId="3F66D59A" w:rsidTr="00115F39">
        <w:trPr>
          <w:del w:id="1950" w:author="Houyem Rais" w:date="2024-02-22T15:17:00Z"/>
        </w:trPr>
        <w:tc>
          <w:tcPr>
            <w:tcW w:w="4111" w:type="dxa"/>
            <w:shd w:val="clear" w:color="auto" w:fill="244061" w:themeFill="accent1" w:themeFillShade="80"/>
            <w:tcMar>
              <w:top w:w="0" w:type="dxa"/>
              <w:left w:w="108" w:type="dxa"/>
              <w:bottom w:w="0" w:type="dxa"/>
              <w:right w:w="108" w:type="dxa"/>
            </w:tcMar>
            <w:hideMark/>
          </w:tcPr>
          <w:p w14:paraId="64D9A694" w14:textId="714C25FC" w:rsidR="00025A15" w:rsidRPr="0075512F" w:rsidDel="000A3E8D" w:rsidRDefault="00025A15" w:rsidP="00115F39">
            <w:pPr>
              <w:spacing w:before="20" w:after="40" w:line="240" w:lineRule="auto"/>
              <w:rPr>
                <w:del w:id="1951" w:author="Houyem Rais" w:date="2024-02-22T15:17:00Z"/>
                <w:sz w:val="20"/>
                <w:szCs w:val="20"/>
              </w:rPr>
            </w:pPr>
            <w:del w:id="1952" w:author="Houyem Rais" w:date="2024-02-22T15:17:00Z">
              <w:r w:rsidRPr="0075512F" w:rsidDel="000A3E8D">
                <w:rPr>
                  <w:b/>
                  <w:bCs/>
                  <w:sz w:val="20"/>
                  <w:szCs w:val="20"/>
                </w:rPr>
                <w:delText>Principaux avantages du PPP concessif</w:delText>
              </w:r>
            </w:del>
          </w:p>
        </w:tc>
        <w:tc>
          <w:tcPr>
            <w:tcW w:w="4253" w:type="dxa"/>
            <w:shd w:val="clear" w:color="auto" w:fill="244061" w:themeFill="accent1" w:themeFillShade="80"/>
            <w:tcMar>
              <w:top w:w="0" w:type="dxa"/>
              <w:left w:w="108" w:type="dxa"/>
              <w:bottom w:w="0" w:type="dxa"/>
              <w:right w:w="108" w:type="dxa"/>
            </w:tcMar>
            <w:hideMark/>
          </w:tcPr>
          <w:p w14:paraId="0CD86D23" w14:textId="4D729264" w:rsidR="00025A15" w:rsidRPr="0075512F" w:rsidDel="000A3E8D" w:rsidRDefault="00025A15" w:rsidP="00115F39">
            <w:pPr>
              <w:spacing w:before="20" w:after="40" w:line="240" w:lineRule="auto"/>
              <w:rPr>
                <w:del w:id="1953" w:author="Houyem Rais" w:date="2024-02-22T15:17:00Z"/>
                <w:sz w:val="20"/>
                <w:szCs w:val="20"/>
              </w:rPr>
            </w:pPr>
            <w:del w:id="1954" w:author="Houyem Rais" w:date="2024-02-22T15:17:00Z">
              <w:r w:rsidRPr="0075512F" w:rsidDel="000A3E8D">
                <w:rPr>
                  <w:b/>
                  <w:bCs/>
                  <w:sz w:val="20"/>
                  <w:szCs w:val="20"/>
                </w:rPr>
                <w:delText>Principaux inconvénients du PPP concessif</w:delText>
              </w:r>
            </w:del>
          </w:p>
        </w:tc>
      </w:tr>
      <w:tr w:rsidR="00025A15" w:rsidRPr="0075512F" w:rsidDel="000A3E8D" w14:paraId="7909F751" w14:textId="76C89369" w:rsidTr="00115F39">
        <w:trPr>
          <w:del w:id="1955" w:author="Houyem Rais" w:date="2024-02-22T15:17:00Z"/>
        </w:trPr>
        <w:tc>
          <w:tcPr>
            <w:tcW w:w="4111" w:type="dxa"/>
            <w:tcMar>
              <w:top w:w="0" w:type="dxa"/>
              <w:left w:w="108" w:type="dxa"/>
              <w:bottom w:w="0" w:type="dxa"/>
              <w:right w:w="108" w:type="dxa"/>
            </w:tcMar>
            <w:hideMark/>
          </w:tcPr>
          <w:p w14:paraId="4AE6143E" w14:textId="6B66FB0D" w:rsidR="00025A15" w:rsidRPr="0075512F" w:rsidDel="000A3E8D" w:rsidRDefault="00025A15" w:rsidP="00D06333">
            <w:pPr>
              <w:widowControl/>
              <w:numPr>
                <w:ilvl w:val="0"/>
                <w:numId w:val="4"/>
              </w:numPr>
              <w:autoSpaceDE/>
              <w:autoSpaceDN/>
              <w:spacing w:before="20" w:after="40" w:line="240" w:lineRule="auto"/>
              <w:ind w:left="318" w:hanging="283"/>
              <w:rPr>
                <w:del w:id="1956" w:author="Houyem Rais" w:date="2024-02-22T15:17:00Z"/>
                <w:sz w:val="20"/>
                <w:szCs w:val="20"/>
              </w:rPr>
            </w:pPr>
            <w:del w:id="1957" w:author="Houyem Rais" w:date="2024-02-22T15:17:00Z">
              <w:r w:rsidRPr="0075512F" w:rsidDel="000A3E8D">
                <w:rPr>
                  <w:sz w:val="20"/>
                  <w:szCs w:val="20"/>
                </w:rPr>
                <w:delText>Limite généralement le coût pour les gouvernements à une subvention de construction et/ou de fonctionnement qui pourrait être nécessaire pour assurer la viabilité du projet</w:delText>
              </w:r>
            </w:del>
          </w:p>
          <w:p w14:paraId="77A35F4B" w14:textId="042316E1" w:rsidR="00025A15" w:rsidRPr="0075512F" w:rsidDel="000A3E8D" w:rsidRDefault="00025A15" w:rsidP="00D06333">
            <w:pPr>
              <w:widowControl/>
              <w:numPr>
                <w:ilvl w:val="0"/>
                <w:numId w:val="4"/>
              </w:numPr>
              <w:autoSpaceDE/>
              <w:autoSpaceDN/>
              <w:spacing w:before="20" w:after="40" w:line="240" w:lineRule="auto"/>
              <w:ind w:left="318" w:hanging="283"/>
              <w:rPr>
                <w:del w:id="1958" w:author="Houyem Rais" w:date="2024-02-22T15:17:00Z"/>
                <w:sz w:val="20"/>
                <w:szCs w:val="20"/>
              </w:rPr>
            </w:pPr>
            <w:del w:id="1959" w:author="Houyem Rais" w:date="2024-02-22T15:17:00Z">
              <w:r w:rsidRPr="0075512F" w:rsidDel="000A3E8D">
                <w:rPr>
                  <w:sz w:val="20"/>
                  <w:szCs w:val="20"/>
                </w:rPr>
                <w:delText>Les gouvernements libèrent des ressources financières pour d'autres projets</w:delText>
              </w:r>
            </w:del>
          </w:p>
          <w:p w14:paraId="518BB91B" w14:textId="5A4B4D57" w:rsidR="00025A15" w:rsidRPr="0075512F" w:rsidDel="000A3E8D" w:rsidRDefault="00025A15" w:rsidP="00D06333">
            <w:pPr>
              <w:widowControl/>
              <w:numPr>
                <w:ilvl w:val="0"/>
                <w:numId w:val="4"/>
              </w:numPr>
              <w:autoSpaceDE/>
              <w:autoSpaceDN/>
              <w:spacing w:before="20" w:after="40" w:line="240" w:lineRule="auto"/>
              <w:ind w:left="318" w:hanging="283"/>
              <w:rPr>
                <w:del w:id="1960" w:author="Houyem Rais" w:date="2024-02-22T15:17:00Z"/>
                <w:sz w:val="20"/>
                <w:szCs w:val="20"/>
              </w:rPr>
            </w:pPr>
            <w:del w:id="1961" w:author="Houyem Rais" w:date="2024-02-22T15:17:00Z">
              <w:r w:rsidRPr="0075512F" w:rsidDel="000A3E8D">
                <w:rPr>
                  <w:sz w:val="20"/>
                  <w:szCs w:val="20"/>
                </w:rPr>
                <w:delText>Une bonne partie des risques de construction, d'exploitation et de maintenance est transférée au partenaire privé</w:delText>
              </w:r>
              <w:r w:rsidR="00E33333" w:rsidRPr="0075512F" w:rsidDel="000A3E8D">
                <w:rPr>
                  <w:sz w:val="20"/>
                  <w:szCs w:val="20"/>
                </w:rPr>
                <w:delText>.</w:delText>
              </w:r>
            </w:del>
          </w:p>
          <w:p w14:paraId="78491A32" w14:textId="15E2F5A0" w:rsidR="00025A15" w:rsidRPr="0075512F" w:rsidDel="000A3E8D" w:rsidRDefault="00025A15" w:rsidP="00115F39">
            <w:pPr>
              <w:spacing w:before="20" w:after="40" w:line="240" w:lineRule="auto"/>
              <w:rPr>
                <w:del w:id="1962" w:author="Houyem Rais" w:date="2024-02-22T15:17:00Z"/>
                <w:sz w:val="20"/>
                <w:szCs w:val="20"/>
              </w:rPr>
            </w:pPr>
          </w:p>
        </w:tc>
        <w:tc>
          <w:tcPr>
            <w:tcW w:w="4253" w:type="dxa"/>
            <w:tcMar>
              <w:top w:w="0" w:type="dxa"/>
              <w:left w:w="108" w:type="dxa"/>
              <w:bottom w:w="0" w:type="dxa"/>
              <w:right w:w="108" w:type="dxa"/>
            </w:tcMar>
            <w:hideMark/>
          </w:tcPr>
          <w:p w14:paraId="277EE4C1" w14:textId="712CC7A4" w:rsidR="00025A15" w:rsidRPr="0075512F" w:rsidDel="000A3E8D" w:rsidRDefault="00025A15" w:rsidP="00D06333">
            <w:pPr>
              <w:widowControl/>
              <w:numPr>
                <w:ilvl w:val="0"/>
                <w:numId w:val="4"/>
              </w:numPr>
              <w:autoSpaceDE/>
              <w:autoSpaceDN/>
              <w:spacing w:before="20" w:after="40" w:line="240" w:lineRule="auto"/>
              <w:ind w:left="318" w:hanging="283"/>
              <w:rPr>
                <w:del w:id="1963" w:author="Houyem Rais" w:date="2024-02-22T15:17:00Z"/>
                <w:sz w:val="20"/>
                <w:szCs w:val="20"/>
              </w:rPr>
            </w:pPr>
            <w:del w:id="1964" w:author="Houyem Rais" w:date="2024-02-22T15:17:00Z">
              <w:r w:rsidRPr="0075512F" w:rsidDel="000A3E8D">
                <w:rPr>
                  <w:sz w:val="20"/>
                  <w:szCs w:val="20"/>
                </w:rPr>
                <w:delText>Le niveau élevé des coûts d'investissement n'est généralement pas compensé par le niveau de trafic attendu</w:delText>
              </w:r>
            </w:del>
          </w:p>
          <w:p w14:paraId="4A1A8BDE" w14:textId="0C8D636E" w:rsidR="00025A15" w:rsidRPr="0075512F" w:rsidDel="000A3E8D" w:rsidRDefault="00025A15" w:rsidP="00D06333">
            <w:pPr>
              <w:widowControl/>
              <w:numPr>
                <w:ilvl w:val="0"/>
                <w:numId w:val="4"/>
              </w:numPr>
              <w:autoSpaceDE/>
              <w:autoSpaceDN/>
              <w:spacing w:before="20" w:after="40" w:line="240" w:lineRule="auto"/>
              <w:ind w:left="318" w:hanging="283"/>
              <w:rPr>
                <w:del w:id="1965" w:author="Houyem Rais" w:date="2024-02-22T15:17:00Z"/>
                <w:sz w:val="20"/>
                <w:szCs w:val="20"/>
              </w:rPr>
            </w:pPr>
            <w:del w:id="1966" w:author="Houyem Rais" w:date="2024-02-22T15:17:00Z">
              <w:r w:rsidRPr="0075512F" w:rsidDel="000A3E8D">
                <w:rPr>
                  <w:sz w:val="20"/>
                  <w:szCs w:val="20"/>
                </w:rPr>
                <w:delText xml:space="preserve">Nécessite souvent une subvention et/ou une longue période du contrat </w:delText>
              </w:r>
              <w:r w:rsidR="00E33333" w:rsidRPr="0075512F" w:rsidDel="000A3E8D">
                <w:rPr>
                  <w:sz w:val="20"/>
                  <w:szCs w:val="20"/>
                </w:rPr>
                <w:delText xml:space="preserve">de concession </w:delText>
              </w:r>
              <w:r w:rsidRPr="0075512F" w:rsidDel="000A3E8D">
                <w:rPr>
                  <w:sz w:val="20"/>
                  <w:szCs w:val="20"/>
                </w:rPr>
                <w:delText>(pour amortir l'investissement)</w:delText>
              </w:r>
            </w:del>
          </w:p>
          <w:p w14:paraId="77748F9F" w14:textId="63D407F8" w:rsidR="00025A15" w:rsidRPr="0075512F" w:rsidDel="000A3E8D" w:rsidRDefault="00025A15" w:rsidP="00D06333">
            <w:pPr>
              <w:widowControl/>
              <w:numPr>
                <w:ilvl w:val="0"/>
                <w:numId w:val="4"/>
              </w:numPr>
              <w:autoSpaceDE/>
              <w:autoSpaceDN/>
              <w:spacing w:before="20" w:after="40" w:line="240" w:lineRule="auto"/>
              <w:ind w:left="318" w:hanging="283"/>
              <w:rPr>
                <w:del w:id="1967" w:author="Houyem Rais" w:date="2024-02-22T15:17:00Z"/>
                <w:sz w:val="20"/>
                <w:szCs w:val="20"/>
              </w:rPr>
            </w:pPr>
            <w:del w:id="1968" w:author="Houyem Rais" w:date="2024-02-22T15:17:00Z">
              <w:r w:rsidRPr="0075512F" w:rsidDel="000A3E8D">
                <w:rPr>
                  <w:sz w:val="20"/>
                  <w:szCs w:val="20"/>
                </w:rPr>
                <w:delText>Faible appétit chez les investisseurs et forte prime/marge</w:delText>
              </w:r>
            </w:del>
          </w:p>
          <w:p w14:paraId="4DB6CE02" w14:textId="78B9463D" w:rsidR="00025A15" w:rsidRPr="0075512F" w:rsidDel="000A3E8D" w:rsidRDefault="00025A15" w:rsidP="00D06333">
            <w:pPr>
              <w:widowControl/>
              <w:numPr>
                <w:ilvl w:val="0"/>
                <w:numId w:val="4"/>
              </w:numPr>
              <w:autoSpaceDE/>
              <w:autoSpaceDN/>
              <w:spacing w:before="20" w:after="40" w:line="240" w:lineRule="auto"/>
              <w:ind w:left="318" w:hanging="283"/>
              <w:rPr>
                <w:del w:id="1969" w:author="Houyem Rais" w:date="2024-02-22T15:17:00Z"/>
                <w:sz w:val="20"/>
                <w:szCs w:val="20"/>
              </w:rPr>
            </w:pPr>
            <w:del w:id="1970" w:author="Houyem Rais" w:date="2024-02-22T15:17:00Z">
              <w:r w:rsidRPr="0075512F" w:rsidDel="000A3E8D">
                <w:rPr>
                  <w:sz w:val="20"/>
                  <w:szCs w:val="20"/>
                </w:rPr>
                <w:delText>Possible résistance des usagers à payer des tarifs élevés pour l'utilisation d</w:delText>
              </w:r>
              <w:r w:rsidR="00E33333" w:rsidRPr="0075512F" w:rsidDel="000A3E8D">
                <w:rPr>
                  <w:sz w:val="20"/>
                  <w:szCs w:val="20"/>
                </w:rPr>
                <w:delText>u pont.</w:delText>
              </w:r>
            </w:del>
          </w:p>
        </w:tc>
      </w:tr>
    </w:tbl>
    <w:p w14:paraId="6474F2B5" w14:textId="399DCB4F" w:rsidR="00351B3B" w:rsidRPr="0075512F" w:rsidDel="000A3E8D" w:rsidRDefault="00351B3B" w:rsidP="00283AD4">
      <w:pPr>
        <w:pStyle w:val="Titre3"/>
        <w:rPr>
          <w:del w:id="1971" w:author="Houyem Rais" w:date="2024-02-22T15:17:00Z"/>
          <w:bCs/>
        </w:rPr>
      </w:pPr>
      <w:bookmarkStart w:id="1972" w:name="_Toc137137739"/>
      <w:bookmarkStart w:id="1973" w:name="_Toc142174664"/>
      <w:del w:id="1974" w:author="Houyem Rais" w:date="2024-02-22T15:17:00Z">
        <w:r w:rsidRPr="0075512F" w:rsidDel="000A3E8D">
          <w:delText>Option 3 : Contrat de Partenariat (PPP)</w:delText>
        </w:r>
        <w:bookmarkEnd w:id="1972"/>
        <w:bookmarkEnd w:id="1973"/>
      </w:del>
    </w:p>
    <w:p w14:paraId="223D04A7" w14:textId="1DFE42F3" w:rsidR="003563A2" w:rsidRPr="0075512F" w:rsidDel="000A3E8D" w:rsidRDefault="00351B3B" w:rsidP="003563A2">
      <w:pPr>
        <w:rPr>
          <w:del w:id="1975" w:author="Houyem Rais" w:date="2024-02-22T15:17:00Z"/>
        </w:rPr>
      </w:pPr>
      <w:del w:id="1976" w:author="Houyem Rais" w:date="2024-02-22T15:17:00Z">
        <w:r w:rsidRPr="0075512F" w:rsidDel="000A3E8D">
          <w:delText>Le contrat de partenariat</w:delText>
        </w:r>
        <w:r w:rsidR="003563A2" w:rsidRPr="0075512F" w:rsidDel="000A3E8D">
          <w:delText xml:space="preserve">, </w:delText>
        </w:r>
        <w:r w:rsidRPr="0075512F" w:rsidDel="000A3E8D">
          <w:delText xml:space="preserve">également </w:delText>
        </w:r>
        <w:r w:rsidR="003563A2" w:rsidRPr="0075512F" w:rsidDel="000A3E8D">
          <w:delText xml:space="preserve">connue sous le </w:delText>
        </w:r>
        <w:r w:rsidRPr="0075512F" w:rsidDel="000A3E8D">
          <w:delText>PPP basé sur la performance</w:delText>
        </w:r>
        <w:r w:rsidR="003563A2" w:rsidRPr="0075512F" w:rsidDel="000A3E8D">
          <w:delText>,</w:delText>
        </w:r>
        <w:r w:rsidRPr="0075512F" w:rsidDel="000A3E8D">
          <w:delText xml:space="preserve"> PPP basé sur la disponibilité</w:delText>
        </w:r>
        <w:r w:rsidR="003563A2" w:rsidRPr="0075512F" w:rsidDel="000A3E8D">
          <w:delText>, PPP à paiement public</w:delText>
        </w:r>
        <w:r w:rsidRPr="0075512F" w:rsidDel="000A3E8D">
          <w:delText xml:space="preserve"> ou PPP à paiement différé</w:delText>
        </w:r>
        <w:r w:rsidR="003563A2" w:rsidRPr="0075512F" w:rsidDel="000A3E8D">
          <w:delText>, est un contrat au titre duquel le partenaire privé se voit confier les prestations suivantes :</w:delText>
        </w:r>
      </w:del>
    </w:p>
    <w:p w14:paraId="777A7BE1" w14:textId="614EA81C" w:rsidR="003563A2" w:rsidRPr="0075512F" w:rsidDel="000A3E8D" w:rsidRDefault="003563A2" w:rsidP="00115F39">
      <w:pPr>
        <w:pStyle w:val="ListParagraph"/>
        <w:rPr>
          <w:del w:id="1977" w:author="Houyem Rais" w:date="2024-02-22T15:17:00Z"/>
        </w:rPr>
      </w:pPr>
      <w:del w:id="1978" w:author="Houyem Rais" w:date="2024-02-22T15:17:00Z">
        <w:r w:rsidRPr="0075512F" w:rsidDel="000A3E8D">
          <w:delText xml:space="preserve">Le financement de l’investissement : </w:delText>
        </w:r>
        <w:r w:rsidR="006572BD" w:rsidRPr="0075512F" w:rsidDel="000A3E8D">
          <w:delText>l</w:delText>
        </w:r>
        <w:r w:rsidRPr="0075512F" w:rsidDel="000A3E8D">
          <w:delText xml:space="preserve">e partenaire privé est chargé de s’assurer que le coût de l’investissement </w:delText>
        </w:r>
        <w:r w:rsidR="006572BD" w:rsidRPr="0075512F" w:rsidDel="000A3E8D">
          <w:delText xml:space="preserve">du projet du viaduc de Djerba (et probablement des voies d’accès) </w:delText>
        </w:r>
        <w:r w:rsidRPr="0075512F" w:rsidDel="000A3E8D">
          <w:delText>est assuré tout au long du contrat.</w:delText>
        </w:r>
      </w:del>
    </w:p>
    <w:p w14:paraId="30EF4BAB" w14:textId="2F2A37B1" w:rsidR="003563A2" w:rsidRPr="0075512F" w:rsidDel="000A3E8D" w:rsidRDefault="003563A2">
      <w:pPr>
        <w:pStyle w:val="ListParagraph"/>
        <w:rPr>
          <w:del w:id="1979" w:author="Houyem Rais" w:date="2024-02-22T15:17:00Z"/>
        </w:rPr>
      </w:pPr>
      <w:del w:id="1980" w:author="Houyem Rais" w:date="2024-02-22T15:17:00Z">
        <w:r w:rsidRPr="0075512F" w:rsidDel="000A3E8D">
          <w:delText xml:space="preserve">La réalisation ou la transformation de l’investissement : le partenaire privé est chargé de réaliser les prestations permettant l’utilisation </w:delText>
        </w:r>
        <w:r w:rsidR="006572BD" w:rsidRPr="0075512F" w:rsidDel="000A3E8D">
          <w:delText>du projet</w:delText>
        </w:r>
        <w:r w:rsidRPr="0075512F" w:rsidDel="000A3E8D">
          <w:delText xml:space="preserve"> par la personne publique.</w:delText>
        </w:r>
      </w:del>
    </w:p>
    <w:p w14:paraId="5113CC0E" w14:textId="74CEF3B8" w:rsidR="001B395E" w:rsidRPr="0075512F" w:rsidDel="000A3E8D" w:rsidRDefault="001B395E" w:rsidP="00115F39">
      <w:pPr>
        <w:pStyle w:val="ListParagraph"/>
        <w:rPr>
          <w:del w:id="1981" w:author="Houyem Rais" w:date="2024-02-22T15:17:00Z"/>
        </w:rPr>
      </w:pPr>
      <w:del w:id="1982" w:author="Houyem Rais" w:date="2024-02-22T15:17:00Z">
        <w:r w:rsidRPr="0075512F" w:rsidDel="000A3E8D">
          <w:delText xml:space="preserve">L’exploitation de l’investissement : </w:delText>
        </w:r>
        <w:r w:rsidR="006572BD" w:rsidRPr="0075512F" w:rsidDel="000A3E8D">
          <w:delText>le partenaire privé est chargé de la gestion et de l'exploitation du viaduc une fois construit. Ceci comprend la surveillance du trafic, l'assurance de la sécurité des usagers, la perception des péages et l'entretien courant de l'infrastructure. De plus, il veillera à maintenir le viaduc en bon état de fonctionnement tout au long de la durée du contrat de partenariat.</w:delText>
        </w:r>
      </w:del>
    </w:p>
    <w:p w14:paraId="39E54468" w14:textId="0EB78871" w:rsidR="003563A2" w:rsidRPr="0075512F" w:rsidDel="000A3E8D" w:rsidRDefault="003563A2" w:rsidP="00115F39">
      <w:pPr>
        <w:pStyle w:val="ListParagraph"/>
        <w:rPr>
          <w:del w:id="1983" w:author="Houyem Rais" w:date="2024-02-22T15:17:00Z"/>
        </w:rPr>
      </w:pPr>
      <w:del w:id="1984" w:author="Houyem Rais" w:date="2024-02-22T15:17:00Z">
        <w:r w:rsidRPr="0075512F" w:rsidDel="000A3E8D">
          <w:delText xml:space="preserve">La maintenance de l’investissement : le partenaire privé est chargé de l’entretien technique </w:delText>
        </w:r>
        <w:r w:rsidR="006572BD" w:rsidRPr="0075512F" w:rsidDel="000A3E8D">
          <w:delText>du viaduc et des infrastructures annexes</w:delText>
        </w:r>
        <w:r w:rsidRPr="0075512F" w:rsidDel="000A3E8D">
          <w:delText xml:space="preserve"> pendant la durée du contrat. Il assure donc les prestations de gros entretien et renouvellement « GER » des équipements mais peut également être chargé de certaines opérations de maintenance courante préventive ou curative.</w:delText>
        </w:r>
        <w:r w:rsidRPr="0075512F" w:rsidDel="000A3E8D">
          <w:rPr>
            <w:rStyle w:val="FootnoteReference"/>
          </w:rPr>
          <w:footnoteReference w:id="3"/>
        </w:r>
      </w:del>
    </w:p>
    <w:p w14:paraId="4EEDCDB4" w14:textId="0A6F264F" w:rsidR="003270F5" w:rsidRPr="0075512F" w:rsidDel="000A3E8D" w:rsidRDefault="003563A2" w:rsidP="003563A2">
      <w:pPr>
        <w:rPr>
          <w:del w:id="1987" w:author="Houyem Rais" w:date="2024-02-22T15:17:00Z"/>
        </w:rPr>
      </w:pPr>
      <w:del w:id="1988" w:author="Houyem Rais" w:date="2024-02-22T15:17:00Z">
        <w:r w:rsidRPr="0075512F" w:rsidDel="000A3E8D">
          <w:delText>Dans le cadre du contrat de partenariat</w:delText>
        </w:r>
        <w:r w:rsidR="00DC4433" w:rsidRPr="0075512F" w:rsidDel="000A3E8D">
          <w:delText>,</w:delText>
        </w:r>
        <w:r w:rsidRPr="0075512F" w:rsidDel="000A3E8D">
          <w:delText xml:space="preserve"> </w:delText>
        </w:r>
        <w:r w:rsidR="00DC4433" w:rsidRPr="0075512F" w:rsidDel="000A3E8D">
          <w:delText>l</w:delText>
        </w:r>
        <w:r w:rsidR="003270F5" w:rsidRPr="0075512F" w:rsidDel="000A3E8D">
          <w:delText>e partenaire privé ne prend pas en charge le risque de fluctuation des recettes</w:delText>
        </w:r>
        <w:r w:rsidR="00DC4433" w:rsidRPr="0075512F" w:rsidDel="000A3E8D">
          <w:delText xml:space="preserve"> du pont, cependant, i</w:delText>
        </w:r>
        <w:r w:rsidR="003270F5" w:rsidRPr="0075512F" w:rsidDel="000A3E8D">
          <w:delText xml:space="preserve">l les perçoit pour le compte de l’Etat et perçoit de celui-ci des loyers pour couvrir les coûts engagés (investissement, exploitation, maintenance et renouvellement). Au terme du contrat de </w:delText>
        </w:r>
        <w:r w:rsidR="00DC4433" w:rsidRPr="0075512F" w:rsidDel="000A3E8D">
          <w:delText>partenariat,</w:delText>
        </w:r>
        <w:r w:rsidR="003270F5" w:rsidRPr="0075512F" w:rsidDel="000A3E8D">
          <w:delText xml:space="preserve"> la propriété d</w:delText>
        </w:r>
        <w:r w:rsidR="00DC4433" w:rsidRPr="0075512F" w:rsidDel="000A3E8D">
          <w:delText xml:space="preserve">u viaduc </w:delText>
        </w:r>
        <w:r w:rsidR="003270F5" w:rsidRPr="0075512F" w:rsidDel="000A3E8D">
          <w:delText>et de ses dépendances sera transférée à l’autorité publique</w:delText>
        </w:r>
        <w:r w:rsidR="00DC4433" w:rsidRPr="0075512F" w:rsidDel="000A3E8D">
          <w:delText xml:space="preserve"> (le MEH)</w:delText>
        </w:r>
        <w:r w:rsidR="003270F5" w:rsidRPr="0075512F" w:rsidDel="000A3E8D">
          <w:delText>.</w:delText>
        </w:r>
      </w:del>
    </w:p>
    <w:p w14:paraId="01C6F8B2" w14:textId="328FFF3A" w:rsidR="002A276F" w:rsidRPr="0075512F" w:rsidDel="000A3E8D" w:rsidRDefault="002A276F" w:rsidP="003563A2">
      <w:pPr>
        <w:rPr>
          <w:del w:id="1989" w:author="Houyem Rais" w:date="2024-02-22T15:17:00Z"/>
        </w:rPr>
      </w:pPr>
      <w:del w:id="1990" w:author="Houyem Rais" w:date="2024-02-22T15:17:00Z">
        <w:r w:rsidRPr="0075512F" w:rsidDel="000A3E8D">
          <w:delText>La figure suivante présente la structure type d’un contrat de partenariat.</w:delText>
        </w:r>
      </w:del>
    </w:p>
    <w:p w14:paraId="3D2D3038" w14:textId="65FF6A44" w:rsidR="00D35992" w:rsidRPr="0075512F" w:rsidDel="000A3E8D" w:rsidRDefault="00D35992" w:rsidP="00115F39">
      <w:pPr>
        <w:keepNext/>
        <w:jc w:val="center"/>
        <w:rPr>
          <w:del w:id="1991" w:author="Houyem Rais" w:date="2024-02-22T15:17:00Z"/>
        </w:rPr>
      </w:pPr>
      <w:del w:id="1992" w:author="Houyem Rais" w:date="2024-02-22T15:17:00Z">
        <w:r w:rsidRPr="0075512F" w:rsidDel="000A3E8D">
          <w:rPr>
            <w:noProof/>
          </w:rPr>
          <w:drawing>
            <wp:inline distT="0" distB="0" distL="0" distR="0" wp14:anchorId="6B8CD0BC" wp14:editId="68DFE0DD">
              <wp:extent cx="5184870" cy="2674488"/>
              <wp:effectExtent l="0" t="0" r="0" b="0"/>
              <wp:docPr id="662517899" name="Picture 66251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0286" cy="2687598"/>
                      </a:xfrm>
                      <a:prstGeom prst="rect">
                        <a:avLst/>
                      </a:prstGeom>
                      <a:noFill/>
                    </pic:spPr>
                  </pic:pic>
                </a:graphicData>
              </a:graphic>
            </wp:inline>
          </w:drawing>
        </w:r>
      </w:del>
    </w:p>
    <w:p w14:paraId="5771FD94" w14:textId="4B2C1C78" w:rsidR="00D35992" w:rsidRPr="0075512F" w:rsidDel="000A3E8D" w:rsidRDefault="00D35992" w:rsidP="00D35992">
      <w:pPr>
        <w:pStyle w:val="Caption"/>
        <w:jc w:val="center"/>
        <w:rPr>
          <w:del w:id="1993" w:author="Houyem Rais" w:date="2024-02-22T15:17:00Z"/>
        </w:rPr>
      </w:pPr>
      <w:bookmarkStart w:id="1994" w:name="_Toc142174817"/>
      <w:del w:id="1995"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7</w:delText>
        </w:r>
        <w:r w:rsidRPr="0075512F" w:rsidDel="000A3E8D">
          <w:fldChar w:fldCharType="end"/>
        </w:r>
        <w:r w:rsidRPr="0075512F" w:rsidDel="000A3E8D">
          <w:delText xml:space="preserve"> Structure type d'un contrat de partenariat</w:delText>
        </w:r>
        <w:bookmarkEnd w:id="1994"/>
      </w:del>
    </w:p>
    <w:p w14:paraId="79589D29" w14:textId="56E54D76" w:rsidR="00D35992" w:rsidRPr="0075512F" w:rsidDel="000A3E8D" w:rsidRDefault="002A276F" w:rsidP="002A276F">
      <w:pPr>
        <w:jc w:val="right"/>
        <w:rPr>
          <w:del w:id="1996" w:author="Houyem Rais" w:date="2024-02-22T15:17:00Z"/>
          <w:i/>
          <w:iCs/>
          <w:sz w:val="20"/>
          <w:szCs w:val="20"/>
        </w:rPr>
      </w:pPr>
      <w:del w:id="1997" w:author="Houyem Rais" w:date="2024-02-22T15:17:00Z">
        <w:r w:rsidRPr="0075512F" w:rsidDel="000A3E8D">
          <w:rPr>
            <w:b/>
            <w:bCs/>
            <w:i/>
            <w:iCs/>
            <w:sz w:val="20"/>
            <w:szCs w:val="20"/>
          </w:rPr>
          <w:delText xml:space="preserve">Source : </w:delText>
        </w:r>
        <w:r w:rsidRPr="0075512F" w:rsidDel="000A3E8D">
          <w:rPr>
            <w:i/>
            <w:iCs/>
            <w:sz w:val="20"/>
            <w:szCs w:val="20"/>
          </w:rPr>
          <w:delText>Auteur</w:delText>
        </w:r>
      </w:del>
    </w:p>
    <w:p w14:paraId="49513489" w14:textId="2FF6B6F4" w:rsidR="00247DCD" w:rsidRPr="0075512F" w:rsidDel="000A3E8D" w:rsidRDefault="00247DCD" w:rsidP="00247DCD">
      <w:pPr>
        <w:rPr>
          <w:del w:id="1998" w:author="Houyem Rais" w:date="2024-02-22T15:17:00Z"/>
        </w:rPr>
      </w:pPr>
      <w:del w:id="1999" w:author="Houyem Rais" w:date="2024-02-22T15:17:00Z">
        <w:r w:rsidRPr="0075512F" w:rsidDel="000A3E8D">
          <w:delText xml:space="preserve">A la différence de la concession, le partenaire privé du contrat de partenariat perçoit sa rémunération de la </w:delText>
        </w:r>
        <w:r w:rsidRPr="0075512F" w:rsidDel="000A3E8D">
          <w:rPr>
            <w:b/>
            <w:bCs/>
          </w:rPr>
          <w:delText>partie publique</w:delText>
        </w:r>
        <w:r w:rsidRPr="0075512F" w:rsidDel="000A3E8D">
          <w:delText xml:space="preserve"> (le MEH) et non pas des usagers. Cela implique que le risque de fluctuation des revenus de péage n’est pas transféré au partenaire privé même s’il les collecte pour le compte de l’Etat. Cette rémunération est payée par la personne publique </w:delText>
        </w:r>
        <w:r w:rsidRPr="0075512F" w:rsidDel="000A3E8D">
          <w:rPr>
            <w:b/>
            <w:bCs/>
          </w:rPr>
          <w:delText xml:space="preserve">à partir de la date de la réception définitive des ouvrages </w:delText>
        </w:r>
        <w:r w:rsidRPr="0075512F" w:rsidDel="000A3E8D">
          <w:delText xml:space="preserve">objet du contrat de partenariat. En outre, le paiement du loyer relatif à l’exploitation et la maintenance est obligatoirement subordonné à la réalisation des </w:delText>
        </w:r>
        <w:r w:rsidRPr="0075512F" w:rsidDel="000A3E8D">
          <w:rPr>
            <w:b/>
            <w:bCs/>
            <w:i/>
            <w:iCs/>
          </w:rPr>
          <w:delText>objectifs de performance</w:delText>
        </w:r>
        <w:r w:rsidRPr="0075512F" w:rsidDel="000A3E8D">
          <w:delText xml:space="preserve"> assignés à la société du projet et à la </w:delText>
        </w:r>
        <w:r w:rsidRPr="0075512F" w:rsidDel="000A3E8D">
          <w:rPr>
            <w:b/>
            <w:bCs/>
            <w:i/>
            <w:iCs/>
          </w:rPr>
          <w:delText>disponibilité des ouvrages et des équipements</w:delText>
        </w:r>
        <w:r w:rsidRPr="0075512F" w:rsidDel="000A3E8D">
          <w:delText xml:space="preserve"> conformément aux conditions du contrat.</w:delText>
        </w:r>
      </w:del>
    </w:p>
    <w:p w14:paraId="4B59490E" w14:textId="240BEE8A" w:rsidR="00247DCD" w:rsidRPr="0075512F" w:rsidDel="000A3E8D" w:rsidRDefault="00247DCD" w:rsidP="00247DCD">
      <w:pPr>
        <w:rPr>
          <w:del w:id="2000" w:author="Houyem Rais" w:date="2024-02-22T15:17:00Z"/>
        </w:rPr>
      </w:pPr>
      <w:del w:id="2001" w:author="Houyem Rais" w:date="2024-02-22T15:17:00Z">
        <w:r w:rsidRPr="0075512F" w:rsidDel="000A3E8D">
          <w:delText xml:space="preserve">La durée du contrat est fonction de la durée d’amortissement des investissements à réaliser et des modalités de financement retenues. Elle est généralement </w:delText>
        </w:r>
        <w:r w:rsidRPr="0075512F" w:rsidDel="000A3E8D">
          <w:rPr>
            <w:b/>
            <w:bCs/>
          </w:rPr>
          <w:delText>entre 20 et 40 ans</w:delText>
        </w:r>
        <w:r w:rsidRPr="0075512F" w:rsidDel="000A3E8D">
          <w:delText>.</w:delText>
        </w:r>
      </w:del>
    </w:p>
    <w:p w14:paraId="487B6B56" w14:textId="1AD7D52A" w:rsidR="006572BD" w:rsidRPr="0075512F" w:rsidDel="000A3E8D" w:rsidRDefault="006572BD" w:rsidP="00247DCD">
      <w:pPr>
        <w:rPr>
          <w:del w:id="2002" w:author="Houyem Rais" w:date="2024-02-22T15:17:00Z"/>
        </w:rPr>
      </w:pPr>
      <w:del w:id="2003" w:author="Houyem Rais" w:date="2024-02-22T15:17:00Z">
        <w:r w:rsidRPr="0075512F" w:rsidDel="000A3E8D">
          <w:delText>Le tableau suivant synthétise les avantages et les inconvénients de l’option contrat de partenariat.</w:delText>
        </w:r>
      </w:del>
    </w:p>
    <w:p w14:paraId="5F587FF6" w14:textId="08F1421C" w:rsidR="0078056B" w:rsidRPr="0075512F" w:rsidDel="000A3E8D" w:rsidRDefault="0078056B" w:rsidP="0078056B">
      <w:pPr>
        <w:pStyle w:val="Caption"/>
        <w:rPr>
          <w:del w:id="2004" w:author="Houyem Rais" w:date="2024-02-22T15:17:00Z"/>
        </w:rPr>
      </w:pPr>
      <w:bookmarkStart w:id="2005" w:name="_Toc144481077"/>
      <w:del w:id="2006"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9</w:delText>
        </w:r>
        <w:r w:rsidRPr="0075512F" w:rsidDel="000A3E8D">
          <w:fldChar w:fldCharType="end"/>
        </w:r>
        <w:r w:rsidRPr="0075512F" w:rsidDel="000A3E8D">
          <w:delText xml:space="preserve"> : Avantages et inconvénients du contrat de partenariat</w:delText>
        </w:r>
        <w:bookmarkEnd w:id="2005"/>
      </w:del>
    </w:p>
    <w:tbl>
      <w:tblPr>
        <w:tblW w:w="836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11"/>
        <w:gridCol w:w="4253"/>
      </w:tblGrid>
      <w:tr w:rsidR="0078056B" w:rsidRPr="0075512F" w:rsidDel="000A3E8D" w14:paraId="0B71566A" w14:textId="207F3197">
        <w:trPr>
          <w:del w:id="2007" w:author="Houyem Rais" w:date="2024-02-22T15:17:00Z"/>
        </w:trPr>
        <w:tc>
          <w:tcPr>
            <w:tcW w:w="4111" w:type="dxa"/>
            <w:shd w:val="clear" w:color="auto" w:fill="244061" w:themeFill="accent1" w:themeFillShade="80"/>
            <w:tcMar>
              <w:top w:w="0" w:type="dxa"/>
              <w:left w:w="108" w:type="dxa"/>
              <w:bottom w:w="0" w:type="dxa"/>
              <w:right w:w="108" w:type="dxa"/>
            </w:tcMar>
            <w:hideMark/>
          </w:tcPr>
          <w:p w14:paraId="6131E06C" w14:textId="546209FC" w:rsidR="0078056B" w:rsidRPr="0075512F" w:rsidDel="000A3E8D" w:rsidRDefault="0078056B">
            <w:pPr>
              <w:spacing w:before="20" w:after="40" w:line="240" w:lineRule="auto"/>
              <w:rPr>
                <w:del w:id="2008" w:author="Houyem Rais" w:date="2024-02-22T15:17:00Z"/>
                <w:sz w:val="20"/>
                <w:szCs w:val="20"/>
              </w:rPr>
            </w:pPr>
            <w:del w:id="2009" w:author="Houyem Rais" w:date="2024-02-22T15:17:00Z">
              <w:r w:rsidRPr="0075512F" w:rsidDel="000A3E8D">
                <w:rPr>
                  <w:b/>
                  <w:bCs/>
                  <w:sz w:val="20"/>
                  <w:szCs w:val="20"/>
                </w:rPr>
                <w:delText>Principaux avantages du PPP à paiement public</w:delText>
              </w:r>
            </w:del>
          </w:p>
        </w:tc>
        <w:tc>
          <w:tcPr>
            <w:tcW w:w="4253" w:type="dxa"/>
            <w:shd w:val="clear" w:color="auto" w:fill="244061" w:themeFill="accent1" w:themeFillShade="80"/>
            <w:tcMar>
              <w:top w:w="0" w:type="dxa"/>
              <w:left w:w="108" w:type="dxa"/>
              <w:bottom w:w="0" w:type="dxa"/>
              <w:right w:w="108" w:type="dxa"/>
            </w:tcMar>
            <w:hideMark/>
          </w:tcPr>
          <w:p w14:paraId="517B8A31" w14:textId="5798EB14" w:rsidR="0078056B" w:rsidRPr="0075512F" w:rsidDel="000A3E8D" w:rsidRDefault="0078056B">
            <w:pPr>
              <w:spacing w:before="20" w:after="40" w:line="240" w:lineRule="auto"/>
              <w:rPr>
                <w:del w:id="2010" w:author="Houyem Rais" w:date="2024-02-22T15:17:00Z"/>
                <w:sz w:val="20"/>
                <w:szCs w:val="20"/>
              </w:rPr>
            </w:pPr>
            <w:del w:id="2011" w:author="Houyem Rais" w:date="2024-02-22T15:17:00Z">
              <w:r w:rsidRPr="0075512F" w:rsidDel="000A3E8D">
                <w:rPr>
                  <w:b/>
                  <w:bCs/>
                  <w:sz w:val="20"/>
                  <w:szCs w:val="20"/>
                </w:rPr>
                <w:delText>Principaux inconvénients du PPP à paiement public</w:delText>
              </w:r>
            </w:del>
          </w:p>
        </w:tc>
      </w:tr>
      <w:tr w:rsidR="0078056B" w:rsidRPr="0075512F" w:rsidDel="000A3E8D" w14:paraId="13EE1959" w14:textId="2ABAAE39">
        <w:trPr>
          <w:del w:id="2012" w:author="Houyem Rais" w:date="2024-02-22T15:17:00Z"/>
        </w:trPr>
        <w:tc>
          <w:tcPr>
            <w:tcW w:w="4111" w:type="dxa"/>
            <w:tcMar>
              <w:top w:w="0" w:type="dxa"/>
              <w:left w:w="108" w:type="dxa"/>
              <w:bottom w:w="0" w:type="dxa"/>
              <w:right w:w="108" w:type="dxa"/>
            </w:tcMar>
            <w:hideMark/>
          </w:tcPr>
          <w:p w14:paraId="4635FCC3" w14:textId="3FD02A7D" w:rsidR="0078056B" w:rsidRPr="0075512F" w:rsidDel="000A3E8D" w:rsidRDefault="0078056B" w:rsidP="00D06333">
            <w:pPr>
              <w:widowControl/>
              <w:numPr>
                <w:ilvl w:val="0"/>
                <w:numId w:val="4"/>
              </w:numPr>
              <w:autoSpaceDE/>
              <w:autoSpaceDN/>
              <w:spacing w:before="20" w:after="40" w:line="240" w:lineRule="auto"/>
              <w:ind w:left="318" w:hanging="283"/>
              <w:rPr>
                <w:del w:id="2013" w:author="Houyem Rais" w:date="2024-02-22T15:17:00Z"/>
                <w:sz w:val="20"/>
                <w:szCs w:val="20"/>
              </w:rPr>
            </w:pPr>
            <w:del w:id="2014" w:author="Houyem Rais" w:date="2024-02-22T15:17:00Z">
              <w:r w:rsidRPr="0075512F" w:rsidDel="000A3E8D">
                <w:rPr>
                  <w:sz w:val="20"/>
                  <w:szCs w:val="20"/>
                </w:rPr>
                <w:delText>Optimisation du coût global (conception, réalisation et exploitation)</w:delText>
              </w:r>
            </w:del>
          </w:p>
          <w:p w14:paraId="202EB23D" w14:textId="42EFFD24" w:rsidR="0078056B" w:rsidRPr="0075512F" w:rsidDel="000A3E8D" w:rsidRDefault="0078056B" w:rsidP="00D06333">
            <w:pPr>
              <w:widowControl/>
              <w:numPr>
                <w:ilvl w:val="0"/>
                <w:numId w:val="4"/>
              </w:numPr>
              <w:autoSpaceDE/>
              <w:autoSpaceDN/>
              <w:spacing w:before="20" w:after="40" w:line="240" w:lineRule="auto"/>
              <w:ind w:left="318" w:hanging="283"/>
              <w:rPr>
                <w:del w:id="2015" w:author="Houyem Rais" w:date="2024-02-22T15:17:00Z"/>
                <w:sz w:val="20"/>
                <w:szCs w:val="20"/>
              </w:rPr>
            </w:pPr>
            <w:del w:id="2016" w:author="Houyem Rais" w:date="2024-02-22T15:17:00Z">
              <w:r w:rsidRPr="0075512F" w:rsidDel="000A3E8D">
                <w:rPr>
                  <w:sz w:val="20"/>
                  <w:szCs w:val="20"/>
                </w:rPr>
                <w:delText>Unicité de responsabilité pour la conception, la réalisation et l’exploitation</w:delText>
              </w:r>
            </w:del>
          </w:p>
          <w:p w14:paraId="3A788921" w14:textId="24DC5850" w:rsidR="0078056B" w:rsidRPr="0075512F" w:rsidDel="000A3E8D" w:rsidRDefault="0078056B" w:rsidP="00D06333">
            <w:pPr>
              <w:widowControl/>
              <w:numPr>
                <w:ilvl w:val="0"/>
                <w:numId w:val="4"/>
              </w:numPr>
              <w:autoSpaceDE/>
              <w:autoSpaceDN/>
              <w:spacing w:before="20" w:after="40" w:line="240" w:lineRule="auto"/>
              <w:ind w:left="318" w:hanging="283"/>
              <w:rPr>
                <w:del w:id="2017" w:author="Houyem Rais" w:date="2024-02-22T15:17:00Z"/>
                <w:sz w:val="20"/>
                <w:szCs w:val="20"/>
              </w:rPr>
            </w:pPr>
            <w:del w:id="2018" w:author="Houyem Rais" w:date="2024-02-22T15:17:00Z">
              <w:r w:rsidRPr="0075512F" w:rsidDel="000A3E8D">
                <w:rPr>
                  <w:sz w:val="20"/>
                  <w:szCs w:val="20"/>
                </w:rPr>
                <w:delText>Mobilisation du financement privé</w:delText>
              </w:r>
            </w:del>
          </w:p>
          <w:p w14:paraId="2C3FB43E" w14:textId="6643447F" w:rsidR="0078056B" w:rsidRPr="0075512F" w:rsidDel="000A3E8D" w:rsidRDefault="0078056B" w:rsidP="00D06333">
            <w:pPr>
              <w:numPr>
                <w:ilvl w:val="0"/>
                <w:numId w:val="4"/>
              </w:numPr>
              <w:spacing w:before="20" w:after="40" w:line="240" w:lineRule="auto"/>
              <w:ind w:left="318" w:hanging="283"/>
              <w:rPr>
                <w:del w:id="2019" w:author="Houyem Rais" w:date="2024-02-22T15:17:00Z"/>
                <w:sz w:val="20"/>
                <w:szCs w:val="20"/>
              </w:rPr>
            </w:pPr>
            <w:del w:id="2020" w:author="Houyem Rais" w:date="2024-02-22T15:17:00Z">
              <w:r w:rsidRPr="0075512F" w:rsidDel="000A3E8D">
                <w:rPr>
                  <w:sz w:val="20"/>
                  <w:szCs w:val="20"/>
                </w:rPr>
                <w:delText>Permet un meilleur contrôle des prix de service</w:delText>
              </w:r>
            </w:del>
          </w:p>
        </w:tc>
        <w:tc>
          <w:tcPr>
            <w:tcW w:w="4253" w:type="dxa"/>
            <w:tcMar>
              <w:top w:w="0" w:type="dxa"/>
              <w:left w:w="108" w:type="dxa"/>
              <w:bottom w:w="0" w:type="dxa"/>
              <w:right w:w="108" w:type="dxa"/>
            </w:tcMar>
            <w:hideMark/>
          </w:tcPr>
          <w:p w14:paraId="3453F516" w14:textId="46E71919" w:rsidR="0078056B" w:rsidRPr="0075512F" w:rsidDel="000A3E8D" w:rsidRDefault="0078056B" w:rsidP="00D06333">
            <w:pPr>
              <w:widowControl/>
              <w:numPr>
                <w:ilvl w:val="0"/>
                <w:numId w:val="4"/>
              </w:numPr>
              <w:autoSpaceDE/>
              <w:autoSpaceDN/>
              <w:spacing w:before="20" w:after="40" w:line="240" w:lineRule="auto"/>
              <w:ind w:left="318" w:hanging="283"/>
              <w:rPr>
                <w:del w:id="2021" w:author="Houyem Rais" w:date="2024-02-22T15:17:00Z"/>
                <w:sz w:val="20"/>
                <w:szCs w:val="20"/>
              </w:rPr>
            </w:pPr>
            <w:del w:id="2022" w:author="Houyem Rais" w:date="2024-02-22T15:17:00Z">
              <w:r w:rsidRPr="0075512F" w:rsidDel="000A3E8D">
                <w:rPr>
                  <w:sz w:val="20"/>
                  <w:szCs w:val="20"/>
                </w:rPr>
                <w:delText>L’Etat rembourse indirectement le coût d’investissement moyennant une rémunération minimale garantie même en cas de sous-exploitation.</w:delText>
              </w:r>
            </w:del>
          </w:p>
        </w:tc>
      </w:tr>
    </w:tbl>
    <w:p w14:paraId="5952B734" w14:textId="56BA87E3" w:rsidR="001B395E" w:rsidRPr="0075512F" w:rsidDel="000A3E8D" w:rsidRDefault="001B395E" w:rsidP="007920D0">
      <w:pPr>
        <w:rPr>
          <w:del w:id="2023" w:author="Houyem Rais" w:date="2024-02-22T15:17:00Z"/>
        </w:rPr>
      </w:pPr>
    </w:p>
    <w:p w14:paraId="6EBD7967" w14:textId="4CFBFEBC" w:rsidR="00CB1A8E" w:rsidRPr="0075512F" w:rsidDel="000A3E8D" w:rsidRDefault="00CB1A8E" w:rsidP="00CB1A8E">
      <w:pPr>
        <w:rPr>
          <w:del w:id="2024" w:author="Houyem Rais" w:date="2024-02-22T15:17:00Z"/>
        </w:rPr>
      </w:pPr>
    </w:p>
    <w:p w14:paraId="08F535BF" w14:textId="0CB99DD9" w:rsidR="004F6B3A" w:rsidRPr="0075512F" w:rsidDel="000A3E8D" w:rsidRDefault="004F6B3A">
      <w:pPr>
        <w:spacing w:before="0" w:after="0" w:line="240" w:lineRule="auto"/>
        <w:jc w:val="left"/>
        <w:rPr>
          <w:del w:id="2025" w:author="Houyem Rais" w:date="2024-02-22T15:17:00Z"/>
          <w:rFonts w:eastAsia="Calibri" w:cs="Calibri"/>
          <w:b/>
          <w:bCs/>
          <w:color w:val="003BB0"/>
          <w:sz w:val="28"/>
          <w:szCs w:val="28"/>
        </w:rPr>
      </w:pPr>
      <w:bookmarkStart w:id="2026" w:name="_Toc141255164"/>
      <w:bookmarkStart w:id="2027" w:name="_Toc141255300"/>
      <w:bookmarkStart w:id="2028" w:name="_Toc141255455"/>
      <w:bookmarkStart w:id="2029" w:name="_Toc141255603"/>
      <w:bookmarkStart w:id="2030" w:name="_Toc141255754"/>
      <w:bookmarkStart w:id="2031" w:name="_Toc141255922"/>
      <w:bookmarkStart w:id="2032" w:name="_Toc141523344"/>
      <w:bookmarkStart w:id="2033" w:name="_Toc141255165"/>
      <w:bookmarkStart w:id="2034" w:name="_Toc141255301"/>
      <w:bookmarkStart w:id="2035" w:name="_Toc141255456"/>
      <w:bookmarkStart w:id="2036" w:name="_Toc141255604"/>
      <w:bookmarkStart w:id="2037" w:name="_Toc141255755"/>
      <w:bookmarkStart w:id="2038" w:name="_Toc141255923"/>
      <w:bookmarkStart w:id="2039" w:name="_Toc141523345"/>
      <w:bookmarkStart w:id="2040" w:name="_Toc141255169"/>
      <w:bookmarkStart w:id="2041" w:name="_Toc141255305"/>
      <w:bookmarkStart w:id="2042" w:name="_Toc141255460"/>
      <w:bookmarkStart w:id="2043" w:name="_Toc141255608"/>
      <w:bookmarkStart w:id="2044" w:name="_Toc141255759"/>
      <w:bookmarkStart w:id="2045" w:name="_Toc141255927"/>
      <w:bookmarkStart w:id="2046" w:name="_Toc141523349"/>
      <w:bookmarkStart w:id="2047" w:name="_Toc137137740"/>
      <w:bookmarkStart w:id="2048" w:name="_Toc141255610"/>
      <w:bookmarkStart w:id="2049" w:name="_Toc141255929"/>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del w:id="2050" w:author="Houyem Rais" w:date="2024-02-22T15:17:00Z">
        <w:r w:rsidRPr="0075512F" w:rsidDel="000A3E8D">
          <w:br w:type="page"/>
        </w:r>
      </w:del>
    </w:p>
    <w:p w14:paraId="38DF32A1" w14:textId="5C28D8A4" w:rsidR="00CD4640" w:rsidRPr="0075512F" w:rsidDel="000A3E8D" w:rsidRDefault="00CD4640" w:rsidP="00283AD4">
      <w:pPr>
        <w:pStyle w:val="Titre2"/>
        <w:rPr>
          <w:del w:id="2051" w:author="Houyem Rais" w:date="2024-02-22T15:17:00Z"/>
        </w:rPr>
      </w:pPr>
      <w:bookmarkStart w:id="2052" w:name="_Toc142174665"/>
      <w:del w:id="2053" w:author="Houyem Rais" w:date="2024-02-22T15:17:00Z">
        <w:r w:rsidRPr="0075512F" w:rsidDel="000A3E8D">
          <w:delText xml:space="preserve">Analyse juridique des </w:delText>
        </w:r>
        <w:r w:rsidR="0080468C" w:rsidRPr="0075512F" w:rsidDel="000A3E8D">
          <w:delText>options</w:delText>
        </w:r>
        <w:r w:rsidRPr="0075512F" w:rsidDel="000A3E8D">
          <w:delText xml:space="preserve"> proposées</w:delText>
        </w:r>
        <w:bookmarkEnd w:id="1779"/>
        <w:bookmarkEnd w:id="2047"/>
        <w:bookmarkEnd w:id="2048"/>
        <w:bookmarkEnd w:id="2049"/>
        <w:bookmarkEnd w:id="2052"/>
      </w:del>
    </w:p>
    <w:p w14:paraId="2085558F" w14:textId="738465C6" w:rsidR="00715E9A" w:rsidRPr="0075512F" w:rsidDel="000A3E8D" w:rsidRDefault="00715E9A" w:rsidP="00283AD4">
      <w:pPr>
        <w:pStyle w:val="Titre3"/>
        <w:rPr>
          <w:del w:id="2054" w:author="Houyem Rais" w:date="2024-02-22T15:17:00Z"/>
          <w:bCs/>
        </w:rPr>
      </w:pPr>
      <w:bookmarkStart w:id="2055" w:name="_Toc137137741"/>
      <w:bookmarkStart w:id="2056" w:name="_Toc142174666"/>
      <w:bookmarkStart w:id="2057" w:name="_Toc136949953"/>
      <w:del w:id="2058" w:author="Houyem Rais" w:date="2024-02-22T15:17:00Z">
        <w:r w:rsidRPr="0075512F" w:rsidDel="000A3E8D">
          <w:delText>Option 1</w:delText>
        </w:r>
        <w:r w:rsidR="00DC4433" w:rsidRPr="0075512F" w:rsidDel="000A3E8D">
          <w:delText xml:space="preserve"> </w:delText>
        </w:r>
        <w:r w:rsidRPr="0075512F" w:rsidDel="000A3E8D">
          <w:delText xml:space="preserve">: </w:delText>
        </w:r>
        <w:r w:rsidR="00D35992" w:rsidRPr="0075512F" w:rsidDel="000A3E8D">
          <w:delText xml:space="preserve">Marché </w:delText>
        </w:r>
        <w:r w:rsidR="002A276F" w:rsidRPr="0075512F" w:rsidDel="000A3E8D">
          <w:delText>P</w:delText>
        </w:r>
        <w:r w:rsidR="00D35992" w:rsidRPr="0075512F" w:rsidDel="000A3E8D">
          <w:delText>ublic (</w:delText>
        </w:r>
        <w:r w:rsidRPr="0075512F" w:rsidDel="000A3E8D">
          <w:delText>EPC</w:delText>
        </w:r>
        <w:r w:rsidR="00835885" w:rsidRPr="0075512F" w:rsidDel="000A3E8D">
          <w:delText xml:space="preserve"> avec ou sans financement</w:delText>
        </w:r>
        <w:bookmarkEnd w:id="2055"/>
        <w:r w:rsidR="00D35992" w:rsidRPr="0075512F" w:rsidDel="000A3E8D">
          <w:delText xml:space="preserve"> + O&amp;M)</w:delText>
        </w:r>
        <w:bookmarkEnd w:id="2056"/>
      </w:del>
    </w:p>
    <w:p w14:paraId="6333BD75" w14:textId="6C1DFCA4" w:rsidR="002F2F15" w:rsidRPr="0075512F" w:rsidDel="000A3E8D" w:rsidRDefault="002F2F15" w:rsidP="00115F39">
      <w:pPr>
        <w:rPr>
          <w:del w:id="2059" w:author="Houyem Rais" w:date="2024-02-22T15:17:00Z"/>
        </w:rPr>
      </w:pPr>
      <w:del w:id="2060" w:author="Houyem Rais" w:date="2024-02-22T15:17:00Z">
        <w:r w:rsidRPr="0075512F" w:rsidDel="000A3E8D">
          <w:delText>Le cadre juridique des marchés publics en Tunisie est représenté par :</w:delText>
        </w:r>
      </w:del>
    </w:p>
    <w:p w14:paraId="52F814C8" w14:textId="1531994E" w:rsidR="002F2F15" w:rsidRPr="0075512F" w:rsidDel="000A3E8D" w:rsidRDefault="002F2F15" w:rsidP="00115F39">
      <w:pPr>
        <w:pStyle w:val="ListParagraph"/>
        <w:rPr>
          <w:del w:id="2061" w:author="Houyem Rais" w:date="2024-02-22T15:17:00Z"/>
        </w:rPr>
      </w:pPr>
      <w:del w:id="2062" w:author="Houyem Rais" w:date="2024-02-22T15:17:00Z">
        <w:r w:rsidRPr="0075512F" w:rsidDel="000A3E8D">
          <w:delText>Décret n° 2014-1039 du 13 mars 2014, portant réglementation des marchés publics ; et</w:delText>
        </w:r>
      </w:del>
    </w:p>
    <w:p w14:paraId="12423059" w14:textId="7AEDB1BD" w:rsidR="002F2F15" w:rsidRPr="0075512F" w:rsidDel="000A3E8D" w:rsidRDefault="002F2F15" w:rsidP="00115F39">
      <w:pPr>
        <w:pStyle w:val="ListParagraph"/>
        <w:rPr>
          <w:del w:id="2063" w:author="Houyem Rais" w:date="2024-02-22T15:17:00Z"/>
        </w:rPr>
      </w:pPr>
      <w:del w:id="2064" w:author="Houyem Rais" w:date="2024-02-22T15:17:00Z">
        <w:r w:rsidRPr="0075512F" w:rsidDel="000A3E8D">
          <w:delText>Décret gouvernemental n° 2018-416 du 11 mai 2018, modifiant et complétant le décret n° 2014-1039 du 13 mars 2014, portant réglementation des marchés publics.</w:delText>
        </w:r>
      </w:del>
    </w:p>
    <w:p w14:paraId="10458B32" w14:textId="2B2B0D24" w:rsidR="002F2F15" w:rsidRPr="0075512F" w:rsidDel="000A3E8D" w:rsidRDefault="002F2F15" w:rsidP="00115F39">
      <w:pPr>
        <w:rPr>
          <w:del w:id="2065" w:author="Houyem Rais" w:date="2024-02-22T15:17:00Z"/>
        </w:rPr>
      </w:pPr>
      <w:del w:id="2066" w:author="Houyem Rais" w:date="2024-02-22T15:17:00Z">
        <w:r w:rsidRPr="0075512F" w:rsidDel="000A3E8D">
          <w:delText>Les acteurs d’un contrat de marché public sont :</w:delText>
        </w:r>
      </w:del>
    </w:p>
    <w:p w14:paraId="56F9ADDE" w14:textId="018E1C0C" w:rsidR="002F2F15" w:rsidRPr="0075512F" w:rsidDel="000A3E8D" w:rsidRDefault="002F2F15" w:rsidP="00115F39">
      <w:pPr>
        <w:pStyle w:val="ListParagraph"/>
        <w:rPr>
          <w:del w:id="2067" w:author="Houyem Rais" w:date="2024-02-22T15:17:00Z"/>
        </w:rPr>
      </w:pPr>
      <w:del w:id="2068" w:author="Houyem Rais" w:date="2024-02-22T15:17:00Z">
        <w:r w:rsidRPr="0075512F" w:rsidDel="000A3E8D">
          <w:delText>Le titulaire du marché : c’est l’entreprise, le fournisseur ou le prestataire de services qui conclut le marché avec l’acheteur public. Il s’agit d’une Personne Publique ou privée.</w:delText>
        </w:r>
      </w:del>
    </w:p>
    <w:p w14:paraId="438FFA09" w14:textId="41B3AF4A" w:rsidR="002F2F15" w:rsidRPr="0075512F" w:rsidDel="000A3E8D" w:rsidRDefault="002F2F15" w:rsidP="00115F39">
      <w:pPr>
        <w:pStyle w:val="ListParagraph"/>
        <w:rPr>
          <w:del w:id="2069" w:author="Houyem Rais" w:date="2024-02-22T15:17:00Z"/>
        </w:rPr>
      </w:pPr>
      <w:del w:id="2070" w:author="Houyem Rais" w:date="2024-02-22T15:17:00Z">
        <w:r w:rsidRPr="0075512F" w:rsidDel="000A3E8D">
          <w:delText xml:space="preserve">L’acheteur public : il s’agit d’une personne de droit public : l’Etat, les collectivités locales, les établissements publics, les établissements publics à caractère non administratif et les entreprises publiques autorisés à conclure des contrats de </w:delText>
        </w:r>
        <w:r w:rsidR="00D02134" w:rsidRPr="0075512F" w:rsidDel="000A3E8D">
          <w:delText>marchés publics</w:delText>
        </w:r>
        <w:r w:rsidRPr="0075512F" w:rsidDel="000A3E8D">
          <w:delText>.</w:delText>
        </w:r>
      </w:del>
    </w:p>
    <w:p w14:paraId="057803B0" w14:textId="4D7D7C01" w:rsidR="002F2F15" w:rsidRPr="0075512F" w:rsidDel="000A3E8D" w:rsidRDefault="002F2F15" w:rsidP="00115F39">
      <w:pPr>
        <w:rPr>
          <w:del w:id="2071" w:author="Houyem Rais" w:date="2024-02-22T15:17:00Z"/>
        </w:rPr>
      </w:pPr>
      <w:del w:id="2072" w:author="Houyem Rais" w:date="2024-02-22T15:17:00Z">
        <w:r w:rsidRPr="0075512F" w:rsidDel="000A3E8D">
          <w:delText xml:space="preserve">Doivent faire l’objet de « marchés publics » au sens du décret du 13 mars 2014, les commandes d’un montant supérieur à 200 000 DT s’agissant des travaux ou d’un montant supérieur à 100 000 DT s’agissant de la fourniture de biens et de services. </w:delText>
        </w:r>
      </w:del>
    </w:p>
    <w:p w14:paraId="6832374C" w14:textId="5B140D41" w:rsidR="002F2F15" w:rsidRPr="0075512F" w:rsidDel="000A3E8D" w:rsidRDefault="002F2F15" w:rsidP="00115F39">
      <w:pPr>
        <w:rPr>
          <w:del w:id="2073" w:author="Houyem Rais" w:date="2024-02-22T15:17:00Z"/>
        </w:rPr>
      </w:pPr>
      <w:del w:id="2074" w:author="Houyem Rais" w:date="2024-02-22T15:17:00Z">
        <w:r w:rsidRPr="0075512F" w:rsidDel="000A3E8D">
          <w:delText xml:space="preserve">En deçà de ces seuils, les commandes doivent faire l’objet d’une mise en concurrence, mais ne sont pas soumises aux procédures spécifiques aux marchés publics. Elles doivent en tout état de cause respecter une procédure écrite ainsi que les principes de transparence, efficacité, bonne gestion des deniers publics, concurrence, liberté d’accès à la commande publique, égalité devant la commande publique et intégrité des procédures. </w:delText>
        </w:r>
      </w:del>
    </w:p>
    <w:p w14:paraId="26906502" w14:textId="793B961C" w:rsidR="00AA32D2" w:rsidRPr="0075512F" w:rsidDel="000A3E8D" w:rsidRDefault="002F2F15" w:rsidP="001F28C8">
      <w:pPr>
        <w:rPr>
          <w:del w:id="2075" w:author="Houyem Rais" w:date="2024-02-22T15:17:00Z"/>
        </w:rPr>
      </w:pPr>
      <w:del w:id="2076" w:author="Houyem Rais" w:date="2024-02-22T15:17:00Z">
        <w:r w:rsidRPr="0075512F" w:rsidDel="000A3E8D">
          <w:delText>Parmi les marchés publics, le seul marché permettant une mission globale est le marché de conception réalisation, qui porte à la fois sur la conception d’un projet et l’exécution des travaux ou sur la conception d’un ouvrage, la fourniture de ses équipements et sa réalisation. La possibilité de recourir à un tel marché doit être justifiée par des motifs d’ordre technique liés à la fonctionnalité et la mise en œuvre technique de l’ouvrage.</w:delText>
        </w:r>
      </w:del>
    </w:p>
    <w:p w14:paraId="4E062905" w14:textId="15DD6521" w:rsidR="00326B37" w:rsidRPr="0075512F" w:rsidDel="000A3E8D" w:rsidRDefault="00326B37" w:rsidP="00586310">
      <w:pPr>
        <w:rPr>
          <w:del w:id="2077" w:author="Houyem Rais" w:date="2024-02-22T15:17:00Z"/>
        </w:rPr>
      </w:pPr>
      <w:del w:id="2078" w:author="Houyem Rais" w:date="2024-02-22T15:17:00Z">
        <w:r w:rsidRPr="0075512F" w:rsidDel="000A3E8D">
          <w:delText>Dans la législation tunisienne relative aux marchés publics, l'option "EPC+F" (Engineering, Procurement, Construction + Financing) n'est pas explicitement prohibée. En effet, le Code des Marchés Publics en Tunisie n'impose pas de restrictions spécifiques concernant le financement des projets par le titulaire du marché. Cette approche offre une certaine flexibilité aux autorités publiques et aux entreprises pour envisager différentes modalités de financement, y compris le financement privé.</w:delText>
        </w:r>
        <w:r w:rsidR="00586310" w:rsidDel="000A3E8D">
          <w:delText xml:space="preserve"> </w:delText>
        </w:r>
        <w:r w:rsidRPr="0075512F" w:rsidDel="000A3E8D">
          <w:delText>Le Code des Marchés Publics tunisien privilégie généralement la concurrence et la transparence dans le processus d'appel d'offres et de passation des marchés. Les entreprises soumissionnaires sont évaluées sur leurs capacités techniques et financières, ce qui peut inclure leur capacité à financer le projet, en plus de leur expertise en ingénierie et construction.</w:delText>
        </w:r>
      </w:del>
    </w:p>
    <w:p w14:paraId="678E33B1" w14:textId="0B170620" w:rsidR="002A276F" w:rsidRPr="0075512F" w:rsidDel="000A3E8D" w:rsidRDefault="00326B37" w:rsidP="00115F39">
      <w:pPr>
        <w:rPr>
          <w:del w:id="2079" w:author="Houyem Rais" w:date="2024-02-22T15:17:00Z"/>
        </w:rPr>
      </w:pPr>
      <w:del w:id="2080" w:author="Houyem Rais" w:date="2024-02-22T15:17:00Z">
        <w:r w:rsidRPr="0075512F" w:rsidDel="000A3E8D">
          <w:delText>Ainsi, l'option "+F" pourrait être envisagée dans le cadre des marchés publics en Tunisie, en respectant les règles de transparence, d'égalité de traitement des soumissionnaires et de compétitivité lors de la procédure d'appel d'offres. L'utilisation du financement privé pourrait permettre au projet du viaduc de Djerba de se réaliser avec une participation du secteur privé, tout en assurant le respect des procédures légales et réglementaires en matière de marchés publics.</w:delText>
        </w:r>
      </w:del>
    </w:p>
    <w:p w14:paraId="478D8E6A" w14:textId="5CD898E7" w:rsidR="006E36FC" w:rsidRPr="0075512F" w:rsidDel="000A3E8D" w:rsidRDefault="00715E9A" w:rsidP="00283AD4">
      <w:pPr>
        <w:pStyle w:val="Titre3"/>
        <w:rPr>
          <w:del w:id="2081" w:author="Houyem Rais" w:date="2024-02-22T15:17:00Z"/>
          <w:bCs/>
        </w:rPr>
      </w:pPr>
      <w:bookmarkStart w:id="2082" w:name="_Toc141255763"/>
      <w:bookmarkStart w:id="2083" w:name="_Toc141523353"/>
      <w:bookmarkStart w:id="2084" w:name="_Toc137137744"/>
      <w:bookmarkStart w:id="2085" w:name="_Toc142174667"/>
      <w:bookmarkEnd w:id="2082"/>
      <w:bookmarkEnd w:id="2083"/>
      <w:del w:id="2086" w:author="Houyem Rais" w:date="2024-02-22T15:17:00Z">
        <w:r w:rsidRPr="0075512F" w:rsidDel="000A3E8D">
          <w:delText xml:space="preserve">Option 2 : </w:delText>
        </w:r>
        <w:r w:rsidR="002A276F" w:rsidRPr="0075512F" w:rsidDel="000A3E8D">
          <w:delText xml:space="preserve">Contrat de </w:delText>
        </w:r>
        <w:r w:rsidRPr="0075512F" w:rsidDel="000A3E8D">
          <w:delText>Concession</w:delText>
        </w:r>
        <w:bookmarkEnd w:id="2084"/>
        <w:bookmarkEnd w:id="2085"/>
      </w:del>
    </w:p>
    <w:p w14:paraId="6DF41516" w14:textId="41F9C1DE" w:rsidR="0079346F" w:rsidRPr="0075512F" w:rsidDel="000A3E8D" w:rsidRDefault="0079346F" w:rsidP="00115F39">
      <w:pPr>
        <w:rPr>
          <w:del w:id="2087" w:author="Houyem Rais" w:date="2024-02-22T15:17:00Z"/>
          <w:rtl/>
        </w:rPr>
      </w:pPr>
      <w:del w:id="2088" w:author="Houyem Rais" w:date="2024-02-22T15:17:00Z">
        <w:r w:rsidRPr="0075512F" w:rsidDel="000A3E8D">
          <w:delText>Les contrats de concession en Tunisie sont régis par la Loi n°2008-23 du 1er Avril 2008, relative au régime des concessions modifiée par la Loi 2019-49 du 29 mai 2019 relative à l’amélioration du climat des affaires et le décret-loi n°2020-24 du 28 mai 2020 portant fixation des mesures particulières relatives aux cas de prorogation des contrats de concession, ainsi que ses décrets d’application.</w:delText>
        </w:r>
      </w:del>
    </w:p>
    <w:p w14:paraId="47D9D49E" w14:textId="49D8F4BE" w:rsidR="0079346F" w:rsidRPr="0075512F" w:rsidDel="000A3E8D" w:rsidRDefault="0079346F" w:rsidP="00115F39">
      <w:pPr>
        <w:rPr>
          <w:del w:id="2089" w:author="Houyem Rais" w:date="2024-02-22T15:17:00Z"/>
        </w:rPr>
      </w:pPr>
      <w:del w:id="2090" w:author="Houyem Rais" w:date="2024-02-22T15:17:00Z">
        <w:r w:rsidRPr="0075512F" w:rsidDel="000A3E8D">
          <w:delText>Selon l’article 2 de la loi, la concession est « </w:delText>
        </w:r>
        <w:r w:rsidRPr="0075512F" w:rsidDel="000A3E8D">
          <w:rPr>
            <w:i/>
            <w:iCs/>
          </w:rPr>
          <w:delText xml:space="preserve">un contrat par lequel une personne publique dénommée « concédant » délègue, pour une durée limitée, à une personne publique ou privée dénommée « concessionnaire », la </w:delText>
        </w:r>
        <w:r w:rsidRPr="0075512F" w:rsidDel="000A3E8D">
          <w:rPr>
            <w:b/>
            <w:bCs/>
            <w:i/>
            <w:iCs/>
          </w:rPr>
          <w:delText>gestion d’un service public</w:delText>
        </w:r>
        <w:r w:rsidRPr="0075512F" w:rsidDel="000A3E8D">
          <w:rPr>
            <w:i/>
            <w:iCs/>
          </w:rPr>
          <w:delText xml:space="preserve"> ou </w:delText>
        </w:r>
        <w:r w:rsidRPr="0075512F" w:rsidDel="000A3E8D">
          <w:rPr>
            <w:b/>
            <w:bCs/>
            <w:i/>
            <w:iCs/>
          </w:rPr>
          <w:delText>l’utilisation et l’exploitation des domaines ou des outillages publics</w:delText>
        </w:r>
        <w:r w:rsidRPr="0075512F" w:rsidDel="000A3E8D">
          <w:rPr>
            <w:i/>
            <w:iCs/>
          </w:rPr>
          <w:delText xml:space="preserve"> en contrepartie de </w:delText>
        </w:r>
        <w:r w:rsidRPr="0075512F" w:rsidDel="000A3E8D">
          <w:rPr>
            <w:b/>
            <w:bCs/>
            <w:i/>
            <w:iCs/>
          </w:rPr>
          <w:delText>rémunération qu’il perçoit sur les usagers à son profit</w:delText>
        </w:r>
        <w:r w:rsidRPr="0075512F" w:rsidDel="000A3E8D">
          <w:rPr>
            <w:i/>
            <w:iCs/>
          </w:rPr>
          <w:delText xml:space="preserve"> dans les conditions fixées par le contrat</w:delText>
        </w:r>
        <w:r w:rsidRPr="0075512F" w:rsidDel="000A3E8D">
          <w:delText> ».</w:delText>
        </w:r>
      </w:del>
    </w:p>
    <w:p w14:paraId="0ABE9355" w14:textId="07AF9FCA" w:rsidR="0079346F" w:rsidRPr="0075512F" w:rsidDel="000A3E8D" w:rsidRDefault="0079346F" w:rsidP="00115F39">
      <w:pPr>
        <w:rPr>
          <w:del w:id="2091" w:author="Houyem Rais" w:date="2024-02-22T15:17:00Z"/>
        </w:rPr>
      </w:pPr>
      <w:del w:id="2092" w:author="Houyem Rais" w:date="2024-02-22T15:17:00Z">
        <w:r w:rsidRPr="0075512F" w:rsidDel="000A3E8D">
          <w:delText xml:space="preserve">La loi délimite aussi les pouvoirs attribués au concessionnaire dans le cadre d’un contrat de concession, à savoir « la </w:delText>
        </w:r>
        <w:r w:rsidRPr="0075512F" w:rsidDel="000A3E8D">
          <w:rPr>
            <w:b/>
            <w:bCs/>
          </w:rPr>
          <w:delText>réalisation</w:delText>
        </w:r>
        <w:r w:rsidRPr="0075512F" w:rsidDel="000A3E8D">
          <w:delText xml:space="preserve">, la </w:delText>
        </w:r>
        <w:r w:rsidRPr="0075512F" w:rsidDel="000A3E8D">
          <w:rPr>
            <w:b/>
            <w:bCs/>
          </w:rPr>
          <w:delText>modification</w:delText>
        </w:r>
        <w:r w:rsidRPr="0075512F" w:rsidDel="000A3E8D">
          <w:delText xml:space="preserve"> ou </w:delText>
        </w:r>
        <w:r w:rsidRPr="0075512F" w:rsidDel="000A3E8D">
          <w:rPr>
            <w:b/>
            <w:bCs/>
          </w:rPr>
          <w:delText>l’extension</w:delText>
        </w:r>
        <w:r w:rsidRPr="0075512F" w:rsidDel="000A3E8D">
          <w:delText xml:space="preserve"> des constructions, ouvrages et installations ou d’acquérir des biens nécessaires à l’exécution de l’objet du contrat ».</w:delText>
        </w:r>
      </w:del>
    </w:p>
    <w:p w14:paraId="0B7394F7" w14:textId="6354325C" w:rsidR="0079346F" w:rsidRPr="0075512F" w:rsidDel="000A3E8D" w:rsidRDefault="0079346F" w:rsidP="00586310">
      <w:pPr>
        <w:rPr>
          <w:del w:id="2093" w:author="Houyem Rais" w:date="2024-02-22T15:17:00Z"/>
        </w:rPr>
      </w:pPr>
      <w:del w:id="2094" w:author="Houyem Rais" w:date="2024-02-22T15:17:00Z">
        <w:r w:rsidRPr="0075512F" w:rsidDel="000A3E8D">
          <w:delText>« Le contrat peut autoriser le concessionnaire à occuper des parties du domaine revenant au concédant afin de réaliser, de modifier ou d’étendre les constructions, ouvrages et installations susvisés », ajoute la loi.</w:delText>
        </w:r>
        <w:r w:rsidR="00586310" w:rsidDel="000A3E8D">
          <w:delText xml:space="preserve"> </w:delText>
        </w:r>
        <w:r w:rsidRPr="0075512F" w:rsidDel="000A3E8D">
          <w:delText>La concession, est donc avec ou sans construction, avec ou sans financement par le concessionnaire.</w:delText>
        </w:r>
      </w:del>
    </w:p>
    <w:p w14:paraId="4334F587" w14:textId="5F6AED70" w:rsidR="006E36FC" w:rsidRPr="0075512F" w:rsidDel="000A3E8D" w:rsidRDefault="0079346F" w:rsidP="00115F39">
      <w:pPr>
        <w:rPr>
          <w:del w:id="2095" w:author="Houyem Rais" w:date="2024-02-22T15:17:00Z"/>
        </w:rPr>
      </w:pPr>
      <w:del w:id="2096" w:author="Houyem Rais" w:date="2024-02-22T15:17:00Z">
        <w:r w:rsidRPr="0075512F" w:rsidDel="000A3E8D">
          <w:delText xml:space="preserve">Les contrats de type BOT/CET (Construction, Exploitation Transfert) ou formes dérivées comportant une partie construction et font ainsi partie du domaine des concessions et assujettit à son régime. </w:delText>
        </w:r>
      </w:del>
    </w:p>
    <w:p w14:paraId="7865A312" w14:textId="0A8A73F5" w:rsidR="00B176FA" w:rsidRPr="0075512F" w:rsidDel="000A3E8D" w:rsidRDefault="00715E9A" w:rsidP="00283AD4">
      <w:pPr>
        <w:pStyle w:val="Titre3"/>
        <w:rPr>
          <w:del w:id="2097" w:author="Houyem Rais" w:date="2024-02-22T15:17:00Z"/>
          <w:bCs/>
        </w:rPr>
      </w:pPr>
      <w:bookmarkStart w:id="2098" w:name="_Toc137137745"/>
      <w:bookmarkStart w:id="2099" w:name="_Toc142174668"/>
      <w:del w:id="2100" w:author="Houyem Rais" w:date="2024-02-22T15:17:00Z">
        <w:r w:rsidRPr="0075512F" w:rsidDel="000A3E8D">
          <w:delText>Option 3 : Contrat de Partenariat (PPP)</w:delText>
        </w:r>
        <w:bookmarkEnd w:id="2098"/>
        <w:bookmarkEnd w:id="2099"/>
      </w:del>
    </w:p>
    <w:p w14:paraId="7E665665" w14:textId="1F892968" w:rsidR="00D44445" w:rsidRPr="0075512F" w:rsidDel="000A3E8D" w:rsidRDefault="00D44445" w:rsidP="00115F39">
      <w:pPr>
        <w:rPr>
          <w:del w:id="2101" w:author="Houyem Rais" w:date="2024-02-22T15:17:00Z"/>
        </w:rPr>
      </w:pPr>
      <w:del w:id="2102" w:author="Houyem Rais" w:date="2024-02-22T15:17:00Z">
        <w:r w:rsidRPr="0075512F" w:rsidDel="000A3E8D">
          <w:delText>En Tunisie, les contrats de partenariat sont régis par la loi n°2015-49 du 27 novembre 2015, relative aux contrats de partenariat public-privé et ses décrets d’application.</w:delText>
        </w:r>
      </w:del>
    </w:p>
    <w:p w14:paraId="370D5EA6" w14:textId="44E1635F" w:rsidR="00D44445" w:rsidRPr="0075512F" w:rsidDel="000A3E8D" w:rsidRDefault="00D44445" w:rsidP="00115F39">
      <w:pPr>
        <w:rPr>
          <w:del w:id="2103" w:author="Houyem Rais" w:date="2024-02-22T15:17:00Z"/>
        </w:rPr>
      </w:pPr>
      <w:del w:id="2104" w:author="Houyem Rais" w:date="2024-02-22T15:17:00Z">
        <w:r w:rsidRPr="0075512F" w:rsidDel="000A3E8D">
          <w:delText>L’article 3 de la loi mentionne que le contrat de partenariat public privé est « un contrat écrit à durée déterminée par lequel une personne publique confie à un partenaire privé une mission globale portant totalement ou partiellement sur la conception et la réalisation d’ouvrages, d’équipements ou d’infrastructures matérielles ou immatérielles nécessaires pour assurer un service public ».</w:delText>
        </w:r>
      </w:del>
    </w:p>
    <w:p w14:paraId="16F4C6D2" w14:textId="144CDE66" w:rsidR="00D44445" w:rsidRPr="0075512F" w:rsidDel="000A3E8D" w:rsidRDefault="00D44445" w:rsidP="00115F39">
      <w:pPr>
        <w:rPr>
          <w:del w:id="2105" w:author="Houyem Rais" w:date="2024-02-22T15:17:00Z"/>
        </w:rPr>
      </w:pPr>
      <w:del w:id="2106" w:author="Houyem Rais" w:date="2024-02-22T15:17:00Z">
        <w:r w:rsidRPr="0075512F" w:rsidDel="000A3E8D">
          <w:delText xml:space="preserve">Selon le même article, le contrat de partenariat « comporte le </w:delText>
        </w:r>
        <w:r w:rsidRPr="0075512F" w:rsidDel="000A3E8D">
          <w:rPr>
            <w:b/>
            <w:bCs/>
          </w:rPr>
          <w:delText>financement</w:delText>
        </w:r>
        <w:r w:rsidRPr="0075512F" w:rsidDel="000A3E8D">
          <w:delText xml:space="preserve">, la </w:delText>
        </w:r>
        <w:r w:rsidRPr="0075512F" w:rsidDel="000A3E8D">
          <w:rPr>
            <w:b/>
            <w:bCs/>
          </w:rPr>
          <w:delText>réalisation</w:delText>
        </w:r>
        <w:r w:rsidRPr="0075512F" w:rsidDel="000A3E8D">
          <w:delText xml:space="preserve"> ou la </w:delText>
        </w:r>
        <w:r w:rsidRPr="0075512F" w:rsidDel="000A3E8D">
          <w:rPr>
            <w:b/>
            <w:bCs/>
          </w:rPr>
          <w:delText>transformation</w:delText>
        </w:r>
        <w:r w:rsidRPr="0075512F" w:rsidDel="000A3E8D">
          <w:delText xml:space="preserve">, ainsi que </w:delText>
        </w:r>
        <w:r w:rsidRPr="0075512F" w:rsidDel="000A3E8D">
          <w:rPr>
            <w:b/>
            <w:bCs/>
          </w:rPr>
          <w:delText>l’exploitation</w:delText>
        </w:r>
        <w:r w:rsidRPr="0075512F" w:rsidDel="000A3E8D">
          <w:delText xml:space="preserve"> en cas de besoin, et la </w:delText>
        </w:r>
        <w:r w:rsidRPr="0075512F" w:rsidDel="000A3E8D">
          <w:rPr>
            <w:b/>
            <w:bCs/>
          </w:rPr>
          <w:delText>maintenance</w:delText>
        </w:r>
        <w:r w:rsidRPr="0075512F" w:rsidDel="000A3E8D">
          <w:delText xml:space="preserve"> moyennant une rémunération versée par la personne publique au partenaire privé pendant la durée du contrat et conformément aux conditions qui y sont prévues … ».</w:delText>
        </w:r>
      </w:del>
    </w:p>
    <w:p w14:paraId="2DB1BC4B" w14:textId="2782CE0E" w:rsidR="00DC4433" w:rsidRPr="0075512F" w:rsidDel="000A3E8D" w:rsidRDefault="00D44445" w:rsidP="00ED698C">
      <w:pPr>
        <w:rPr>
          <w:del w:id="2107" w:author="Houyem Rais" w:date="2024-02-22T15:17:00Z"/>
        </w:rPr>
      </w:pPr>
      <w:del w:id="2108" w:author="Houyem Rais" w:date="2024-02-22T15:17:00Z">
        <w:r w:rsidRPr="0075512F" w:rsidDel="000A3E8D">
          <w:delText>Dans le cadre de ce contrat, le risque de fluctuation des recettes du péage n’est pas transféré au partenaire privé même si le partenaire privé collecte les péages pour le compte de l’Etat.</w:delText>
        </w:r>
        <w:r w:rsidR="00ED698C" w:rsidDel="000A3E8D">
          <w:delText xml:space="preserve"> </w:delText>
        </w:r>
        <w:r w:rsidR="00DC4433" w:rsidRPr="0075512F" w:rsidDel="000A3E8D">
          <w:delText>Le contrat de partenariat implique le recours à une société de projet. La composition de l’actionnariat de la société de projet doit refléter le caractère global du contrat (article 17 de la loi de 2015).</w:delText>
        </w:r>
        <w:r w:rsidR="00DC4433" w:rsidRPr="0075512F" w:rsidDel="000A3E8D">
          <w:rPr>
            <w:rStyle w:val="FootnoteReference"/>
          </w:rPr>
          <w:footnoteReference w:id="4"/>
        </w:r>
      </w:del>
    </w:p>
    <w:p w14:paraId="14C1F565" w14:textId="00537DEB" w:rsidR="00CD4640" w:rsidRPr="0075512F" w:rsidDel="000A3E8D" w:rsidRDefault="00CD4640" w:rsidP="00283AD4">
      <w:pPr>
        <w:pStyle w:val="Titre1"/>
        <w:numPr>
          <w:ilvl w:val="0"/>
          <w:numId w:val="1"/>
        </w:numPr>
        <w:jc w:val="left"/>
        <w:rPr>
          <w:del w:id="2111" w:author="Houyem Rais" w:date="2024-02-22T15:17:00Z"/>
        </w:rPr>
      </w:pPr>
      <w:bookmarkStart w:id="2112" w:name="_Toc137137747"/>
      <w:bookmarkStart w:id="2113" w:name="_Toc141255611"/>
      <w:bookmarkStart w:id="2114" w:name="_Toc141255930"/>
      <w:bookmarkStart w:id="2115" w:name="_Toc142174669"/>
      <w:bookmarkEnd w:id="2057"/>
      <w:del w:id="2116" w:author="Houyem Rais" w:date="2024-02-22T15:17:00Z">
        <w:r w:rsidRPr="0075512F" w:rsidDel="000A3E8D">
          <w:delText>Analyse des risques du projet</w:delText>
        </w:r>
        <w:bookmarkEnd w:id="2112"/>
        <w:bookmarkEnd w:id="2113"/>
        <w:bookmarkEnd w:id="2114"/>
        <w:bookmarkEnd w:id="2115"/>
      </w:del>
    </w:p>
    <w:p w14:paraId="5E7CB74A" w14:textId="6C5CCD14" w:rsidR="00635BBB" w:rsidRPr="0075512F" w:rsidDel="000A3E8D" w:rsidRDefault="005845D9" w:rsidP="00005423">
      <w:pPr>
        <w:pStyle w:val="Titre2"/>
        <w:rPr>
          <w:del w:id="2117" w:author="Houyem Rais" w:date="2024-02-22T15:17:00Z"/>
        </w:rPr>
      </w:pPr>
      <w:bookmarkStart w:id="2118" w:name="_Toc136949954"/>
      <w:bookmarkStart w:id="2119" w:name="_Toc137137748"/>
      <w:bookmarkStart w:id="2120" w:name="_Toc141255612"/>
      <w:bookmarkStart w:id="2121" w:name="_Toc141255931"/>
      <w:bookmarkStart w:id="2122" w:name="_Toc142174670"/>
      <w:del w:id="2123" w:author="Houyem Rais" w:date="2024-02-22T15:17:00Z">
        <w:r w:rsidRPr="0075512F" w:rsidDel="000A3E8D">
          <w:delText>I</w:delText>
        </w:r>
        <w:r w:rsidR="00CD4640" w:rsidRPr="0075512F" w:rsidDel="000A3E8D">
          <w:delText>ntroduction</w:delText>
        </w:r>
        <w:bookmarkEnd w:id="2118"/>
        <w:bookmarkEnd w:id="2119"/>
        <w:bookmarkEnd w:id="2120"/>
        <w:bookmarkEnd w:id="2121"/>
        <w:bookmarkEnd w:id="2122"/>
      </w:del>
    </w:p>
    <w:p w14:paraId="0DFA95B2" w14:textId="5AE821F6" w:rsidR="00326B37" w:rsidRPr="0075512F" w:rsidDel="000A3E8D" w:rsidRDefault="00326B37" w:rsidP="00326B37">
      <w:pPr>
        <w:rPr>
          <w:del w:id="2124" w:author="Houyem Rais" w:date="2024-02-22T15:17:00Z"/>
        </w:rPr>
      </w:pPr>
      <w:del w:id="2125" w:author="Houyem Rais" w:date="2024-02-22T15:17:00Z">
        <w:r w:rsidRPr="0075512F" w:rsidDel="000A3E8D">
          <w:delText>Le risque peut être défini brièvement comme une « volatilité des résultats ». L'analyse des risques met l'accent sur la probabilité que les événements ne se produisent pas comme prévu et la mesure des conséquences d'une telle défaillance. La gestion des risques est cruciale pour le développement du projet et couvre le processus d'identification systématique et de quantification des risques, suivi de la mise en œuvre de stratégies appropriées pour éliminer ou minimiser les risques et, si possible, réduire les conséquences d'un événement à risque.</w:delText>
        </w:r>
      </w:del>
    </w:p>
    <w:p w14:paraId="34379B3A" w14:textId="65949C53" w:rsidR="00704256" w:rsidRPr="0075512F" w:rsidDel="000A3E8D" w:rsidRDefault="007A1395" w:rsidP="00115F39">
      <w:pPr>
        <w:rPr>
          <w:del w:id="2126" w:author="Houyem Rais" w:date="2024-02-22T15:17:00Z"/>
        </w:rPr>
      </w:pPr>
      <w:del w:id="2127" w:author="Houyem Rais" w:date="2024-02-22T15:17:00Z">
        <w:r w:rsidRPr="0075512F" w:rsidDel="000A3E8D">
          <w:delText>C</w:delText>
        </w:r>
        <w:r w:rsidR="00704256" w:rsidRPr="0075512F" w:rsidDel="000A3E8D">
          <w:delText xml:space="preserve">ette section </w:delText>
        </w:r>
        <w:r w:rsidRPr="0075512F" w:rsidDel="000A3E8D">
          <w:delText>vise à</w:delText>
        </w:r>
        <w:r w:rsidR="00704256" w:rsidRPr="0075512F" w:rsidDel="000A3E8D">
          <w:delText xml:space="preserve"> détailler la méthodologie et le processus d’identification, estimation, évaluation et analyse des risques associés au projet ainsi que la proposition d’actions visant à atténuer ces risques.</w:delText>
        </w:r>
      </w:del>
    </w:p>
    <w:p w14:paraId="544ADD48" w14:textId="12D62EA5" w:rsidR="00704256" w:rsidRPr="0075512F" w:rsidDel="000A3E8D" w:rsidRDefault="00704256" w:rsidP="00115F39">
      <w:pPr>
        <w:rPr>
          <w:del w:id="2128" w:author="Houyem Rais" w:date="2024-02-22T15:17:00Z"/>
        </w:rPr>
      </w:pPr>
      <w:del w:id="2129" w:author="Houyem Rais" w:date="2024-02-22T15:17:00Z">
        <w:r w:rsidRPr="0075512F" w:rsidDel="000A3E8D">
          <w:delText>Cette analyse débute par le remplissage de la matrice des risques qui examine les risques clés qui peuvent avoir un impact sur le projet, et présente les traitements généralement utilisés dans des projets similaires aux niveaux régional et international pour mitiger ces risques.</w:delText>
        </w:r>
      </w:del>
    </w:p>
    <w:p w14:paraId="4E02988C" w14:textId="414769FF" w:rsidR="00635BBB" w:rsidRPr="0075512F" w:rsidDel="000A3E8D" w:rsidRDefault="00704256" w:rsidP="00326B37">
      <w:pPr>
        <w:rPr>
          <w:del w:id="2130" w:author="Houyem Rais" w:date="2024-02-22T15:17:00Z"/>
        </w:rPr>
      </w:pPr>
      <w:del w:id="2131" w:author="Houyem Rais" w:date="2024-02-22T15:17:00Z">
        <w:r w:rsidRPr="0075512F" w:rsidDel="000A3E8D">
          <w:delText>L’évaluation des risques couvre les risques techniques, commerciaux, juridiques et financiers associés au projet sous chacune des options de réalisation étudiées. Les risques associés au projet ne disparaissent pas parce que le secteur privé fournit le service dans le cadre d’un contrat PPP. Toutefois, la quantification (et donc provision) de ces risques est souvent plus basse pour le secteur privé, car ces risques ont tendance à être mieux gérés (que par le secteur public), principalement en raison d’une meilleure répartition des risques et des économies d’échelle générées par le PPP et de l’expertise en gestion des risques.</w:delText>
        </w:r>
      </w:del>
    </w:p>
    <w:p w14:paraId="5172E782" w14:textId="27B50970" w:rsidR="00704256" w:rsidRPr="0075512F" w:rsidDel="000A3E8D" w:rsidRDefault="00CD4640" w:rsidP="00005423">
      <w:pPr>
        <w:pStyle w:val="Titre2"/>
        <w:rPr>
          <w:del w:id="2132" w:author="Houyem Rais" w:date="2024-02-22T15:17:00Z"/>
        </w:rPr>
      </w:pPr>
      <w:bookmarkStart w:id="2133" w:name="_Toc141255174"/>
      <w:bookmarkStart w:id="2134" w:name="_Toc141255310"/>
      <w:bookmarkStart w:id="2135" w:name="_Toc141255465"/>
      <w:bookmarkStart w:id="2136" w:name="_Toc141255613"/>
      <w:bookmarkStart w:id="2137" w:name="_Toc141255768"/>
      <w:bookmarkStart w:id="2138" w:name="_Toc141255932"/>
      <w:bookmarkStart w:id="2139" w:name="_Toc141523358"/>
      <w:bookmarkStart w:id="2140" w:name="_Toc136949955"/>
      <w:bookmarkStart w:id="2141" w:name="_Toc137137749"/>
      <w:bookmarkStart w:id="2142" w:name="_Toc141255614"/>
      <w:bookmarkStart w:id="2143" w:name="_Toc141255933"/>
      <w:bookmarkStart w:id="2144" w:name="_Toc142174671"/>
      <w:bookmarkEnd w:id="2133"/>
      <w:bookmarkEnd w:id="2134"/>
      <w:bookmarkEnd w:id="2135"/>
      <w:bookmarkEnd w:id="2136"/>
      <w:bookmarkEnd w:id="2137"/>
      <w:bookmarkEnd w:id="2138"/>
      <w:bookmarkEnd w:id="2139"/>
      <w:del w:id="2145" w:author="Houyem Rais" w:date="2024-02-22T15:17:00Z">
        <w:r w:rsidRPr="0075512F" w:rsidDel="000A3E8D">
          <w:delText xml:space="preserve">Les principes </w:delText>
        </w:r>
        <w:r w:rsidR="00005423" w:rsidRPr="0075512F" w:rsidDel="000A3E8D">
          <w:delText xml:space="preserve">d’analyse et </w:delText>
        </w:r>
        <w:r w:rsidRPr="0075512F" w:rsidDel="000A3E8D">
          <w:delText>de répartition des risques</w:delText>
        </w:r>
        <w:bookmarkEnd w:id="2140"/>
        <w:bookmarkEnd w:id="2141"/>
        <w:bookmarkEnd w:id="2142"/>
        <w:bookmarkEnd w:id="2143"/>
        <w:bookmarkEnd w:id="2144"/>
      </w:del>
    </w:p>
    <w:p w14:paraId="5C149FE2" w14:textId="635E7E62" w:rsidR="00005423" w:rsidRPr="0075512F" w:rsidDel="000A3E8D" w:rsidRDefault="00005423" w:rsidP="00005423">
      <w:pPr>
        <w:rPr>
          <w:del w:id="2146" w:author="Houyem Rais" w:date="2024-02-22T15:17:00Z"/>
        </w:rPr>
      </w:pPr>
      <w:del w:id="2147" w:author="Houyem Rais" w:date="2024-02-22T15:17:00Z">
        <w:r w:rsidRPr="0075512F" w:rsidDel="000A3E8D">
          <w:delText>Chaque projet a son profil de risque spécifique avec des caractéristiques liées au contexte du pays, du secteur ou spécifiques au projet. Ainsi, l'analyse doit identifier les différents risques du projet et les répartir de manière efficace entre les parties prenantes au projet.</w:delText>
        </w:r>
      </w:del>
    </w:p>
    <w:p w14:paraId="691CC8C5" w14:textId="0F764BF6" w:rsidR="000E6032" w:rsidRPr="0075512F" w:rsidDel="000A3E8D" w:rsidRDefault="000E6032" w:rsidP="000E6032">
      <w:pPr>
        <w:rPr>
          <w:del w:id="2148" w:author="Houyem Rais" w:date="2024-02-22T15:17:00Z"/>
        </w:rPr>
      </w:pPr>
      <w:del w:id="2149" w:author="Houyem Rais" w:date="2024-02-22T15:17:00Z">
        <w:r w:rsidRPr="0075512F" w:rsidDel="000A3E8D">
          <w:delText>La répartition des risques, dans le contexte d’un PPP, signifie qu’il faut décider quelle partie prenante au PPP assumera le coût (ou récoltera les bénéfices) d’un changement dans les résultats du projet dû à la matérialisation d’un risque. En effet, c</w:delText>
        </w:r>
        <w:r w:rsidR="00005423" w:rsidRPr="0075512F" w:rsidDel="000A3E8D">
          <w:delText>haque risque identifié doit être affecté à celui qui est le mieux à même de</w:delText>
        </w:r>
        <w:r w:rsidRPr="0075512F" w:rsidDel="000A3E8D">
          <w:delText xml:space="preserve"> :</w:delText>
        </w:r>
      </w:del>
    </w:p>
    <w:p w14:paraId="104F1B57" w14:textId="4929E7F9" w:rsidR="000E6032" w:rsidRPr="0075512F" w:rsidDel="000A3E8D" w:rsidRDefault="000E6032" w:rsidP="000E6032">
      <w:pPr>
        <w:pStyle w:val="ListParagraph"/>
        <w:rPr>
          <w:del w:id="2150" w:author="Houyem Rais" w:date="2024-02-22T15:17:00Z"/>
        </w:rPr>
      </w:pPr>
      <w:del w:id="2151" w:author="Houyem Rais" w:date="2024-02-22T15:17:00Z">
        <w:r w:rsidRPr="0075512F" w:rsidDel="000A3E8D">
          <w:delText>Contrôler la probabilité que le risque se produise ;</w:delText>
        </w:r>
      </w:del>
    </w:p>
    <w:p w14:paraId="45D8900D" w14:textId="2A71A59A" w:rsidR="000E6032" w:rsidRPr="0075512F" w:rsidDel="000A3E8D" w:rsidRDefault="000E6032" w:rsidP="000E6032">
      <w:pPr>
        <w:pStyle w:val="ListParagraph"/>
        <w:rPr>
          <w:del w:id="2152" w:author="Houyem Rais" w:date="2024-02-22T15:17:00Z"/>
        </w:rPr>
      </w:pPr>
      <w:del w:id="2153" w:author="Houyem Rais" w:date="2024-02-22T15:17:00Z">
        <w:r w:rsidRPr="0075512F" w:rsidDel="000A3E8D">
          <w:delText>Contrôler l’impact du risque sur les résultats du projet à l’aide d’une bonne évaluation du risque et une anticipation adéquate de son impact ; et</w:delText>
        </w:r>
      </w:del>
    </w:p>
    <w:p w14:paraId="201B2C73" w14:textId="1C72703E" w:rsidR="000E6032" w:rsidRPr="0075512F" w:rsidDel="000A3E8D" w:rsidRDefault="000E6032" w:rsidP="000E6032">
      <w:pPr>
        <w:pStyle w:val="ListParagraph"/>
        <w:rPr>
          <w:del w:id="2154" w:author="Houyem Rais" w:date="2024-02-22T15:17:00Z"/>
        </w:rPr>
      </w:pPr>
      <w:del w:id="2155" w:author="Houyem Rais" w:date="2024-02-22T15:17:00Z">
        <w:r w:rsidRPr="0075512F" w:rsidDel="000A3E8D">
          <w:delText>Absorber le risque au moindre coût, si la probabilité et l’impact des risques ne peuvent pas être contrôlés. Le coût d’absorption d’un risque par une partie dépend de plusieurs facteurs, notamment la mesure dans laquelle le risque est corrélé avec ses autres actifs et passifs, sa capacité de transmettre le risque et la nature des porteurs de risque ultimes.</w:delText>
        </w:r>
      </w:del>
    </w:p>
    <w:p w14:paraId="7D10816C" w14:textId="13C0B0AC" w:rsidR="000E6032" w:rsidRPr="0075512F" w:rsidDel="000A3E8D" w:rsidRDefault="00005423" w:rsidP="000E6032">
      <w:pPr>
        <w:rPr>
          <w:del w:id="2156" w:author="Houyem Rais" w:date="2024-02-22T15:17:00Z"/>
        </w:rPr>
      </w:pPr>
      <w:del w:id="2157" w:author="Houyem Rais" w:date="2024-02-22T15:17:00Z">
        <w:r w:rsidRPr="0075512F" w:rsidDel="000A3E8D">
          <w:delText>L'avantage comparatif d'une partie à supporter un risque peut résulter du fait qu'elle dispose de plus d'informations sur le risque et son impact et qu'elle est en mesure d'influencer le résultat.</w:delText>
        </w:r>
        <w:r w:rsidR="000E6032" w:rsidRPr="0075512F" w:rsidDel="000A3E8D">
          <w:delText xml:space="preserve"> La bonne allocation des risques poursuit deux objectifs principaux :</w:delText>
        </w:r>
      </w:del>
    </w:p>
    <w:p w14:paraId="7D41F907" w14:textId="41677F08" w:rsidR="000E6032" w:rsidRPr="0075512F" w:rsidDel="000A3E8D" w:rsidRDefault="000E6032" w:rsidP="000E6032">
      <w:pPr>
        <w:pStyle w:val="ListParagraph"/>
        <w:rPr>
          <w:del w:id="2158" w:author="Houyem Rais" w:date="2024-02-22T15:17:00Z"/>
        </w:rPr>
      </w:pPr>
      <w:del w:id="2159" w:author="Houyem Rais" w:date="2024-02-22T15:17:00Z">
        <w:r w:rsidRPr="0075512F" w:rsidDel="000A3E8D">
          <w:delText>Inciter les parties prenantes à bien gérer le risque et, par conséquent, améliorer les avantages du projet et/ou réduire les coûts ; et</w:delText>
        </w:r>
      </w:del>
    </w:p>
    <w:p w14:paraId="436A7453" w14:textId="09C0DC2C" w:rsidR="000E6032" w:rsidRPr="0075512F" w:rsidDel="000A3E8D" w:rsidRDefault="000E6032" w:rsidP="00115F39">
      <w:pPr>
        <w:pStyle w:val="ListParagraph"/>
        <w:rPr>
          <w:del w:id="2160" w:author="Houyem Rais" w:date="2024-02-22T15:17:00Z"/>
        </w:rPr>
      </w:pPr>
      <w:del w:id="2161" w:author="Houyem Rais" w:date="2024-02-22T15:17:00Z">
        <w:r w:rsidRPr="0075512F" w:rsidDel="000A3E8D">
          <w:delText>Réduire le coût global du risque de projet en « protégeant » les parties prenantes des risques qu’elles ne sont pas en mesure de supporter.</w:delText>
        </w:r>
      </w:del>
    </w:p>
    <w:p w14:paraId="21F5219C" w14:textId="31B57424" w:rsidR="00005423" w:rsidRPr="0075512F" w:rsidDel="000A3E8D" w:rsidRDefault="00005423" w:rsidP="00005423">
      <w:pPr>
        <w:rPr>
          <w:del w:id="2162" w:author="Houyem Rais" w:date="2024-02-22T15:17:00Z"/>
        </w:rPr>
      </w:pPr>
      <w:del w:id="2163" w:author="Houyem Rais" w:date="2024-02-22T15:17:00Z">
        <w:r w:rsidRPr="0075512F" w:rsidDel="000A3E8D">
          <w:delText>Une répartition non optimale des risques, par exemple en transférant au secteur privé un risque qu'il ne peut assumer, augmentera le coût du projet voire limitera la participation des candidats du secteur privé si le risque est perçu comme prohibitif par les investisseurs. En l'absence d'une atténuation acceptable des risques indépendants de sa volonté, l'opérateur privé visera des bénéfices par rapport aux risques qui lui sont alloués et demandera en échange des garanties importantes. Ainsi, le promoteur va « monétiser » sa perception et son appréciation des risques du projet.</w:delText>
        </w:r>
      </w:del>
    </w:p>
    <w:p w14:paraId="646ACF9F" w14:textId="2F68AB52" w:rsidR="00704256" w:rsidRPr="0075512F" w:rsidDel="000A3E8D" w:rsidRDefault="00005423" w:rsidP="00115F39">
      <w:pPr>
        <w:rPr>
          <w:del w:id="2164" w:author="Houyem Rais" w:date="2024-02-22T15:17:00Z"/>
        </w:rPr>
      </w:pPr>
      <w:del w:id="2165" w:author="Houyem Rais" w:date="2024-02-22T15:17:00Z">
        <w:r w:rsidRPr="0075512F" w:rsidDel="000A3E8D">
          <w:delText>Enfin, les stratégies d'atténuation des risques doivent également être évaluées en termes de rapport coût/bénéfice, car le coût d'une atténuation extensive peut dépasser les bénéfices attendus.</w:delText>
        </w:r>
      </w:del>
    </w:p>
    <w:p w14:paraId="47B6CDF4" w14:textId="51570205" w:rsidR="000F6648" w:rsidRPr="0075512F" w:rsidDel="000A3E8D" w:rsidRDefault="00F6066E" w:rsidP="00283AD4">
      <w:pPr>
        <w:pStyle w:val="Titre2"/>
        <w:rPr>
          <w:del w:id="2166" w:author="Houyem Rais" w:date="2024-02-22T15:17:00Z"/>
        </w:rPr>
      </w:pPr>
      <w:bookmarkStart w:id="2167" w:name="_Toc136949956"/>
      <w:bookmarkStart w:id="2168" w:name="_Toc137137750"/>
      <w:bookmarkStart w:id="2169" w:name="_Toc141255615"/>
      <w:bookmarkStart w:id="2170" w:name="_Toc141255934"/>
      <w:bookmarkStart w:id="2171" w:name="_Toc142174672"/>
      <w:del w:id="2172" w:author="Houyem Rais" w:date="2024-02-22T15:17:00Z">
        <w:r w:rsidRPr="0075512F" w:rsidDel="000A3E8D">
          <w:delText>Identification des risques</w:delText>
        </w:r>
        <w:bookmarkEnd w:id="2167"/>
        <w:bookmarkEnd w:id="2168"/>
        <w:bookmarkEnd w:id="2169"/>
        <w:bookmarkEnd w:id="2170"/>
        <w:bookmarkEnd w:id="2171"/>
      </w:del>
    </w:p>
    <w:p w14:paraId="0E711FD7" w14:textId="0D631104" w:rsidR="00840DFB" w:rsidRPr="0075512F" w:rsidDel="000A3E8D" w:rsidRDefault="00840DFB" w:rsidP="00115F39">
      <w:pPr>
        <w:rPr>
          <w:del w:id="2173" w:author="Houyem Rais" w:date="2024-02-22T15:17:00Z"/>
        </w:rPr>
      </w:pPr>
      <w:del w:id="2174" w:author="Houyem Rais" w:date="2024-02-22T15:17:00Z">
        <w:r w:rsidRPr="0075512F" w:rsidDel="000A3E8D">
          <w:delText xml:space="preserve">Afin d’évaluer les risques pouvant avoir un impact sur le projet, il est important d’identifier les risques clés qui d’après l’expériences du Consultant sur d’autres projets similaires, peuvent avoir un impact sur ce projet ainsi que l’approche adoptée pour la gestion et l’atténuation de ces risques adoptée dans des projets similaires entrepris dans la région et au niveau international. </w:delText>
        </w:r>
      </w:del>
    </w:p>
    <w:p w14:paraId="24DF419D" w14:textId="0400CC5E" w:rsidR="00840DFB" w:rsidRPr="0075512F" w:rsidDel="000A3E8D" w:rsidRDefault="00840DFB" w:rsidP="00115F39">
      <w:pPr>
        <w:rPr>
          <w:del w:id="2175" w:author="Houyem Rais" w:date="2024-02-22T15:17:00Z"/>
        </w:rPr>
      </w:pPr>
      <w:del w:id="2176" w:author="Houyem Rais" w:date="2024-02-22T15:17:00Z">
        <w:r w:rsidRPr="0075512F" w:rsidDel="000A3E8D">
          <w:delText xml:space="preserve">Pour le projet consistant à concevoir, construire, financer, exploiter et entretenir le </w:delText>
        </w:r>
        <w:r w:rsidR="000E6032" w:rsidRPr="0075512F" w:rsidDel="000A3E8D">
          <w:delText>pont reliant l’</w:delText>
        </w:r>
        <w:r w:rsidR="00AF51A5" w:rsidRPr="0075512F" w:rsidDel="000A3E8D">
          <w:delText>île de Djerba au continent</w:delText>
        </w:r>
        <w:r w:rsidRPr="0075512F" w:rsidDel="000A3E8D">
          <w:delText>, les risques peuvent être classés en deux catégories principales :</w:delText>
        </w:r>
      </w:del>
    </w:p>
    <w:p w14:paraId="23E4FAF4" w14:textId="327223AA" w:rsidR="00840DFB" w:rsidRPr="0075512F" w:rsidDel="000A3E8D" w:rsidRDefault="00840DFB" w:rsidP="00115F39">
      <w:pPr>
        <w:pStyle w:val="ListParagraph"/>
        <w:rPr>
          <w:del w:id="2177" w:author="Houyem Rais" w:date="2024-02-22T15:17:00Z"/>
        </w:rPr>
      </w:pPr>
      <w:del w:id="2178" w:author="Houyem Rais" w:date="2024-02-22T15:17:00Z">
        <w:r w:rsidRPr="0075512F" w:rsidDel="000A3E8D">
          <w:rPr>
            <w:b/>
            <w:bCs/>
          </w:rPr>
          <w:delText>Risques généraux ou les risques pays</w:delText>
        </w:r>
        <w:r w:rsidRPr="0075512F" w:rsidDel="000A3E8D">
          <w:delText xml:space="preserve"> qui sont liés à l’environnement politique, économique et juridique du pays et sur lesquels les deux partenaires n’ont aucun contrôle ; et</w:delText>
        </w:r>
      </w:del>
    </w:p>
    <w:p w14:paraId="227C3118" w14:textId="78E303BB" w:rsidR="00840DFB" w:rsidRPr="0075512F" w:rsidDel="000A3E8D" w:rsidRDefault="00840DFB" w:rsidP="00115F39">
      <w:pPr>
        <w:pStyle w:val="ListParagraph"/>
        <w:rPr>
          <w:del w:id="2179" w:author="Houyem Rais" w:date="2024-02-22T15:17:00Z"/>
        </w:rPr>
      </w:pPr>
      <w:del w:id="2180" w:author="Houyem Rais" w:date="2024-02-22T15:17:00Z">
        <w:r w:rsidRPr="0075512F" w:rsidDel="000A3E8D">
          <w:rPr>
            <w:b/>
            <w:bCs/>
          </w:rPr>
          <w:delText>Risques spécifiques</w:delText>
        </w:r>
        <w:r w:rsidRPr="0075512F" w:rsidDel="000A3E8D">
          <w:delText xml:space="preserve"> au projet sur lesquels les partenaires publics et privés peuvent exercer un certain contrôle.</w:delText>
        </w:r>
      </w:del>
    </w:p>
    <w:p w14:paraId="2EFCF912" w14:textId="5E58E000" w:rsidR="00840DFB" w:rsidRPr="0075512F" w:rsidDel="000A3E8D" w:rsidRDefault="00840DFB" w:rsidP="00115F39">
      <w:pPr>
        <w:rPr>
          <w:del w:id="2181" w:author="Houyem Rais" w:date="2024-02-22T15:17:00Z"/>
        </w:rPr>
      </w:pPr>
      <w:del w:id="2182" w:author="Houyem Rais" w:date="2024-02-22T15:17:00Z">
        <w:r w:rsidRPr="0075512F" w:rsidDel="000A3E8D">
          <w:delText>Le</w:delText>
        </w:r>
        <w:r w:rsidR="00CF168F" w:rsidRPr="0075512F" w:rsidDel="000A3E8D">
          <w:delText>s</w:delText>
        </w:r>
        <w:r w:rsidRPr="0075512F" w:rsidDel="000A3E8D">
          <w:delText xml:space="preserve"> tableau</w:delText>
        </w:r>
        <w:r w:rsidR="00CF168F" w:rsidRPr="0075512F" w:rsidDel="000A3E8D">
          <w:delText>x</w:delText>
        </w:r>
        <w:r w:rsidRPr="0075512F" w:rsidDel="000A3E8D">
          <w:delText xml:space="preserve"> ci-dessous résume</w:delText>
        </w:r>
        <w:r w:rsidR="00CF168F" w:rsidRPr="0075512F" w:rsidDel="000A3E8D">
          <w:delText>nt</w:delText>
        </w:r>
        <w:r w:rsidRPr="0075512F" w:rsidDel="000A3E8D">
          <w:delText xml:space="preserve"> les principaux risques </w:delText>
        </w:r>
        <w:r w:rsidR="00CF168F" w:rsidRPr="0075512F" w:rsidDel="000A3E8D">
          <w:delText xml:space="preserve">associés à </w:delText>
        </w:r>
        <w:r w:rsidR="007F41E9" w:rsidRPr="0075512F" w:rsidDel="000A3E8D">
          <w:delText xml:space="preserve">un </w:delText>
        </w:r>
        <w:r w:rsidRPr="0075512F" w:rsidDel="000A3E8D">
          <w:delText>projet</w:delText>
        </w:r>
        <w:r w:rsidR="007F41E9" w:rsidRPr="0075512F" w:rsidDel="000A3E8D">
          <w:delText xml:space="preserve"> de pont à péage</w:delText>
        </w:r>
        <w:r w:rsidRPr="0075512F" w:rsidDel="000A3E8D">
          <w:delText>.</w:delText>
        </w:r>
      </w:del>
    </w:p>
    <w:p w14:paraId="330D0B17" w14:textId="1F34473D" w:rsidR="00840DFB" w:rsidRPr="0075512F" w:rsidDel="000A3E8D" w:rsidRDefault="00840DFB" w:rsidP="00115F39">
      <w:pPr>
        <w:pStyle w:val="Caption"/>
        <w:spacing w:after="120"/>
        <w:rPr>
          <w:del w:id="2183" w:author="Houyem Rais" w:date="2024-02-22T15:17:00Z"/>
        </w:rPr>
      </w:pPr>
      <w:bookmarkStart w:id="2184" w:name="_Toc144481078"/>
      <w:del w:id="2185"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10</w:delText>
        </w:r>
        <w:r w:rsidRPr="0075512F" w:rsidDel="000A3E8D">
          <w:fldChar w:fldCharType="end"/>
        </w:r>
        <w:r w:rsidRPr="0075512F" w:rsidDel="000A3E8D">
          <w:delText xml:space="preserve">: </w:delText>
        </w:r>
        <w:r w:rsidR="00CF168F" w:rsidRPr="0075512F" w:rsidDel="000A3E8D">
          <w:delText>Risques généraux ou risques pays</w:delText>
        </w:r>
        <w:bookmarkEnd w:id="2184"/>
      </w:del>
    </w:p>
    <w:tbl>
      <w:tblPr>
        <w:tblW w:w="86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2"/>
      </w:tblGrid>
      <w:tr w:rsidR="007F41E9" w:rsidRPr="0075512F" w:rsidDel="000A3E8D" w14:paraId="60AC8D18" w14:textId="51F6299F" w:rsidTr="00115F39">
        <w:trPr>
          <w:trHeight w:val="46"/>
          <w:tblHeader/>
          <w:jc w:val="center"/>
          <w:del w:id="2186" w:author="Houyem Rais" w:date="2024-02-22T15:17:00Z"/>
        </w:trPr>
        <w:tc>
          <w:tcPr>
            <w:tcW w:w="8622" w:type="dxa"/>
            <w:shd w:val="clear" w:color="auto" w:fill="244061"/>
          </w:tcPr>
          <w:p w14:paraId="39EBE32F" w14:textId="4218F184" w:rsidR="007F41E9" w:rsidRPr="0075512F" w:rsidDel="000A3E8D" w:rsidRDefault="007F41E9" w:rsidP="00115F39">
            <w:pPr>
              <w:spacing w:before="0" w:after="0" w:line="240" w:lineRule="auto"/>
              <w:ind w:left="142" w:right="125"/>
              <w:rPr>
                <w:del w:id="2187" w:author="Houyem Rais" w:date="2024-02-22T15:17:00Z"/>
                <w:rFonts w:asciiTheme="minorHAnsi" w:hAnsiTheme="minorHAnsi" w:cstheme="minorHAnsi"/>
                <w:b/>
                <w:bCs/>
                <w:sz w:val="20"/>
                <w:szCs w:val="20"/>
              </w:rPr>
            </w:pPr>
            <w:del w:id="2188" w:author="Houyem Rais" w:date="2024-02-22T15:17:00Z">
              <w:r w:rsidRPr="0075512F" w:rsidDel="000A3E8D">
                <w:rPr>
                  <w:rFonts w:asciiTheme="minorHAnsi" w:hAnsiTheme="minorHAnsi" w:cstheme="minorHAnsi"/>
                  <w:b/>
                  <w:bCs/>
                  <w:sz w:val="20"/>
                  <w:szCs w:val="20"/>
                </w:rPr>
                <w:delText>Risques généraux ou les risques pays</w:delText>
              </w:r>
            </w:del>
          </w:p>
        </w:tc>
      </w:tr>
      <w:tr w:rsidR="007F41E9" w:rsidRPr="0075512F" w:rsidDel="000A3E8D" w14:paraId="0CE31ACA" w14:textId="7BD1426D" w:rsidTr="00115F39">
        <w:trPr>
          <w:trHeight w:val="781"/>
          <w:jc w:val="center"/>
          <w:del w:id="2189" w:author="Houyem Rais" w:date="2024-02-22T15:17:00Z"/>
        </w:trPr>
        <w:tc>
          <w:tcPr>
            <w:tcW w:w="8622" w:type="dxa"/>
          </w:tcPr>
          <w:p w14:paraId="56ADC8C7" w14:textId="18259ECF" w:rsidR="007F41E9" w:rsidRPr="0075512F" w:rsidDel="000A3E8D" w:rsidRDefault="007F41E9" w:rsidP="00D06333">
            <w:pPr>
              <w:pStyle w:val="ListParagraph"/>
              <w:widowControl/>
              <w:numPr>
                <w:ilvl w:val="0"/>
                <w:numId w:val="6"/>
              </w:numPr>
              <w:autoSpaceDE/>
              <w:autoSpaceDN/>
              <w:spacing w:before="0" w:after="0" w:line="240" w:lineRule="auto"/>
              <w:ind w:right="123"/>
              <w:contextualSpacing/>
              <w:rPr>
                <w:del w:id="2190" w:author="Houyem Rais" w:date="2024-02-22T15:17:00Z"/>
                <w:rFonts w:asciiTheme="minorHAnsi" w:hAnsiTheme="minorHAnsi" w:cstheme="minorHAnsi"/>
                <w:sz w:val="20"/>
                <w:szCs w:val="20"/>
              </w:rPr>
            </w:pPr>
            <w:del w:id="2191" w:author="Houyem Rais" w:date="2024-02-22T15:17:00Z">
              <w:r w:rsidRPr="0075512F" w:rsidDel="000A3E8D">
                <w:rPr>
                  <w:rFonts w:asciiTheme="minorHAnsi" w:hAnsiTheme="minorHAnsi" w:cstheme="minorHAnsi"/>
                  <w:sz w:val="20"/>
                  <w:szCs w:val="20"/>
                </w:rPr>
                <w:delText>Risque politique (agitation politique et sociale, grèves pour non-acceptation des péages, etc.) ;</w:delText>
              </w:r>
            </w:del>
          </w:p>
          <w:p w14:paraId="63FC6C2F" w14:textId="5E0C528B" w:rsidR="007F41E9" w:rsidRPr="0075512F" w:rsidDel="000A3E8D" w:rsidRDefault="007F41E9" w:rsidP="00D06333">
            <w:pPr>
              <w:pStyle w:val="ListParagraph"/>
              <w:widowControl/>
              <w:numPr>
                <w:ilvl w:val="0"/>
                <w:numId w:val="6"/>
              </w:numPr>
              <w:autoSpaceDE/>
              <w:autoSpaceDN/>
              <w:spacing w:before="0" w:after="0" w:line="240" w:lineRule="auto"/>
              <w:ind w:right="123"/>
              <w:contextualSpacing/>
              <w:rPr>
                <w:del w:id="2192" w:author="Houyem Rais" w:date="2024-02-22T15:17:00Z"/>
                <w:rFonts w:asciiTheme="minorHAnsi" w:hAnsiTheme="minorHAnsi" w:cstheme="minorHAnsi"/>
                <w:sz w:val="20"/>
                <w:szCs w:val="20"/>
              </w:rPr>
            </w:pPr>
            <w:del w:id="2193" w:author="Houyem Rais" w:date="2024-02-22T15:17:00Z">
              <w:r w:rsidRPr="0075512F" w:rsidDel="000A3E8D">
                <w:rPr>
                  <w:rFonts w:asciiTheme="minorHAnsi" w:hAnsiTheme="minorHAnsi" w:cstheme="minorHAnsi"/>
                  <w:sz w:val="20"/>
                  <w:szCs w:val="20"/>
                </w:rPr>
                <w:delText>Risque monétaire :</w:delText>
              </w:r>
            </w:del>
          </w:p>
          <w:p w14:paraId="65CF2482" w14:textId="1565E126"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194" w:author="Houyem Rais" w:date="2024-02-22T15:17:00Z"/>
                <w:rFonts w:asciiTheme="minorHAnsi" w:hAnsiTheme="minorHAnsi" w:cstheme="minorHAnsi"/>
                <w:sz w:val="20"/>
                <w:szCs w:val="20"/>
              </w:rPr>
            </w:pPr>
            <w:del w:id="2195" w:author="Houyem Rais" w:date="2024-02-22T15:17:00Z">
              <w:r w:rsidRPr="0075512F" w:rsidDel="000A3E8D">
                <w:rPr>
                  <w:rFonts w:asciiTheme="minorHAnsi" w:hAnsiTheme="minorHAnsi" w:cstheme="minorHAnsi"/>
                  <w:sz w:val="20"/>
                  <w:szCs w:val="20"/>
                </w:rPr>
                <w:delText>Variation du taux de change ;</w:delText>
              </w:r>
            </w:del>
          </w:p>
          <w:p w14:paraId="56B87C79" w14:textId="101847BC"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196" w:author="Houyem Rais" w:date="2024-02-22T15:17:00Z"/>
                <w:rFonts w:asciiTheme="minorHAnsi" w:hAnsiTheme="minorHAnsi" w:cstheme="minorHAnsi"/>
                <w:sz w:val="20"/>
                <w:szCs w:val="20"/>
              </w:rPr>
            </w:pPr>
            <w:del w:id="2197" w:author="Houyem Rais" w:date="2024-02-22T15:17:00Z">
              <w:r w:rsidRPr="0075512F" w:rsidDel="000A3E8D">
                <w:rPr>
                  <w:rFonts w:asciiTheme="minorHAnsi" w:hAnsiTheme="minorHAnsi" w:cstheme="minorHAnsi"/>
                  <w:sz w:val="20"/>
                  <w:szCs w:val="20"/>
                </w:rPr>
                <w:delText>Variation du taux d’intérêt ;</w:delText>
              </w:r>
            </w:del>
          </w:p>
          <w:p w14:paraId="7E8C0159" w14:textId="1433589D"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198" w:author="Houyem Rais" w:date="2024-02-22T15:17:00Z"/>
                <w:rFonts w:asciiTheme="minorHAnsi" w:hAnsiTheme="minorHAnsi" w:cstheme="minorHAnsi"/>
                <w:sz w:val="20"/>
                <w:szCs w:val="20"/>
              </w:rPr>
            </w:pPr>
            <w:del w:id="2199" w:author="Houyem Rais" w:date="2024-02-22T15:17:00Z">
              <w:r w:rsidRPr="0075512F" w:rsidDel="000A3E8D">
                <w:rPr>
                  <w:rFonts w:asciiTheme="minorHAnsi" w:hAnsiTheme="minorHAnsi" w:cstheme="minorHAnsi"/>
                  <w:sz w:val="20"/>
                  <w:szCs w:val="20"/>
                </w:rPr>
                <w:delText>Augmentation du taux d’inflation ;</w:delText>
              </w:r>
            </w:del>
          </w:p>
          <w:p w14:paraId="5C1CB9E7" w14:textId="443A8CAE"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00" w:author="Houyem Rais" w:date="2024-02-22T15:17:00Z"/>
                <w:rFonts w:asciiTheme="minorHAnsi" w:hAnsiTheme="minorHAnsi" w:cstheme="minorHAnsi"/>
                <w:sz w:val="20"/>
                <w:szCs w:val="20"/>
              </w:rPr>
            </w:pPr>
            <w:del w:id="2201" w:author="Houyem Rais" w:date="2024-02-22T15:17:00Z">
              <w:r w:rsidRPr="0075512F" w:rsidDel="000A3E8D">
                <w:rPr>
                  <w:rFonts w:asciiTheme="minorHAnsi" w:hAnsiTheme="minorHAnsi" w:cstheme="minorHAnsi"/>
                  <w:sz w:val="20"/>
                  <w:szCs w:val="20"/>
                </w:rPr>
                <w:delText>Non-convertibilité et transfert de dividendes</w:delText>
              </w:r>
            </w:del>
          </w:p>
          <w:p w14:paraId="5514B573" w14:textId="7EBBF908"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02" w:author="Houyem Rais" w:date="2024-02-22T15:17:00Z"/>
                <w:rFonts w:asciiTheme="minorHAnsi" w:hAnsiTheme="minorHAnsi" w:cstheme="minorHAnsi"/>
                <w:sz w:val="20"/>
                <w:szCs w:val="20"/>
              </w:rPr>
            </w:pPr>
            <w:del w:id="2203" w:author="Houyem Rais" w:date="2024-02-22T15:17:00Z">
              <w:r w:rsidRPr="0075512F" w:rsidDel="000A3E8D">
                <w:rPr>
                  <w:rFonts w:asciiTheme="minorHAnsi" w:hAnsiTheme="minorHAnsi" w:cstheme="minorHAnsi"/>
                  <w:sz w:val="20"/>
                  <w:szCs w:val="20"/>
                </w:rPr>
                <w:delText>Risques juridiques et institutionnels qui couvrent plusieurs aspects tels que :</w:delText>
              </w:r>
            </w:del>
          </w:p>
          <w:p w14:paraId="1681D126" w14:textId="1814E47E"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04" w:author="Houyem Rais" w:date="2024-02-22T15:17:00Z"/>
                <w:rFonts w:asciiTheme="minorHAnsi" w:hAnsiTheme="minorHAnsi" w:cstheme="minorHAnsi"/>
                <w:sz w:val="20"/>
                <w:szCs w:val="20"/>
              </w:rPr>
            </w:pPr>
            <w:del w:id="2205" w:author="Houyem Rais" w:date="2024-02-22T15:17:00Z">
              <w:r w:rsidRPr="0075512F" w:rsidDel="000A3E8D">
                <w:rPr>
                  <w:rFonts w:asciiTheme="minorHAnsi" w:hAnsiTheme="minorHAnsi" w:cstheme="minorHAnsi"/>
                  <w:sz w:val="20"/>
                  <w:szCs w:val="20"/>
                </w:rPr>
                <w:delText>Modification de la réglementation régissant la fiscalité des entreprises et les contrats de PPP ;</w:delText>
              </w:r>
            </w:del>
          </w:p>
          <w:p w14:paraId="0D416684" w14:textId="19BE4784"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06" w:author="Houyem Rais" w:date="2024-02-22T15:17:00Z"/>
                <w:rFonts w:asciiTheme="minorHAnsi" w:hAnsiTheme="minorHAnsi" w:cstheme="minorHAnsi"/>
                <w:sz w:val="20"/>
                <w:szCs w:val="20"/>
              </w:rPr>
            </w:pPr>
            <w:del w:id="2207" w:author="Houyem Rais" w:date="2024-02-22T15:17:00Z">
              <w:r w:rsidRPr="0075512F" w:rsidDel="000A3E8D">
                <w:rPr>
                  <w:rFonts w:asciiTheme="minorHAnsi" w:hAnsiTheme="minorHAnsi" w:cstheme="minorHAnsi"/>
                  <w:sz w:val="20"/>
                  <w:szCs w:val="20"/>
                </w:rPr>
                <w:delText>Inexactitudes dans les textes juridiques ;</w:delText>
              </w:r>
            </w:del>
          </w:p>
          <w:p w14:paraId="210682EA" w14:textId="727B35F1"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08" w:author="Houyem Rais" w:date="2024-02-22T15:17:00Z"/>
                <w:rFonts w:asciiTheme="minorHAnsi" w:hAnsiTheme="minorHAnsi" w:cstheme="minorHAnsi"/>
                <w:sz w:val="20"/>
                <w:szCs w:val="20"/>
              </w:rPr>
            </w:pPr>
            <w:del w:id="2209" w:author="Houyem Rais" w:date="2024-02-22T15:17:00Z">
              <w:r w:rsidRPr="0075512F" w:rsidDel="000A3E8D">
                <w:rPr>
                  <w:rFonts w:asciiTheme="minorHAnsi" w:hAnsiTheme="minorHAnsi" w:cstheme="minorHAnsi"/>
                  <w:sz w:val="20"/>
                  <w:szCs w:val="20"/>
                </w:rPr>
                <w:delText>Force majeure (Le risque de survenance de certains événements inattendus qui échappent au contrôle d’une partie (naturelle et humaine), comme les catastrophes naturelles.</w:delText>
              </w:r>
            </w:del>
          </w:p>
        </w:tc>
      </w:tr>
    </w:tbl>
    <w:p w14:paraId="131EF670" w14:textId="6E49253B" w:rsidR="00CF168F" w:rsidRPr="0075512F" w:rsidDel="000A3E8D" w:rsidRDefault="00CF168F" w:rsidP="00115F39">
      <w:pPr>
        <w:pStyle w:val="Caption"/>
        <w:rPr>
          <w:del w:id="2210" w:author="Houyem Rais" w:date="2024-02-22T15:17:00Z"/>
        </w:rPr>
      </w:pPr>
      <w:bookmarkStart w:id="2211" w:name="_Toc144481079"/>
      <w:bookmarkStart w:id="2212" w:name="_Toc136949959"/>
      <w:bookmarkStart w:id="2213" w:name="_Toc137137751"/>
      <w:bookmarkStart w:id="2214" w:name="_Toc141255616"/>
      <w:bookmarkStart w:id="2215" w:name="_Toc141255935"/>
      <w:del w:id="2216"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11</w:delText>
        </w:r>
        <w:r w:rsidRPr="0075512F" w:rsidDel="000A3E8D">
          <w:fldChar w:fldCharType="end"/>
        </w:r>
        <w:r w:rsidRPr="0075512F" w:rsidDel="000A3E8D">
          <w:delText xml:space="preserve"> Risques spécifiques au projet</w:delText>
        </w:r>
        <w:bookmarkEnd w:id="2211"/>
      </w:del>
    </w:p>
    <w:tbl>
      <w:tblPr>
        <w:tblW w:w="86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2"/>
      </w:tblGrid>
      <w:tr w:rsidR="007F41E9" w:rsidRPr="0075512F" w:rsidDel="000A3E8D" w14:paraId="2477BAA7" w14:textId="645D41C2" w:rsidTr="00115F39">
        <w:trPr>
          <w:trHeight w:val="46"/>
          <w:tblHeader/>
          <w:jc w:val="center"/>
          <w:del w:id="2217" w:author="Houyem Rais" w:date="2024-02-22T15:17:00Z"/>
        </w:trPr>
        <w:tc>
          <w:tcPr>
            <w:tcW w:w="8622" w:type="dxa"/>
            <w:shd w:val="clear" w:color="auto" w:fill="244061"/>
          </w:tcPr>
          <w:p w14:paraId="702A5E7C" w14:textId="6042239E" w:rsidR="007F41E9" w:rsidRPr="0075512F" w:rsidDel="000A3E8D" w:rsidRDefault="007F41E9">
            <w:pPr>
              <w:spacing w:before="0" w:after="0" w:line="240" w:lineRule="auto"/>
              <w:ind w:left="142" w:right="125"/>
              <w:rPr>
                <w:del w:id="2218" w:author="Houyem Rais" w:date="2024-02-22T15:17:00Z"/>
                <w:rFonts w:asciiTheme="minorHAnsi" w:hAnsiTheme="minorHAnsi" w:cstheme="minorHAnsi"/>
                <w:b/>
                <w:bCs/>
                <w:sz w:val="20"/>
                <w:szCs w:val="20"/>
              </w:rPr>
            </w:pPr>
            <w:del w:id="2219" w:author="Houyem Rais" w:date="2024-02-22T15:17:00Z">
              <w:r w:rsidRPr="0075512F" w:rsidDel="000A3E8D">
                <w:rPr>
                  <w:rFonts w:asciiTheme="minorHAnsi" w:hAnsiTheme="minorHAnsi" w:cstheme="minorHAnsi"/>
                  <w:b/>
                  <w:bCs/>
                  <w:sz w:val="20"/>
                  <w:szCs w:val="20"/>
                </w:rPr>
                <w:delText>Risques spécifiques au projet</w:delText>
              </w:r>
            </w:del>
          </w:p>
        </w:tc>
      </w:tr>
      <w:tr w:rsidR="007F41E9" w:rsidRPr="0075512F" w:rsidDel="000A3E8D" w14:paraId="3E381E1A" w14:textId="19B28C4A">
        <w:trPr>
          <w:trHeight w:val="781"/>
          <w:jc w:val="center"/>
          <w:del w:id="2220" w:author="Houyem Rais" w:date="2024-02-22T15:17:00Z"/>
        </w:trPr>
        <w:tc>
          <w:tcPr>
            <w:tcW w:w="8622" w:type="dxa"/>
          </w:tcPr>
          <w:p w14:paraId="20405909" w14:textId="596DE4A1"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21" w:author="Houyem Rais" w:date="2024-02-22T15:17:00Z"/>
                <w:rFonts w:asciiTheme="minorHAnsi" w:hAnsiTheme="minorHAnsi" w:cstheme="minorHAnsi"/>
                <w:sz w:val="20"/>
                <w:szCs w:val="20"/>
              </w:rPr>
            </w:pPr>
            <w:del w:id="2222" w:author="Houyem Rais" w:date="2024-02-22T15:17:00Z">
              <w:r w:rsidRPr="0075512F" w:rsidDel="000A3E8D">
                <w:rPr>
                  <w:rFonts w:asciiTheme="minorHAnsi" w:hAnsiTheme="minorHAnsi" w:cstheme="minorHAnsi"/>
                  <w:sz w:val="20"/>
                  <w:szCs w:val="20"/>
                </w:rPr>
                <w:delText>Risque de non-conclusion du contrat ;</w:delText>
              </w:r>
            </w:del>
          </w:p>
          <w:p w14:paraId="5FA462DE" w14:textId="6A2633D7"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23" w:author="Houyem Rais" w:date="2024-02-22T15:17:00Z"/>
                <w:rFonts w:asciiTheme="minorHAnsi" w:hAnsiTheme="minorHAnsi" w:cstheme="minorHAnsi"/>
                <w:sz w:val="20"/>
                <w:szCs w:val="20"/>
              </w:rPr>
            </w:pPr>
            <w:del w:id="2224" w:author="Houyem Rais" w:date="2024-02-22T15:17:00Z">
              <w:r w:rsidRPr="0075512F" w:rsidDel="000A3E8D">
                <w:rPr>
                  <w:rFonts w:asciiTheme="minorHAnsi" w:hAnsiTheme="minorHAnsi" w:cstheme="minorHAnsi"/>
                  <w:sz w:val="20"/>
                  <w:szCs w:val="20"/>
                </w:rPr>
                <w:delText>Risque sur les études ;</w:delText>
              </w:r>
            </w:del>
          </w:p>
          <w:p w14:paraId="4071CC1E" w14:textId="072BDACD"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25" w:author="Houyem Rais" w:date="2024-02-22T15:17:00Z"/>
                <w:rFonts w:asciiTheme="minorHAnsi" w:hAnsiTheme="minorHAnsi" w:cstheme="minorHAnsi"/>
                <w:sz w:val="20"/>
                <w:szCs w:val="20"/>
              </w:rPr>
            </w:pPr>
            <w:del w:id="2226" w:author="Houyem Rais" w:date="2024-02-22T15:17:00Z">
              <w:r w:rsidRPr="0075512F" w:rsidDel="000A3E8D">
                <w:rPr>
                  <w:rFonts w:asciiTheme="minorHAnsi" w:hAnsiTheme="minorHAnsi" w:cstheme="minorHAnsi"/>
                  <w:sz w:val="20"/>
                  <w:szCs w:val="20"/>
                </w:rPr>
                <w:delText>Risques liés à la conception :</w:delText>
              </w:r>
            </w:del>
          </w:p>
          <w:p w14:paraId="68B08332" w14:textId="11537ACF"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27" w:author="Houyem Rais" w:date="2024-02-22T15:17:00Z"/>
                <w:rFonts w:asciiTheme="minorHAnsi" w:hAnsiTheme="minorHAnsi" w:cstheme="minorHAnsi"/>
                <w:sz w:val="20"/>
                <w:szCs w:val="20"/>
              </w:rPr>
            </w:pPr>
            <w:del w:id="2228" w:author="Houyem Rais" w:date="2024-02-22T15:17:00Z">
              <w:r w:rsidRPr="0075512F" w:rsidDel="000A3E8D">
                <w:rPr>
                  <w:rFonts w:asciiTheme="minorHAnsi" w:hAnsiTheme="minorHAnsi" w:cstheme="minorHAnsi"/>
                  <w:sz w:val="20"/>
                  <w:szCs w:val="20"/>
                </w:rPr>
                <w:delText>Erreurs et omissions de conception ;</w:delText>
              </w:r>
            </w:del>
          </w:p>
          <w:p w14:paraId="56A60F5F" w14:textId="39C73714"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29" w:author="Houyem Rais" w:date="2024-02-22T15:17:00Z"/>
                <w:rFonts w:asciiTheme="minorHAnsi" w:hAnsiTheme="minorHAnsi" w:cstheme="minorHAnsi"/>
                <w:sz w:val="20"/>
                <w:szCs w:val="20"/>
              </w:rPr>
            </w:pPr>
            <w:del w:id="2230" w:author="Houyem Rais" w:date="2024-02-22T15:17:00Z">
              <w:r w:rsidRPr="0075512F" w:rsidDel="000A3E8D">
                <w:rPr>
                  <w:rFonts w:asciiTheme="minorHAnsi" w:hAnsiTheme="minorHAnsi" w:cstheme="minorHAnsi"/>
                  <w:sz w:val="20"/>
                  <w:szCs w:val="20"/>
                </w:rPr>
                <w:delText>La conception du secteur privé n’atteigne pas les spécifications de rendement requises</w:delText>
              </w:r>
            </w:del>
          </w:p>
          <w:p w14:paraId="3BA8932B" w14:textId="44E577C8"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31" w:author="Houyem Rais" w:date="2024-02-22T15:17:00Z"/>
                <w:rFonts w:asciiTheme="minorHAnsi" w:hAnsiTheme="minorHAnsi" w:cstheme="minorHAnsi"/>
                <w:sz w:val="20"/>
                <w:szCs w:val="20"/>
              </w:rPr>
            </w:pPr>
            <w:del w:id="2232" w:author="Houyem Rais" w:date="2024-02-22T15:17:00Z">
              <w:r w:rsidRPr="0075512F" w:rsidDel="000A3E8D">
                <w:rPr>
                  <w:rFonts w:asciiTheme="minorHAnsi" w:hAnsiTheme="minorHAnsi" w:cstheme="minorHAnsi"/>
                  <w:sz w:val="20"/>
                  <w:szCs w:val="20"/>
                </w:rPr>
                <w:delText>Le processus de conception prend plus de temps que prévu ;</w:delText>
              </w:r>
            </w:del>
          </w:p>
          <w:p w14:paraId="4D22A26D" w14:textId="1E7AF756"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33" w:author="Houyem Rais" w:date="2024-02-22T15:17:00Z"/>
                <w:rFonts w:asciiTheme="minorHAnsi" w:hAnsiTheme="minorHAnsi" w:cstheme="minorHAnsi"/>
                <w:sz w:val="20"/>
                <w:szCs w:val="20"/>
              </w:rPr>
            </w:pPr>
            <w:del w:id="2234" w:author="Houyem Rais" w:date="2024-02-22T15:17:00Z">
              <w:r w:rsidRPr="0075512F" w:rsidDel="000A3E8D">
                <w:rPr>
                  <w:rFonts w:asciiTheme="minorHAnsi" w:hAnsiTheme="minorHAnsi" w:cstheme="minorHAnsi"/>
                  <w:sz w:val="20"/>
                  <w:szCs w:val="20"/>
                </w:rPr>
                <w:delText>Les intervenants demandent des changements en retard ;</w:delText>
              </w:r>
            </w:del>
          </w:p>
          <w:p w14:paraId="44BE0637" w14:textId="43EBBFFC"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35" w:author="Houyem Rais" w:date="2024-02-22T15:17:00Z"/>
                <w:rFonts w:asciiTheme="minorHAnsi" w:hAnsiTheme="minorHAnsi" w:cstheme="minorHAnsi"/>
                <w:sz w:val="20"/>
                <w:szCs w:val="20"/>
              </w:rPr>
            </w:pPr>
            <w:del w:id="2236" w:author="Houyem Rais" w:date="2024-02-22T15:17:00Z">
              <w:r w:rsidRPr="0075512F" w:rsidDel="000A3E8D">
                <w:rPr>
                  <w:rFonts w:asciiTheme="minorHAnsi" w:hAnsiTheme="minorHAnsi" w:cstheme="minorHAnsi"/>
                  <w:sz w:val="20"/>
                  <w:szCs w:val="20"/>
                </w:rPr>
                <w:delText>Les défauts dans la conception du concepteur ou les dépassements de coûts de conception ;</w:delText>
              </w:r>
            </w:del>
          </w:p>
          <w:p w14:paraId="490144EC" w14:textId="600871B9"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37" w:author="Houyem Rais" w:date="2024-02-22T15:17:00Z"/>
                <w:rFonts w:asciiTheme="minorHAnsi" w:hAnsiTheme="minorHAnsi" w:cstheme="minorHAnsi"/>
                <w:sz w:val="20"/>
                <w:szCs w:val="20"/>
              </w:rPr>
            </w:pPr>
            <w:del w:id="2238" w:author="Houyem Rais" w:date="2024-02-22T15:17:00Z">
              <w:r w:rsidRPr="0075512F" w:rsidDel="000A3E8D">
                <w:rPr>
                  <w:rFonts w:asciiTheme="minorHAnsi" w:hAnsiTheme="minorHAnsi" w:cstheme="minorHAnsi"/>
                  <w:sz w:val="20"/>
                  <w:szCs w:val="20"/>
                </w:rPr>
                <w:delText>Non-exécution des travaux conformément au contrat ;</w:delText>
              </w:r>
            </w:del>
          </w:p>
          <w:p w14:paraId="50BDDC83" w14:textId="71C825B7"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39" w:author="Houyem Rais" w:date="2024-02-22T15:17:00Z"/>
                <w:rFonts w:asciiTheme="minorHAnsi" w:hAnsiTheme="minorHAnsi" w:cstheme="minorHAnsi"/>
                <w:sz w:val="20"/>
                <w:szCs w:val="20"/>
              </w:rPr>
            </w:pPr>
            <w:del w:id="2240" w:author="Houyem Rais" w:date="2024-02-22T15:17:00Z">
              <w:r w:rsidRPr="0075512F" w:rsidDel="000A3E8D">
                <w:rPr>
                  <w:rFonts w:asciiTheme="minorHAnsi" w:hAnsiTheme="minorHAnsi" w:cstheme="minorHAnsi"/>
                  <w:sz w:val="20"/>
                  <w:szCs w:val="20"/>
                </w:rPr>
                <w:delText>Risques liés à la construction :</w:delText>
              </w:r>
            </w:del>
          </w:p>
          <w:p w14:paraId="1EC17212" w14:textId="2C23A208"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41" w:author="Houyem Rais" w:date="2024-02-22T15:17:00Z"/>
                <w:rFonts w:asciiTheme="minorHAnsi" w:hAnsiTheme="minorHAnsi" w:cstheme="minorHAnsi"/>
                <w:sz w:val="20"/>
                <w:szCs w:val="20"/>
              </w:rPr>
            </w:pPr>
            <w:del w:id="2242" w:author="Houyem Rais" w:date="2024-02-22T15:17:00Z">
              <w:r w:rsidRPr="0075512F" w:rsidDel="000A3E8D">
                <w:rPr>
                  <w:rFonts w:asciiTheme="minorHAnsi" w:hAnsiTheme="minorHAnsi" w:cstheme="minorHAnsi"/>
                  <w:sz w:val="20"/>
                  <w:szCs w:val="20"/>
                </w:rPr>
                <w:delText>Dépassement des coûts ;</w:delText>
              </w:r>
            </w:del>
          </w:p>
          <w:p w14:paraId="7E41E644" w14:textId="57137C6A"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43" w:author="Houyem Rais" w:date="2024-02-22T15:17:00Z"/>
                <w:rFonts w:asciiTheme="minorHAnsi" w:hAnsiTheme="minorHAnsi" w:cstheme="minorHAnsi"/>
                <w:sz w:val="20"/>
                <w:szCs w:val="20"/>
              </w:rPr>
            </w:pPr>
            <w:del w:id="2244" w:author="Houyem Rais" w:date="2024-02-22T15:17:00Z">
              <w:r w:rsidRPr="0075512F" w:rsidDel="000A3E8D">
                <w:rPr>
                  <w:rFonts w:asciiTheme="minorHAnsi" w:hAnsiTheme="minorHAnsi" w:cstheme="minorHAnsi"/>
                  <w:sz w:val="20"/>
                  <w:szCs w:val="20"/>
                </w:rPr>
                <w:delText>Dépassement des délais ;</w:delText>
              </w:r>
            </w:del>
          </w:p>
          <w:p w14:paraId="412BB4B7" w14:textId="6EE9FAC2"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45" w:author="Houyem Rais" w:date="2024-02-22T15:17:00Z"/>
                <w:rFonts w:asciiTheme="minorHAnsi" w:hAnsiTheme="minorHAnsi" w:cstheme="minorHAnsi"/>
                <w:sz w:val="20"/>
                <w:szCs w:val="20"/>
              </w:rPr>
            </w:pPr>
            <w:del w:id="2246" w:author="Houyem Rais" w:date="2024-02-22T15:17:00Z">
              <w:r w:rsidRPr="0075512F" w:rsidDel="000A3E8D">
                <w:rPr>
                  <w:rFonts w:asciiTheme="minorHAnsi" w:hAnsiTheme="minorHAnsi" w:cstheme="minorHAnsi"/>
                  <w:sz w:val="20"/>
                  <w:szCs w:val="20"/>
                </w:rPr>
                <w:delText>L’interface avec d’autres contrats clés tels que les services publics ;</w:delText>
              </w:r>
            </w:del>
          </w:p>
          <w:p w14:paraId="44C0AD9E" w14:textId="0EF01527"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47" w:author="Houyem Rais" w:date="2024-02-22T15:17:00Z"/>
                <w:rFonts w:asciiTheme="minorHAnsi" w:hAnsiTheme="minorHAnsi" w:cstheme="minorHAnsi"/>
                <w:sz w:val="20"/>
                <w:szCs w:val="20"/>
              </w:rPr>
            </w:pPr>
            <w:del w:id="2248" w:author="Houyem Rais" w:date="2024-02-22T15:17:00Z">
              <w:r w:rsidRPr="0075512F" w:rsidDel="000A3E8D">
                <w:rPr>
                  <w:rFonts w:asciiTheme="minorHAnsi" w:hAnsiTheme="minorHAnsi" w:cstheme="minorHAnsi"/>
                  <w:sz w:val="20"/>
                  <w:szCs w:val="20"/>
                </w:rPr>
                <w:delText>Les approbations de travaux temporaires, les travaux habilitants, l’accès temporaire ;</w:delText>
              </w:r>
            </w:del>
          </w:p>
          <w:p w14:paraId="2ED157C6" w14:textId="59E6C0AF"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49" w:author="Houyem Rais" w:date="2024-02-22T15:17:00Z"/>
                <w:rFonts w:asciiTheme="minorHAnsi" w:hAnsiTheme="minorHAnsi" w:cstheme="minorHAnsi"/>
                <w:sz w:val="20"/>
                <w:szCs w:val="20"/>
              </w:rPr>
            </w:pPr>
            <w:del w:id="2250" w:author="Houyem Rais" w:date="2024-02-22T15:17:00Z">
              <w:r w:rsidRPr="0075512F" w:rsidDel="000A3E8D">
                <w:rPr>
                  <w:rFonts w:asciiTheme="minorHAnsi" w:hAnsiTheme="minorHAnsi" w:cstheme="minorHAnsi"/>
                  <w:sz w:val="20"/>
                  <w:szCs w:val="20"/>
                </w:rPr>
                <w:delText>La disponibilité des ressources ou des intrants ;</w:delText>
              </w:r>
            </w:del>
          </w:p>
          <w:p w14:paraId="30210472" w14:textId="7AD04FDA"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51" w:author="Houyem Rais" w:date="2024-02-22T15:17:00Z"/>
                <w:rFonts w:asciiTheme="minorHAnsi" w:hAnsiTheme="minorHAnsi" w:cstheme="minorHAnsi"/>
                <w:sz w:val="20"/>
                <w:szCs w:val="20"/>
              </w:rPr>
            </w:pPr>
            <w:del w:id="2252" w:author="Houyem Rais" w:date="2024-02-22T15:17:00Z">
              <w:r w:rsidRPr="0075512F" w:rsidDel="000A3E8D">
                <w:rPr>
                  <w:rFonts w:asciiTheme="minorHAnsi" w:hAnsiTheme="minorHAnsi" w:cstheme="minorHAnsi"/>
                  <w:sz w:val="20"/>
                  <w:szCs w:val="20"/>
                </w:rPr>
                <w:delText>L’insolvabilité des sous-contractants ;</w:delText>
              </w:r>
            </w:del>
          </w:p>
          <w:p w14:paraId="7DB4681F" w14:textId="6AF92098"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53" w:author="Houyem Rais" w:date="2024-02-22T15:17:00Z"/>
                <w:rFonts w:asciiTheme="minorHAnsi" w:hAnsiTheme="minorHAnsi" w:cstheme="minorHAnsi"/>
                <w:sz w:val="20"/>
                <w:szCs w:val="20"/>
              </w:rPr>
            </w:pPr>
            <w:del w:id="2254" w:author="Houyem Rais" w:date="2024-02-22T15:17:00Z">
              <w:r w:rsidRPr="0075512F" w:rsidDel="000A3E8D">
                <w:rPr>
                  <w:rFonts w:asciiTheme="minorHAnsi" w:hAnsiTheme="minorHAnsi" w:cstheme="minorHAnsi"/>
                  <w:sz w:val="20"/>
                  <w:szCs w:val="20"/>
                </w:rPr>
                <w:delText>Le non-respect des critères de performance</w:delText>
              </w:r>
            </w:del>
          </w:p>
          <w:p w14:paraId="0D0B5DE2" w14:textId="103113F3"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55" w:author="Houyem Rais" w:date="2024-02-22T15:17:00Z"/>
                <w:rFonts w:asciiTheme="minorHAnsi" w:hAnsiTheme="minorHAnsi" w:cstheme="minorHAnsi"/>
                <w:sz w:val="20"/>
                <w:szCs w:val="20"/>
              </w:rPr>
            </w:pPr>
            <w:del w:id="2256" w:author="Houyem Rais" w:date="2024-02-22T15:17:00Z">
              <w:r w:rsidRPr="0075512F" w:rsidDel="000A3E8D">
                <w:rPr>
                  <w:rFonts w:asciiTheme="minorHAnsi" w:hAnsiTheme="minorHAnsi" w:cstheme="minorHAnsi"/>
                  <w:sz w:val="20"/>
                  <w:szCs w:val="20"/>
                </w:rPr>
                <w:delText>Indisponibilité de main-d’œuvre spécialisée ;</w:delText>
              </w:r>
            </w:del>
          </w:p>
          <w:p w14:paraId="081D5AE1" w14:textId="645437FE"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57" w:author="Houyem Rais" w:date="2024-02-22T15:17:00Z"/>
                <w:rFonts w:asciiTheme="minorHAnsi" w:hAnsiTheme="minorHAnsi" w:cstheme="minorHAnsi"/>
                <w:sz w:val="20"/>
                <w:szCs w:val="20"/>
              </w:rPr>
            </w:pPr>
            <w:del w:id="2258" w:author="Houyem Rais" w:date="2024-02-22T15:17:00Z">
              <w:r w:rsidRPr="0075512F" w:rsidDel="000A3E8D">
                <w:rPr>
                  <w:rFonts w:asciiTheme="minorHAnsi" w:hAnsiTheme="minorHAnsi" w:cstheme="minorHAnsi"/>
                  <w:sz w:val="20"/>
                  <w:szCs w:val="20"/>
                </w:rPr>
                <w:delText>L’indisponibilité des matériaux ;</w:delText>
              </w:r>
            </w:del>
          </w:p>
          <w:p w14:paraId="693430EB" w14:textId="07DB11A4"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59" w:author="Houyem Rais" w:date="2024-02-22T15:17:00Z"/>
                <w:rFonts w:asciiTheme="minorHAnsi" w:hAnsiTheme="minorHAnsi" w:cstheme="minorHAnsi"/>
                <w:sz w:val="20"/>
                <w:szCs w:val="20"/>
              </w:rPr>
            </w:pPr>
            <w:del w:id="2260" w:author="Houyem Rais" w:date="2024-02-22T15:17:00Z">
              <w:r w:rsidRPr="0075512F" w:rsidDel="000A3E8D">
                <w:rPr>
                  <w:rFonts w:asciiTheme="minorHAnsi" w:hAnsiTheme="minorHAnsi" w:cstheme="minorHAnsi"/>
                  <w:sz w:val="20"/>
                  <w:szCs w:val="20"/>
                </w:rPr>
                <w:delText>Risque commercial :</w:delText>
              </w:r>
            </w:del>
          </w:p>
          <w:p w14:paraId="124596A5" w14:textId="15EA8C2D"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61" w:author="Houyem Rais" w:date="2024-02-22T15:17:00Z"/>
                <w:rFonts w:asciiTheme="minorHAnsi" w:hAnsiTheme="minorHAnsi" w:cstheme="minorHAnsi"/>
                <w:sz w:val="20"/>
                <w:szCs w:val="20"/>
              </w:rPr>
            </w:pPr>
            <w:del w:id="2262" w:author="Houyem Rais" w:date="2024-02-22T15:17:00Z">
              <w:r w:rsidRPr="0075512F" w:rsidDel="000A3E8D">
                <w:rPr>
                  <w:rFonts w:asciiTheme="minorHAnsi" w:hAnsiTheme="minorHAnsi" w:cstheme="minorHAnsi"/>
                  <w:sz w:val="20"/>
                  <w:szCs w:val="20"/>
                </w:rPr>
                <w:delText>Trafic sur le pont inférieur aux prévisions ;</w:delText>
              </w:r>
            </w:del>
          </w:p>
          <w:p w14:paraId="12B0E14E" w14:textId="25A073AC"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63" w:author="Houyem Rais" w:date="2024-02-22T15:17:00Z"/>
                <w:rFonts w:asciiTheme="minorHAnsi" w:hAnsiTheme="minorHAnsi" w:cstheme="minorHAnsi"/>
                <w:sz w:val="20"/>
                <w:szCs w:val="20"/>
              </w:rPr>
            </w:pPr>
            <w:del w:id="2264" w:author="Houyem Rais" w:date="2024-02-22T15:17:00Z">
              <w:r w:rsidRPr="0075512F" w:rsidDel="000A3E8D">
                <w:rPr>
                  <w:rFonts w:asciiTheme="minorHAnsi" w:hAnsiTheme="minorHAnsi" w:cstheme="minorHAnsi"/>
                  <w:sz w:val="20"/>
                  <w:szCs w:val="20"/>
                </w:rPr>
                <w:delText>Risques de paiement ;</w:delText>
              </w:r>
            </w:del>
          </w:p>
          <w:p w14:paraId="26C02B01" w14:textId="7E5B887F"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65" w:author="Houyem Rais" w:date="2024-02-22T15:17:00Z"/>
                <w:rFonts w:asciiTheme="minorHAnsi" w:hAnsiTheme="minorHAnsi" w:cstheme="minorHAnsi"/>
                <w:sz w:val="20"/>
                <w:szCs w:val="20"/>
              </w:rPr>
            </w:pPr>
            <w:del w:id="2266" w:author="Houyem Rais" w:date="2024-02-22T15:17:00Z">
              <w:r w:rsidRPr="0075512F" w:rsidDel="000A3E8D">
                <w:rPr>
                  <w:rFonts w:asciiTheme="minorHAnsi" w:hAnsiTheme="minorHAnsi" w:cstheme="minorHAnsi"/>
                  <w:sz w:val="20"/>
                  <w:szCs w:val="20"/>
                </w:rPr>
                <w:delText>Risque d’exploitation :</w:delText>
              </w:r>
            </w:del>
          </w:p>
          <w:p w14:paraId="353E8BA6" w14:textId="78100CE7"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67" w:author="Houyem Rais" w:date="2024-02-22T15:17:00Z"/>
                <w:rFonts w:asciiTheme="minorHAnsi" w:hAnsiTheme="minorHAnsi" w:cstheme="minorHAnsi"/>
                <w:sz w:val="20"/>
                <w:szCs w:val="20"/>
              </w:rPr>
            </w:pPr>
            <w:del w:id="2268" w:author="Houyem Rais" w:date="2024-02-22T15:17:00Z">
              <w:r w:rsidRPr="0075512F" w:rsidDel="000A3E8D">
                <w:rPr>
                  <w:rFonts w:asciiTheme="minorHAnsi" w:hAnsiTheme="minorHAnsi" w:cstheme="minorHAnsi"/>
                  <w:sz w:val="20"/>
                  <w:szCs w:val="20"/>
                </w:rPr>
                <w:delText>Sous-estimation des dépenses d’exploitation ;</w:delText>
              </w:r>
            </w:del>
          </w:p>
          <w:p w14:paraId="3B802151" w14:textId="1B2B0CE9"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69" w:author="Houyem Rais" w:date="2024-02-22T15:17:00Z"/>
                <w:rFonts w:asciiTheme="minorHAnsi" w:hAnsiTheme="minorHAnsi" w:cstheme="minorHAnsi"/>
                <w:sz w:val="20"/>
                <w:szCs w:val="20"/>
              </w:rPr>
            </w:pPr>
            <w:del w:id="2270" w:author="Houyem Rais" w:date="2024-02-22T15:17:00Z">
              <w:r w:rsidRPr="0075512F" w:rsidDel="000A3E8D">
                <w:rPr>
                  <w:rFonts w:asciiTheme="minorHAnsi" w:hAnsiTheme="minorHAnsi" w:cstheme="minorHAnsi"/>
                  <w:sz w:val="20"/>
                  <w:szCs w:val="20"/>
                </w:rPr>
                <w:delText>Contre-performance et non-respect de la performance requise ;</w:delText>
              </w:r>
            </w:del>
          </w:p>
          <w:p w14:paraId="3D8AFB3D" w14:textId="1E1861D3"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71" w:author="Houyem Rais" w:date="2024-02-22T15:17:00Z"/>
                <w:rFonts w:asciiTheme="minorHAnsi" w:hAnsiTheme="minorHAnsi" w:cstheme="minorHAnsi"/>
                <w:sz w:val="20"/>
                <w:szCs w:val="20"/>
              </w:rPr>
            </w:pPr>
            <w:del w:id="2272" w:author="Houyem Rais" w:date="2024-02-22T15:17:00Z">
              <w:r w:rsidRPr="0075512F" w:rsidDel="000A3E8D">
                <w:rPr>
                  <w:rFonts w:asciiTheme="minorHAnsi" w:hAnsiTheme="minorHAnsi" w:cstheme="minorHAnsi"/>
                  <w:sz w:val="20"/>
                  <w:szCs w:val="20"/>
                </w:rPr>
                <w:delText>Entretien insuffisant ;</w:delText>
              </w:r>
            </w:del>
          </w:p>
          <w:p w14:paraId="17D532B2" w14:textId="0E8E915C"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73" w:author="Houyem Rais" w:date="2024-02-22T15:17:00Z"/>
                <w:rFonts w:asciiTheme="minorHAnsi" w:hAnsiTheme="minorHAnsi" w:cstheme="minorHAnsi"/>
                <w:sz w:val="20"/>
                <w:szCs w:val="20"/>
              </w:rPr>
            </w:pPr>
            <w:del w:id="2274" w:author="Houyem Rais" w:date="2024-02-22T15:17:00Z">
              <w:r w:rsidRPr="0075512F" w:rsidDel="000A3E8D">
                <w:rPr>
                  <w:rFonts w:asciiTheme="minorHAnsi" w:hAnsiTheme="minorHAnsi" w:cstheme="minorHAnsi"/>
                  <w:sz w:val="20"/>
                  <w:szCs w:val="20"/>
                </w:rPr>
                <w:delText>Nouvelles exigences pour éviter, atténuer ou minimiser l’impact environnemental.</w:delText>
              </w:r>
            </w:del>
          </w:p>
          <w:p w14:paraId="6906A0D7" w14:textId="438EA78F"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75" w:author="Houyem Rais" w:date="2024-02-22T15:17:00Z"/>
                <w:rFonts w:asciiTheme="minorHAnsi" w:hAnsiTheme="minorHAnsi" w:cstheme="minorHAnsi"/>
                <w:sz w:val="20"/>
                <w:szCs w:val="20"/>
              </w:rPr>
            </w:pPr>
            <w:del w:id="2276" w:author="Houyem Rais" w:date="2024-02-22T15:17:00Z">
              <w:r w:rsidRPr="0075512F" w:rsidDel="000A3E8D">
                <w:rPr>
                  <w:rFonts w:asciiTheme="minorHAnsi" w:hAnsiTheme="minorHAnsi" w:cstheme="minorHAnsi"/>
                  <w:sz w:val="20"/>
                  <w:szCs w:val="20"/>
                </w:rPr>
                <w:delText>Risque financier :</w:delText>
              </w:r>
            </w:del>
          </w:p>
          <w:p w14:paraId="3E555191" w14:textId="01B469B9"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77" w:author="Houyem Rais" w:date="2024-02-22T15:17:00Z"/>
                <w:rFonts w:asciiTheme="minorHAnsi" w:hAnsiTheme="minorHAnsi" w:cstheme="minorHAnsi"/>
                <w:sz w:val="20"/>
                <w:szCs w:val="20"/>
              </w:rPr>
            </w:pPr>
            <w:del w:id="2278" w:author="Houyem Rais" w:date="2024-02-22T15:17:00Z">
              <w:r w:rsidRPr="0075512F" w:rsidDel="000A3E8D">
                <w:rPr>
                  <w:rFonts w:asciiTheme="minorHAnsi" w:hAnsiTheme="minorHAnsi" w:cstheme="minorHAnsi"/>
                  <w:sz w:val="20"/>
                  <w:szCs w:val="20"/>
                </w:rPr>
                <w:delText>Manque de financement ;</w:delText>
              </w:r>
            </w:del>
          </w:p>
          <w:p w14:paraId="6A26EC02" w14:textId="591ACBF6"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79" w:author="Houyem Rais" w:date="2024-02-22T15:17:00Z"/>
                <w:rFonts w:asciiTheme="minorHAnsi" w:hAnsiTheme="minorHAnsi" w:cstheme="minorHAnsi"/>
                <w:sz w:val="20"/>
                <w:szCs w:val="20"/>
              </w:rPr>
            </w:pPr>
            <w:del w:id="2280" w:author="Houyem Rais" w:date="2024-02-22T15:17:00Z">
              <w:r w:rsidRPr="0075512F" w:rsidDel="000A3E8D">
                <w:rPr>
                  <w:rFonts w:asciiTheme="minorHAnsi" w:hAnsiTheme="minorHAnsi" w:cstheme="minorHAnsi"/>
                  <w:sz w:val="20"/>
                  <w:szCs w:val="20"/>
                </w:rPr>
                <w:delText>Défaut de paiement de la rémunération ;</w:delText>
              </w:r>
            </w:del>
          </w:p>
          <w:p w14:paraId="7238FBBD" w14:textId="1269CE1C"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81" w:author="Houyem Rais" w:date="2024-02-22T15:17:00Z"/>
                <w:rFonts w:asciiTheme="minorHAnsi" w:hAnsiTheme="minorHAnsi" w:cstheme="minorHAnsi"/>
                <w:sz w:val="20"/>
                <w:szCs w:val="20"/>
              </w:rPr>
            </w:pPr>
            <w:del w:id="2282" w:author="Houyem Rais" w:date="2024-02-22T15:17:00Z">
              <w:r w:rsidRPr="0075512F" w:rsidDel="000A3E8D">
                <w:rPr>
                  <w:rFonts w:asciiTheme="minorHAnsi" w:hAnsiTheme="minorHAnsi" w:cstheme="minorHAnsi"/>
                  <w:sz w:val="20"/>
                  <w:szCs w:val="20"/>
                </w:rPr>
                <w:delText>Indexation inadéquate ;</w:delText>
              </w:r>
            </w:del>
          </w:p>
          <w:p w14:paraId="0F1E7AE6" w14:textId="39FBF81C"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83" w:author="Houyem Rais" w:date="2024-02-22T15:17:00Z"/>
                <w:rFonts w:asciiTheme="minorHAnsi" w:hAnsiTheme="minorHAnsi" w:cstheme="minorHAnsi"/>
                <w:sz w:val="20"/>
                <w:szCs w:val="20"/>
              </w:rPr>
            </w:pPr>
            <w:del w:id="2284" w:author="Houyem Rais" w:date="2024-02-22T15:17:00Z">
              <w:r w:rsidRPr="0075512F" w:rsidDel="000A3E8D">
                <w:rPr>
                  <w:rFonts w:asciiTheme="minorHAnsi" w:hAnsiTheme="minorHAnsi" w:cstheme="minorHAnsi"/>
                  <w:sz w:val="20"/>
                  <w:szCs w:val="20"/>
                </w:rPr>
                <w:delText>Risque social :</w:delText>
              </w:r>
            </w:del>
          </w:p>
          <w:p w14:paraId="1F5D7923" w14:textId="0D33A38F"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85" w:author="Houyem Rais" w:date="2024-02-22T15:17:00Z"/>
                <w:rFonts w:asciiTheme="minorHAnsi" w:hAnsiTheme="minorHAnsi" w:cstheme="minorHAnsi"/>
                <w:sz w:val="20"/>
                <w:szCs w:val="20"/>
              </w:rPr>
            </w:pPr>
            <w:del w:id="2286" w:author="Houyem Rais" w:date="2024-02-22T15:17:00Z">
              <w:r w:rsidRPr="0075512F" w:rsidDel="000A3E8D">
                <w:rPr>
                  <w:rFonts w:asciiTheme="minorHAnsi" w:hAnsiTheme="minorHAnsi" w:cstheme="minorHAnsi"/>
                  <w:sz w:val="20"/>
                  <w:szCs w:val="20"/>
                </w:rPr>
                <w:delText>Transfert de personnel à la fin du contrat</w:delText>
              </w:r>
            </w:del>
          </w:p>
          <w:p w14:paraId="5FFCF44D" w14:textId="1F797439"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87" w:author="Houyem Rais" w:date="2024-02-22T15:17:00Z"/>
                <w:rFonts w:asciiTheme="minorHAnsi" w:hAnsiTheme="minorHAnsi" w:cstheme="minorHAnsi"/>
                <w:sz w:val="20"/>
                <w:szCs w:val="20"/>
              </w:rPr>
            </w:pPr>
            <w:del w:id="2288" w:author="Houyem Rais" w:date="2024-02-22T15:17:00Z">
              <w:r w:rsidRPr="0075512F" w:rsidDel="000A3E8D">
                <w:rPr>
                  <w:rFonts w:asciiTheme="minorHAnsi" w:hAnsiTheme="minorHAnsi" w:cstheme="minorHAnsi"/>
                  <w:sz w:val="20"/>
                  <w:szCs w:val="20"/>
                </w:rPr>
                <w:delText>Risque juridique du projet :</w:delText>
              </w:r>
            </w:del>
          </w:p>
          <w:p w14:paraId="06351DD8" w14:textId="083E5CE2"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89" w:author="Houyem Rais" w:date="2024-02-22T15:17:00Z"/>
                <w:rFonts w:asciiTheme="minorHAnsi" w:hAnsiTheme="minorHAnsi" w:cstheme="minorHAnsi"/>
                <w:sz w:val="20"/>
                <w:szCs w:val="20"/>
              </w:rPr>
            </w:pPr>
            <w:del w:id="2290" w:author="Houyem Rais" w:date="2024-02-22T15:17:00Z">
              <w:r w:rsidRPr="0075512F" w:rsidDel="000A3E8D">
                <w:rPr>
                  <w:rFonts w:asciiTheme="minorHAnsi" w:hAnsiTheme="minorHAnsi" w:cstheme="minorHAnsi"/>
                  <w:sz w:val="20"/>
                  <w:szCs w:val="20"/>
                </w:rPr>
                <w:delText>Retard dans les approbations statutaires des autorités ;</w:delText>
              </w:r>
            </w:del>
          </w:p>
          <w:p w14:paraId="3EC6A237" w14:textId="6859A1DE"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91" w:author="Houyem Rais" w:date="2024-02-22T15:17:00Z"/>
                <w:rFonts w:asciiTheme="minorHAnsi" w:hAnsiTheme="minorHAnsi" w:cstheme="minorHAnsi"/>
                <w:sz w:val="20"/>
                <w:szCs w:val="20"/>
              </w:rPr>
            </w:pPr>
            <w:del w:id="2292" w:author="Houyem Rais" w:date="2024-02-22T15:17:00Z">
              <w:r w:rsidRPr="0075512F" w:rsidDel="000A3E8D">
                <w:rPr>
                  <w:rFonts w:asciiTheme="minorHAnsi" w:hAnsiTheme="minorHAnsi" w:cstheme="minorHAnsi"/>
                  <w:sz w:val="20"/>
                  <w:szCs w:val="20"/>
                </w:rPr>
                <w:delText>La question de l’enregistrement de l’entreprise dans le système actuel d’enregistrement des entreprises de la Tunisie ;</w:delText>
              </w:r>
            </w:del>
          </w:p>
          <w:p w14:paraId="1185D53B" w14:textId="0DCFEDBB" w:rsidR="00CF168F" w:rsidRPr="0075512F" w:rsidDel="000A3E8D" w:rsidRDefault="00CF168F" w:rsidP="00D06333">
            <w:pPr>
              <w:pStyle w:val="ListParagraph"/>
              <w:widowControl/>
              <w:numPr>
                <w:ilvl w:val="1"/>
                <w:numId w:val="6"/>
              </w:numPr>
              <w:autoSpaceDE/>
              <w:autoSpaceDN/>
              <w:spacing w:before="0" w:after="0" w:line="240" w:lineRule="auto"/>
              <w:ind w:right="123" w:hanging="226"/>
              <w:contextualSpacing/>
              <w:rPr>
                <w:del w:id="2293" w:author="Houyem Rais" w:date="2024-02-22T15:17:00Z"/>
                <w:rFonts w:asciiTheme="minorHAnsi" w:hAnsiTheme="minorHAnsi" w:cstheme="minorHAnsi"/>
                <w:sz w:val="20"/>
                <w:szCs w:val="20"/>
              </w:rPr>
            </w:pPr>
            <w:del w:id="2294" w:author="Houyem Rais" w:date="2024-02-22T15:17:00Z">
              <w:r w:rsidRPr="0075512F" w:rsidDel="000A3E8D">
                <w:rPr>
                  <w:rFonts w:asciiTheme="minorHAnsi" w:hAnsiTheme="minorHAnsi" w:cstheme="minorHAnsi"/>
                  <w:sz w:val="20"/>
                  <w:szCs w:val="20"/>
                </w:rPr>
                <w:delText>Modification des politiques tarifaires ou des réglementations liées aux péages ;</w:delText>
              </w:r>
            </w:del>
          </w:p>
          <w:p w14:paraId="6549DB0A" w14:textId="31F6B38D"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95" w:author="Houyem Rais" w:date="2024-02-22T15:17:00Z"/>
                <w:rFonts w:asciiTheme="minorHAnsi" w:hAnsiTheme="minorHAnsi" w:cstheme="minorHAnsi"/>
                <w:sz w:val="20"/>
                <w:szCs w:val="20"/>
              </w:rPr>
            </w:pPr>
            <w:del w:id="2296" w:author="Houyem Rais" w:date="2024-02-22T15:17:00Z">
              <w:r w:rsidRPr="0075512F" w:rsidDel="000A3E8D">
                <w:rPr>
                  <w:rFonts w:asciiTheme="minorHAnsi" w:hAnsiTheme="minorHAnsi" w:cstheme="minorHAnsi"/>
                  <w:sz w:val="20"/>
                  <w:szCs w:val="20"/>
                </w:rPr>
                <w:delText>La résiliation en raison du défaut du secteur public ou privé, y compris la possibilité d’insolvabilité du développeur</w:delText>
              </w:r>
            </w:del>
          </w:p>
          <w:p w14:paraId="5D64FE46" w14:textId="68529636"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297" w:author="Houyem Rais" w:date="2024-02-22T15:17:00Z"/>
                <w:rFonts w:asciiTheme="minorHAnsi" w:hAnsiTheme="minorHAnsi" w:cstheme="minorHAnsi"/>
                <w:sz w:val="20"/>
                <w:szCs w:val="20"/>
              </w:rPr>
            </w:pPr>
            <w:del w:id="2298" w:author="Houyem Rais" w:date="2024-02-22T15:17:00Z">
              <w:r w:rsidRPr="0075512F" w:rsidDel="000A3E8D">
                <w:rPr>
                  <w:rFonts w:asciiTheme="minorHAnsi" w:hAnsiTheme="minorHAnsi" w:cstheme="minorHAnsi"/>
                  <w:sz w:val="20"/>
                  <w:szCs w:val="20"/>
                </w:rPr>
                <w:delText>Risque de Planification des approbations :</w:delText>
              </w:r>
            </w:del>
          </w:p>
          <w:p w14:paraId="067BB600" w14:textId="5BEFCC53"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299" w:author="Houyem Rais" w:date="2024-02-22T15:17:00Z"/>
                <w:rFonts w:asciiTheme="minorHAnsi" w:hAnsiTheme="minorHAnsi" w:cstheme="minorHAnsi"/>
                <w:sz w:val="20"/>
                <w:szCs w:val="20"/>
              </w:rPr>
            </w:pPr>
            <w:del w:id="2300" w:author="Houyem Rais" w:date="2024-02-22T15:17:00Z">
              <w:r w:rsidRPr="0075512F" w:rsidDel="000A3E8D">
                <w:rPr>
                  <w:rFonts w:asciiTheme="minorHAnsi" w:hAnsiTheme="minorHAnsi" w:cstheme="minorHAnsi"/>
                  <w:sz w:val="20"/>
                  <w:szCs w:val="20"/>
                </w:rPr>
                <w:delText>L’utilisation proposée du site du projet ne soit pas conforme aux lois applicables en matière de planification, d’utilisation du sol ou de construction ;</w:delText>
              </w:r>
            </w:del>
          </w:p>
          <w:p w14:paraId="5301C70F" w14:textId="25266464" w:rsidR="007F41E9" w:rsidRPr="0075512F" w:rsidDel="000A3E8D" w:rsidRDefault="007F41E9" w:rsidP="00D06333">
            <w:pPr>
              <w:pStyle w:val="ListParagraph"/>
              <w:widowControl/>
              <w:numPr>
                <w:ilvl w:val="1"/>
                <w:numId w:val="6"/>
              </w:numPr>
              <w:autoSpaceDE/>
              <w:autoSpaceDN/>
              <w:spacing w:before="0" w:after="0" w:line="240" w:lineRule="auto"/>
              <w:ind w:right="123" w:hanging="226"/>
              <w:contextualSpacing/>
              <w:rPr>
                <w:del w:id="2301" w:author="Houyem Rais" w:date="2024-02-22T15:17:00Z"/>
                <w:rFonts w:asciiTheme="minorHAnsi" w:hAnsiTheme="minorHAnsi" w:cstheme="minorHAnsi"/>
                <w:sz w:val="20"/>
                <w:szCs w:val="20"/>
              </w:rPr>
            </w:pPr>
            <w:del w:id="2302" w:author="Houyem Rais" w:date="2024-02-22T15:17:00Z">
              <w:r w:rsidRPr="0075512F" w:rsidDel="000A3E8D">
                <w:rPr>
                  <w:rFonts w:asciiTheme="minorHAnsi" w:hAnsiTheme="minorHAnsi" w:cstheme="minorHAnsi"/>
                  <w:sz w:val="20"/>
                  <w:szCs w:val="20"/>
                </w:rPr>
                <w:delText>L’autorisation requise en vertu de ceux – ci seront retardée, ne peut être obtenue ou peut être obtenue à un coût plus élevé que prévu.</w:delText>
              </w:r>
            </w:del>
          </w:p>
          <w:p w14:paraId="063E78F9" w14:textId="30FE728F"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303" w:author="Houyem Rais" w:date="2024-02-22T15:17:00Z"/>
                <w:rFonts w:asciiTheme="minorHAnsi" w:hAnsiTheme="minorHAnsi" w:cstheme="minorHAnsi"/>
                <w:sz w:val="20"/>
                <w:szCs w:val="20"/>
              </w:rPr>
            </w:pPr>
            <w:del w:id="2304" w:author="Houyem Rais" w:date="2024-02-22T15:17:00Z">
              <w:r w:rsidRPr="0075512F" w:rsidDel="000A3E8D">
                <w:rPr>
                  <w:rFonts w:asciiTheme="minorHAnsi" w:hAnsiTheme="minorHAnsi" w:cstheme="minorHAnsi"/>
                  <w:sz w:val="20"/>
                  <w:szCs w:val="20"/>
                </w:rPr>
                <w:delText>Risque d’environnement (responsabilité pour les pertes causées par des dommages environnementaux soit des activités de construction et d’exploitation ou attribuables aux activités pré-transfert de terrain à l’investisseur privé)</w:delText>
              </w:r>
            </w:del>
          </w:p>
          <w:p w14:paraId="25B398DD" w14:textId="6AB8FF78"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305" w:author="Houyem Rais" w:date="2024-02-22T15:17:00Z"/>
                <w:rFonts w:asciiTheme="minorHAnsi" w:hAnsiTheme="minorHAnsi" w:cstheme="minorHAnsi"/>
                <w:sz w:val="20"/>
                <w:szCs w:val="20"/>
              </w:rPr>
            </w:pPr>
            <w:del w:id="2306" w:author="Houyem Rais" w:date="2024-02-22T15:17:00Z">
              <w:r w:rsidRPr="0075512F" w:rsidDel="000A3E8D">
                <w:rPr>
                  <w:rFonts w:asciiTheme="minorHAnsi" w:hAnsiTheme="minorHAnsi" w:cstheme="minorHAnsi"/>
                  <w:sz w:val="20"/>
                  <w:szCs w:val="20"/>
                </w:rPr>
                <w:delText>Risque d’assurance (Le risque d’indisponibilité de l’assurance de construction ou d’exploitation ou l’augmentation des primes d’assurance.)</w:delText>
              </w:r>
            </w:del>
          </w:p>
          <w:p w14:paraId="75FC16CC" w14:textId="2DD3198F"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307" w:author="Houyem Rais" w:date="2024-02-22T15:17:00Z"/>
                <w:rFonts w:asciiTheme="minorHAnsi" w:hAnsiTheme="minorHAnsi" w:cstheme="minorHAnsi"/>
                <w:sz w:val="20"/>
                <w:szCs w:val="20"/>
              </w:rPr>
            </w:pPr>
            <w:del w:id="2308" w:author="Houyem Rais" w:date="2024-02-22T15:17:00Z">
              <w:r w:rsidRPr="0075512F" w:rsidDel="000A3E8D">
                <w:rPr>
                  <w:rFonts w:asciiTheme="minorHAnsi" w:hAnsiTheme="minorHAnsi" w:cstheme="minorHAnsi"/>
                  <w:sz w:val="20"/>
                  <w:szCs w:val="20"/>
                </w:rPr>
                <w:delText>Risque du Cycle de la vie (Le risque que les remplacements du cycle de vie ne soient pas adéquats ou le coût réel des dépenses liées au cycle de vie variera par rapport au coût projeté.)</w:delText>
              </w:r>
            </w:del>
          </w:p>
          <w:p w14:paraId="63037902" w14:textId="08E67CDA"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309" w:author="Houyem Rais" w:date="2024-02-22T15:17:00Z"/>
                <w:rFonts w:asciiTheme="minorHAnsi" w:hAnsiTheme="minorHAnsi" w:cstheme="minorHAnsi"/>
                <w:sz w:val="20"/>
                <w:szCs w:val="20"/>
              </w:rPr>
            </w:pPr>
            <w:del w:id="2310" w:author="Houyem Rais" w:date="2024-02-22T15:17:00Z">
              <w:r w:rsidRPr="0075512F" w:rsidDel="000A3E8D">
                <w:rPr>
                  <w:rFonts w:asciiTheme="minorHAnsi" w:hAnsiTheme="minorHAnsi" w:cstheme="minorHAnsi"/>
                  <w:sz w:val="20"/>
                  <w:szCs w:val="20"/>
                </w:rPr>
                <w:delText>Risque d’entretien (Le risque que la qualité de la maintenance ne réponde pas aux normes de spécification de sortie ou que le coût réel de la maintenance varie par rapport à celui projeté.)</w:delText>
              </w:r>
            </w:del>
          </w:p>
          <w:p w14:paraId="174626F5" w14:textId="0F65B754"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311" w:author="Houyem Rais" w:date="2024-02-22T15:17:00Z"/>
                <w:rFonts w:asciiTheme="minorHAnsi" w:hAnsiTheme="minorHAnsi" w:cstheme="minorHAnsi"/>
                <w:sz w:val="20"/>
                <w:szCs w:val="20"/>
              </w:rPr>
            </w:pPr>
            <w:del w:id="2312" w:author="Houyem Rais" w:date="2024-02-22T15:17:00Z">
              <w:r w:rsidRPr="0075512F" w:rsidDel="000A3E8D">
                <w:rPr>
                  <w:rFonts w:asciiTheme="minorHAnsi" w:hAnsiTheme="minorHAnsi" w:cstheme="minorHAnsi"/>
                  <w:sz w:val="20"/>
                  <w:szCs w:val="20"/>
                </w:rPr>
                <w:delText>Risque de revenu / marché (Le risque que la demande de services soit inférieure aux prévisions. Cette catégorie de risques inclut également le risque que les mesures complémentaires de transport public (par exemple routes de desserte, structure tarifaire complémentaire) affectant l’utilisation des services ne soient pas mises en œuvre</w:delText>
              </w:r>
              <w:r w:rsidR="00CF168F" w:rsidRPr="0075512F" w:rsidDel="000A3E8D">
                <w:rPr>
                  <w:rFonts w:asciiTheme="minorHAnsi" w:hAnsiTheme="minorHAnsi" w:cstheme="minorHAnsi"/>
                  <w:sz w:val="20"/>
                  <w:szCs w:val="20"/>
                </w:rPr>
                <w:delText>)</w:delText>
              </w:r>
            </w:del>
          </w:p>
          <w:p w14:paraId="795147B0" w14:textId="6B5E3F62" w:rsidR="007F41E9" w:rsidRPr="0075512F" w:rsidDel="000A3E8D" w:rsidRDefault="007F41E9" w:rsidP="00D06333">
            <w:pPr>
              <w:pStyle w:val="ListParagraph"/>
              <w:widowControl/>
              <w:numPr>
                <w:ilvl w:val="0"/>
                <w:numId w:val="7"/>
              </w:numPr>
              <w:autoSpaceDE/>
              <w:autoSpaceDN/>
              <w:spacing w:before="0" w:after="0" w:line="240" w:lineRule="auto"/>
              <w:ind w:right="123"/>
              <w:contextualSpacing/>
              <w:rPr>
                <w:del w:id="2313" w:author="Houyem Rais" w:date="2024-02-22T15:17:00Z"/>
                <w:rFonts w:asciiTheme="minorHAnsi" w:hAnsiTheme="minorHAnsi" w:cstheme="minorHAnsi"/>
                <w:sz w:val="20"/>
                <w:szCs w:val="20"/>
              </w:rPr>
            </w:pPr>
            <w:del w:id="2314" w:author="Houyem Rais" w:date="2024-02-22T15:17:00Z">
              <w:r w:rsidRPr="0075512F" w:rsidDel="000A3E8D">
                <w:rPr>
                  <w:rFonts w:asciiTheme="minorHAnsi" w:hAnsiTheme="minorHAnsi" w:cstheme="minorHAnsi"/>
                  <w:sz w:val="20"/>
                  <w:szCs w:val="20"/>
                </w:rPr>
                <w:delText>Risque foncier (risques liés à l’état et au titre des droits de passage / terrains / sites pour les différents itinéraires, préparation des sites de construction, accessibilité du site, restrictions d’utilisation des sols, conditions de terrain, etc.)</w:delText>
              </w:r>
            </w:del>
          </w:p>
        </w:tc>
      </w:tr>
    </w:tbl>
    <w:p w14:paraId="440D5232" w14:textId="71BCA5C2" w:rsidR="007F41E9" w:rsidRPr="0075512F" w:rsidDel="000A3E8D" w:rsidRDefault="007F41E9" w:rsidP="00115F39">
      <w:pPr>
        <w:rPr>
          <w:del w:id="2315" w:author="Houyem Rais" w:date="2024-02-22T15:17:00Z"/>
        </w:rPr>
      </w:pPr>
    </w:p>
    <w:p w14:paraId="4769AFAB" w14:textId="557967F8" w:rsidR="00AD386D" w:rsidRPr="0075512F" w:rsidDel="000A3E8D" w:rsidRDefault="00AD386D" w:rsidP="00283AD4">
      <w:pPr>
        <w:pStyle w:val="Titre2"/>
        <w:rPr>
          <w:del w:id="2316" w:author="Houyem Rais" w:date="2024-02-22T15:17:00Z"/>
        </w:rPr>
      </w:pPr>
      <w:bookmarkStart w:id="2317" w:name="_Toc141255178"/>
      <w:bookmarkStart w:id="2318" w:name="_Toc141255314"/>
      <w:bookmarkStart w:id="2319" w:name="_Toc141255469"/>
      <w:bookmarkStart w:id="2320" w:name="_Toc141255617"/>
      <w:bookmarkStart w:id="2321" w:name="_Toc141255774"/>
      <w:bookmarkStart w:id="2322" w:name="_Toc141255936"/>
      <w:bookmarkStart w:id="2323" w:name="_Toc141523364"/>
      <w:bookmarkStart w:id="2324" w:name="_Toc141255179"/>
      <w:bookmarkStart w:id="2325" w:name="_Toc141255315"/>
      <w:bookmarkStart w:id="2326" w:name="_Toc141255470"/>
      <w:bookmarkStart w:id="2327" w:name="_Toc141255618"/>
      <w:bookmarkStart w:id="2328" w:name="_Toc141255775"/>
      <w:bookmarkStart w:id="2329" w:name="_Toc141255937"/>
      <w:bookmarkStart w:id="2330" w:name="_Toc141523365"/>
      <w:bookmarkStart w:id="2331" w:name="_Toc141255180"/>
      <w:bookmarkStart w:id="2332" w:name="_Toc141255316"/>
      <w:bookmarkStart w:id="2333" w:name="_Toc141255471"/>
      <w:bookmarkStart w:id="2334" w:name="_Toc141255619"/>
      <w:bookmarkStart w:id="2335" w:name="_Toc141255776"/>
      <w:bookmarkStart w:id="2336" w:name="_Toc141255938"/>
      <w:bookmarkStart w:id="2337" w:name="_Toc141523366"/>
      <w:bookmarkStart w:id="2338" w:name="_Toc141255235"/>
      <w:bookmarkStart w:id="2339" w:name="_Toc141255371"/>
      <w:bookmarkStart w:id="2340" w:name="_Toc141255526"/>
      <w:bookmarkStart w:id="2341" w:name="_Toc141255674"/>
      <w:bookmarkStart w:id="2342" w:name="_Toc141255831"/>
      <w:bookmarkStart w:id="2343" w:name="_Toc141255993"/>
      <w:bookmarkStart w:id="2344" w:name="_Toc141523421"/>
      <w:bookmarkStart w:id="2345" w:name="_Toc137137755"/>
      <w:bookmarkStart w:id="2346" w:name="_Toc141255675"/>
      <w:bookmarkStart w:id="2347" w:name="_Toc141255994"/>
      <w:bookmarkStart w:id="2348" w:name="_Toc142174673"/>
      <w:bookmarkEnd w:id="2212"/>
      <w:bookmarkEnd w:id="2213"/>
      <w:bookmarkEnd w:id="2214"/>
      <w:bookmarkEnd w:id="2215"/>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del w:id="2349" w:author="Houyem Rais" w:date="2024-02-22T15:17:00Z">
        <w:r w:rsidRPr="0075512F" w:rsidDel="000A3E8D">
          <w:delText>Matrice des risques</w:delText>
        </w:r>
        <w:r w:rsidR="008D1757" w:rsidRPr="0075512F" w:rsidDel="000A3E8D">
          <w:delText xml:space="preserve"> et répartition des risques du projet</w:delText>
        </w:r>
        <w:bookmarkEnd w:id="2345"/>
        <w:bookmarkEnd w:id="2346"/>
        <w:bookmarkEnd w:id="2347"/>
        <w:bookmarkEnd w:id="2348"/>
      </w:del>
    </w:p>
    <w:p w14:paraId="5C36F129" w14:textId="437D28A3" w:rsidR="00BD574F" w:rsidRPr="0075512F" w:rsidDel="000A3E8D" w:rsidRDefault="00BD574F" w:rsidP="00115F39">
      <w:pPr>
        <w:rPr>
          <w:del w:id="2350" w:author="Houyem Rais" w:date="2024-02-22T15:17:00Z"/>
        </w:rPr>
      </w:pPr>
      <w:del w:id="2351" w:author="Houyem Rais" w:date="2024-02-22T15:17:00Z">
        <w:r w:rsidRPr="0075512F" w:rsidDel="000A3E8D">
          <w:delText>La matrice des risques comprend les principaux risques qui peuvent avoir une incidence sur le projet ainsi que l’approche adoptée pour gérer et atténuer ces risques dans des projets semblables entrepris dans la région et à l’échelle internationale.</w:delText>
        </w:r>
      </w:del>
    </w:p>
    <w:p w14:paraId="42CEAC41" w14:textId="71B4A35F" w:rsidR="00BD574F" w:rsidRPr="0075512F" w:rsidDel="000A3E8D" w:rsidRDefault="00BD574F" w:rsidP="00115F39">
      <w:pPr>
        <w:rPr>
          <w:del w:id="2352" w:author="Houyem Rais" w:date="2024-02-22T15:17:00Z"/>
        </w:rPr>
      </w:pPr>
      <w:del w:id="2353" w:author="Houyem Rais" w:date="2024-02-22T15:17:00Z">
        <w:r w:rsidRPr="0075512F" w:rsidDel="000A3E8D">
          <w:delText>Cette matrice des risques n’est pas destinée à être une matrice complète ou exhaustive des risques juridiques (qui devront être réalisés dans le cadre d’études approfondies ultérieures), mais vise à traiter les relations commerciales et contractuelles proposées entre le partenaire public et le partenaire privé. Il met en évidence les préoccupations, obstacles ou contraintes spécifiques ayant une incidence sur le projet ainsi que l’allocation des risques proposée basée sur des critères de référence appropriés pour l’allocation standard de ces risques dans des projets similaires de PPP régionaux ou internationaux.</w:delText>
        </w:r>
      </w:del>
    </w:p>
    <w:p w14:paraId="75DA011D" w14:textId="3ADE962B" w:rsidR="00BD574F" w:rsidRPr="0075512F" w:rsidDel="000A3E8D" w:rsidRDefault="00BD574F" w:rsidP="00115F39">
      <w:pPr>
        <w:rPr>
          <w:del w:id="2354" w:author="Houyem Rais" w:date="2024-02-22T15:17:00Z"/>
        </w:rPr>
      </w:pPr>
      <w:del w:id="2355" w:author="Houyem Rais" w:date="2024-02-22T15:17:00Z">
        <w:r w:rsidRPr="0075512F" w:rsidDel="000A3E8D">
          <w:delText>La matrice des risques du projet, y compris la répartition, l’atténuation et la couverture des différents risques, est présentée dans le tableau suivant.</w:delText>
        </w:r>
      </w:del>
    </w:p>
    <w:p w14:paraId="15794E40" w14:textId="440CB953" w:rsidR="00BD574F" w:rsidRPr="0075512F" w:rsidDel="000A3E8D" w:rsidRDefault="00BD574F" w:rsidP="005534AA">
      <w:pPr>
        <w:spacing w:before="240" w:after="240"/>
        <w:rPr>
          <w:del w:id="2356" w:author="Houyem Rais" w:date="2024-02-22T15:17:00Z"/>
          <w:sz w:val="24"/>
          <w:szCs w:val="24"/>
        </w:rPr>
      </w:pPr>
      <w:del w:id="2357" w:author="Houyem Rais" w:date="2024-02-22T15:17:00Z">
        <w:r w:rsidRPr="0075512F" w:rsidDel="000A3E8D">
          <w:br w:type="page"/>
        </w:r>
      </w:del>
    </w:p>
    <w:p w14:paraId="211CE0EE" w14:textId="372E8F40" w:rsidR="00BD574F" w:rsidRPr="0075512F" w:rsidDel="000A3E8D" w:rsidRDefault="00BD574F" w:rsidP="005534AA">
      <w:pPr>
        <w:pStyle w:val="BodyText"/>
        <w:spacing w:before="240" w:after="240"/>
        <w:ind w:left="498" w:right="933"/>
        <w:rPr>
          <w:del w:id="2358" w:author="Houyem Rais" w:date="2024-02-22T15:17:00Z"/>
        </w:rPr>
        <w:sectPr w:rsidR="00BD574F" w:rsidRPr="0075512F" w:rsidDel="000A3E8D" w:rsidSect="00115F39">
          <w:headerReference w:type="default" r:id="rId24"/>
          <w:footerReference w:type="default" r:id="rId25"/>
          <w:type w:val="continuous"/>
          <w:pgSz w:w="11910" w:h="16850"/>
          <w:pgMar w:top="1440" w:right="1420" w:bottom="1440" w:left="1418" w:header="0" w:footer="1297" w:gutter="0"/>
          <w:cols w:space="720"/>
          <w:docGrid w:linePitch="299"/>
        </w:sectPr>
      </w:pPr>
    </w:p>
    <w:p w14:paraId="7A5D58EB" w14:textId="6B5F5732" w:rsidR="00846D51" w:rsidRPr="0075512F" w:rsidDel="000A3E8D" w:rsidRDefault="00846D51" w:rsidP="00115F39">
      <w:pPr>
        <w:pStyle w:val="Caption"/>
        <w:spacing w:after="120"/>
        <w:rPr>
          <w:del w:id="2359" w:author="Houyem Rais" w:date="2024-02-22T15:17:00Z"/>
        </w:rPr>
      </w:pPr>
      <w:bookmarkStart w:id="2360" w:name="_Toc144481080"/>
      <w:del w:id="2361"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12</w:delText>
        </w:r>
        <w:r w:rsidRPr="0075512F" w:rsidDel="000A3E8D">
          <w:fldChar w:fldCharType="end"/>
        </w:r>
        <w:r w:rsidR="00AE72B5" w:rsidRPr="0075512F" w:rsidDel="000A3E8D">
          <w:delText xml:space="preserve"> </w:delText>
        </w:r>
        <w:r w:rsidRPr="0075512F" w:rsidDel="000A3E8D">
          <w:delText>: Matrice générale des risques du projet</w:delText>
        </w:r>
        <w:bookmarkEnd w:id="2360"/>
      </w:del>
    </w:p>
    <w:tbl>
      <w:tblPr>
        <w:tblStyle w:val="TableGrid"/>
        <w:tblW w:w="0" w:type="auto"/>
        <w:tblInd w:w="-5" w:type="dxa"/>
        <w:tblLook w:val="04A0" w:firstRow="1" w:lastRow="0" w:firstColumn="1" w:lastColumn="0" w:noHBand="0" w:noVBand="1"/>
      </w:tblPr>
      <w:tblGrid>
        <w:gridCol w:w="1605"/>
        <w:gridCol w:w="4492"/>
        <w:gridCol w:w="3628"/>
        <w:gridCol w:w="4240"/>
      </w:tblGrid>
      <w:tr w:rsidR="00AE72B5" w:rsidRPr="0075512F" w:rsidDel="000A3E8D" w14:paraId="2BB8B6B1" w14:textId="7A87751F" w:rsidTr="000F68A3">
        <w:trPr>
          <w:tblHeader/>
          <w:del w:id="2362" w:author="Houyem Rais" w:date="2024-02-22T15:17:00Z"/>
        </w:trPr>
        <w:tc>
          <w:tcPr>
            <w:tcW w:w="0" w:type="auto"/>
            <w:shd w:val="clear" w:color="auto" w:fill="244061" w:themeFill="accent1" w:themeFillShade="80"/>
          </w:tcPr>
          <w:p w14:paraId="30AD064D" w14:textId="056B2662" w:rsidR="009A48E1" w:rsidRPr="0075512F" w:rsidDel="000A3E8D" w:rsidRDefault="009A48E1" w:rsidP="00115F39">
            <w:pPr>
              <w:spacing w:before="0" w:after="0" w:line="240" w:lineRule="auto"/>
              <w:rPr>
                <w:del w:id="2363" w:author="Houyem Rais" w:date="2024-02-22T15:17:00Z"/>
                <w:rFonts w:asciiTheme="minorHAnsi" w:hAnsiTheme="minorHAnsi" w:cstheme="minorHAnsi"/>
                <w:b/>
                <w:sz w:val="18"/>
                <w:szCs w:val="18"/>
              </w:rPr>
            </w:pPr>
            <w:del w:id="2364" w:author="Houyem Rais" w:date="2024-02-22T15:17:00Z">
              <w:r w:rsidRPr="0075512F" w:rsidDel="000A3E8D">
                <w:rPr>
                  <w:rFonts w:asciiTheme="minorHAnsi" w:hAnsiTheme="minorHAnsi" w:cstheme="minorHAnsi"/>
                  <w:b/>
                  <w:sz w:val="18"/>
                  <w:szCs w:val="18"/>
                </w:rPr>
                <w:delText>Typologie des risques</w:delText>
              </w:r>
            </w:del>
          </w:p>
        </w:tc>
        <w:tc>
          <w:tcPr>
            <w:tcW w:w="0" w:type="auto"/>
            <w:shd w:val="clear" w:color="auto" w:fill="244061" w:themeFill="accent1" w:themeFillShade="80"/>
          </w:tcPr>
          <w:p w14:paraId="78D7928F" w14:textId="3882395B" w:rsidR="009A48E1" w:rsidRPr="0075512F" w:rsidDel="000A3E8D" w:rsidRDefault="009A48E1" w:rsidP="00115F39">
            <w:pPr>
              <w:spacing w:before="0" w:after="0" w:line="240" w:lineRule="auto"/>
              <w:rPr>
                <w:del w:id="2365" w:author="Houyem Rais" w:date="2024-02-22T15:17:00Z"/>
                <w:rFonts w:asciiTheme="minorHAnsi" w:hAnsiTheme="minorHAnsi" w:cstheme="minorHAnsi"/>
                <w:sz w:val="18"/>
                <w:szCs w:val="18"/>
              </w:rPr>
            </w:pPr>
            <w:del w:id="2366" w:author="Houyem Rais" w:date="2024-02-22T15:17:00Z">
              <w:r w:rsidRPr="0075512F" w:rsidDel="000A3E8D">
                <w:rPr>
                  <w:rFonts w:asciiTheme="minorHAnsi" w:hAnsiTheme="minorHAnsi" w:cstheme="minorHAnsi"/>
                  <w:b/>
                  <w:sz w:val="18"/>
                  <w:szCs w:val="18"/>
                </w:rPr>
                <w:delText>Description</w:delText>
              </w:r>
            </w:del>
          </w:p>
        </w:tc>
        <w:tc>
          <w:tcPr>
            <w:tcW w:w="0" w:type="auto"/>
            <w:shd w:val="clear" w:color="auto" w:fill="244061" w:themeFill="accent1" w:themeFillShade="80"/>
          </w:tcPr>
          <w:p w14:paraId="011E68F2" w14:textId="6A3125BE" w:rsidR="009A48E1" w:rsidRPr="0075512F" w:rsidDel="000A3E8D" w:rsidRDefault="009A48E1" w:rsidP="00115F39">
            <w:pPr>
              <w:spacing w:before="0" w:after="0" w:line="240" w:lineRule="auto"/>
              <w:rPr>
                <w:del w:id="2367" w:author="Houyem Rais" w:date="2024-02-22T15:17:00Z"/>
                <w:rFonts w:asciiTheme="minorHAnsi" w:hAnsiTheme="minorHAnsi" w:cstheme="minorHAnsi"/>
                <w:sz w:val="18"/>
                <w:szCs w:val="18"/>
              </w:rPr>
            </w:pPr>
            <w:del w:id="2368" w:author="Houyem Rais" w:date="2024-02-22T15:17:00Z">
              <w:r w:rsidRPr="0075512F" w:rsidDel="000A3E8D">
                <w:rPr>
                  <w:rFonts w:asciiTheme="minorHAnsi" w:hAnsiTheme="minorHAnsi" w:cstheme="minorHAnsi"/>
                  <w:b/>
                  <w:sz w:val="18"/>
                  <w:szCs w:val="18"/>
                </w:rPr>
                <w:delText>Allocation du risque</w:delText>
              </w:r>
            </w:del>
          </w:p>
        </w:tc>
        <w:tc>
          <w:tcPr>
            <w:tcW w:w="0" w:type="auto"/>
            <w:shd w:val="clear" w:color="auto" w:fill="244061" w:themeFill="accent1" w:themeFillShade="80"/>
          </w:tcPr>
          <w:p w14:paraId="06ACBC19" w14:textId="64570C80" w:rsidR="009A48E1" w:rsidRPr="0075512F" w:rsidDel="000A3E8D" w:rsidRDefault="009A48E1" w:rsidP="00115F39">
            <w:pPr>
              <w:spacing w:before="0" w:after="0" w:line="240" w:lineRule="auto"/>
              <w:rPr>
                <w:del w:id="2369" w:author="Houyem Rais" w:date="2024-02-22T15:17:00Z"/>
                <w:rFonts w:asciiTheme="minorHAnsi" w:hAnsiTheme="minorHAnsi" w:cstheme="minorHAnsi"/>
                <w:sz w:val="18"/>
                <w:szCs w:val="18"/>
              </w:rPr>
            </w:pPr>
            <w:del w:id="2370" w:author="Houyem Rais" w:date="2024-02-22T15:17:00Z">
              <w:r w:rsidRPr="0075512F" w:rsidDel="000A3E8D">
                <w:rPr>
                  <w:rFonts w:asciiTheme="minorHAnsi" w:hAnsiTheme="minorHAnsi" w:cstheme="minorHAnsi"/>
                  <w:b/>
                  <w:sz w:val="18"/>
                  <w:szCs w:val="18"/>
                </w:rPr>
                <w:delText>Atténuation et couverture</w:delText>
              </w:r>
            </w:del>
          </w:p>
        </w:tc>
      </w:tr>
      <w:tr w:rsidR="009A48E1" w:rsidRPr="0075512F" w:rsidDel="000A3E8D" w14:paraId="4D1A8BC8" w14:textId="592F5614" w:rsidTr="00115F39">
        <w:trPr>
          <w:del w:id="2371" w:author="Houyem Rais" w:date="2024-02-22T15:17:00Z"/>
        </w:trPr>
        <w:tc>
          <w:tcPr>
            <w:tcW w:w="0" w:type="auto"/>
            <w:gridSpan w:val="4"/>
            <w:shd w:val="clear" w:color="auto" w:fill="B8CCE4" w:themeFill="accent1" w:themeFillTint="66"/>
          </w:tcPr>
          <w:p w14:paraId="68457EB3" w14:textId="6498E8FE" w:rsidR="009A48E1" w:rsidRPr="0075512F" w:rsidDel="000A3E8D" w:rsidRDefault="009A48E1" w:rsidP="00115F39">
            <w:pPr>
              <w:spacing w:before="0" w:after="0" w:line="240" w:lineRule="auto"/>
              <w:ind w:right="162"/>
              <w:rPr>
                <w:del w:id="2372" w:author="Houyem Rais" w:date="2024-02-22T15:17:00Z"/>
                <w:rFonts w:asciiTheme="minorHAnsi" w:hAnsiTheme="minorHAnsi" w:cstheme="minorHAnsi"/>
                <w:sz w:val="18"/>
                <w:szCs w:val="18"/>
              </w:rPr>
            </w:pPr>
            <w:del w:id="2373" w:author="Houyem Rais" w:date="2024-02-22T15:17:00Z">
              <w:r w:rsidRPr="0075512F" w:rsidDel="000A3E8D">
                <w:rPr>
                  <w:rFonts w:asciiTheme="minorHAnsi" w:hAnsiTheme="minorHAnsi" w:cstheme="minorHAnsi"/>
                  <w:b/>
                  <w:sz w:val="18"/>
                  <w:szCs w:val="18"/>
                </w:rPr>
                <w:delText>Risque</w:delText>
              </w:r>
              <w:r w:rsidR="00AE72B5" w:rsidRPr="0075512F" w:rsidDel="000A3E8D">
                <w:rPr>
                  <w:rFonts w:asciiTheme="minorHAnsi" w:hAnsiTheme="minorHAnsi" w:cstheme="minorHAnsi"/>
                  <w:b/>
                  <w:sz w:val="18"/>
                  <w:szCs w:val="18"/>
                </w:rPr>
                <w:delText>s</w:delText>
              </w:r>
              <w:r w:rsidRPr="0075512F" w:rsidDel="000A3E8D">
                <w:rPr>
                  <w:rFonts w:asciiTheme="minorHAnsi" w:hAnsiTheme="minorHAnsi" w:cstheme="minorHAnsi"/>
                  <w:b/>
                  <w:sz w:val="18"/>
                  <w:szCs w:val="18"/>
                </w:rPr>
                <w:delText xml:space="preserve"> pays/généra</w:delText>
              </w:r>
              <w:r w:rsidR="00AE72B5" w:rsidRPr="0075512F" w:rsidDel="000A3E8D">
                <w:rPr>
                  <w:rFonts w:asciiTheme="minorHAnsi" w:hAnsiTheme="minorHAnsi" w:cstheme="minorHAnsi"/>
                  <w:b/>
                  <w:sz w:val="18"/>
                  <w:szCs w:val="18"/>
                </w:rPr>
                <w:delText>ux</w:delText>
              </w:r>
            </w:del>
          </w:p>
        </w:tc>
      </w:tr>
      <w:tr w:rsidR="00C6763E" w:rsidRPr="0075512F" w:rsidDel="000A3E8D" w14:paraId="6DC855D3" w14:textId="238061B1" w:rsidTr="000F68A3">
        <w:trPr>
          <w:del w:id="2374" w:author="Houyem Rais" w:date="2024-02-22T15:17:00Z"/>
        </w:trPr>
        <w:tc>
          <w:tcPr>
            <w:tcW w:w="0" w:type="auto"/>
            <w:vMerge w:val="restart"/>
            <w:shd w:val="clear" w:color="auto" w:fill="F2F2F2" w:themeFill="background1" w:themeFillShade="F2"/>
          </w:tcPr>
          <w:p w14:paraId="0E714549" w14:textId="6C8BDA29" w:rsidR="00C6763E" w:rsidRPr="0075512F" w:rsidDel="000A3E8D" w:rsidRDefault="00C6763E" w:rsidP="00115F39">
            <w:pPr>
              <w:spacing w:before="0" w:after="0" w:line="240" w:lineRule="auto"/>
              <w:ind w:left="34" w:right="-44"/>
              <w:rPr>
                <w:del w:id="2375" w:author="Houyem Rais" w:date="2024-02-22T15:17:00Z"/>
                <w:rFonts w:asciiTheme="minorHAnsi" w:hAnsiTheme="minorHAnsi" w:cstheme="minorHAnsi"/>
                <w:b/>
                <w:bCs/>
                <w:sz w:val="18"/>
                <w:szCs w:val="18"/>
              </w:rPr>
            </w:pPr>
            <w:del w:id="2376" w:author="Houyem Rais" w:date="2024-02-22T15:17:00Z">
              <w:r w:rsidRPr="0075512F" w:rsidDel="000A3E8D">
                <w:rPr>
                  <w:rFonts w:asciiTheme="minorHAnsi" w:hAnsiTheme="minorHAnsi" w:cstheme="minorHAnsi"/>
                  <w:b/>
                  <w:bCs/>
                  <w:sz w:val="18"/>
                  <w:szCs w:val="18"/>
                </w:rPr>
                <w:delText>Risque politique/ social</w:delText>
              </w:r>
            </w:del>
          </w:p>
        </w:tc>
        <w:tc>
          <w:tcPr>
            <w:tcW w:w="0" w:type="auto"/>
          </w:tcPr>
          <w:p w14:paraId="2A7BBBE4" w14:textId="64B9B47D" w:rsidR="00C6763E" w:rsidRPr="0075512F" w:rsidDel="000A3E8D" w:rsidRDefault="00C6763E" w:rsidP="00115F39">
            <w:pPr>
              <w:spacing w:before="0" w:after="0" w:line="240" w:lineRule="auto"/>
              <w:ind w:left="34" w:right="-44"/>
              <w:rPr>
                <w:del w:id="2377" w:author="Houyem Rais" w:date="2024-02-22T15:17:00Z"/>
                <w:rFonts w:asciiTheme="minorHAnsi" w:hAnsiTheme="minorHAnsi" w:cstheme="minorHAnsi"/>
                <w:sz w:val="18"/>
                <w:szCs w:val="18"/>
              </w:rPr>
            </w:pPr>
            <w:del w:id="2378" w:author="Houyem Rais" w:date="2024-02-22T15:17:00Z">
              <w:r w:rsidRPr="0075512F" w:rsidDel="000A3E8D">
                <w:rPr>
                  <w:rFonts w:asciiTheme="minorHAnsi" w:hAnsiTheme="minorHAnsi" w:cstheme="minorHAnsi"/>
                  <w:sz w:val="18"/>
                  <w:szCs w:val="18"/>
                </w:rPr>
                <w:delText>Le risque politique comprend le risque de :</w:delText>
              </w:r>
            </w:del>
          </w:p>
          <w:p w14:paraId="67E3E069" w14:textId="261FC738" w:rsidR="00C6763E" w:rsidRPr="0075512F" w:rsidDel="000A3E8D" w:rsidRDefault="00C6763E" w:rsidP="00D06333">
            <w:pPr>
              <w:pStyle w:val="ListParagraph"/>
              <w:numPr>
                <w:ilvl w:val="0"/>
                <w:numId w:val="10"/>
              </w:numPr>
              <w:spacing w:before="0" w:after="0" w:line="240" w:lineRule="auto"/>
              <w:ind w:left="408" w:right="-44" w:hanging="170"/>
              <w:contextualSpacing/>
              <w:rPr>
                <w:del w:id="2379" w:author="Houyem Rais" w:date="2024-02-22T15:17:00Z"/>
                <w:rFonts w:asciiTheme="minorHAnsi" w:hAnsiTheme="minorHAnsi" w:cstheme="minorHAnsi"/>
                <w:b/>
                <w:bCs/>
                <w:sz w:val="18"/>
                <w:szCs w:val="18"/>
              </w:rPr>
            </w:pPr>
            <w:del w:id="2380" w:author="Houyem Rais" w:date="2024-02-22T15:17:00Z">
              <w:r w:rsidRPr="0075512F" w:rsidDel="000A3E8D">
                <w:rPr>
                  <w:rFonts w:asciiTheme="minorHAnsi" w:hAnsiTheme="minorHAnsi" w:cstheme="minorHAnsi"/>
                  <w:b/>
                  <w:bCs/>
                  <w:sz w:val="18"/>
                  <w:szCs w:val="18"/>
                </w:rPr>
                <w:delText>Troubles ou conflits politiques,</w:delText>
              </w:r>
            </w:del>
          </w:p>
          <w:p w14:paraId="35E58FAC" w14:textId="2E096909" w:rsidR="00C6763E" w:rsidRPr="0075512F" w:rsidDel="000A3E8D" w:rsidRDefault="00C6763E" w:rsidP="00D06333">
            <w:pPr>
              <w:pStyle w:val="ListParagraph"/>
              <w:numPr>
                <w:ilvl w:val="0"/>
                <w:numId w:val="10"/>
              </w:numPr>
              <w:spacing w:before="0" w:after="0" w:line="240" w:lineRule="auto"/>
              <w:ind w:left="408" w:right="-44" w:hanging="170"/>
              <w:contextualSpacing/>
              <w:rPr>
                <w:del w:id="2381" w:author="Houyem Rais" w:date="2024-02-22T15:17:00Z"/>
                <w:rFonts w:asciiTheme="minorHAnsi" w:hAnsiTheme="minorHAnsi" w:cstheme="minorHAnsi"/>
                <w:b/>
                <w:bCs/>
                <w:sz w:val="18"/>
                <w:szCs w:val="18"/>
              </w:rPr>
            </w:pPr>
            <w:del w:id="2382" w:author="Houyem Rais" w:date="2024-02-22T15:17:00Z">
              <w:r w:rsidRPr="0075512F" w:rsidDel="000A3E8D">
                <w:rPr>
                  <w:rFonts w:asciiTheme="minorHAnsi" w:hAnsiTheme="minorHAnsi" w:cstheme="minorHAnsi"/>
                  <w:b/>
                  <w:bCs/>
                  <w:sz w:val="18"/>
                  <w:szCs w:val="18"/>
                </w:rPr>
                <w:delText>Instabilité politique dans la région ou conflits dans les pays voisins,</w:delText>
              </w:r>
            </w:del>
          </w:p>
          <w:p w14:paraId="2C24FA08" w14:textId="7683A092" w:rsidR="00C6763E" w:rsidRPr="0075512F" w:rsidDel="000A3E8D" w:rsidRDefault="00C6763E" w:rsidP="00D06333">
            <w:pPr>
              <w:pStyle w:val="ListParagraph"/>
              <w:numPr>
                <w:ilvl w:val="0"/>
                <w:numId w:val="10"/>
              </w:numPr>
              <w:spacing w:before="0" w:after="0" w:line="240" w:lineRule="auto"/>
              <w:ind w:left="408" w:right="-44" w:hanging="170"/>
              <w:contextualSpacing/>
              <w:rPr>
                <w:del w:id="2383" w:author="Houyem Rais" w:date="2024-02-22T15:17:00Z"/>
                <w:rFonts w:asciiTheme="minorHAnsi" w:hAnsiTheme="minorHAnsi" w:cstheme="minorHAnsi"/>
                <w:b/>
                <w:bCs/>
                <w:sz w:val="18"/>
                <w:szCs w:val="18"/>
              </w:rPr>
            </w:pPr>
            <w:del w:id="2384" w:author="Houyem Rais" w:date="2024-02-22T15:17:00Z">
              <w:r w:rsidRPr="0075512F" w:rsidDel="000A3E8D">
                <w:rPr>
                  <w:rFonts w:asciiTheme="minorHAnsi" w:hAnsiTheme="minorHAnsi" w:cstheme="minorHAnsi"/>
                  <w:b/>
                  <w:bCs/>
                  <w:sz w:val="18"/>
                  <w:szCs w:val="18"/>
                </w:rPr>
                <w:delText>Grèves,</w:delText>
              </w:r>
            </w:del>
          </w:p>
          <w:p w14:paraId="2198CF3D" w14:textId="3BBADAA3" w:rsidR="00C6763E" w:rsidRPr="0075512F" w:rsidDel="000A3E8D" w:rsidRDefault="00C6763E" w:rsidP="00D06333">
            <w:pPr>
              <w:pStyle w:val="ListParagraph"/>
              <w:numPr>
                <w:ilvl w:val="0"/>
                <w:numId w:val="10"/>
              </w:numPr>
              <w:spacing w:before="0" w:after="0" w:line="240" w:lineRule="auto"/>
              <w:ind w:left="408" w:right="-44" w:hanging="170"/>
              <w:contextualSpacing/>
              <w:rPr>
                <w:del w:id="2385" w:author="Houyem Rais" w:date="2024-02-22T15:17:00Z"/>
                <w:rFonts w:asciiTheme="minorHAnsi" w:hAnsiTheme="minorHAnsi" w:cstheme="minorHAnsi"/>
                <w:b/>
                <w:bCs/>
                <w:sz w:val="18"/>
                <w:szCs w:val="18"/>
              </w:rPr>
            </w:pPr>
            <w:del w:id="2386" w:author="Houyem Rais" w:date="2024-02-22T15:17:00Z">
              <w:r w:rsidRPr="0075512F" w:rsidDel="000A3E8D">
                <w:rPr>
                  <w:rFonts w:asciiTheme="minorHAnsi" w:hAnsiTheme="minorHAnsi" w:cstheme="minorHAnsi"/>
                  <w:b/>
                  <w:bCs/>
                  <w:sz w:val="18"/>
                  <w:szCs w:val="18"/>
                </w:rPr>
                <w:delText>Troubles sociaux et instabilité civile,</w:delText>
              </w:r>
            </w:del>
          </w:p>
          <w:p w14:paraId="7E5311D3" w14:textId="7E214762" w:rsidR="00C6763E" w:rsidRPr="0075512F" w:rsidDel="000A3E8D" w:rsidRDefault="00C6763E" w:rsidP="00D06333">
            <w:pPr>
              <w:pStyle w:val="ListParagraph"/>
              <w:numPr>
                <w:ilvl w:val="0"/>
                <w:numId w:val="10"/>
              </w:numPr>
              <w:spacing w:before="0" w:after="0" w:line="240" w:lineRule="auto"/>
              <w:ind w:left="408" w:right="-44" w:hanging="170"/>
              <w:contextualSpacing/>
              <w:rPr>
                <w:del w:id="2387" w:author="Houyem Rais" w:date="2024-02-22T15:17:00Z"/>
                <w:rFonts w:asciiTheme="minorHAnsi" w:hAnsiTheme="minorHAnsi" w:cstheme="minorHAnsi"/>
                <w:b/>
                <w:bCs/>
                <w:sz w:val="18"/>
                <w:szCs w:val="18"/>
              </w:rPr>
            </w:pPr>
            <w:del w:id="2388" w:author="Houyem Rais" w:date="2024-02-22T15:17:00Z">
              <w:r w:rsidRPr="0075512F" w:rsidDel="000A3E8D">
                <w:rPr>
                  <w:rFonts w:asciiTheme="minorHAnsi" w:hAnsiTheme="minorHAnsi" w:cstheme="minorHAnsi"/>
                  <w:b/>
                  <w:bCs/>
                  <w:sz w:val="18"/>
                  <w:szCs w:val="18"/>
                </w:rPr>
                <w:delText>Opposition des groupes locaux à la construction du pont, etc.</w:delText>
              </w:r>
            </w:del>
          </w:p>
          <w:p w14:paraId="53DFD478" w14:textId="24A00D10" w:rsidR="00C6763E" w:rsidRPr="0075512F" w:rsidDel="000A3E8D" w:rsidRDefault="00C6763E" w:rsidP="00115F39">
            <w:pPr>
              <w:spacing w:before="0" w:after="0" w:line="240" w:lineRule="auto"/>
              <w:ind w:left="34" w:right="-44"/>
              <w:rPr>
                <w:del w:id="2389" w:author="Houyem Rais" w:date="2024-02-22T15:17:00Z"/>
                <w:rFonts w:asciiTheme="minorHAnsi" w:hAnsiTheme="minorHAnsi" w:cstheme="minorHAnsi"/>
                <w:sz w:val="18"/>
                <w:szCs w:val="18"/>
              </w:rPr>
            </w:pPr>
            <w:del w:id="2390" w:author="Houyem Rais" w:date="2024-02-22T15:17:00Z">
              <w:r w:rsidRPr="0075512F" w:rsidDel="000A3E8D">
                <w:rPr>
                  <w:rFonts w:asciiTheme="minorHAnsi" w:hAnsiTheme="minorHAnsi" w:cstheme="minorHAnsi"/>
                  <w:sz w:val="18"/>
                  <w:szCs w:val="18"/>
                </w:rPr>
                <w:delText>Ces risques sont capables d’affecter la sécurité et la stabilité de la zone du projet.</w:delText>
              </w:r>
            </w:del>
          </w:p>
        </w:tc>
        <w:tc>
          <w:tcPr>
            <w:tcW w:w="0" w:type="auto"/>
          </w:tcPr>
          <w:p w14:paraId="4CE6F382" w14:textId="4DEBB744" w:rsidR="00C6763E" w:rsidRPr="0075512F" w:rsidDel="000A3E8D" w:rsidRDefault="00C6763E" w:rsidP="00115F39">
            <w:pPr>
              <w:spacing w:before="0" w:after="0" w:line="240" w:lineRule="auto"/>
              <w:ind w:left="34" w:right="-44"/>
              <w:rPr>
                <w:del w:id="2391" w:author="Houyem Rais" w:date="2024-02-22T15:17:00Z"/>
                <w:rFonts w:asciiTheme="minorHAnsi" w:hAnsiTheme="minorHAnsi" w:cstheme="minorHAnsi"/>
                <w:sz w:val="18"/>
                <w:szCs w:val="18"/>
              </w:rPr>
            </w:pPr>
            <w:del w:id="2392" w:author="Houyem Rais" w:date="2024-02-22T15:17:00Z">
              <w:r w:rsidRPr="0075512F" w:rsidDel="000A3E8D">
                <w:rPr>
                  <w:rFonts w:asciiTheme="minorHAnsi" w:hAnsiTheme="minorHAnsi" w:cstheme="minorHAnsi"/>
                  <w:sz w:val="18"/>
                  <w:szCs w:val="18"/>
                </w:rPr>
                <w:delText>Partagé</w:delText>
              </w:r>
            </w:del>
          </w:p>
          <w:p w14:paraId="53189BFD" w14:textId="1D0441D5" w:rsidR="00C6763E" w:rsidRPr="0075512F" w:rsidDel="000A3E8D" w:rsidRDefault="00C6763E" w:rsidP="00115F39">
            <w:pPr>
              <w:spacing w:before="0" w:after="0" w:line="240" w:lineRule="auto"/>
              <w:ind w:left="34" w:right="-44"/>
              <w:rPr>
                <w:del w:id="2393" w:author="Houyem Rais" w:date="2024-02-22T15:17:00Z"/>
                <w:rFonts w:asciiTheme="minorHAnsi" w:hAnsiTheme="minorHAnsi" w:cstheme="minorHAnsi"/>
                <w:sz w:val="18"/>
                <w:szCs w:val="18"/>
              </w:rPr>
            </w:pPr>
            <w:del w:id="2394" w:author="Houyem Rais" w:date="2024-02-22T15:17:00Z">
              <w:r w:rsidRPr="0075512F" w:rsidDel="000A3E8D">
                <w:rPr>
                  <w:rFonts w:asciiTheme="minorHAnsi" w:hAnsiTheme="minorHAnsi" w:cstheme="minorHAnsi"/>
                  <w:sz w:val="18"/>
                  <w:szCs w:val="18"/>
                </w:rPr>
                <w:delText>En général, la partie publique assume la responsabilité de ce risque, surtout lorsque les risques ne sont pas assurables.</w:delText>
              </w:r>
            </w:del>
          </w:p>
          <w:p w14:paraId="722529F9" w14:textId="06AF20C6" w:rsidR="00C6763E" w:rsidRPr="0075512F" w:rsidDel="000A3E8D" w:rsidRDefault="00C6763E" w:rsidP="00115F39">
            <w:pPr>
              <w:spacing w:before="0" w:after="0" w:line="240" w:lineRule="auto"/>
              <w:ind w:left="34" w:right="-44"/>
              <w:rPr>
                <w:del w:id="2395" w:author="Houyem Rais" w:date="2024-02-22T15:17:00Z"/>
                <w:rFonts w:asciiTheme="minorHAnsi" w:hAnsiTheme="minorHAnsi" w:cstheme="minorHAnsi"/>
                <w:sz w:val="18"/>
                <w:szCs w:val="18"/>
              </w:rPr>
            </w:pPr>
            <w:del w:id="2396" w:author="Houyem Rais" w:date="2024-02-22T15:17:00Z">
              <w:r w:rsidRPr="0075512F" w:rsidDel="000A3E8D">
                <w:rPr>
                  <w:rFonts w:asciiTheme="minorHAnsi" w:hAnsiTheme="minorHAnsi" w:cstheme="minorHAnsi"/>
                  <w:sz w:val="18"/>
                  <w:szCs w:val="18"/>
                </w:rPr>
                <w:delText>Toutefois, si le risque peut être couvert par une assurance ou des garanties, il est assumé par le partenaire privé qui peut souscrire une police d’assurance pour atténuer son exposition à ces risques.</w:delText>
              </w:r>
            </w:del>
          </w:p>
        </w:tc>
        <w:tc>
          <w:tcPr>
            <w:tcW w:w="0" w:type="auto"/>
          </w:tcPr>
          <w:p w14:paraId="7EB65A51" w14:textId="5EE7DBFD" w:rsidR="00CB22EC" w:rsidDel="000A3E8D" w:rsidRDefault="00CB22EC" w:rsidP="00D06333">
            <w:pPr>
              <w:widowControl w:val="0"/>
              <w:numPr>
                <w:ilvl w:val="0"/>
                <w:numId w:val="5"/>
              </w:numPr>
              <w:autoSpaceDE w:val="0"/>
              <w:autoSpaceDN w:val="0"/>
              <w:spacing w:before="0" w:after="0" w:line="240" w:lineRule="auto"/>
              <w:ind w:left="211" w:right="-44" w:hanging="211"/>
              <w:rPr>
                <w:del w:id="2397" w:author="Houyem Rais" w:date="2024-02-22T15:17:00Z"/>
                <w:rFonts w:asciiTheme="minorHAnsi" w:eastAsia="Arial" w:hAnsiTheme="minorHAnsi" w:cstheme="minorHAnsi"/>
                <w:w w:val="105"/>
                <w:sz w:val="18"/>
                <w:szCs w:val="18"/>
              </w:rPr>
            </w:pPr>
            <w:del w:id="2398" w:author="Houyem Rais" w:date="2024-02-22T15:17:00Z">
              <w:r w:rsidRPr="00CB22EC" w:rsidDel="000A3E8D">
                <w:rPr>
                  <w:rFonts w:asciiTheme="minorHAnsi" w:eastAsia="Arial" w:hAnsiTheme="minorHAnsi" w:cstheme="minorHAnsi"/>
                  <w:w w:val="105"/>
                  <w:sz w:val="18"/>
                  <w:szCs w:val="18"/>
                </w:rPr>
                <w:delText>Souscri</w:delText>
              </w:r>
              <w:r w:rsidDel="000A3E8D">
                <w:rPr>
                  <w:rFonts w:asciiTheme="minorHAnsi" w:eastAsia="Arial" w:hAnsiTheme="minorHAnsi" w:cstheme="minorHAnsi"/>
                  <w:w w:val="105"/>
                  <w:sz w:val="18"/>
                  <w:szCs w:val="18"/>
                </w:rPr>
                <w:delText>ption</w:delText>
              </w:r>
              <w:r w:rsidRPr="00CB22EC" w:rsidDel="000A3E8D">
                <w:rPr>
                  <w:rFonts w:asciiTheme="minorHAnsi" w:eastAsia="Arial" w:hAnsiTheme="minorHAnsi" w:cstheme="minorHAnsi"/>
                  <w:w w:val="105"/>
                  <w:sz w:val="18"/>
                  <w:szCs w:val="18"/>
                </w:rPr>
                <w:delText xml:space="preserve"> </w:delText>
              </w:r>
              <w:r w:rsidDel="000A3E8D">
                <w:rPr>
                  <w:rFonts w:asciiTheme="minorHAnsi" w:eastAsia="Arial" w:hAnsiTheme="minorHAnsi" w:cstheme="minorHAnsi"/>
                  <w:w w:val="105"/>
                  <w:sz w:val="18"/>
                  <w:szCs w:val="18"/>
                </w:rPr>
                <w:delText>d’</w:delText>
              </w:r>
              <w:r w:rsidRPr="00CB22EC" w:rsidDel="000A3E8D">
                <w:rPr>
                  <w:rFonts w:asciiTheme="minorHAnsi" w:eastAsia="Arial" w:hAnsiTheme="minorHAnsi" w:cstheme="minorHAnsi"/>
                  <w:w w:val="105"/>
                  <w:sz w:val="18"/>
                  <w:szCs w:val="18"/>
                </w:rPr>
                <w:delText>une assurance risque pays pour protéger l'investissement contre les perturbations politiques majeures</w:delText>
              </w:r>
            </w:del>
          </w:p>
          <w:p w14:paraId="1A4C3FBB" w14:textId="47D21968" w:rsidR="00C6763E" w:rsidRPr="0075512F" w:rsidDel="000A3E8D" w:rsidRDefault="004C0D46" w:rsidP="00D06333">
            <w:pPr>
              <w:widowControl w:val="0"/>
              <w:numPr>
                <w:ilvl w:val="0"/>
                <w:numId w:val="5"/>
              </w:numPr>
              <w:autoSpaceDE w:val="0"/>
              <w:autoSpaceDN w:val="0"/>
              <w:spacing w:before="0" w:after="0" w:line="240" w:lineRule="auto"/>
              <w:ind w:left="211" w:right="-44" w:hanging="211"/>
              <w:rPr>
                <w:del w:id="2399" w:author="Houyem Rais" w:date="2024-02-22T15:17:00Z"/>
                <w:rFonts w:asciiTheme="minorHAnsi" w:eastAsia="Arial" w:hAnsiTheme="minorHAnsi" w:cstheme="minorHAnsi"/>
                <w:w w:val="105"/>
                <w:sz w:val="18"/>
                <w:szCs w:val="18"/>
              </w:rPr>
            </w:pPr>
            <w:del w:id="2400" w:author="Houyem Rais" w:date="2024-02-22T15:17:00Z">
              <w:r w:rsidDel="000A3E8D">
                <w:rPr>
                  <w:rFonts w:asciiTheme="minorHAnsi" w:eastAsia="Arial" w:hAnsiTheme="minorHAnsi" w:cstheme="minorHAnsi"/>
                  <w:w w:val="105"/>
                  <w:sz w:val="18"/>
                  <w:szCs w:val="18"/>
                </w:rPr>
                <w:delText>Inclusion de c</w:delText>
              </w:r>
              <w:r w:rsidR="00C6763E" w:rsidRPr="0075512F" w:rsidDel="000A3E8D">
                <w:rPr>
                  <w:rFonts w:asciiTheme="minorHAnsi" w:eastAsia="Arial" w:hAnsiTheme="minorHAnsi" w:cstheme="minorHAnsi"/>
                  <w:w w:val="105"/>
                  <w:sz w:val="18"/>
                  <w:szCs w:val="18"/>
                </w:rPr>
                <w:delText>lause</w:delText>
              </w:r>
              <w:r w:rsidDel="000A3E8D">
                <w:rPr>
                  <w:rFonts w:asciiTheme="minorHAnsi" w:eastAsia="Arial" w:hAnsiTheme="minorHAnsi" w:cstheme="minorHAnsi"/>
                  <w:w w:val="105"/>
                  <w:sz w:val="18"/>
                  <w:szCs w:val="18"/>
                </w:rPr>
                <w:delText>s</w:delText>
              </w:r>
              <w:r w:rsidR="00C6763E" w:rsidRPr="0075512F" w:rsidDel="000A3E8D">
                <w:rPr>
                  <w:rFonts w:asciiTheme="minorHAnsi" w:eastAsia="Arial" w:hAnsiTheme="minorHAnsi" w:cstheme="minorHAnsi"/>
                  <w:w w:val="105"/>
                  <w:sz w:val="18"/>
                  <w:szCs w:val="18"/>
                </w:rPr>
                <w:delText xml:space="preserve"> de renégociation</w:delText>
              </w:r>
              <w:r w:rsidR="00C61B77" w:rsidDel="000A3E8D">
                <w:rPr>
                  <w:rFonts w:asciiTheme="minorHAnsi" w:eastAsia="Arial" w:hAnsiTheme="minorHAnsi" w:cstheme="minorHAnsi"/>
                  <w:w w:val="105"/>
                  <w:sz w:val="18"/>
                  <w:szCs w:val="18"/>
                </w:rPr>
                <w:delText xml:space="preserve"> </w:delText>
              </w:r>
              <w:r w:rsidR="00C61B77" w:rsidRPr="00C61B77" w:rsidDel="000A3E8D">
                <w:rPr>
                  <w:rFonts w:asciiTheme="minorHAnsi" w:eastAsia="Arial" w:hAnsiTheme="minorHAnsi" w:cstheme="minorHAnsi"/>
                  <w:w w:val="105"/>
                  <w:sz w:val="18"/>
                  <w:szCs w:val="18"/>
                </w:rPr>
                <w:delText>qui permettent de renégocier les termes du contrat en cas de changements importants dans l</w:delText>
              </w:r>
              <w:r w:rsidR="00C61B77" w:rsidDel="000A3E8D">
                <w:rPr>
                  <w:rFonts w:asciiTheme="minorHAnsi" w:eastAsia="Arial" w:hAnsiTheme="minorHAnsi" w:cstheme="minorHAnsi"/>
                  <w:w w:val="105"/>
                  <w:sz w:val="18"/>
                  <w:szCs w:val="18"/>
                </w:rPr>
                <w:delText>’</w:delText>
              </w:r>
              <w:r w:rsidR="00C61B77" w:rsidRPr="00C61B77" w:rsidDel="000A3E8D">
                <w:rPr>
                  <w:rFonts w:asciiTheme="minorHAnsi" w:eastAsia="Arial" w:hAnsiTheme="minorHAnsi" w:cstheme="minorHAnsi"/>
                  <w:w w:val="105"/>
                  <w:sz w:val="18"/>
                  <w:szCs w:val="18"/>
                </w:rPr>
                <w:delText>environnement politique</w:delText>
              </w:r>
              <w:r w:rsidR="00C61B77" w:rsidDel="000A3E8D">
                <w:rPr>
                  <w:rFonts w:asciiTheme="minorHAnsi" w:eastAsia="Arial" w:hAnsiTheme="minorHAnsi" w:cstheme="minorHAnsi"/>
                  <w:w w:val="105"/>
                  <w:sz w:val="18"/>
                  <w:szCs w:val="18"/>
                </w:rPr>
                <w:delText xml:space="preserve"> et social</w:delText>
              </w:r>
            </w:del>
          </w:p>
          <w:p w14:paraId="7A35B834" w14:textId="165F9939" w:rsidR="00C6763E" w:rsidRPr="0075512F" w:rsidDel="000A3E8D" w:rsidRDefault="00F56E11" w:rsidP="00D06333">
            <w:pPr>
              <w:widowControl w:val="0"/>
              <w:numPr>
                <w:ilvl w:val="0"/>
                <w:numId w:val="5"/>
              </w:numPr>
              <w:autoSpaceDE w:val="0"/>
              <w:autoSpaceDN w:val="0"/>
              <w:spacing w:before="0" w:after="0" w:line="240" w:lineRule="auto"/>
              <w:ind w:left="211" w:right="-44" w:hanging="211"/>
              <w:rPr>
                <w:del w:id="2401" w:author="Houyem Rais" w:date="2024-02-22T15:17:00Z"/>
                <w:rFonts w:asciiTheme="minorHAnsi" w:eastAsia="Arial" w:hAnsiTheme="minorHAnsi" w:cstheme="minorHAnsi"/>
                <w:w w:val="105"/>
                <w:sz w:val="18"/>
                <w:szCs w:val="18"/>
              </w:rPr>
            </w:pPr>
            <w:del w:id="2402" w:author="Houyem Rais" w:date="2024-02-22T15:17:00Z">
              <w:r w:rsidDel="000A3E8D">
                <w:rPr>
                  <w:rFonts w:asciiTheme="minorHAnsi" w:eastAsia="Arial" w:hAnsiTheme="minorHAnsi" w:cstheme="minorHAnsi"/>
                  <w:w w:val="105"/>
                  <w:sz w:val="18"/>
                  <w:szCs w:val="18"/>
                </w:rPr>
                <w:delText>Intégration de c</w:delText>
              </w:r>
              <w:r w:rsidRPr="0075512F" w:rsidDel="000A3E8D">
                <w:rPr>
                  <w:rFonts w:asciiTheme="minorHAnsi" w:eastAsia="Arial" w:hAnsiTheme="minorHAnsi" w:cstheme="minorHAnsi"/>
                  <w:w w:val="105"/>
                  <w:sz w:val="18"/>
                  <w:szCs w:val="18"/>
                </w:rPr>
                <w:delText>lause</w:delText>
              </w:r>
              <w:r w:rsidDel="000A3E8D">
                <w:rPr>
                  <w:rFonts w:asciiTheme="minorHAnsi" w:eastAsia="Arial" w:hAnsiTheme="minorHAnsi" w:cstheme="minorHAnsi"/>
                  <w:w w:val="105"/>
                  <w:sz w:val="18"/>
                  <w:szCs w:val="18"/>
                </w:rPr>
                <w:delText>s</w:delText>
              </w:r>
              <w:r w:rsidRPr="0075512F" w:rsidDel="000A3E8D">
                <w:rPr>
                  <w:rFonts w:asciiTheme="minorHAnsi" w:eastAsia="Arial" w:hAnsiTheme="minorHAnsi" w:cstheme="minorHAnsi"/>
                  <w:w w:val="105"/>
                  <w:sz w:val="18"/>
                  <w:szCs w:val="18"/>
                </w:rPr>
                <w:delText xml:space="preserve"> </w:delText>
              </w:r>
              <w:r w:rsidR="00C6763E" w:rsidRPr="0075512F" w:rsidDel="000A3E8D">
                <w:rPr>
                  <w:rFonts w:asciiTheme="minorHAnsi" w:eastAsia="Arial" w:hAnsiTheme="minorHAnsi" w:cstheme="minorHAnsi"/>
                  <w:w w:val="105"/>
                  <w:sz w:val="18"/>
                  <w:szCs w:val="18"/>
                </w:rPr>
                <w:delText>de force majeure</w:delText>
              </w:r>
              <w:r w:rsidDel="000A3E8D">
                <w:rPr>
                  <w:rFonts w:asciiTheme="minorHAnsi" w:eastAsia="Arial" w:hAnsiTheme="minorHAnsi" w:cstheme="minorHAnsi"/>
                  <w:w w:val="105"/>
                  <w:sz w:val="18"/>
                  <w:szCs w:val="18"/>
                </w:rPr>
                <w:delText xml:space="preserve"> </w:delText>
              </w:r>
              <w:r w:rsidRPr="00F56E11" w:rsidDel="000A3E8D">
                <w:rPr>
                  <w:rFonts w:asciiTheme="minorHAnsi" w:eastAsia="Arial" w:hAnsiTheme="minorHAnsi" w:cstheme="minorHAnsi"/>
                  <w:w w:val="105"/>
                  <w:sz w:val="18"/>
                  <w:szCs w:val="18"/>
                </w:rPr>
                <w:delText>qui définissent des circonstances exceptionnelles</w:delText>
              </w:r>
              <w:r w:rsidDel="000A3E8D">
                <w:rPr>
                  <w:rFonts w:asciiTheme="minorHAnsi" w:eastAsia="Arial" w:hAnsiTheme="minorHAnsi" w:cstheme="minorHAnsi"/>
                  <w:w w:val="105"/>
                  <w:sz w:val="18"/>
                  <w:szCs w:val="18"/>
                </w:rPr>
                <w:delText xml:space="preserve"> </w:delText>
              </w:r>
              <w:r w:rsidR="00A66F80" w:rsidDel="000A3E8D">
                <w:rPr>
                  <w:rFonts w:asciiTheme="minorHAnsi" w:eastAsia="Arial" w:hAnsiTheme="minorHAnsi" w:cstheme="minorHAnsi"/>
                  <w:w w:val="105"/>
                  <w:sz w:val="18"/>
                  <w:szCs w:val="18"/>
                </w:rPr>
                <w:delText xml:space="preserve">pouvant suspendre les obligations contractuelles </w:delText>
              </w:r>
              <w:r w:rsidR="00A66F80" w:rsidRPr="00A66F80" w:rsidDel="000A3E8D">
                <w:rPr>
                  <w:rFonts w:asciiTheme="minorHAnsi" w:eastAsia="Arial" w:hAnsiTheme="minorHAnsi" w:cstheme="minorHAnsi"/>
                  <w:w w:val="105"/>
                  <w:sz w:val="18"/>
                  <w:szCs w:val="18"/>
                </w:rPr>
                <w:delText>en cas d'événements hors du contrôle des parties contractantes</w:delText>
              </w:r>
            </w:del>
          </w:p>
          <w:p w14:paraId="79E8A9D5" w14:textId="5EF2CBC6" w:rsidR="00C6763E" w:rsidRPr="0075512F" w:rsidDel="000A3E8D" w:rsidRDefault="00A66F80" w:rsidP="00D06333">
            <w:pPr>
              <w:widowControl w:val="0"/>
              <w:numPr>
                <w:ilvl w:val="0"/>
                <w:numId w:val="5"/>
              </w:numPr>
              <w:autoSpaceDE w:val="0"/>
              <w:autoSpaceDN w:val="0"/>
              <w:spacing w:before="0" w:after="0" w:line="240" w:lineRule="auto"/>
              <w:ind w:left="211" w:right="-44" w:hanging="211"/>
              <w:rPr>
                <w:del w:id="2403" w:author="Houyem Rais" w:date="2024-02-22T15:17:00Z"/>
                <w:rFonts w:asciiTheme="minorHAnsi" w:eastAsia="Arial" w:hAnsiTheme="minorHAnsi" w:cstheme="minorHAnsi"/>
                <w:w w:val="105"/>
                <w:sz w:val="18"/>
                <w:szCs w:val="18"/>
              </w:rPr>
            </w:pPr>
            <w:del w:id="2404" w:author="Houyem Rais" w:date="2024-02-22T15:17:00Z">
              <w:r w:rsidDel="000A3E8D">
                <w:rPr>
                  <w:rFonts w:asciiTheme="minorHAnsi" w:eastAsia="Arial" w:hAnsiTheme="minorHAnsi" w:cstheme="minorHAnsi"/>
                  <w:w w:val="105"/>
                  <w:sz w:val="18"/>
                  <w:szCs w:val="18"/>
                </w:rPr>
                <w:delText>Intégration d’une c</w:delText>
              </w:r>
              <w:r w:rsidR="00C6763E" w:rsidRPr="0075512F" w:rsidDel="000A3E8D">
                <w:rPr>
                  <w:rFonts w:asciiTheme="minorHAnsi" w:eastAsia="Arial" w:hAnsiTheme="minorHAnsi" w:cstheme="minorHAnsi"/>
                  <w:w w:val="105"/>
                  <w:sz w:val="18"/>
                  <w:szCs w:val="18"/>
                </w:rPr>
                <w:delText xml:space="preserve">lause de résiliation anticipée avec </w:delText>
              </w:r>
              <w:r w:rsidR="00513C99" w:rsidRPr="00513C99" w:rsidDel="000A3E8D">
                <w:rPr>
                  <w:rFonts w:asciiTheme="minorHAnsi" w:eastAsia="Arial" w:hAnsiTheme="minorHAnsi" w:cstheme="minorHAnsi"/>
                  <w:w w:val="105"/>
                  <w:sz w:val="18"/>
                  <w:szCs w:val="18"/>
                </w:rPr>
                <w:delText>des mécanismes d'indemnisation pour compenser les pertes encourues</w:delText>
              </w:r>
            </w:del>
          </w:p>
        </w:tc>
      </w:tr>
      <w:tr w:rsidR="00C6763E" w:rsidRPr="0075512F" w:rsidDel="000A3E8D" w14:paraId="709FAA09" w14:textId="4C491F12" w:rsidTr="000F68A3">
        <w:trPr>
          <w:del w:id="2405" w:author="Houyem Rais" w:date="2024-02-22T15:17:00Z"/>
        </w:trPr>
        <w:tc>
          <w:tcPr>
            <w:tcW w:w="0" w:type="auto"/>
            <w:vMerge/>
            <w:shd w:val="clear" w:color="auto" w:fill="F2F2F2" w:themeFill="background1" w:themeFillShade="F2"/>
          </w:tcPr>
          <w:p w14:paraId="7BFBD4CA" w14:textId="0F309952" w:rsidR="00C6763E" w:rsidRPr="0075512F" w:rsidDel="000A3E8D" w:rsidRDefault="00C6763E" w:rsidP="00C6763E">
            <w:pPr>
              <w:spacing w:before="0" w:after="0" w:line="240" w:lineRule="auto"/>
              <w:ind w:left="34" w:right="-44"/>
              <w:rPr>
                <w:del w:id="2406" w:author="Houyem Rais" w:date="2024-02-22T15:17:00Z"/>
                <w:rFonts w:asciiTheme="minorHAnsi" w:hAnsiTheme="minorHAnsi" w:cstheme="minorHAnsi"/>
                <w:b/>
                <w:bCs/>
                <w:sz w:val="18"/>
                <w:szCs w:val="18"/>
              </w:rPr>
            </w:pPr>
          </w:p>
        </w:tc>
        <w:tc>
          <w:tcPr>
            <w:tcW w:w="0" w:type="auto"/>
          </w:tcPr>
          <w:p w14:paraId="69F53FE8" w14:textId="20D869B8" w:rsidR="00C6763E" w:rsidRPr="0075512F" w:rsidDel="000A3E8D" w:rsidRDefault="00C6763E" w:rsidP="00C6763E">
            <w:pPr>
              <w:spacing w:before="0" w:after="0" w:line="240" w:lineRule="auto"/>
              <w:ind w:left="34" w:right="-44"/>
              <w:rPr>
                <w:del w:id="2407" w:author="Houyem Rais" w:date="2024-02-22T15:17:00Z"/>
                <w:rFonts w:asciiTheme="minorHAnsi" w:hAnsiTheme="minorHAnsi" w:cstheme="minorHAnsi"/>
                <w:b/>
                <w:bCs/>
                <w:sz w:val="18"/>
                <w:szCs w:val="18"/>
              </w:rPr>
            </w:pPr>
            <w:del w:id="2408" w:author="Houyem Rais" w:date="2024-02-22T15:17:00Z">
              <w:r w:rsidRPr="0075512F" w:rsidDel="000A3E8D">
                <w:rPr>
                  <w:rFonts w:asciiTheme="minorHAnsi" w:hAnsiTheme="minorHAnsi" w:cstheme="minorHAnsi"/>
                  <w:b/>
                  <w:bCs/>
                  <w:sz w:val="18"/>
                  <w:szCs w:val="18"/>
                </w:rPr>
                <w:delText>Risque économique</w:delText>
              </w:r>
            </w:del>
          </w:p>
          <w:p w14:paraId="071F3163" w14:textId="26DC8B1B" w:rsidR="00C6763E" w:rsidRPr="0075512F" w:rsidDel="000A3E8D" w:rsidRDefault="00C6763E" w:rsidP="00C6763E">
            <w:pPr>
              <w:spacing w:before="0" w:after="0" w:line="240" w:lineRule="auto"/>
              <w:ind w:left="34" w:right="-44"/>
              <w:rPr>
                <w:del w:id="2409" w:author="Houyem Rais" w:date="2024-02-22T15:17:00Z"/>
                <w:rFonts w:asciiTheme="minorHAnsi" w:hAnsiTheme="minorHAnsi" w:cstheme="minorHAnsi"/>
                <w:sz w:val="18"/>
                <w:szCs w:val="18"/>
              </w:rPr>
            </w:pPr>
            <w:del w:id="2410" w:author="Houyem Rais" w:date="2024-02-22T15:17:00Z">
              <w:r w:rsidRPr="0075512F" w:rsidDel="000A3E8D">
                <w:rPr>
                  <w:rFonts w:asciiTheme="minorHAnsi" w:hAnsiTheme="minorHAnsi" w:cstheme="minorHAnsi"/>
                  <w:sz w:val="18"/>
                  <w:szCs w:val="18"/>
                </w:rPr>
                <w:delText>C’est le risque de fluctuations économiques nationales ou mondiales pouvant affecter la demande de transport et les investissements dans le projet.</w:delText>
              </w:r>
            </w:del>
          </w:p>
        </w:tc>
        <w:tc>
          <w:tcPr>
            <w:tcW w:w="0" w:type="auto"/>
          </w:tcPr>
          <w:p w14:paraId="52B65AEF" w14:textId="7B4BBA47" w:rsidR="00C6763E" w:rsidRPr="0075512F" w:rsidDel="000A3E8D" w:rsidRDefault="00C6763E" w:rsidP="00C6763E">
            <w:pPr>
              <w:spacing w:before="0" w:after="0" w:line="240" w:lineRule="auto"/>
              <w:ind w:left="34" w:right="-44"/>
              <w:rPr>
                <w:del w:id="2411" w:author="Houyem Rais" w:date="2024-02-22T15:17:00Z"/>
                <w:rFonts w:asciiTheme="minorHAnsi" w:hAnsiTheme="minorHAnsi" w:cstheme="minorHAnsi"/>
                <w:sz w:val="18"/>
                <w:szCs w:val="18"/>
              </w:rPr>
            </w:pPr>
            <w:del w:id="2412" w:author="Houyem Rais" w:date="2024-02-22T15:17:00Z">
              <w:r w:rsidRPr="0075512F" w:rsidDel="000A3E8D">
                <w:rPr>
                  <w:sz w:val="18"/>
                  <w:szCs w:val="18"/>
                </w:rPr>
                <w:delText>Partagé</w:delText>
              </w:r>
            </w:del>
          </w:p>
        </w:tc>
        <w:tc>
          <w:tcPr>
            <w:tcW w:w="0" w:type="auto"/>
          </w:tcPr>
          <w:p w14:paraId="01A56248" w14:textId="5196B65F" w:rsidR="00C6763E" w:rsidRPr="0075512F" w:rsidDel="000A3E8D" w:rsidRDefault="00CD777C" w:rsidP="00D06333">
            <w:pPr>
              <w:numPr>
                <w:ilvl w:val="0"/>
                <w:numId w:val="5"/>
              </w:numPr>
              <w:spacing w:before="0" w:after="0" w:line="240" w:lineRule="auto"/>
              <w:ind w:left="211" w:right="-44" w:hanging="211"/>
              <w:rPr>
                <w:del w:id="2413" w:author="Houyem Rais" w:date="2024-02-22T15:17:00Z"/>
                <w:rFonts w:asciiTheme="minorHAnsi" w:eastAsia="Arial" w:hAnsiTheme="minorHAnsi" w:cstheme="minorHAnsi"/>
                <w:w w:val="105"/>
                <w:sz w:val="18"/>
                <w:szCs w:val="18"/>
              </w:rPr>
            </w:pPr>
            <w:del w:id="2414" w:author="Houyem Rais" w:date="2024-02-22T15:17:00Z">
              <w:r w:rsidRPr="0075512F" w:rsidDel="000A3E8D">
                <w:rPr>
                  <w:sz w:val="18"/>
                  <w:szCs w:val="18"/>
                </w:rPr>
                <w:delText>Réalis</w:delText>
              </w:r>
              <w:r w:rsidDel="000A3E8D">
                <w:rPr>
                  <w:sz w:val="18"/>
                  <w:szCs w:val="18"/>
                </w:rPr>
                <w:delText xml:space="preserve">ation </w:delText>
              </w:r>
              <w:r w:rsidR="00C6763E" w:rsidRPr="0075512F" w:rsidDel="000A3E8D">
                <w:rPr>
                  <w:sz w:val="18"/>
                  <w:szCs w:val="18"/>
                </w:rPr>
                <w:delText>d</w:delText>
              </w:r>
              <w:r w:rsidDel="000A3E8D">
                <w:rPr>
                  <w:sz w:val="18"/>
                  <w:szCs w:val="18"/>
                </w:rPr>
                <w:delText>’</w:delText>
              </w:r>
              <w:r w:rsidR="00C6763E" w:rsidRPr="0075512F" w:rsidDel="000A3E8D">
                <w:rPr>
                  <w:sz w:val="18"/>
                  <w:szCs w:val="18"/>
                </w:rPr>
                <w:delText>analyses économiques et des études de marché régulières</w:delText>
              </w:r>
            </w:del>
          </w:p>
          <w:p w14:paraId="13CBEAC9" w14:textId="65FB3501" w:rsidR="00C6763E" w:rsidRPr="0075512F" w:rsidDel="000A3E8D" w:rsidRDefault="00CD777C" w:rsidP="00D06333">
            <w:pPr>
              <w:numPr>
                <w:ilvl w:val="0"/>
                <w:numId w:val="5"/>
              </w:numPr>
              <w:spacing w:before="0" w:after="0" w:line="240" w:lineRule="auto"/>
              <w:ind w:left="211" w:right="-44" w:hanging="211"/>
              <w:rPr>
                <w:del w:id="2415" w:author="Houyem Rais" w:date="2024-02-22T15:17:00Z"/>
                <w:rFonts w:asciiTheme="minorHAnsi" w:eastAsia="Arial" w:hAnsiTheme="minorHAnsi" w:cstheme="minorHAnsi"/>
                <w:w w:val="105"/>
                <w:sz w:val="18"/>
                <w:szCs w:val="18"/>
              </w:rPr>
            </w:pPr>
            <w:del w:id="2416" w:author="Houyem Rais" w:date="2024-02-22T15:17:00Z">
              <w:r w:rsidRPr="0075512F" w:rsidDel="000A3E8D">
                <w:rPr>
                  <w:sz w:val="18"/>
                  <w:szCs w:val="18"/>
                </w:rPr>
                <w:delText>Diversifi</w:delText>
              </w:r>
              <w:r w:rsidDel="000A3E8D">
                <w:rPr>
                  <w:sz w:val="18"/>
                  <w:szCs w:val="18"/>
                </w:rPr>
                <w:delText>cation d</w:delText>
              </w:r>
              <w:r w:rsidR="00C6763E" w:rsidRPr="0075512F" w:rsidDel="000A3E8D">
                <w:rPr>
                  <w:sz w:val="18"/>
                  <w:szCs w:val="18"/>
                </w:rPr>
                <w:delText>es sources de revenus du projet pour atténuer l'impact des fluctuations économiques</w:delText>
              </w:r>
            </w:del>
          </w:p>
          <w:p w14:paraId="38CB76F7" w14:textId="5B6BA942" w:rsidR="00C6763E" w:rsidRPr="0075512F" w:rsidDel="000A3E8D" w:rsidRDefault="00CD777C" w:rsidP="00D06333">
            <w:pPr>
              <w:numPr>
                <w:ilvl w:val="0"/>
                <w:numId w:val="5"/>
              </w:numPr>
              <w:spacing w:before="0" w:after="0" w:line="240" w:lineRule="auto"/>
              <w:ind w:left="211" w:right="-44" w:hanging="211"/>
              <w:rPr>
                <w:del w:id="2417" w:author="Houyem Rais" w:date="2024-02-22T15:17:00Z"/>
                <w:rFonts w:asciiTheme="minorHAnsi" w:eastAsia="Arial" w:hAnsiTheme="minorHAnsi" w:cstheme="minorHAnsi"/>
                <w:w w:val="105"/>
                <w:sz w:val="18"/>
                <w:szCs w:val="18"/>
              </w:rPr>
            </w:pPr>
            <w:del w:id="2418" w:author="Houyem Rais" w:date="2024-02-22T15:17:00Z">
              <w:r w:rsidRPr="0075512F" w:rsidDel="000A3E8D">
                <w:rPr>
                  <w:sz w:val="18"/>
                  <w:szCs w:val="18"/>
                </w:rPr>
                <w:delText>Etabli</w:delText>
              </w:r>
              <w:r w:rsidDel="000A3E8D">
                <w:rPr>
                  <w:sz w:val="18"/>
                  <w:szCs w:val="18"/>
                </w:rPr>
                <w:delText>ssement</w:delText>
              </w:r>
              <w:r w:rsidRPr="0075512F" w:rsidDel="000A3E8D">
                <w:rPr>
                  <w:sz w:val="18"/>
                  <w:szCs w:val="18"/>
                </w:rPr>
                <w:delText xml:space="preserve"> </w:delText>
              </w:r>
              <w:r w:rsidR="00C6763E" w:rsidRPr="0075512F" w:rsidDel="000A3E8D">
                <w:rPr>
                  <w:sz w:val="18"/>
                  <w:szCs w:val="18"/>
                </w:rPr>
                <w:delText>de contrats flexibles pour s'adapter aux changements économiques</w:delText>
              </w:r>
            </w:del>
          </w:p>
        </w:tc>
      </w:tr>
      <w:tr w:rsidR="00AE72B5" w:rsidRPr="0075512F" w:rsidDel="000A3E8D" w14:paraId="5C6B9F63" w14:textId="6F3B04DF" w:rsidTr="000F68A3">
        <w:trPr>
          <w:del w:id="2419" w:author="Houyem Rais" w:date="2024-02-22T15:17:00Z"/>
        </w:trPr>
        <w:tc>
          <w:tcPr>
            <w:tcW w:w="0" w:type="auto"/>
            <w:vMerge w:val="restart"/>
            <w:shd w:val="clear" w:color="auto" w:fill="F2F2F2" w:themeFill="background1" w:themeFillShade="F2"/>
          </w:tcPr>
          <w:p w14:paraId="39916CD3" w14:textId="3F238170" w:rsidR="009A48E1" w:rsidRPr="0075512F" w:rsidDel="000A3E8D" w:rsidRDefault="009A48E1" w:rsidP="00115F39">
            <w:pPr>
              <w:spacing w:before="0" w:after="0" w:line="240" w:lineRule="auto"/>
              <w:ind w:left="34" w:right="-44"/>
              <w:rPr>
                <w:del w:id="2420" w:author="Houyem Rais" w:date="2024-02-22T15:17:00Z"/>
                <w:rFonts w:asciiTheme="minorHAnsi" w:hAnsiTheme="minorHAnsi" w:cstheme="minorHAnsi"/>
                <w:b/>
                <w:bCs/>
                <w:sz w:val="18"/>
                <w:szCs w:val="18"/>
              </w:rPr>
            </w:pPr>
            <w:del w:id="2421" w:author="Houyem Rais" w:date="2024-02-22T15:17:00Z">
              <w:r w:rsidRPr="0075512F" w:rsidDel="000A3E8D">
                <w:rPr>
                  <w:rFonts w:asciiTheme="minorHAnsi" w:hAnsiTheme="minorHAnsi" w:cstheme="minorHAnsi"/>
                  <w:b/>
                  <w:bCs/>
                  <w:sz w:val="18"/>
                  <w:szCs w:val="18"/>
                </w:rPr>
                <w:delText>Risque monétaire</w:delText>
              </w:r>
            </w:del>
          </w:p>
          <w:p w14:paraId="1B08A728" w14:textId="5029878B" w:rsidR="009A48E1" w:rsidRPr="0075512F" w:rsidDel="000A3E8D" w:rsidRDefault="009A48E1" w:rsidP="00115F39">
            <w:pPr>
              <w:spacing w:before="0" w:after="0" w:line="240" w:lineRule="auto"/>
              <w:ind w:left="34" w:right="-44"/>
              <w:rPr>
                <w:del w:id="2422" w:author="Houyem Rais" w:date="2024-02-22T15:17:00Z"/>
                <w:rFonts w:asciiTheme="minorHAnsi" w:hAnsiTheme="minorHAnsi" w:cstheme="minorHAnsi"/>
                <w:b/>
                <w:bCs/>
                <w:sz w:val="18"/>
                <w:szCs w:val="18"/>
              </w:rPr>
            </w:pPr>
          </w:p>
        </w:tc>
        <w:tc>
          <w:tcPr>
            <w:tcW w:w="0" w:type="auto"/>
          </w:tcPr>
          <w:p w14:paraId="36016E77" w14:textId="49B79B2C" w:rsidR="009A48E1" w:rsidRPr="0075512F" w:rsidDel="000A3E8D" w:rsidRDefault="009A48E1" w:rsidP="00115F39">
            <w:pPr>
              <w:spacing w:before="0" w:after="0" w:line="240" w:lineRule="auto"/>
              <w:ind w:left="34" w:right="-44"/>
              <w:rPr>
                <w:del w:id="2423" w:author="Houyem Rais" w:date="2024-02-22T15:17:00Z"/>
                <w:rFonts w:asciiTheme="minorHAnsi" w:hAnsiTheme="minorHAnsi" w:cstheme="minorHAnsi"/>
                <w:b/>
                <w:bCs/>
                <w:sz w:val="18"/>
                <w:szCs w:val="18"/>
              </w:rPr>
            </w:pPr>
            <w:del w:id="2424" w:author="Houyem Rais" w:date="2024-02-22T15:17:00Z">
              <w:r w:rsidRPr="0075512F" w:rsidDel="000A3E8D">
                <w:rPr>
                  <w:rFonts w:asciiTheme="minorHAnsi" w:hAnsiTheme="minorHAnsi" w:cstheme="minorHAnsi"/>
                  <w:b/>
                  <w:bCs/>
                  <w:sz w:val="18"/>
                  <w:szCs w:val="18"/>
                </w:rPr>
                <w:delText>Fluctuation des taux de change</w:delText>
              </w:r>
            </w:del>
          </w:p>
          <w:p w14:paraId="6FF7A943" w14:textId="44EE1FF9" w:rsidR="009A48E1" w:rsidRPr="0075512F" w:rsidDel="000A3E8D" w:rsidRDefault="009A48E1" w:rsidP="00115F39">
            <w:pPr>
              <w:spacing w:before="0" w:after="0" w:line="240" w:lineRule="auto"/>
              <w:ind w:left="34" w:right="-44"/>
              <w:rPr>
                <w:del w:id="2425" w:author="Houyem Rais" w:date="2024-02-22T15:17:00Z"/>
                <w:rFonts w:asciiTheme="minorHAnsi" w:hAnsiTheme="minorHAnsi" w:cstheme="minorHAnsi"/>
                <w:sz w:val="18"/>
                <w:szCs w:val="18"/>
              </w:rPr>
            </w:pPr>
            <w:del w:id="2426" w:author="Houyem Rais" w:date="2024-02-22T15:17:00Z">
              <w:r w:rsidRPr="0075512F" w:rsidDel="000A3E8D">
                <w:rPr>
                  <w:rFonts w:asciiTheme="minorHAnsi" w:hAnsiTheme="minorHAnsi" w:cstheme="minorHAnsi"/>
                  <w:sz w:val="18"/>
                  <w:szCs w:val="18"/>
                </w:rPr>
                <w:delText>C’est le risque que la variabilité des taux de change affecte la rentabilité du projet. Cela se produit lorsque les entrées de fonds du projet sont libellées dans une devise différente de celle des sorties de fonds du projet, comme le remboursement de la dette ou les achats d’intrants.</w:delText>
              </w:r>
            </w:del>
          </w:p>
        </w:tc>
        <w:tc>
          <w:tcPr>
            <w:tcW w:w="0" w:type="auto"/>
          </w:tcPr>
          <w:p w14:paraId="0B256DF9" w14:textId="7DBF9340" w:rsidR="009A48E1" w:rsidRPr="0075512F" w:rsidDel="000A3E8D" w:rsidRDefault="009A48E1" w:rsidP="00115F39">
            <w:pPr>
              <w:spacing w:before="0" w:after="0" w:line="240" w:lineRule="auto"/>
              <w:ind w:left="34" w:right="-44"/>
              <w:rPr>
                <w:del w:id="2427" w:author="Houyem Rais" w:date="2024-02-22T15:17:00Z"/>
                <w:rFonts w:asciiTheme="minorHAnsi" w:hAnsiTheme="minorHAnsi" w:cstheme="minorHAnsi"/>
                <w:sz w:val="18"/>
                <w:szCs w:val="18"/>
              </w:rPr>
            </w:pPr>
            <w:del w:id="2428" w:author="Houyem Rais" w:date="2024-02-22T15:17:00Z">
              <w:r w:rsidRPr="0075512F" w:rsidDel="000A3E8D">
                <w:rPr>
                  <w:rFonts w:asciiTheme="minorHAnsi" w:hAnsiTheme="minorHAnsi" w:cstheme="minorHAnsi"/>
                  <w:sz w:val="18"/>
                  <w:szCs w:val="18"/>
                </w:rPr>
                <w:delText>Partagé</w:delText>
              </w:r>
            </w:del>
          </w:p>
          <w:p w14:paraId="35F89C09" w14:textId="22081869" w:rsidR="009A48E1" w:rsidRPr="0075512F" w:rsidDel="000A3E8D" w:rsidRDefault="009A48E1" w:rsidP="00115F39">
            <w:pPr>
              <w:spacing w:before="0" w:after="0" w:line="240" w:lineRule="auto"/>
              <w:ind w:left="34" w:right="-44"/>
              <w:rPr>
                <w:del w:id="2429" w:author="Houyem Rais" w:date="2024-02-22T15:17:00Z"/>
                <w:rFonts w:asciiTheme="minorHAnsi" w:hAnsiTheme="minorHAnsi" w:cstheme="minorHAnsi"/>
                <w:sz w:val="18"/>
                <w:szCs w:val="18"/>
              </w:rPr>
            </w:pPr>
            <w:del w:id="2430" w:author="Houyem Rais" w:date="2024-02-22T15:17:00Z">
              <w:r w:rsidRPr="0075512F" w:rsidDel="000A3E8D">
                <w:rPr>
                  <w:rFonts w:asciiTheme="minorHAnsi" w:hAnsiTheme="minorHAnsi" w:cstheme="minorHAnsi"/>
                  <w:sz w:val="18"/>
                  <w:szCs w:val="18"/>
                </w:rPr>
                <w:delText>L’autorité contractante n’assume pas la responsabilité de ce risque, bien que certains éléments des paiements puissent être ajustés pour tenir compte des fluctuations entre la monnaie locale et la monnaie étrangère.</w:delText>
              </w:r>
            </w:del>
          </w:p>
          <w:p w14:paraId="1D86D00D" w14:textId="4A054DE7" w:rsidR="009A48E1" w:rsidRPr="0075512F" w:rsidDel="000A3E8D" w:rsidRDefault="009A48E1" w:rsidP="00115F39">
            <w:pPr>
              <w:spacing w:before="0" w:after="0" w:line="240" w:lineRule="auto"/>
              <w:ind w:left="34" w:right="-44"/>
              <w:rPr>
                <w:del w:id="2431" w:author="Houyem Rais" w:date="2024-02-22T15:17:00Z"/>
                <w:rFonts w:asciiTheme="minorHAnsi" w:hAnsiTheme="minorHAnsi" w:cstheme="minorHAnsi"/>
                <w:sz w:val="18"/>
                <w:szCs w:val="18"/>
              </w:rPr>
            </w:pPr>
            <w:del w:id="2432" w:author="Houyem Rais" w:date="2024-02-22T15:17:00Z">
              <w:r w:rsidRPr="0075512F" w:rsidDel="000A3E8D">
                <w:rPr>
                  <w:rFonts w:asciiTheme="minorHAnsi" w:hAnsiTheme="minorHAnsi" w:cstheme="minorHAnsi"/>
                  <w:sz w:val="18"/>
                  <w:szCs w:val="18"/>
                </w:rPr>
                <w:delText>Lorsque la politique gouvernementale a une incidence importante sur les taux de change, une partie privée peut devoir assumer une plus grande part du risque de change.</w:delText>
              </w:r>
            </w:del>
          </w:p>
        </w:tc>
        <w:tc>
          <w:tcPr>
            <w:tcW w:w="0" w:type="auto"/>
          </w:tcPr>
          <w:p w14:paraId="57E840D6" w14:textId="76AC2F38" w:rsidR="009A48E1" w:rsidRPr="0075512F" w:rsidDel="000A3E8D" w:rsidRDefault="00DE5C2B" w:rsidP="00D06333">
            <w:pPr>
              <w:widowControl w:val="0"/>
              <w:numPr>
                <w:ilvl w:val="0"/>
                <w:numId w:val="5"/>
              </w:numPr>
              <w:autoSpaceDE w:val="0"/>
              <w:autoSpaceDN w:val="0"/>
              <w:spacing w:before="0" w:after="0" w:line="240" w:lineRule="auto"/>
              <w:ind w:left="211" w:right="-44" w:hanging="211"/>
              <w:rPr>
                <w:del w:id="2433" w:author="Houyem Rais" w:date="2024-02-22T15:17:00Z"/>
                <w:rFonts w:asciiTheme="minorHAnsi" w:eastAsia="Arial" w:hAnsiTheme="minorHAnsi" w:cstheme="minorHAnsi"/>
                <w:w w:val="105"/>
                <w:sz w:val="18"/>
                <w:szCs w:val="18"/>
              </w:rPr>
            </w:pPr>
            <w:del w:id="2434" w:author="Houyem Rais" w:date="2024-02-22T15:17:00Z">
              <w:r w:rsidDel="000A3E8D">
                <w:rPr>
                  <w:rFonts w:asciiTheme="minorHAnsi" w:eastAsia="Arial" w:hAnsiTheme="minorHAnsi" w:cstheme="minorHAnsi"/>
                  <w:w w:val="105"/>
                  <w:sz w:val="18"/>
                  <w:szCs w:val="18"/>
                </w:rPr>
                <w:delText>Utilisation d’i</w:delText>
              </w:r>
              <w:r w:rsidRPr="0075512F" w:rsidDel="000A3E8D">
                <w:rPr>
                  <w:rFonts w:asciiTheme="minorHAnsi" w:eastAsia="Arial" w:hAnsiTheme="minorHAnsi" w:cstheme="minorHAnsi"/>
                  <w:w w:val="105"/>
                  <w:sz w:val="18"/>
                  <w:szCs w:val="18"/>
                </w:rPr>
                <w:delText xml:space="preserve">nstruments </w:delText>
              </w:r>
              <w:r w:rsidR="009A48E1" w:rsidRPr="0075512F" w:rsidDel="000A3E8D">
                <w:rPr>
                  <w:rFonts w:asciiTheme="minorHAnsi" w:eastAsia="Arial" w:hAnsiTheme="minorHAnsi" w:cstheme="minorHAnsi"/>
                  <w:w w:val="105"/>
                  <w:sz w:val="18"/>
                  <w:szCs w:val="18"/>
                </w:rPr>
                <w:delText>de couverture du risque de change</w:delText>
              </w:r>
            </w:del>
          </w:p>
          <w:p w14:paraId="040C41D7" w14:textId="01B45867" w:rsidR="009A48E1" w:rsidRPr="0075512F" w:rsidDel="000A3E8D" w:rsidRDefault="009A48E1" w:rsidP="00D06333">
            <w:pPr>
              <w:widowControl w:val="0"/>
              <w:numPr>
                <w:ilvl w:val="0"/>
                <w:numId w:val="5"/>
              </w:numPr>
              <w:autoSpaceDE w:val="0"/>
              <w:autoSpaceDN w:val="0"/>
              <w:spacing w:before="0" w:after="0" w:line="240" w:lineRule="auto"/>
              <w:ind w:left="211" w:right="-44" w:hanging="211"/>
              <w:rPr>
                <w:del w:id="2435" w:author="Houyem Rais" w:date="2024-02-22T15:17:00Z"/>
                <w:rFonts w:asciiTheme="minorHAnsi" w:eastAsia="Arial" w:hAnsiTheme="minorHAnsi" w:cstheme="minorHAnsi"/>
                <w:w w:val="105"/>
                <w:sz w:val="18"/>
                <w:szCs w:val="18"/>
              </w:rPr>
            </w:pPr>
            <w:del w:id="2436" w:author="Houyem Rais" w:date="2024-02-22T15:17:00Z">
              <w:r w:rsidRPr="0075512F" w:rsidDel="000A3E8D">
                <w:rPr>
                  <w:rFonts w:asciiTheme="minorHAnsi" w:eastAsia="Arial" w:hAnsiTheme="minorHAnsi" w:cstheme="minorHAnsi"/>
                  <w:w w:val="105"/>
                  <w:sz w:val="18"/>
                  <w:szCs w:val="18"/>
                </w:rPr>
                <w:delText>Mobilisation de fonds locaux</w:delText>
              </w:r>
              <w:r w:rsidR="003A0E3E" w:rsidDel="000A3E8D">
                <w:rPr>
                  <w:rFonts w:asciiTheme="minorHAnsi" w:eastAsia="Arial" w:hAnsiTheme="minorHAnsi" w:cstheme="minorHAnsi"/>
                  <w:w w:val="105"/>
                  <w:sz w:val="18"/>
                  <w:szCs w:val="18"/>
                </w:rPr>
                <w:delText xml:space="preserve"> </w:delText>
              </w:r>
              <w:r w:rsidR="003A0E3E" w:rsidRPr="003A0E3E" w:rsidDel="000A3E8D">
                <w:rPr>
                  <w:rFonts w:asciiTheme="minorHAnsi" w:eastAsia="Arial" w:hAnsiTheme="minorHAnsi" w:cstheme="minorHAnsi"/>
                  <w:w w:val="105"/>
                  <w:sz w:val="18"/>
                  <w:szCs w:val="18"/>
                </w:rPr>
                <w:delText>pour financer une partie du projet ou des dépenses opérationnelles</w:delText>
              </w:r>
            </w:del>
          </w:p>
          <w:p w14:paraId="7E60FE0F" w14:textId="42D9CDD3" w:rsidR="009A48E1" w:rsidDel="000A3E8D" w:rsidRDefault="009A48E1" w:rsidP="00D06333">
            <w:pPr>
              <w:widowControl w:val="0"/>
              <w:numPr>
                <w:ilvl w:val="0"/>
                <w:numId w:val="5"/>
              </w:numPr>
              <w:autoSpaceDE w:val="0"/>
              <w:autoSpaceDN w:val="0"/>
              <w:spacing w:before="0" w:after="0" w:line="240" w:lineRule="auto"/>
              <w:ind w:left="211" w:right="-44" w:hanging="211"/>
              <w:rPr>
                <w:del w:id="2437" w:author="Houyem Rais" w:date="2024-02-22T15:17:00Z"/>
                <w:rFonts w:asciiTheme="minorHAnsi" w:eastAsia="Arial" w:hAnsiTheme="minorHAnsi" w:cstheme="minorHAnsi"/>
                <w:w w:val="105"/>
                <w:sz w:val="18"/>
                <w:szCs w:val="18"/>
              </w:rPr>
            </w:pPr>
            <w:del w:id="2438" w:author="Houyem Rais" w:date="2024-02-22T15:17:00Z">
              <w:r w:rsidRPr="0075512F" w:rsidDel="000A3E8D">
                <w:rPr>
                  <w:rFonts w:asciiTheme="minorHAnsi" w:eastAsia="Arial" w:hAnsiTheme="minorHAnsi" w:cstheme="minorHAnsi"/>
                  <w:w w:val="105"/>
                  <w:sz w:val="18"/>
                  <w:szCs w:val="18"/>
                </w:rPr>
                <w:delText>Transmission du risque de change aux bénéficiaires par l’indexation des prix</w:delText>
              </w:r>
            </w:del>
          </w:p>
          <w:p w14:paraId="65467E64" w14:textId="5249AB3C" w:rsidR="00CD777C" w:rsidRPr="0075512F" w:rsidDel="000A3E8D" w:rsidRDefault="00CD777C" w:rsidP="00D06333">
            <w:pPr>
              <w:widowControl w:val="0"/>
              <w:numPr>
                <w:ilvl w:val="0"/>
                <w:numId w:val="5"/>
              </w:numPr>
              <w:autoSpaceDE w:val="0"/>
              <w:autoSpaceDN w:val="0"/>
              <w:spacing w:before="0" w:after="0" w:line="240" w:lineRule="auto"/>
              <w:ind w:left="211" w:right="-44" w:hanging="211"/>
              <w:rPr>
                <w:del w:id="2439" w:author="Houyem Rais" w:date="2024-02-22T15:17:00Z"/>
                <w:rFonts w:asciiTheme="minorHAnsi" w:eastAsia="Arial" w:hAnsiTheme="minorHAnsi" w:cstheme="minorHAnsi"/>
                <w:w w:val="105"/>
                <w:sz w:val="18"/>
                <w:szCs w:val="18"/>
              </w:rPr>
            </w:pPr>
            <w:del w:id="2440" w:author="Houyem Rais" w:date="2024-02-22T15:17:00Z">
              <w:r w:rsidRPr="00CD777C" w:rsidDel="000A3E8D">
                <w:rPr>
                  <w:rFonts w:asciiTheme="minorHAnsi" w:eastAsia="Arial" w:hAnsiTheme="minorHAnsi" w:cstheme="minorHAnsi"/>
                  <w:w w:val="105"/>
                  <w:sz w:val="18"/>
                  <w:szCs w:val="18"/>
                </w:rPr>
                <w:delText>Diversification des devises dans les réserves de trésorerie du projet</w:delText>
              </w:r>
            </w:del>
          </w:p>
        </w:tc>
      </w:tr>
      <w:tr w:rsidR="00AE72B5" w:rsidRPr="0075512F" w:rsidDel="000A3E8D" w14:paraId="2D1259F1" w14:textId="35C6C1AE" w:rsidTr="000F68A3">
        <w:trPr>
          <w:del w:id="2441" w:author="Houyem Rais" w:date="2024-02-22T15:17:00Z"/>
        </w:trPr>
        <w:tc>
          <w:tcPr>
            <w:tcW w:w="0" w:type="auto"/>
            <w:vMerge/>
            <w:shd w:val="clear" w:color="auto" w:fill="F2F2F2" w:themeFill="background1" w:themeFillShade="F2"/>
          </w:tcPr>
          <w:p w14:paraId="27CE89BC" w14:textId="4636C451" w:rsidR="009A48E1" w:rsidRPr="0075512F" w:rsidDel="000A3E8D" w:rsidRDefault="009A48E1" w:rsidP="00115F39">
            <w:pPr>
              <w:spacing w:before="0" w:after="0" w:line="240" w:lineRule="auto"/>
              <w:ind w:left="34" w:right="-44"/>
              <w:rPr>
                <w:del w:id="2442" w:author="Houyem Rais" w:date="2024-02-22T15:17:00Z"/>
                <w:rFonts w:asciiTheme="minorHAnsi" w:hAnsiTheme="minorHAnsi" w:cstheme="minorHAnsi"/>
                <w:b/>
                <w:bCs/>
                <w:sz w:val="18"/>
                <w:szCs w:val="18"/>
              </w:rPr>
            </w:pPr>
          </w:p>
        </w:tc>
        <w:tc>
          <w:tcPr>
            <w:tcW w:w="0" w:type="auto"/>
          </w:tcPr>
          <w:p w14:paraId="3986B2EF" w14:textId="01F316E3" w:rsidR="009A48E1" w:rsidRPr="0075512F" w:rsidDel="000A3E8D" w:rsidRDefault="009A48E1" w:rsidP="00115F39">
            <w:pPr>
              <w:spacing w:before="0" w:after="0" w:line="240" w:lineRule="auto"/>
              <w:ind w:left="34" w:right="-44"/>
              <w:rPr>
                <w:del w:id="2443" w:author="Houyem Rais" w:date="2024-02-22T15:17:00Z"/>
                <w:rFonts w:asciiTheme="minorHAnsi" w:hAnsiTheme="minorHAnsi" w:cstheme="minorHAnsi"/>
                <w:b/>
                <w:bCs/>
                <w:sz w:val="18"/>
                <w:szCs w:val="18"/>
              </w:rPr>
            </w:pPr>
            <w:del w:id="2444" w:author="Houyem Rais" w:date="2024-02-22T15:17:00Z">
              <w:r w:rsidRPr="0075512F" w:rsidDel="000A3E8D">
                <w:rPr>
                  <w:rFonts w:asciiTheme="minorHAnsi" w:hAnsiTheme="minorHAnsi" w:cstheme="minorHAnsi"/>
                  <w:b/>
                  <w:bCs/>
                  <w:sz w:val="18"/>
                  <w:szCs w:val="18"/>
                </w:rPr>
                <w:delText xml:space="preserve">Changement du taux d’intérêt, </w:delText>
              </w:r>
              <w:r w:rsidRPr="0075512F" w:rsidDel="000A3E8D">
                <w:rPr>
                  <w:rFonts w:asciiTheme="minorHAnsi" w:hAnsiTheme="minorHAnsi" w:cstheme="minorHAnsi"/>
                  <w:sz w:val="18"/>
                  <w:szCs w:val="18"/>
                </w:rPr>
                <w:delText>qui pourrait augmenter les coûts du service de la dette</w:delText>
              </w:r>
            </w:del>
          </w:p>
        </w:tc>
        <w:tc>
          <w:tcPr>
            <w:tcW w:w="0" w:type="auto"/>
          </w:tcPr>
          <w:p w14:paraId="7F8B5928" w14:textId="51120B62" w:rsidR="009A48E1" w:rsidRPr="0075512F" w:rsidDel="000A3E8D" w:rsidRDefault="009A48E1" w:rsidP="00115F39">
            <w:pPr>
              <w:spacing w:before="0" w:after="0" w:line="240" w:lineRule="auto"/>
              <w:ind w:left="34" w:right="-44"/>
              <w:rPr>
                <w:del w:id="2445" w:author="Houyem Rais" w:date="2024-02-22T15:17:00Z"/>
                <w:rFonts w:asciiTheme="minorHAnsi" w:hAnsiTheme="minorHAnsi" w:cstheme="minorHAnsi"/>
                <w:sz w:val="18"/>
                <w:szCs w:val="18"/>
              </w:rPr>
            </w:pPr>
            <w:del w:id="2446"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40F3C335" w14:textId="0DA342A1" w:rsidR="009A48E1" w:rsidDel="000A3E8D" w:rsidRDefault="00C16006" w:rsidP="00D06333">
            <w:pPr>
              <w:widowControl w:val="0"/>
              <w:numPr>
                <w:ilvl w:val="0"/>
                <w:numId w:val="5"/>
              </w:numPr>
              <w:autoSpaceDE w:val="0"/>
              <w:autoSpaceDN w:val="0"/>
              <w:spacing w:before="0" w:after="0" w:line="240" w:lineRule="auto"/>
              <w:ind w:left="211" w:right="-44" w:hanging="211"/>
              <w:rPr>
                <w:del w:id="2447" w:author="Houyem Rais" w:date="2024-02-22T15:17:00Z"/>
                <w:rFonts w:asciiTheme="minorHAnsi" w:eastAsia="Arial" w:hAnsiTheme="minorHAnsi" w:cstheme="minorHAnsi"/>
                <w:w w:val="105"/>
                <w:sz w:val="18"/>
                <w:szCs w:val="18"/>
              </w:rPr>
            </w:pPr>
            <w:del w:id="2448" w:author="Houyem Rais" w:date="2024-02-22T15:17:00Z">
              <w:r w:rsidRPr="00C16006" w:rsidDel="000A3E8D">
                <w:rPr>
                  <w:rFonts w:asciiTheme="minorHAnsi" w:eastAsia="Arial" w:hAnsiTheme="minorHAnsi" w:cstheme="minorHAnsi"/>
                  <w:w w:val="105"/>
                  <w:sz w:val="18"/>
                  <w:szCs w:val="18"/>
                </w:rPr>
                <w:delText>Utilisation d'instruments financiers</w:delText>
              </w:r>
              <w:r w:rsidDel="000A3E8D">
                <w:rPr>
                  <w:rFonts w:asciiTheme="minorHAnsi" w:eastAsia="Arial" w:hAnsiTheme="minorHAnsi" w:cstheme="minorHAnsi"/>
                  <w:w w:val="105"/>
                  <w:sz w:val="18"/>
                  <w:szCs w:val="18"/>
                </w:rPr>
                <w:delText xml:space="preserve"> </w:delText>
              </w:r>
              <w:r w:rsidRPr="0075512F" w:rsidDel="000A3E8D">
                <w:rPr>
                  <w:rFonts w:asciiTheme="minorHAnsi" w:eastAsia="Arial" w:hAnsiTheme="minorHAnsi" w:cstheme="minorHAnsi"/>
                  <w:w w:val="105"/>
                  <w:sz w:val="18"/>
                  <w:szCs w:val="18"/>
                </w:rPr>
                <w:delText>(assurance swap)</w:delText>
              </w:r>
              <w:r w:rsidRPr="00C16006" w:rsidDel="000A3E8D">
                <w:rPr>
                  <w:rFonts w:asciiTheme="minorHAnsi" w:eastAsia="Arial" w:hAnsiTheme="minorHAnsi" w:cstheme="minorHAnsi"/>
                  <w:w w:val="105"/>
                  <w:sz w:val="18"/>
                  <w:szCs w:val="18"/>
                </w:rPr>
                <w:delText xml:space="preserve"> pour fixer ou plafonner les taux d'intérêt sur la dette du projet</w:delText>
              </w:r>
            </w:del>
          </w:p>
          <w:p w14:paraId="1D444702" w14:textId="6BD876DD" w:rsidR="00C16006" w:rsidDel="000A3E8D" w:rsidRDefault="00DF1335" w:rsidP="00D06333">
            <w:pPr>
              <w:widowControl w:val="0"/>
              <w:numPr>
                <w:ilvl w:val="0"/>
                <w:numId w:val="5"/>
              </w:numPr>
              <w:autoSpaceDE w:val="0"/>
              <w:autoSpaceDN w:val="0"/>
              <w:spacing w:before="0" w:after="0" w:line="240" w:lineRule="auto"/>
              <w:ind w:left="211" w:right="-44" w:hanging="211"/>
              <w:rPr>
                <w:del w:id="2449" w:author="Houyem Rais" w:date="2024-02-22T15:17:00Z"/>
                <w:rFonts w:asciiTheme="minorHAnsi" w:eastAsia="Arial" w:hAnsiTheme="minorHAnsi" w:cstheme="minorHAnsi"/>
                <w:w w:val="105"/>
                <w:sz w:val="18"/>
                <w:szCs w:val="18"/>
              </w:rPr>
            </w:pPr>
            <w:del w:id="2450" w:author="Houyem Rais" w:date="2024-02-22T15:17:00Z">
              <w:r w:rsidRPr="00DF1335" w:rsidDel="000A3E8D">
                <w:rPr>
                  <w:rFonts w:asciiTheme="minorHAnsi" w:eastAsia="Arial" w:hAnsiTheme="minorHAnsi" w:cstheme="minorHAnsi"/>
                  <w:w w:val="105"/>
                  <w:sz w:val="18"/>
                  <w:szCs w:val="18"/>
                </w:rPr>
                <w:delText>Diversification des sources de financement</w:delText>
              </w:r>
            </w:del>
          </w:p>
          <w:p w14:paraId="1FE847AC" w14:textId="7E8B0188" w:rsidR="00DF1335" w:rsidRPr="0075512F" w:rsidDel="000A3E8D" w:rsidRDefault="00DF1335" w:rsidP="00D06333">
            <w:pPr>
              <w:widowControl w:val="0"/>
              <w:numPr>
                <w:ilvl w:val="0"/>
                <w:numId w:val="5"/>
              </w:numPr>
              <w:autoSpaceDE w:val="0"/>
              <w:autoSpaceDN w:val="0"/>
              <w:spacing w:before="0" w:after="0" w:line="240" w:lineRule="auto"/>
              <w:ind w:left="211" w:right="-44" w:hanging="211"/>
              <w:rPr>
                <w:del w:id="2451" w:author="Houyem Rais" w:date="2024-02-22T15:17:00Z"/>
                <w:rFonts w:asciiTheme="minorHAnsi" w:eastAsia="Arial" w:hAnsiTheme="minorHAnsi" w:cstheme="minorHAnsi"/>
                <w:w w:val="105"/>
                <w:sz w:val="18"/>
                <w:szCs w:val="18"/>
              </w:rPr>
            </w:pPr>
            <w:del w:id="2452" w:author="Houyem Rais" w:date="2024-02-22T15:17:00Z">
              <w:r w:rsidDel="000A3E8D">
                <w:rPr>
                  <w:rFonts w:asciiTheme="minorHAnsi" w:eastAsia="Arial" w:hAnsiTheme="minorHAnsi" w:cstheme="minorHAnsi"/>
                  <w:w w:val="105"/>
                  <w:sz w:val="18"/>
                  <w:szCs w:val="18"/>
                </w:rPr>
                <w:delText>Mise en œuvre d’</w:delText>
              </w:r>
              <w:r w:rsidR="0006662D" w:rsidDel="000A3E8D">
                <w:rPr>
                  <w:rFonts w:asciiTheme="minorHAnsi" w:eastAsia="Arial" w:hAnsiTheme="minorHAnsi" w:cstheme="minorHAnsi"/>
                  <w:w w:val="105"/>
                  <w:sz w:val="18"/>
                  <w:szCs w:val="18"/>
                </w:rPr>
                <w:delText xml:space="preserve">une </w:delText>
              </w:r>
              <w:r w:rsidR="0006662D" w:rsidRPr="0006662D" w:rsidDel="000A3E8D">
                <w:rPr>
                  <w:rFonts w:asciiTheme="minorHAnsi" w:eastAsia="Arial" w:hAnsiTheme="minorHAnsi" w:cstheme="minorHAnsi"/>
                  <w:w w:val="105"/>
                  <w:sz w:val="18"/>
                  <w:szCs w:val="18"/>
                </w:rPr>
                <w:delText>stratégie de gestion active de la dette pour ajuster les conditions de financement en fonction des conditions du marché</w:delText>
              </w:r>
            </w:del>
          </w:p>
        </w:tc>
      </w:tr>
      <w:tr w:rsidR="00AE72B5" w:rsidRPr="0075512F" w:rsidDel="000A3E8D" w14:paraId="6526AF63" w14:textId="3D70338F" w:rsidTr="000F68A3">
        <w:trPr>
          <w:del w:id="2453" w:author="Houyem Rais" w:date="2024-02-22T15:17:00Z"/>
        </w:trPr>
        <w:tc>
          <w:tcPr>
            <w:tcW w:w="0" w:type="auto"/>
            <w:vMerge/>
            <w:shd w:val="clear" w:color="auto" w:fill="F2F2F2" w:themeFill="background1" w:themeFillShade="F2"/>
          </w:tcPr>
          <w:p w14:paraId="34113ED4" w14:textId="2501130B" w:rsidR="009A48E1" w:rsidRPr="0075512F" w:rsidDel="000A3E8D" w:rsidRDefault="009A48E1" w:rsidP="00115F39">
            <w:pPr>
              <w:spacing w:before="0" w:after="0" w:line="240" w:lineRule="auto"/>
              <w:ind w:left="34" w:right="-44"/>
              <w:rPr>
                <w:del w:id="2454" w:author="Houyem Rais" w:date="2024-02-22T15:17:00Z"/>
                <w:rFonts w:asciiTheme="minorHAnsi" w:hAnsiTheme="minorHAnsi" w:cstheme="minorHAnsi"/>
                <w:b/>
                <w:bCs/>
                <w:sz w:val="18"/>
                <w:szCs w:val="18"/>
              </w:rPr>
            </w:pPr>
          </w:p>
        </w:tc>
        <w:tc>
          <w:tcPr>
            <w:tcW w:w="0" w:type="auto"/>
          </w:tcPr>
          <w:p w14:paraId="14A42169" w14:textId="19C5ACF7" w:rsidR="009A48E1" w:rsidRPr="0075512F" w:rsidDel="000A3E8D" w:rsidRDefault="009A48E1" w:rsidP="00115F39">
            <w:pPr>
              <w:spacing w:before="0" w:after="0" w:line="240" w:lineRule="auto"/>
              <w:ind w:left="34" w:right="-44"/>
              <w:rPr>
                <w:del w:id="2455" w:author="Houyem Rais" w:date="2024-02-22T15:17:00Z"/>
                <w:rFonts w:asciiTheme="minorHAnsi" w:hAnsiTheme="minorHAnsi" w:cstheme="minorHAnsi"/>
                <w:b/>
                <w:bCs/>
                <w:sz w:val="18"/>
                <w:szCs w:val="18"/>
              </w:rPr>
            </w:pPr>
            <w:del w:id="2456" w:author="Houyem Rais" w:date="2024-02-22T15:17:00Z">
              <w:r w:rsidRPr="0075512F" w:rsidDel="000A3E8D">
                <w:rPr>
                  <w:rFonts w:asciiTheme="minorHAnsi" w:hAnsiTheme="minorHAnsi" w:cstheme="minorHAnsi"/>
                  <w:b/>
                  <w:bCs/>
                  <w:sz w:val="18"/>
                  <w:szCs w:val="18"/>
                </w:rPr>
                <w:delText>Inflation</w:delText>
              </w:r>
            </w:del>
          </w:p>
          <w:p w14:paraId="77A27D2D" w14:textId="5CBDB297" w:rsidR="009A48E1" w:rsidRPr="0075512F" w:rsidDel="000A3E8D" w:rsidRDefault="009A48E1" w:rsidP="00115F39">
            <w:pPr>
              <w:spacing w:before="0" w:after="0" w:line="240" w:lineRule="auto"/>
              <w:ind w:left="34" w:right="-44"/>
              <w:rPr>
                <w:del w:id="2457" w:author="Houyem Rais" w:date="2024-02-22T15:17:00Z"/>
                <w:rFonts w:asciiTheme="minorHAnsi" w:hAnsiTheme="minorHAnsi" w:cstheme="minorHAnsi"/>
                <w:sz w:val="18"/>
                <w:szCs w:val="18"/>
              </w:rPr>
            </w:pPr>
            <w:del w:id="2458" w:author="Houyem Rais" w:date="2024-02-22T15:17:00Z">
              <w:r w:rsidRPr="0075512F" w:rsidDel="000A3E8D">
                <w:rPr>
                  <w:rFonts w:asciiTheme="minorHAnsi" w:hAnsiTheme="minorHAnsi" w:cstheme="minorHAnsi"/>
                  <w:sz w:val="18"/>
                  <w:szCs w:val="18"/>
                </w:rPr>
                <w:delText>C’est le risque que les coûts du projet augmentent plus que prévu.</w:delText>
              </w:r>
            </w:del>
          </w:p>
        </w:tc>
        <w:tc>
          <w:tcPr>
            <w:tcW w:w="0" w:type="auto"/>
          </w:tcPr>
          <w:p w14:paraId="2FA924DB" w14:textId="6792A60C" w:rsidR="009A48E1" w:rsidRPr="0075512F" w:rsidDel="000A3E8D" w:rsidRDefault="009A48E1" w:rsidP="00115F39">
            <w:pPr>
              <w:spacing w:before="0" w:after="0" w:line="240" w:lineRule="auto"/>
              <w:ind w:left="34" w:right="-44"/>
              <w:rPr>
                <w:del w:id="2459" w:author="Houyem Rais" w:date="2024-02-22T15:17:00Z"/>
                <w:rFonts w:asciiTheme="minorHAnsi" w:hAnsiTheme="minorHAnsi" w:cstheme="minorHAnsi"/>
                <w:sz w:val="18"/>
                <w:szCs w:val="18"/>
              </w:rPr>
            </w:pPr>
            <w:del w:id="2460"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24594D49" w14:textId="172DE31A" w:rsidR="009A48E1" w:rsidDel="000A3E8D" w:rsidRDefault="00AD337C" w:rsidP="00D06333">
            <w:pPr>
              <w:widowControl w:val="0"/>
              <w:numPr>
                <w:ilvl w:val="0"/>
                <w:numId w:val="5"/>
              </w:numPr>
              <w:autoSpaceDE w:val="0"/>
              <w:autoSpaceDN w:val="0"/>
              <w:spacing w:before="0" w:after="0" w:line="240" w:lineRule="auto"/>
              <w:ind w:left="211" w:right="-44" w:hanging="211"/>
              <w:rPr>
                <w:del w:id="2461" w:author="Houyem Rais" w:date="2024-02-22T15:17:00Z"/>
                <w:rFonts w:asciiTheme="minorHAnsi" w:eastAsia="Arial" w:hAnsiTheme="minorHAnsi" w:cstheme="minorHAnsi"/>
                <w:w w:val="105"/>
                <w:sz w:val="18"/>
                <w:szCs w:val="18"/>
              </w:rPr>
            </w:pPr>
            <w:del w:id="2462" w:author="Houyem Rais" w:date="2024-02-22T15:17:00Z">
              <w:r w:rsidDel="000A3E8D">
                <w:rPr>
                  <w:rFonts w:asciiTheme="minorHAnsi" w:eastAsia="Arial" w:hAnsiTheme="minorHAnsi" w:cstheme="minorHAnsi"/>
                  <w:w w:val="105"/>
                  <w:sz w:val="18"/>
                  <w:szCs w:val="18"/>
                </w:rPr>
                <w:delText>Intégrer des c</w:delText>
              </w:r>
              <w:r w:rsidR="009A48E1" w:rsidRPr="0075512F" w:rsidDel="000A3E8D">
                <w:rPr>
                  <w:rFonts w:asciiTheme="minorHAnsi" w:eastAsia="Arial" w:hAnsiTheme="minorHAnsi" w:cstheme="minorHAnsi"/>
                  <w:w w:val="105"/>
                  <w:sz w:val="18"/>
                  <w:szCs w:val="18"/>
                </w:rPr>
                <w:delText>lause</w:delText>
              </w:r>
              <w:r w:rsidDel="000A3E8D">
                <w:rPr>
                  <w:rFonts w:asciiTheme="minorHAnsi" w:eastAsia="Arial" w:hAnsiTheme="minorHAnsi" w:cstheme="minorHAnsi"/>
                  <w:w w:val="105"/>
                  <w:sz w:val="18"/>
                  <w:szCs w:val="18"/>
                </w:rPr>
                <w:delText>s</w:delText>
              </w:r>
              <w:r w:rsidR="009A48E1" w:rsidRPr="0075512F" w:rsidDel="000A3E8D">
                <w:rPr>
                  <w:rFonts w:asciiTheme="minorHAnsi" w:eastAsia="Arial" w:hAnsiTheme="minorHAnsi" w:cstheme="minorHAnsi"/>
                  <w:w w:val="105"/>
                  <w:sz w:val="18"/>
                  <w:szCs w:val="18"/>
                </w:rPr>
                <w:delText xml:space="preserve"> d’indexation de la rémunération</w:delText>
              </w:r>
              <w:r w:rsidDel="000A3E8D">
                <w:rPr>
                  <w:rFonts w:asciiTheme="minorHAnsi" w:eastAsia="Arial" w:hAnsiTheme="minorHAnsi" w:cstheme="minorHAnsi"/>
                  <w:w w:val="105"/>
                  <w:sz w:val="18"/>
                  <w:szCs w:val="18"/>
                </w:rPr>
                <w:delText xml:space="preserve"> </w:delText>
              </w:r>
              <w:r w:rsidRPr="00AD337C" w:rsidDel="000A3E8D">
                <w:rPr>
                  <w:rFonts w:asciiTheme="minorHAnsi" w:eastAsia="Arial" w:hAnsiTheme="minorHAnsi" w:cstheme="minorHAnsi"/>
                  <w:w w:val="105"/>
                  <w:sz w:val="18"/>
                  <w:szCs w:val="18"/>
                </w:rPr>
                <w:delText>permettent d'ajuster la rémunération ou les tarifs en fonction de l'inflation</w:delText>
              </w:r>
            </w:del>
          </w:p>
          <w:p w14:paraId="34EB1252" w14:textId="5B107681" w:rsidR="00AD337C" w:rsidDel="000A3E8D" w:rsidRDefault="007B1DE4" w:rsidP="00D06333">
            <w:pPr>
              <w:widowControl w:val="0"/>
              <w:numPr>
                <w:ilvl w:val="0"/>
                <w:numId w:val="5"/>
              </w:numPr>
              <w:autoSpaceDE w:val="0"/>
              <w:autoSpaceDN w:val="0"/>
              <w:spacing w:before="0" w:after="0" w:line="240" w:lineRule="auto"/>
              <w:ind w:left="211" w:right="-44" w:hanging="211"/>
              <w:rPr>
                <w:del w:id="2463" w:author="Houyem Rais" w:date="2024-02-22T15:17:00Z"/>
                <w:rFonts w:asciiTheme="minorHAnsi" w:eastAsia="Arial" w:hAnsiTheme="minorHAnsi" w:cstheme="minorHAnsi"/>
                <w:w w:val="105"/>
                <w:sz w:val="18"/>
                <w:szCs w:val="18"/>
              </w:rPr>
            </w:pPr>
            <w:del w:id="2464" w:author="Houyem Rais" w:date="2024-02-22T15:17:00Z">
              <w:r w:rsidDel="000A3E8D">
                <w:rPr>
                  <w:rFonts w:asciiTheme="minorHAnsi" w:eastAsia="Arial" w:hAnsiTheme="minorHAnsi" w:cstheme="minorHAnsi"/>
                  <w:w w:val="105"/>
                  <w:sz w:val="18"/>
                  <w:szCs w:val="18"/>
                </w:rPr>
                <w:delText xml:space="preserve">Utilisation </w:delText>
              </w:r>
              <w:r w:rsidRPr="007B1DE4" w:rsidDel="000A3E8D">
                <w:rPr>
                  <w:rFonts w:asciiTheme="minorHAnsi" w:eastAsia="Arial" w:hAnsiTheme="minorHAnsi" w:cstheme="minorHAnsi"/>
                  <w:w w:val="105"/>
                  <w:sz w:val="18"/>
                  <w:szCs w:val="18"/>
                </w:rPr>
                <w:delText>des indices d'inflation appropriés comme référence pour l'indexation</w:delText>
              </w:r>
            </w:del>
          </w:p>
          <w:p w14:paraId="06F7A2A1" w14:textId="66D967CE" w:rsidR="004003BE" w:rsidRPr="0075512F" w:rsidDel="000A3E8D" w:rsidRDefault="004003BE" w:rsidP="00D06333">
            <w:pPr>
              <w:widowControl w:val="0"/>
              <w:numPr>
                <w:ilvl w:val="0"/>
                <w:numId w:val="5"/>
              </w:numPr>
              <w:autoSpaceDE w:val="0"/>
              <w:autoSpaceDN w:val="0"/>
              <w:spacing w:before="0" w:after="0" w:line="240" w:lineRule="auto"/>
              <w:ind w:left="211" w:right="-44" w:hanging="211"/>
              <w:rPr>
                <w:del w:id="2465" w:author="Houyem Rais" w:date="2024-02-22T15:17:00Z"/>
                <w:rFonts w:asciiTheme="minorHAnsi" w:eastAsia="Arial" w:hAnsiTheme="minorHAnsi" w:cstheme="minorHAnsi"/>
                <w:w w:val="105"/>
                <w:sz w:val="18"/>
                <w:szCs w:val="18"/>
              </w:rPr>
            </w:pPr>
            <w:del w:id="2466" w:author="Houyem Rais" w:date="2024-02-22T15:17:00Z">
              <w:r w:rsidRPr="004003BE" w:rsidDel="000A3E8D">
                <w:rPr>
                  <w:rFonts w:asciiTheme="minorHAnsi" w:eastAsia="Arial" w:hAnsiTheme="minorHAnsi" w:cstheme="minorHAnsi"/>
                  <w:w w:val="105"/>
                  <w:sz w:val="18"/>
                  <w:szCs w:val="18"/>
                </w:rPr>
                <w:delText>Passation de contrats à long terme</w:delText>
              </w:r>
              <w:r w:rsidDel="000A3E8D">
                <w:rPr>
                  <w:rFonts w:asciiTheme="minorHAnsi" w:eastAsia="Arial" w:hAnsiTheme="minorHAnsi" w:cstheme="minorHAnsi"/>
                  <w:w w:val="105"/>
                  <w:sz w:val="18"/>
                  <w:szCs w:val="18"/>
                </w:rPr>
                <w:delText xml:space="preserve"> avec les fournisseurs</w:delText>
              </w:r>
            </w:del>
          </w:p>
        </w:tc>
      </w:tr>
      <w:tr w:rsidR="00AE72B5" w:rsidRPr="0075512F" w:rsidDel="000A3E8D" w14:paraId="32758135" w14:textId="4168D235" w:rsidTr="000F68A3">
        <w:trPr>
          <w:del w:id="2467" w:author="Houyem Rais" w:date="2024-02-22T15:17:00Z"/>
        </w:trPr>
        <w:tc>
          <w:tcPr>
            <w:tcW w:w="0" w:type="auto"/>
            <w:vMerge/>
            <w:shd w:val="clear" w:color="auto" w:fill="F2F2F2" w:themeFill="background1" w:themeFillShade="F2"/>
          </w:tcPr>
          <w:p w14:paraId="18234BF3" w14:textId="1476DA1B" w:rsidR="009A48E1" w:rsidRPr="0075512F" w:rsidDel="000A3E8D" w:rsidRDefault="009A48E1" w:rsidP="00115F39">
            <w:pPr>
              <w:spacing w:before="0" w:after="0" w:line="240" w:lineRule="auto"/>
              <w:ind w:left="34" w:right="-44"/>
              <w:rPr>
                <w:del w:id="2468" w:author="Houyem Rais" w:date="2024-02-22T15:17:00Z"/>
                <w:rFonts w:asciiTheme="minorHAnsi" w:hAnsiTheme="minorHAnsi" w:cstheme="minorHAnsi"/>
                <w:b/>
                <w:bCs/>
                <w:sz w:val="18"/>
                <w:szCs w:val="18"/>
              </w:rPr>
            </w:pPr>
          </w:p>
        </w:tc>
        <w:tc>
          <w:tcPr>
            <w:tcW w:w="0" w:type="auto"/>
          </w:tcPr>
          <w:p w14:paraId="1D255ABC" w14:textId="640680F7" w:rsidR="009A48E1" w:rsidRPr="0075512F" w:rsidDel="000A3E8D" w:rsidRDefault="009A48E1" w:rsidP="00115F39">
            <w:pPr>
              <w:spacing w:before="0" w:after="0" w:line="240" w:lineRule="auto"/>
              <w:ind w:left="34" w:right="-44"/>
              <w:rPr>
                <w:del w:id="2469" w:author="Houyem Rais" w:date="2024-02-22T15:17:00Z"/>
                <w:rFonts w:asciiTheme="minorHAnsi" w:hAnsiTheme="minorHAnsi" w:cstheme="minorHAnsi"/>
                <w:b/>
                <w:bCs/>
                <w:sz w:val="18"/>
                <w:szCs w:val="18"/>
              </w:rPr>
            </w:pPr>
            <w:del w:id="2470" w:author="Houyem Rais" w:date="2024-02-22T15:17:00Z">
              <w:r w:rsidRPr="0075512F" w:rsidDel="000A3E8D">
                <w:rPr>
                  <w:rFonts w:asciiTheme="minorHAnsi" w:hAnsiTheme="minorHAnsi" w:cstheme="minorHAnsi"/>
                  <w:b/>
                  <w:bCs/>
                  <w:sz w:val="18"/>
                  <w:szCs w:val="18"/>
                </w:rPr>
                <w:delText>Non-convertibilité et non-transfert des dividendes</w:delText>
              </w:r>
            </w:del>
          </w:p>
          <w:p w14:paraId="3D168D47" w14:textId="1AD334E3" w:rsidR="009A48E1" w:rsidRPr="0075512F" w:rsidDel="000A3E8D" w:rsidRDefault="009A48E1" w:rsidP="00115F39">
            <w:pPr>
              <w:spacing w:before="0" w:after="0" w:line="240" w:lineRule="auto"/>
              <w:ind w:left="34" w:right="-44"/>
              <w:rPr>
                <w:del w:id="2471" w:author="Houyem Rais" w:date="2024-02-22T15:17:00Z"/>
                <w:rFonts w:asciiTheme="minorHAnsi" w:hAnsiTheme="minorHAnsi" w:cstheme="minorHAnsi"/>
                <w:sz w:val="18"/>
                <w:szCs w:val="18"/>
              </w:rPr>
            </w:pPr>
            <w:del w:id="2472" w:author="Houyem Rais" w:date="2024-02-22T15:17:00Z">
              <w:r w:rsidRPr="0075512F" w:rsidDel="000A3E8D">
                <w:rPr>
                  <w:rFonts w:asciiTheme="minorHAnsi" w:hAnsiTheme="minorHAnsi" w:cstheme="minorHAnsi"/>
                  <w:sz w:val="18"/>
                  <w:szCs w:val="18"/>
                </w:rPr>
                <w:delText>C’est le risque d’incapacité d’expatriation des dividendes ou d’inconvertibilité des devises</w:delText>
              </w:r>
            </w:del>
          </w:p>
        </w:tc>
        <w:tc>
          <w:tcPr>
            <w:tcW w:w="0" w:type="auto"/>
          </w:tcPr>
          <w:p w14:paraId="2536B25D" w14:textId="36BE795E" w:rsidR="009A48E1" w:rsidRPr="0075512F" w:rsidDel="000A3E8D" w:rsidRDefault="009A48E1" w:rsidP="00115F39">
            <w:pPr>
              <w:spacing w:before="0" w:after="0" w:line="240" w:lineRule="auto"/>
              <w:ind w:left="34" w:right="-44"/>
              <w:rPr>
                <w:del w:id="2473" w:author="Houyem Rais" w:date="2024-02-22T15:17:00Z"/>
                <w:rFonts w:asciiTheme="minorHAnsi" w:hAnsiTheme="minorHAnsi" w:cstheme="minorHAnsi"/>
                <w:sz w:val="18"/>
                <w:szCs w:val="18"/>
              </w:rPr>
            </w:pPr>
            <w:del w:id="2474" w:author="Houyem Rais" w:date="2024-02-22T15:17:00Z">
              <w:r w:rsidRPr="0075512F" w:rsidDel="000A3E8D">
                <w:rPr>
                  <w:rFonts w:asciiTheme="minorHAnsi" w:hAnsiTheme="minorHAnsi" w:cstheme="minorHAnsi"/>
                  <w:sz w:val="18"/>
                  <w:szCs w:val="18"/>
                </w:rPr>
                <w:delText>Partenaire public</w:delText>
              </w:r>
            </w:del>
          </w:p>
        </w:tc>
        <w:tc>
          <w:tcPr>
            <w:tcW w:w="0" w:type="auto"/>
          </w:tcPr>
          <w:p w14:paraId="3E655DE5" w14:textId="7FCB1A82" w:rsidR="009A48E1" w:rsidDel="000A3E8D" w:rsidRDefault="00DD275D" w:rsidP="00D06333">
            <w:pPr>
              <w:widowControl w:val="0"/>
              <w:numPr>
                <w:ilvl w:val="0"/>
                <w:numId w:val="5"/>
              </w:numPr>
              <w:autoSpaceDE w:val="0"/>
              <w:autoSpaceDN w:val="0"/>
              <w:spacing w:before="0" w:after="0" w:line="240" w:lineRule="auto"/>
              <w:ind w:left="211" w:right="-44" w:hanging="211"/>
              <w:rPr>
                <w:del w:id="2475" w:author="Houyem Rais" w:date="2024-02-22T15:17:00Z"/>
                <w:rFonts w:asciiTheme="minorHAnsi" w:eastAsia="Arial" w:hAnsiTheme="minorHAnsi" w:cstheme="minorHAnsi"/>
                <w:w w:val="105"/>
                <w:sz w:val="18"/>
                <w:szCs w:val="18"/>
              </w:rPr>
            </w:pPr>
            <w:del w:id="2476" w:author="Houyem Rais" w:date="2024-02-22T15:17:00Z">
              <w:r w:rsidDel="000A3E8D">
                <w:rPr>
                  <w:rFonts w:asciiTheme="minorHAnsi" w:eastAsia="Arial" w:hAnsiTheme="minorHAnsi" w:cstheme="minorHAnsi"/>
                  <w:w w:val="105"/>
                  <w:sz w:val="18"/>
                  <w:szCs w:val="18"/>
                </w:rPr>
                <w:delText>Exploration de souscription d’</w:delText>
              </w:r>
              <w:r w:rsidR="007C1F57" w:rsidDel="000A3E8D">
                <w:rPr>
                  <w:rFonts w:asciiTheme="minorHAnsi" w:eastAsia="Arial" w:hAnsiTheme="minorHAnsi" w:cstheme="minorHAnsi"/>
                  <w:w w:val="105"/>
                  <w:sz w:val="18"/>
                  <w:szCs w:val="18"/>
                </w:rPr>
                <w:delText>a</w:delText>
              </w:r>
              <w:r w:rsidRPr="0075512F" w:rsidDel="000A3E8D">
                <w:rPr>
                  <w:rFonts w:asciiTheme="minorHAnsi" w:eastAsia="Arial" w:hAnsiTheme="minorHAnsi" w:cstheme="minorHAnsi"/>
                  <w:w w:val="105"/>
                  <w:sz w:val="18"/>
                  <w:szCs w:val="18"/>
                </w:rPr>
                <w:delText>ssurance</w:delText>
              </w:r>
              <w:r w:rsidR="007C1F57" w:rsidDel="000A3E8D">
                <w:rPr>
                  <w:rFonts w:asciiTheme="minorHAnsi" w:eastAsia="Arial" w:hAnsiTheme="minorHAnsi" w:cstheme="minorHAnsi"/>
                  <w:w w:val="105"/>
                  <w:sz w:val="18"/>
                  <w:szCs w:val="18"/>
                </w:rPr>
                <w:delText>s</w:delText>
              </w:r>
              <w:r w:rsidRPr="0075512F" w:rsidDel="000A3E8D">
                <w:rPr>
                  <w:rFonts w:asciiTheme="minorHAnsi" w:eastAsia="Arial" w:hAnsiTheme="minorHAnsi" w:cstheme="minorHAnsi"/>
                  <w:w w:val="105"/>
                  <w:sz w:val="18"/>
                  <w:szCs w:val="18"/>
                </w:rPr>
                <w:delText xml:space="preserve"> </w:delText>
              </w:r>
              <w:r w:rsidR="009A48E1" w:rsidRPr="0075512F" w:rsidDel="000A3E8D">
                <w:rPr>
                  <w:rFonts w:asciiTheme="minorHAnsi" w:eastAsia="Arial" w:hAnsiTheme="minorHAnsi" w:cstheme="minorHAnsi"/>
                  <w:w w:val="105"/>
                  <w:sz w:val="18"/>
                  <w:szCs w:val="18"/>
                </w:rPr>
                <w:delText>offerte</w:delText>
              </w:r>
              <w:r w:rsidR="007C1F57" w:rsidDel="000A3E8D">
                <w:rPr>
                  <w:rFonts w:asciiTheme="minorHAnsi" w:eastAsia="Arial" w:hAnsiTheme="minorHAnsi" w:cstheme="minorHAnsi"/>
                  <w:w w:val="105"/>
                  <w:sz w:val="18"/>
                  <w:szCs w:val="18"/>
                </w:rPr>
                <w:delText>s</w:delText>
              </w:r>
              <w:r w:rsidR="009A48E1" w:rsidRPr="0075512F" w:rsidDel="000A3E8D">
                <w:rPr>
                  <w:rFonts w:asciiTheme="minorHAnsi" w:eastAsia="Arial" w:hAnsiTheme="minorHAnsi" w:cstheme="minorHAnsi"/>
                  <w:w w:val="105"/>
                  <w:sz w:val="18"/>
                  <w:szCs w:val="18"/>
                </w:rPr>
                <w:delText xml:space="preserve"> par certaines organisations gouvernementales ou multilatérales</w:delText>
              </w:r>
            </w:del>
          </w:p>
          <w:p w14:paraId="733580EB" w14:textId="738E0C78" w:rsidR="00DA5693" w:rsidRPr="0075512F" w:rsidDel="000A3E8D" w:rsidRDefault="00DA5693" w:rsidP="00D06333">
            <w:pPr>
              <w:widowControl w:val="0"/>
              <w:numPr>
                <w:ilvl w:val="0"/>
                <w:numId w:val="5"/>
              </w:numPr>
              <w:autoSpaceDE w:val="0"/>
              <w:autoSpaceDN w:val="0"/>
              <w:spacing w:before="0" w:after="0" w:line="240" w:lineRule="auto"/>
              <w:ind w:left="211" w:right="-44" w:hanging="211"/>
              <w:rPr>
                <w:del w:id="2477" w:author="Houyem Rais" w:date="2024-02-22T15:17:00Z"/>
                <w:rFonts w:asciiTheme="minorHAnsi" w:eastAsia="Arial" w:hAnsiTheme="minorHAnsi" w:cstheme="minorHAnsi"/>
                <w:w w:val="105"/>
                <w:sz w:val="18"/>
                <w:szCs w:val="18"/>
              </w:rPr>
            </w:pPr>
            <w:del w:id="2478" w:author="Houyem Rais" w:date="2024-02-22T15:17:00Z">
              <w:r w:rsidRPr="00DA5693" w:rsidDel="000A3E8D">
                <w:rPr>
                  <w:rFonts w:asciiTheme="minorHAnsi" w:eastAsia="Arial" w:hAnsiTheme="minorHAnsi" w:cstheme="minorHAnsi"/>
                  <w:w w:val="105"/>
                  <w:sz w:val="18"/>
                  <w:szCs w:val="18"/>
                </w:rPr>
                <w:delText>Utilisation de mécanismes de couverture des changes</w:delText>
              </w:r>
            </w:del>
          </w:p>
          <w:p w14:paraId="7EE7CD18" w14:textId="4E5CFC60" w:rsidR="009A48E1" w:rsidDel="000A3E8D" w:rsidRDefault="00DA5693" w:rsidP="00D06333">
            <w:pPr>
              <w:widowControl w:val="0"/>
              <w:numPr>
                <w:ilvl w:val="0"/>
                <w:numId w:val="5"/>
              </w:numPr>
              <w:autoSpaceDE w:val="0"/>
              <w:autoSpaceDN w:val="0"/>
              <w:spacing w:before="0" w:after="0" w:line="240" w:lineRule="auto"/>
              <w:ind w:left="211" w:right="-44" w:hanging="211"/>
              <w:rPr>
                <w:del w:id="2479" w:author="Houyem Rais" w:date="2024-02-22T15:17:00Z"/>
                <w:rFonts w:asciiTheme="minorHAnsi" w:eastAsia="Arial" w:hAnsiTheme="minorHAnsi" w:cstheme="minorHAnsi"/>
                <w:w w:val="105"/>
                <w:sz w:val="18"/>
                <w:szCs w:val="18"/>
              </w:rPr>
            </w:pPr>
            <w:del w:id="2480" w:author="Houyem Rais" w:date="2024-02-22T15:17:00Z">
              <w:r w:rsidDel="000A3E8D">
                <w:rPr>
                  <w:rFonts w:asciiTheme="minorHAnsi" w:eastAsia="Arial" w:hAnsiTheme="minorHAnsi" w:cstheme="minorHAnsi"/>
                  <w:w w:val="105"/>
                  <w:sz w:val="18"/>
                  <w:szCs w:val="18"/>
                </w:rPr>
                <w:delText>Inclusion de c</w:delText>
              </w:r>
              <w:r w:rsidRPr="0075512F" w:rsidDel="000A3E8D">
                <w:rPr>
                  <w:rFonts w:asciiTheme="minorHAnsi" w:eastAsia="Arial" w:hAnsiTheme="minorHAnsi" w:cstheme="minorHAnsi"/>
                  <w:w w:val="105"/>
                  <w:sz w:val="18"/>
                  <w:szCs w:val="18"/>
                </w:rPr>
                <w:delText>lause</w:delText>
              </w:r>
              <w:r w:rsidDel="000A3E8D">
                <w:rPr>
                  <w:rFonts w:asciiTheme="minorHAnsi" w:eastAsia="Arial" w:hAnsiTheme="minorHAnsi" w:cstheme="minorHAnsi"/>
                  <w:w w:val="105"/>
                  <w:sz w:val="18"/>
                  <w:szCs w:val="18"/>
                </w:rPr>
                <w:delText>s</w:delText>
              </w:r>
              <w:r w:rsidRPr="0075512F" w:rsidDel="000A3E8D">
                <w:rPr>
                  <w:rFonts w:asciiTheme="minorHAnsi" w:eastAsia="Arial" w:hAnsiTheme="minorHAnsi" w:cstheme="minorHAnsi"/>
                  <w:w w:val="105"/>
                  <w:sz w:val="18"/>
                  <w:szCs w:val="18"/>
                </w:rPr>
                <w:delText xml:space="preserve"> </w:delText>
              </w:r>
              <w:r w:rsidR="009A48E1" w:rsidRPr="0075512F" w:rsidDel="000A3E8D">
                <w:rPr>
                  <w:rFonts w:asciiTheme="minorHAnsi" w:eastAsia="Arial" w:hAnsiTheme="minorHAnsi" w:cstheme="minorHAnsi"/>
                  <w:w w:val="105"/>
                  <w:sz w:val="18"/>
                  <w:szCs w:val="18"/>
                </w:rPr>
                <w:delText>de compensation en cas de retard dans le transfert des dividendes</w:delText>
              </w:r>
            </w:del>
          </w:p>
          <w:p w14:paraId="51CFF84D" w14:textId="2E81B77C" w:rsidR="001B5997" w:rsidRPr="0075512F" w:rsidDel="000A3E8D" w:rsidRDefault="001B5997" w:rsidP="00D06333">
            <w:pPr>
              <w:widowControl w:val="0"/>
              <w:numPr>
                <w:ilvl w:val="0"/>
                <w:numId w:val="5"/>
              </w:numPr>
              <w:autoSpaceDE w:val="0"/>
              <w:autoSpaceDN w:val="0"/>
              <w:spacing w:before="0" w:after="0" w:line="240" w:lineRule="auto"/>
              <w:ind w:left="211" w:right="-44" w:hanging="211"/>
              <w:rPr>
                <w:del w:id="2481" w:author="Houyem Rais" w:date="2024-02-22T15:17:00Z"/>
                <w:rFonts w:asciiTheme="minorHAnsi" w:eastAsia="Arial" w:hAnsiTheme="minorHAnsi" w:cstheme="minorHAnsi"/>
                <w:w w:val="105"/>
                <w:sz w:val="18"/>
                <w:szCs w:val="18"/>
              </w:rPr>
            </w:pPr>
            <w:del w:id="2482" w:author="Houyem Rais" w:date="2024-02-22T15:17:00Z">
              <w:r w:rsidRPr="001B5997" w:rsidDel="000A3E8D">
                <w:rPr>
                  <w:rFonts w:asciiTheme="minorHAnsi" w:eastAsia="Arial" w:hAnsiTheme="minorHAnsi" w:cstheme="minorHAnsi"/>
                  <w:w w:val="105"/>
                  <w:sz w:val="18"/>
                  <w:szCs w:val="18"/>
                </w:rPr>
                <w:delText>Négociation de garanties avec les autorités compétentes</w:delText>
              </w:r>
            </w:del>
          </w:p>
        </w:tc>
      </w:tr>
      <w:tr w:rsidR="00AE72B5" w:rsidRPr="0075512F" w:rsidDel="000A3E8D" w14:paraId="26C0CB78" w14:textId="113324FA" w:rsidTr="000F68A3">
        <w:trPr>
          <w:del w:id="2483" w:author="Houyem Rais" w:date="2024-02-22T15:17:00Z"/>
        </w:trPr>
        <w:tc>
          <w:tcPr>
            <w:tcW w:w="0" w:type="auto"/>
            <w:vMerge w:val="restart"/>
            <w:shd w:val="clear" w:color="auto" w:fill="F2F2F2" w:themeFill="background1" w:themeFillShade="F2"/>
          </w:tcPr>
          <w:p w14:paraId="60EAA2EC" w14:textId="765311A7" w:rsidR="009A48E1" w:rsidRPr="0075512F" w:rsidDel="000A3E8D" w:rsidRDefault="009A48E1" w:rsidP="00115F39">
            <w:pPr>
              <w:spacing w:before="0" w:after="0" w:line="240" w:lineRule="auto"/>
              <w:ind w:left="34" w:right="-44"/>
              <w:rPr>
                <w:del w:id="2484" w:author="Houyem Rais" w:date="2024-02-22T15:17:00Z"/>
                <w:rFonts w:asciiTheme="minorHAnsi" w:hAnsiTheme="minorHAnsi" w:cstheme="minorHAnsi"/>
                <w:b/>
                <w:bCs/>
                <w:sz w:val="18"/>
                <w:szCs w:val="18"/>
              </w:rPr>
            </w:pPr>
            <w:del w:id="2485" w:author="Houyem Rais" w:date="2024-02-22T15:17:00Z">
              <w:r w:rsidRPr="0075512F" w:rsidDel="000A3E8D">
                <w:rPr>
                  <w:rFonts w:asciiTheme="minorHAnsi" w:hAnsiTheme="minorHAnsi" w:cstheme="minorHAnsi"/>
                  <w:b/>
                  <w:bCs/>
                  <w:sz w:val="18"/>
                  <w:szCs w:val="18"/>
                </w:rPr>
                <w:delText>Risque juridique et institutionnel général</w:delText>
              </w:r>
            </w:del>
          </w:p>
        </w:tc>
        <w:tc>
          <w:tcPr>
            <w:tcW w:w="0" w:type="auto"/>
          </w:tcPr>
          <w:p w14:paraId="24791B51" w14:textId="2297E38F" w:rsidR="009A48E1" w:rsidRPr="0075512F" w:rsidDel="000A3E8D" w:rsidRDefault="009A48E1" w:rsidP="00115F39">
            <w:pPr>
              <w:spacing w:before="0" w:after="0" w:line="240" w:lineRule="auto"/>
              <w:ind w:left="34" w:right="-44"/>
              <w:rPr>
                <w:del w:id="2486" w:author="Houyem Rais" w:date="2024-02-22T15:17:00Z"/>
                <w:rFonts w:asciiTheme="minorHAnsi" w:hAnsiTheme="minorHAnsi" w:cstheme="minorHAnsi"/>
                <w:b/>
                <w:bCs/>
                <w:sz w:val="18"/>
                <w:szCs w:val="18"/>
              </w:rPr>
            </w:pPr>
            <w:del w:id="2487" w:author="Houyem Rais" w:date="2024-02-22T15:17:00Z">
              <w:r w:rsidRPr="0075512F" w:rsidDel="000A3E8D">
                <w:rPr>
                  <w:rFonts w:asciiTheme="minorHAnsi" w:hAnsiTheme="minorHAnsi" w:cstheme="minorHAnsi"/>
                  <w:b/>
                  <w:bCs/>
                  <w:sz w:val="18"/>
                  <w:szCs w:val="18"/>
                </w:rPr>
                <w:delText>Modification de la réglementation</w:delText>
              </w:r>
              <w:r w:rsidR="00C6763E" w:rsidRPr="0075512F" w:rsidDel="000A3E8D">
                <w:rPr>
                  <w:rFonts w:asciiTheme="minorHAnsi" w:hAnsiTheme="minorHAnsi" w:cstheme="minorHAnsi"/>
                  <w:b/>
                  <w:bCs/>
                  <w:sz w:val="18"/>
                  <w:szCs w:val="18"/>
                </w:rPr>
                <w:delText xml:space="preserve"> (PPP, environnementale, fiscale, etc.)</w:delText>
              </w:r>
            </w:del>
          </w:p>
          <w:p w14:paraId="5519B543" w14:textId="351287CA" w:rsidR="009A48E1" w:rsidRPr="0075512F" w:rsidDel="000A3E8D" w:rsidRDefault="009A48E1" w:rsidP="00115F39">
            <w:pPr>
              <w:spacing w:before="0" w:after="0" w:line="240" w:lineRule="auto"/>
              <w:ind w:left="34" w:right="-44"/>
              <w:rPr>
                <w:del w:id="2488" w:author="Houyem Rais" w:date="2024-02-22T15:17:00Z"/>
                <w:rFonts w:asciiTheme="minorHAnsi" w:hAnsiTheme="minorHAnsi" w:cstheme="minorHAnsi"/>
                <w:sz w:val="18"/>
                <w:szCs w:val="18"/>
              </w:rPr>
            </w:pPr>
            <w:del w:id="2489" w:author="Houyem Rais" w:date="2024-02-22T15:17:00Z">
              <w:r w:rsidRPr="0075512F" w:rsidDel="000A3E8D">
                <w:rPr>
                  <w:rFonts w:asciiTheme="minorHAnsi" w:hAnsiTheme="minorHAnsi" w:cstheme="minorHAnsi"/>
                  <w:sz w:val="18"/>
                  <w:szCs w:val="18"/>
                </w:rPr>
                <w:delText>Il s’agit du risque que la loi ou la réglementation change au cours de la vie du projet et affecte les flux de trésorerie du projet et l’équilibre financier de l’opérateur et sa capacité à respecter ses engagements financiers (rémunération des actionnaires et service de la dette).</w:delText>
              </w:r>
            </w:del>
          </w:p>
          <w:p w14:paraId="564BA614" w14:textId="7203C4B7" w:rsidR="009A48E1" w:rsidRPr="0075512F" w:rsidDel="000A3E8D" w:rsidRDefault="009A48E1" w:rsidP="00115F39">
            <w:pPr>
              <w:spacing w:before="0" w:after="0" w:line="240" w:lineRule="auto"/>
              <w:ind w:left="34" w:right="-44"/>
              <w:rPr>
                <w:del w:id="2490" w:author="Houyem Rais" w:date="2024-02-22T15:17:00Z"/>
                <w:rFonts w:asciiTheme="minorHAnsi" w:hAnsiTheme="minorHAnsi" w:cstheme="minorHAnsi"/>
                <w:sz w:val="18"/>
                <w:szCs w:val="18"/>
              </w:rPr>
            </w:pPr>
            <w:del w:id="2491" w:author="Houyem Rais" w:date="2024-02-22T15:17:00Z">
              <w:r w:rsidRPr="0075512F" w:rsidDel="000A3E8D">
                <w:rPr>
                  <w:rFonts w:asciiTheme="minorHAnsi" w:hAnsiTheme="minorHAnsi" w:cstheme="minorHAnsi"/>
                  <w:sz w:val="18"/>
                  <w:szCs w:val="18"/>
                </w:rPr>
                <w:delText>Ce risque peut également se traduire par un coût supplémentaire lié à la mise en conformité du projet avec une nouvelle loi ou un nouveau règlement.</w:delText>
              </w:r>
            </w:del>
          </w:p>
        </w:tc>
        <w:tc>
          <w:tcPr>
            <w:tcW w:w="0" w:type="auto"/>
          </w:tcPr>
          <w:p w14:paraId="2F2F25D5" w14:textId="7D3A3CC6" w:rsidR="009A48E1" w:rsidRPr="0075512F" w:rsidDel="000A3E8D" w:rsidRDefault="009A48E1" w:rsidP="00115F39">
            <w:pPr>
              <w:spacing w:before="0" w:after="0" w:line="240" w:lineRule="auto"/>
              <w:ind w:left="34" w:right="-44"/>
              <w:rPr>
                <w:del w:id="2492" w:author="Houyem Rais" w:date="2024-02-22T15:17:00Z"/>
                <w:rFonts w:asciiTheme="minorHAnsi" w:hAnsiTheme="minorHAnsi" w:cstheme="minorHAnsi"/>
                <w:sz w:val="18"/>
                <w:szCs w:val="18"/>
              </w:rPr>
            </w:pPr>
            <w:del w:id="2493" w:author="Houyem Rais" w:date="2024-02-22T15:17:00Z">
              <w:r w:rsidRPr="0075512F" w:rsidDel="000A3E8D">
                <w:rPr>
                  <w:rFonts w:asciiTheme="minorHAnsi" w:hAnsiTheme="minorHAnsi" w:cstheme="minorHAnsi"/>
                  <w:sz w:val="18"/>
                  <w:szCs w:val="18"/>
                </w:rPr>
                <w:delText>Partenaire public</w:delText>
              </w:r>
            </w:del>
          </w:p>
        </w:tc>
        <w:tc>
          <w:tcPr>
            <w:tcW w:w="0" w:type="auto"/>
          </w:tcPr>
          <w:p w14:paraId="3ECB2AAE" w14:textId="1E15283A" w:rsidR="009A48E1" w:rsidRPr="0075512F" w:rsidDel="000A3E8D" w:rsidRDefault="002C48FA" w:rsidP="00D06333">
            <w:pPr>
              <w:widowControl w:val="0"/>
              <w:numPr>
                <w:ilvl w:val="0"/>
                <w:numId w:val="5"/>
              </w:numPr>
              <w:autoSpaceDE w:val="0"/>
              <w:autoSpaceDN w:val="0"/>
              <w:spacing w:before="0" w:after="0" w:line="240" w:lineRule="auto"/>
              <w:ind w:left="211" w:right="-44" w:hanging="211"/>
              <w:rPr>
                <w:del w:id="2494" w:author="Houyem Rais" w:date="2024-02-22T15:17:00Z"/>
                <w:rFonts w:asciiTheme="minorHAnsi" w:eastAsia="Arial" w:hAnsiTheme="minorHAnsi" w:cstheme="minorHAnsi"/>
                <w:w w:val="105"/>
                <w:sz w:val="18"/>
                <w:szCs w:val="18"/>
              </w:rPr>
            </w:pPr>
            <w:del w:id="2495" w:author="Houyem Rais" w:date="2024-02-22T15:17:00Z">
              <w:r w:rsidDel="000A3E8D">
                <w:rPr>
                  <w:rFonts w:asciiTheme="minorHAnsi" w:eastAsia="Arial" w:hAnsiTheme="minorHAnsi" w:cstheme="minorHAnsi"/>
                  <w:w w:val="105"/>
                  <w:sz w:val="18"/>
                  <w:szCs w:val="18"/>
                </w:rPr>
                <w:delText>Intégration de c</w:delText>
              </w:r>
              <w:r w:rsidRPr="0075512F" w:rsidDel="000A3E8D">
                <w:rPr>
                  <w:rFonts w:asciiTheme="minorHAnsi" w:eastAsia="Arial" w:hAnsiTheme="minorHAnsi" w:cstheme="minorHAnsi"/>
                  <w:w w:val="105"/>
                  <w:sz w:val="18"/>
                  <w:szCs w:val="18"/>
                </w:rPr>
                <w:delText xml:space="preserve">lauses </w:delText>
              </w:r>
              <w:r w:rsidR="009A48E1" w:rsidRPr="0075512F" w:rsidDel="000A3E8D">
                <w:rPr>
                  <w:rFonts w:asciiTheme="minorHAnsi" w:eastAsia="Arial" w:hAnsiTheme="minorHAnsi" w:cstheme="minorHAnsi"/>
                  <w:w w:val="105"/>
                  <w:sz w:val="18"/>
                  <w:szCs w:val="18"/>
                </w:rPr>
                <w:delText>de stabilisation</w:delText>
              </w:r>
              <w:r w:rsidDel="000A3E8D">
                <w:rPr>
                  <w:rFonts w:asciiTheme="minorHAnsi" w:eastAsia="Arial" w:hAnsiTheme="minorHAnsi" w:cstheme="minorHAnsi"/>
                  <w:w w:val="105"/>
                  <w:sz w:val="18"/>
                  <w:szCs w:val="18"/>
                </w:rPr>
                <w:delText xml:space="preserve"> </w:delText>
              </w:r>
              <w:r w:rsidRPr="002C48FA" w:rsidDel="000A3E8D">
                <w:rPr>
                  <w:rFonts w:asciiTheme="minorHAnsi" w:eastAsia="Arial" w:hAnsiTheme="minorHAnsi" w:cstheme="minorHAnsi"/>
                  <w:w w:val="105"/>
                  <w:sz w:val="18"/>
                  <w:szCs w:val="18"/>
                </w:rPr>
                <w:delText>vis</w:delText>
              </w:r>
              <w:r w:rsidDel="000A3E8D">
                <w:rPr>
                  <w:rFonts w:asciiTheme="minorHAnsi" w:eastAsia="Arial" w:hAnsiTheme="minorHAnsi" w:cstheme="minorHAnsi"/>
                  <w:w w:val="105"/>
                  <w:sz w:val="18"/>
                  <w:szCs w:val="18"/>
                </w:rPr>
                <w:delText>a</w:delText>
              </w:r>
              <w:r w:rsidRPr="002C48FA" w:rsidDel="000A3E8D">
                <w:rPr>
                  <w:rFonts w:asciiTheme="minorHAnsi" w:eastAsia="Arial" w:hAnsiTheme="minorHAnsi" w:cstheme="minorHAnsi"/>
                  <w:w w:val="105"/>
                  <w:sz w:val="18"/>
                  <w:szCs w:val="18"/>
                </w:rPr>
                <w:delText>nt à protéger l'équilibre économique du contrat en cas de modification de la réglementation</w:delText>
              </w:r>
            </w:del>
          </w:p>
          <w:p w14:paraId="133127EF" w14:textId="25C49371" w:rsidR="009A48E1" w:rsidRPr="0075512F" w:rsidDel="000A3E8D" w:rsidRDefault="002C48FA" w:rsidP="00D06333">
            <w:pPr>
              <w:widowControl w:val="0"/>
              <w:numPr>
                <w:ilvl w:val="0"/>
                <w:numId w:val="5"/>
              </w:numPr>
              <w:autoSpaceDE w:val="0"/>
              <w:autoSpaceDN w:val="0"/>
              <w:spacing w:before="0" w:after="0" w:line="240" w:lineRule="auto"/>
              <w:ind w:left="211" w:right="-44" w:hanging="211"/>
              <w:rPr>
                <w:del w:id="2496" w:author="Houyem Rais" w:date="2024-02-22T15:17:00Z"/>
                <w:rFonts w:asciiTheme="minorHAnsi" w:eastAsia="Arial" w:hAnsiTheme="minorHAnsi" w:cstheme="minorHAnsi"/>
                <w:w w:val="105"/>
                <w:sz w:val="18"/>
                <w:szCs w:val="18"/>
              </w:rPr>
            </w:pPr>
            <w:del w:id="2497" w:author="Houyem Rais" w:date="2024-02-22T15:17:00Z">
              <w:r w:rsidDel="000A3E8D">
                <w:rPr>
                  <w:rFonts w:asciiTheme="minorHAnsi" w:eastAsia="Arial" w:hAnsiTheme="minorHAnsi" w:cstheme="minorHAnsi"/>
                  <w:w w:val="105"/>
                  <w:sz w:val="18"/>
                  <w:szCs w:val="18"/>
                </w:rPr>
                <w:delText>Intégration de c</w:delText>
              </w:r>
              <w:r w:rsidRPr="0075512F" w:rsidDel="000A3E8D">
                <w:rPr>
                  <w:rFonts w:asciiTheme="minorHAnsi" w:eastAsia="Arial" w:hAnsiTheme="minorHAnsi" w:cstheme="minorHAnsi"/>
                  <w:w w:val="105"/>
                  <w:sz w:val="18"/>
                  <w:szCs w:val="18"/>
                </w:rPr>
                <w:delText xml:space="preserve">lauses </w:delText>
              </w:r>
              <w:r w:rsidR="009A48E1" w:rsidRPr="0075512F" w:rsidDel="000A3E8D">
                <w:rPr>
                  <w:rFonts w:asciiTheme="minorHAnsi" w:eastAsia="Arial" w:hAnsiTheme="minorHAnsi" w:cstheme="minorHAnsi"/>
                  <w:w w:val="105"/>
                  <w:sz w:val="18"/>
                  <w:szCs w:val="18"/>
                </w:rPr>
                <w:delText>de compensation en cas de modification affectant l’équilibre économique du contrat</w:delText>
              </w:r>
            </w:del>
          </w:p>
          <w:p w14:paraId="5FD5C3AE" w14:textId="76721240" w:rsidR="009A48E1" w:rsidRPr="0075512F" w:rsidDel="000A3E8D" w:rsidRDefault="002C48FA" w:rsidP="00D06333">
            <w:pPr>
              <w:widowControl w:val="0"/>
              <w:numPr>
                <w:ilvl w:val="0"/>
                <w:numId w:val="5"/>
              </w:numPr>
              <w:autoSpaceDE w:val="0"/>
              <w:autoSpaceDN w:val="0"/>
              <w:spacing w:before="0" w:after="0" w:line="240" w:lineRule="auto"/>
              <w:ind w:left="211" w:right="-44" w:hanging="211"/>
              <w:rPr>
                <w:del w:id="2498" w:author="Houyem Rais" w:date="2024-02-22T15:17:00Z"/>
                <w:rFonts w:asciiTheme="minorHAnsi" w:eastAsia="Arial" w:hAnsiTheme="minorHAnsi" w:cstheme="minorHAnsi"/>
                <w:w w:val="105"/>
                <w:sz w:val="18"/>
                <w:szCs w:val="18"/>
              </w:rPr>
            </w:pPr>
            <w:del w:id="2499" w:author="Houyem Rais" w:date="2024-02-22T15:17:00Z">
              <w:r w:rsidDel="000A3E8D">
                <w:rPr>
                  <w:rFonts w:asciiTheme="minorHAnsi" w:eastAsia="Arial" w:hAnsiTheme="minorHAnsi" w:cstheme="minorHAnsi"/>
                  <w:w w:val="105"/>
                  <w:sz w:val="18"/>
                  <w:szCs w:val="18"/>
                </w:rPr>
                <w:delText>Intégration de c</w:delText>
              </w:r>
              <w:r w:rsidRPr="0075512F" w:rsidDel="000A3E8D">
                <w:rPr>
                  <w:rFonts w:asciiTheme="minorHAnsi" w:eastAsia="Arial" w:hAnsiTheme="minorHAnsi" w:cstheme="minorHAnsi"/>
                  <w:w w:val="105"/>
                  <w:sz w:val="18"/>
                  <w:szCs w:val="18"/>
                </w:rPr>
                <w:delText xml:space="preserve">lauses </w:delText>
              </w:r>
              <w:r w:rsidR="009A48E1" w:rsidRPr="0075512F" w:rsidDel="000A3E8D">
                <w:rPr>
                  <w:rFonts w:asciiTheme="minorHAnsi" w:eastAsia="Arial" w:hAnsiTheme="minorHAnsi" w:cstheme="minorHAnsi"/>
                  <w:w w:val="105"/>
                  <w:sz w:val="18"/>
                  <w:szCs w:val="18"/>
                </w:rPr>
                <w:delText>de renégociation</w:delText>
              </w:r>
              <w:r w:rsidR="00383440" w:rsidDel="000A3E8D">
                <w:rPr>
                  <w:rFonts w:asciiTheme="minorHAnsi" w:eastAsia="Arial" w:hAnsiTheme="minorHAnsi" w:cstheme="minorHAnsi"/>
                  <w:w w:val="105"/>
                  <w:sz w:val="18"/>
                  <w:szCs w:val="18"/>
                </w:rPr>
                <w:delText xml:space="preserve"> </w:delText>
              </w:r>
              <w:r w:rsidR="00383440" w:rsidRPr="00383440" w:rsidDel="000A3E8D">
                <w:rPr>
                  <w:rFonts w:asciiTheme="minorHAnsi" w:eastAsia="Arial" w:hAnsiTheme="minorHAnsi" w:cstheme="minorHAnsi"/>
                  <w:w w:val="105"/>
                  <w:sz w:val="18"/>
                  <w:szCs w:val="18"/>
                </w:rPr>
                <w:delText>permett</w:delText>
              </w:r>
              <w:r w:rsidR="00383440" w:rsidDel="000A3E8D">
                <w:rPr>
                  <w:rFonts w:asciiTheme="minorHAnsi" w:eastAsia="Arial" w:hAnsiTheme="minorHAnsi" w:cstheme="minorHAnsi"/>
                  <w:w w:val="105"/>
                  <w:sz w:val="18"/>
                  <w:szCs w:val="18"/>
                </w:rPr>
                <w:delText>a</w:delText>
              </w:r>
              <w:r w:rsidR="00383440" w:rsidRPr="00383440" w:rsidDel="000A3E8D">
                <w:rPr>
                  <w:rFonts w:asciiTheme="minorHAnsi" w:eastAsia="Arial" w:hAnsiTheme="minorHAnsi" w:cstheme="minorHAnsi"/>
                  <w:w w:val="105"/>
                  <w:sz w:val="18"/>
                  <w:szCs w:val="18"/>
                </w:rPr>
                <w:delText>nt aux parties contractantes de discuter et de réajuster les termes du contrat en cas de changements significatifs de la réglementation</w:delText>
              </w:r>
            </w:del>
          </w:p>
        </w:tc>
      </w:tr>
      <w:tr w:rsidR="00AE72B5" w:rsidRPr="0075512F" w:rsidDel="000A3E8D" w14:paraId="63B80CCE" w14:textId="27394514" w:rsidTr="000F68A3">
        <w:trPr>
          <w:del w:id="2500" w:author="Houyem Rais" w:date="2024-02-22T15:17:00Z"/>
        </w:trPr>
        <w:tc>
          <w:tcPr>
            <w:tcW w:w="0" w:type="auto"/>
            <w:vMerge/>
            <w:shd w:val="clear" w:color="auto" w:fill="F2F2F2" w:themeFill="background1" w:themeFillShade="F2"/>
          </w:tcPr>
          <w:p w14:paraId="4D4A8B97" w14:textId="721E4AE2" w:rsidR="009A48E1" w:rsidRPr="0075512F" w:rsidDel="000A3E8D" w:rsidRDefault="009A48E1" w:rsidP="00115F39">
            <w:pPr>
              <w:spacing w:before="0" w:after="0" w:line="240" w:lineRule="auto"/>
              <w:ind w:left="34" w:right="-44"/>
              <w:rPr>
                <w:del w:id="2501" w:author="Houyem Rais" w:date="2024-02-22T15:17:00Z"/>
                <w:rFonts w:asciiTheme="minorHAnsi" w:hAnsiTheme="minorHAnsi" w:cstheme="minorHAnsi"/>
                <w:b/>
                <w:bCs/>
                <w:sz w:val="18"/>
                <w:szCs w:val="18"/>
              </w:rPr>
            </w:pPr>
          </w:p>
        </w:tc>
        <w:tc>
          <w:tcPr>
            <w:tcW w:w="0" w:type="auto"/>
          </w:tcPr>
          <w:p w14:paraId="3FDA0742" w14:textId="187B1054" w:rsidR="009A48E1" w:rsidRPr="0075512F" w:rsidDel="000A3E8D" w:rsidRDefault="009A48E1" w:rsidP="00115F39">
            <w:pPr>
              <w:spacing w:before="0" w:after="0" w:line="240" w:lineRule="auto"/>
              <w:ind w:left="34" w:right="-44"/>
              <w:rPr>
                <w:del w:id="2502" w:author="Houyem Rais" w:date="2024-02-22T15:17:00Z"/>
                <w:rFonts w:asciiTheme="minorHAnsi" w:hAnsiTheme="minorHAnsi" w:cstheme="minorHAnsi"/>
                <w:b/>
                <w:bCs/>
                <w:sz w:val="18"/>
                <w:szCs w:val="18"/>
              </w:rPr>
            </w:pPr>
            <w:del w:id="2503" w:author="Houyem Rais" w:date="2024-02-22T15:17:00Z">
              <w:r w:rsidRPr="0075512F" w:rsidDel="000A3E8D">
                <w:rPr>
                  <w:rFonts w:asciiTheme="minorHAnsi" w:hAnsiTheme="minorHAnsi" w:cstheme="minorHAnsi"/>
                  <w:b/>
                  <w:bCs/>
                  <w:sz w:val="18"/>
                  <w:szCs w:val="18"/>
                </w:rPr>
                <w:delText>Inexactitudes dans les textes juridiques</w:delText>
              </w:r>
            </w:del>
          </w:p>
        </w:tc>
        <w:tc>
          <w:tcPr>
            <w:tcW w:w="0" w:type="auto"/>
          </w:tcPr>
          <w:p w14:paraId="2A553BEE" w14:textId="3BAFE885" w:rsidR="009A48E1" w:rsidRPr="0075512F" w:rsidDel="000A3E8D" w:rsidRDefault="009A48E1" w:rsidP="00115F39">
            <w:pPr>
              <w:spacing w:before="0" w:after="0" w:line="240" w:lineRule="auto"/>
              <w:ind w:left="34" w:right="-44"/>
              <w:rPr>
                <w:del w:id="2504" w:author="Houyem Rais" w:date="2024-02-22T15:17:00Z"/>
                <w:rFonts w:asciiTheme="minorHAnsi" w:hAnsiTheme="minorHAnsi" w:cstheme="minorHAnsi"/>
                <w:sz w:val="18"/>
                <w:szCs w:val="18"/>
              </w:rPr>
            </w:pPr>
            <w:del w:id="2505" w:author="Houyem Rais" w:date="2024-02-22T15:17:00Z">
              <w:r w:rsidRPr="0075512F" w:rsidDel="000A3E8D">
                <w:rPr>
                  <w:rFonts w:asciiTheme="minorHAnsi" w:hAnsiTheme="minorHAnsi" w:cstheme="minorHAnsi"/>
                  <w:sz w:val="18"/>
                  <w:szCs w:val="18"/>
                </w:rPr>
                <w:delText>Partenaire public</w:delText>
              </w:r>
            </w:del>
          </w:p>
        </w:tc>
        <w:tc>
          <w:tcPr>
            <w:tcW w:w="0" w:type="auto"/>
          </w:tcPr>
          <w:p w14:paraId="22E8E1D8" w14:textId="4BB5945F" w:rsidR="009A48E1" w:rsidRPr="0075512F" w:rsidDel="000A3E8D" w:rsidRDefault="00776CA7" w:rsidP="00D06333">
            <w:pPr>
              <w:widowControl w:val="0"/>
              <w:numPr>
                <w:ilvl w:val="0"/>
                <w:numId w:val="5"/>
              </w:numPr>
              <w:autoSpaceDE w:val="0"/>
              <w:autoSpaceDN w:val="0"/>
              <w:spacing w:before="0" w:after="0" w:line="240" w:lineRule="auto"/>
              <w:ind w:left="211" w:right="-44" w:hanging="211"/>
              <w:rPr>
                <w:del w:id="2506" w:author="Houyem Rais" w:date="2024-02-22T15:17:00Z"/>
                <w:rFonts w:asciiTheme="minorHAnsi" w:eastAsia="Arial" w:hAnsiTheme="minorHAnsi" w:cstheme="minorHAnsi"/>
                <w:w w:val="105"/>
                <w:sz w:val="18"/>
                <w:szCs w:val="18"/>
              </w:rPr>
            </w:pPr>
            <w:del w:id="2507" w:author="Houyem Rais" w:date="2024-02-22T15:17:00Z">
              <w:r w:rsidDel="000A3E8D">
                <w:rPr>
                  <w:rFonts w:asciiTheme="minorHAnsi" w:eastAsia="Arial" w:hAnsiTheme="minorHAnsi" w:cstheme="minorHAnsi"/>
                  <w:w w:val="105"/>
                  <w:sz w:val="18"/>
                  <w:szCs w:val="18"/>
                </w:rPr>
                <w:delText>Intégration de c</w:delText>
              </w:r>
              <w:r w:rsidR="009A48E1" w:rsidRPr="0075512F" w:rsidDel="000A3E8D">
                <w:rPr>
                  <w:rFonts w:asciiTheme="minorHAnsi" w:eastAsia="Arial" w:hAnsiTheme="minorHAnsi" w:cstheme="minorHAnsi"/>
                  <w:w w:val="105"/>
                  <w:sz w:val="18"/>
                  <w:szCs w:val="18"/>
                </w:rPr>
                <w:delText>lause</w:delText>
              </w:r>
              <w:r w:rsidDel="000A3E8D">
                <w:rPr>
                  <w:rFonts w:asciiTheme="minorHAnsi" w:eastAsia="Arial" w:hAnsiTheme="minorHAnsi" w:cstheme="minorHAnsi"/>
                  <w:w w:val="105"/>
                  <w:sz w:val="18"/>
                  <w:szCs w:val="18"/>
                </w:rPr>
                <w:delText>s</w:delText>
              </w:r>
              <w:r w:rsidR="009A48E1" w:rsidRPr="0075512F" w:rsidDel="000A3E8D">
                <w:rPr>
                  <w:rFonts w:asciiTheme="minorHAnsi" w:eastAsia="Arial" w:hAnsiTheme="minorHAnsi" w:cstheme="minorHAnsi"/>
                  <w:w w:val="105"/>
                  <w:sz w:val="18"/>
                  <w:szCs w:val="18"/>
                </w:rPr>
                <w:delText xml:space="preserve"> d’arbitrage</w:delText>
              </w:r>
              <w:r w:rsidDel="000A3E8D">
                <w:rPr>
                  <w:rFonts w:asciiTheme="minorHAnsi" w:eastAsia="Arial" w:hAnsiTheme="minorHAnsi" w:cstheme="minorHAnsi"/>
                  <w:w w:val="105"/>
                  <w:sz w:val="18"/>
                  <w:szCs w:val="18"/>
                </w:rPr>
                <w:delText xml:space="preserve"> définissant les </w:delText>
              </w:r>
              <w:r w:rsidR="0071287F" w:rsidDel="000A3E8D">
                <w:rPr>
                  <w:rFonts w:asciiTheme="minorHAnsi" w:eastAsia="Arial" w:hAnsiTheme="minorHAnsi" w:cstheme="minorHAnsi"/>
                  <w:w w:val="105"/>
                  <w:sz w:val="18"/>
                  <w:szCs w:val="18"/>
                </w:rPr>
                <w:delText xml:space="preserve">procédures de résolution des </w:delText>
              </w:r>
              <w:r w:rsidR="0071287F" w:rsidRPr="0071287F" w:rsidDel="000A3E8D">
                <w:rPr>
                  <w:rFonts w:asciiTheme="minorHAnsi" w:eastAsia="Arial" w:hAnsiTheme="minorHAnsi" w:cstheme="minorHAnsi"/>
                  <w:w w:val="105"/>
                  <w:sz w:val="18"/>
                  <w:szCs w:val="18"/>
                </w:rPr>
                <w:delText>différends résultant d'inexactitudes dans les textes juridiques</w:delText>
              </w:r>
            </w:del>
          </w:p>
          <w:p w14:paraId="5B2CE0C7" w14:textId="17F82F3F" w:rsidR="009A48E1" w:rsidRPr="0075512F" w:rsidDel="000A3E8D" w:rsidRDefault="0071287F" w:rsidP="00D06333">
            <w:pPr>
              <w:widowControl w:val="0"/>
              <w:numPr>
                <w:ilvl w:val="0"/>
                <w:numId w:val="5"/>
              </w:numPr>
              <w:autoSpaceDE w:val="0"/>
              <w:autoSpaceDN w:val="0"/>
              <w:spacing w:before="0" w:after="0" w:line="240" w:lineRule="auto"/>
              <w:ind w:left="211" w:right="-44" w:hanging="211"/>
              <w:rPr>
                <w:del w:id="2508" w:author="Houyem Rais" w:date="2024-02-22T15:17:00Z"/>
                <w:rFonts w:asciiTheme="minorHAnsi" w:eastAsia="Arial" w:hAnsiTheme="minorHAnsi" w:cstheme="minorHAnsi"/>
                <w:w w:val="105"/>
                <w:sz w:val="18"/>
                <w:szCs w:val="18"/>
              </w:rPr>
            </w:pPr>
            <w:del w:id="2509" w:author="Houyem Rais" w:date="2024-02-22T15:17:00Z">
              <w:r w:rsidDel="000A3E8D">
                <w:rPr>
                  <w:rFonts w:asciiTheme="minorHAnsi" w:eastAsia="Arial" w:hAnsiTheme="minorHAnsi" w:cstheme="minorHAnsi"/>
                  <w:w w:val="105"/>
                  <w:sz w:val="18"/>
                  <w:szCs w:val="18"/>
                </w:rPr>
                <w:delText>Intégration de c</w:delText>
              </w:r>
              <w:r w:rsidRPr="0075512F" w:rsidDel="000A3E8D">
                <w:rPr>
                  <w:rFonts w:asciiTheme="minorHAnsi" w:eastAsia="Arial" w:hAnsiTheme="minorHAnsi" w:cstheme="minorHAnsi"/>
                  <w:w w:val="105"/>
                  <w:sz w:val="18"/>
                  <w:szCs w:val="18"/>
                </w:rPr>
                <w:delText>lause</w:delText>
              </w:r>
              <w:r w:rsidDel="000A3E8D">
                <w:rPr>
                  <w:rFonts w:asciiTheme="minorHAnsi" w:eastAsia="Arial" w:hAnsiTheme="minorHAnsi" w:cstheme="minorHAnsi"/>
                  <w:w w:val="105"/>
                  <w:sz w:val="18"/>
                  <w:szCs w:val="18"/>
                </w:rPr>
                <w:delText>s</w:delText>
              </w:r>
              <w:r w:rsidRPr="0075512F" w:rsidDel="000A3E8D">
                <w:rPr>
                  <w:rFonts w:asciiTheme="minorHAnsi" w:eastAsia="Arial" w:hAnsiTheme="minorHAnsi" w:cstheme="minorHAnsi"/>
                  <w:w w:val="105"/>
                  <w:sz w:val="18"/>
                  <w:szCs w:val="18"/>
                </w:rPr>
                <w:delText xml:space="preserve"> </w:delText>
              </w:r>
              <w:r w:rsidR="009A48E1" w:rsidRPr="0075512F" w:rsidDel="000A3E8D">
                <w:rPr>
                  <w:rFonts w:asciiTheme="minorHAnsi" w:eastAsia="Arial" w:hAnsiTheme="minorHAnsi" w:cstheme="minorHAnsi"/>
                  <w:w w:val="105"/>
                  <w:sz w:val="18"/>
                  <w:szCs w:val="18"/>
                </w:rPr>
                <w:delText>de renégociation</w:delText>
              </w:r>
            </w:del>
          </w:p>
        </w:tc>
      </w:tr>
      <w:tr w:rsidR="00AE72B5" w:rsidRPr="0075512F" w:rsidDel="000A3E8D" w14:paraId="2C0C98F5" w14:textId="6814DE5F" w:rsidTr="000F68A3">
        <w:trPr>
          <w:del w:id="2510" w:author="Houyem Rais" w:date="2024-02-22T15:17:00Z"/>
        </w:trPr>
        <w:tc>
          <w:tcPr>
            <w:tcW w:w="0" w:type="auto"/>
            <w:shd w:val="clear" w:color="auto" w:fill="F2F2F2" w:themeFill="background1" w:themeFillShade="F2"/>
          </w:tcPr>
          <w:p w14:paraId="26D024DD" w14:textId="53595FE2" w:rsidR="009A48E1" w:rsidRPr="0075512F" w:rsidDel="000A3E8D" w:rsidRDefault="009A48E1" w:rsidP="00115F39">
            <w:pPr>
              <w:spacing w:before="0" w:after="0" w:line="240" w:lineRule="auto"/>
              <w:ind w:left="34" w:right="-44"/>
              <w:rPr>
                <w:del w:id="2511" w:author="Houyem Rais" w:date="2024-02-22T15:17:00Z"/>
                <w:rFonts w:asciiTheme="minorHAnsi" w:hAnsiTheme="minorHAnsi" w:cstheme="minorHAnsi"/>
                <w:b/>
                <w:bCs/>
                <w:sz w:val="18"/>
                <w:szCs w:val="18"/>
              </w:rPr>
            </w:pPr>
            <w:del w:id="2512" w:author="Houyem Rais" w:date="2024-02-22T15:17:00Z">
              <w:r w:rsidRPr="0075512F" w:rsidDel="000A3E8D">
                <w:rPr>
                  <w:rFonts w:asciiTheme="minorHAnsi" w:hAnsiTheme="minorHAnsi" w:cstheme="minorHAnsi"/>
                  <w:b/>
                  <w:bCs/>
                  <w:sz w:val="18"/>
                  <w:szCs w:val="18"/>
                </w:rPr>
                <w:delText>Force majeure</w:delText>
              </w:r>
            </w:del>
          </w:p>
        </w:tc>
        <w:tc>
          <w:tcPr>
            <w:tcW w:w="0" w:type="auto"/>
          </w:tcPr>
          <w:p w14:paraId="1A22E696" w14:textId="3A6AE127" w:rsidR="009A48E1" w:rsidRPr="0075512F" w:rsidDel="000A3E8D" w:rsidRDefault="009A48E1" w:rsidP="00115F39">
            <w:pPr>
              <w:spacing w:before="0" w:after="0" w:line="240" w:lineRule="auto"/>
              <w:ind w:left="34" w:right="-44"/>
              <w:rPr>
                <w:del w:id="2513" w:author="Houyem Rais" w:date="2024-02-22T15:17:00Z"/>
                <w:rFonts w:asciiTheme="minorHAnsi" w:hAnsiTheme="minorHAnsi" w:cstheme="minorHAnsi"/>
                <w:b/>
                <w:bCs/>
                <w:sz w:val="18"/>
                <w:szCs w:val="18"/>
              </w:rPr>
            </w:pPr>
            <w:del w:id="2514" w:author="Houyem Rais" w:date="2024-02-22T15:17:00Z">
              <w:r w:rsidRPr="0075512F" w:rsidDel="000A3E8D">
                <w:rPr>
                  <w:rFonts w:asciiTheme="minorHAnsi" w:hAnsiTheme="minorHAnsi" w:cstheme="minorHAnsi"/>
                  <w:b/>
                  <w:bCs/>
                  <w:sz w:val="18"/>
                  <w:szCs w:val="18"/>
                </w:rPr>
                <w:delText>Actes de la nature</w:delText>
              </w:r>
            </w:del>
          </w:p>
          <w:p w14:paraId="47F4DA17" w14:textId="0BCBC03D" w:rsidR="009A48E1" w:rsidRPr="0075512F" w:rsidDel="000A3E8D" w:rsidRDefault="009A48E1" w:rsidP="00115F39">
            <w:pPr>
              <w:spacing w:before="0" w:after="0" w:line="240" w:lineRule="auto"/>
              <w:ind w:left="34" w:right="-44"/>
              <w:rPr>
                <w:del w:id="2515" w:author="Houyem Rais" w:date="2024-02-22T15:17:00Z"/>
                <w:rFonts w:asciiTheme="minorHAnsi" w:hAnsiTheme="minorHAnsi" w:cstheme="minorHAnsi"/>
                <w:sz w:val="18"/>
                <w:szCs w:val="18"/>
              </w:rPr>
            </w:pPr>
            <w:del w:id="2516" w:author="Houyem Rais" w:date="2024-02-22T15:17:00Z">
              <w:r w:rsidRPr="0075512F" w:rsidDel="000A3E8D">
                <w:rPr>
                  <w:rFonts w:asciiTheme="minorHAnsi" w:hAnsiTheme="minorHAnsi" w:cstheme="minorHAnsi"/>
                  <w:sz w:val="18"/>
                  <w:szCs w:val="18"/>
                </w:rPr>
                <w:delText>Tremblements de terre, inondations</w:delText>
              </w:r>
              <w:r w:rsidR="00BC6563" w:rsidDel="000A3E8D">
                <w:rPr>
                  <w:rFonts w:asciiTheme="minorHAnsi" w:hAnsiTheme="minorHAnsi" w:cstheme="minorHAnsi"/>
                  <w:sz w:val="18"/>
                  <w:szCs w:val="18"/>
                </w:rPr>
                <w:delText xml:space="preserve">, </w:delText>
              </w:r>
              <w:r w:rsidR="00477D81" w:rsidDel="000A3E8D">
                <w:rPr>
                  <w:rFonts w:asciiTheme="minorHAnsi" w:hAnsiTheme="minorHAnsi" w:cstheme="minorHAnsi"/>
                  <w:sz w:val="18"/>
                  <w:szCs w:val="18"/>
                </w:rPr>
                <w:delText xml:space="preserve">tempêtes, </w:delText>
              </w:r>
              <w:r w:rsidR="00BC6563" w:rsidDel="000A3E8D">
                <w:rPr>
                  <w:rFonts w:asciiTheme="minorHAnsi" w:hAnsiTheme="minorHAnsi" w:cstheme="minorHAnsi"/>
                  <w:sz w:val="18"/>
                  <w:szCs w:val="18"/>
                </w:rPr>
                <w:delText>etc.</w:delText>
              </w:r>
            </w:del>
          </w:p>
        </w:tc>
        <w:tc>
          <w:tcPr>
            <w:tcW w:w="0" w:type="auto"/>
          </w:tcPr>
          <w:p w14:paraId="175F76C8" w14:textId="21FF9FA3" w:rsidR="009A48E1" w:rsidRPr="0075512F" w:rsidDel="000A3E8D" w:rsidRDefault="009A48E1" w:rsidP="00115F39">
            <w:pPr>
              <w:spacing w:before="0" w:after="0" w:line="240" w:lineRule="auto"/>
              <w:ind w:left="34" w:right="-44"/>
              <w:rPr>
                <w:del w:id="2517" w:author="Houyem Rais" w:date="2024-02-22T15:17:00Z"/>
                <w:rFonts w:asciiTheme="minorHAnsi" w:hAnsiTheme="minorHAnsi" w:cstheme="minorHAnsi"/>
                <w:sz w:val="18"/>
                <w:szCs w:val="18"/>
              </w:rPr>
            </w:pPr>
            <w:del w:id="2518"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3AEB4CD9" w14:textId="6D43A684" w:rsidR="009A48E1" w:rsidDel="000A3E8D" w:rsidRDefault="00477D81" w:rsidP="00D06333">
            <w:pPr>
              <w:widowControl w:val="0"/>
              <w:numPr>
                <w:ilvl w:val="0"/>
                <w:numId w:val="5"/>
              </w:numPr>
              <w:autoSpaceDE w:val="0"/>
              <w:autoSpaceDN w:val="0"/>
              <w:spacing w:before="0" w:after="0" w:line="240" w:lineRule="auto"/>
              <w:ind w:left="211" w:right="-44" w:hanging="211"/>
              <w:rPr>
                <w:del w:id="2519" w:author="Houyem Rais" w:date="2024-02-22T15:17:00Z"/>
                <w:rFonts w:asciiTheme="minorHAnsi" w:eastAsia="Arial" w:hAnsiTheme="minorHAnsi" w:cstheme="minorHAnsi"/>
                <w:w w:val="105"/>
                <w:sz w:val="18"/>
                <w:szCs w:val="18"/>
              </w:rPr>
            </w:pPr>
            <w:del w:id="2520" w:author="Houyem Rais" w:date="2024-02-22T15:17:00Z">
              <w:r w:rsidDel="000A3E8D">
                <w:rPr>
                  <w:rFonts w:asciiTheme="minorHAnsi" w:eastAsia="Arial" w:hAnsiTheme="minorHAnsi" w:cstheme="minorHAnsi"/>
                  <w:w w:val="105"/>
                  <w:sz w:val="18"/>
                  <w:szCs w:val="18"/>
                </w:rPr>
                <w:delText>Souscription d’a</w:delText>
              </w:r>
              <w:r w:rsidRPr="0075512F" w:rsidDel="000A3E8D">
                <w:rPr>
                  <w:rFonts w:asciiTheme="minorHAnsi" w:eastAsia="Arial" w:hAnsiTheme="minorHAnsi" w:cstheme="minorHAnsi"/>
                  <w:w w:val="105"/>
                  <w:sz w:val="18"/>
                  <w:szCs w:val="18"/>
                </w:rPr>
                <w:delText>ssurance</w:delText>
              </w:r>
              <w:r w:rsidDel="000A3E8D">
                <w:rPr>
                  <w:rFonts w:asciiTheme="minorHAnsi" w:eastAsia="Arial" w:hAnsiTheme="minorHAnsi" w:cstheme="minorHAnsi"/>
                  <w:w w:val="105"/>
                  <w:sz w:val="18"/>
                  <w:szCs w:val="18"/>
                </w:rPr>
                <w:delText xml:space="preserve">s </w:delText>
              </w:r>
              <w:r w:rsidRPr="00477D81" w:rsidDel="000A3E8D">
                <w:rPr>
                  <w:rFonts w:asciiTheme="minorHAnsi" w:eastAsia="Arial" w:hAnsiTheme="minorHAnsi" w:cstheme="minorHAnsi"/>
                  <w:w w:val="105"/>
                  <w:sz w:val="18"/>
                  <w:szCs w:val="18"/>
                </w:rPr>
                <w:delText>contre les catastrophes naturelles</w:delText>
              </w:r>
            </w:del>
          </w:p>
          <w:p w14:paraId="62E12300" w14:textId="56322BA5" w:rsidR="00523C5E" w:rsidDel="000A3E8D" w:rsidRDefault="00523C5E" w:rsidP="00D06333">
            <w:pPr>
              <w:widowControl w:val="0"/>
              <w:numPr>
                <w:ilvl w:val="0"/>
                <w:numId w:val="5"/>
              </w:numPr>
              <w:autoSpaceDE w:val="0"/>
              <w:autoSpaceDN w:val="0"/>
              <w:spacing w:before="0" w:after="0" w:line="240" w:lineRule="auto"/>
              <w:ind w:left="211" w:right="-44" w:hanging="211"/>
              <w:rPr>
                <w:del w:id="2521" w:author="Houyem Rais" w:date="2024-02-22T15:17:00Z"/>
                <w:rFonts w:asciiTheme="minorHAnsi" w:eastAsia="Arial" w:hAnsiTheme="minorHAnsi" w:cstheme="minorHAnsi"/>
                <w:w w:val="105"/>
                <w:sz w:val="18"/>
                <w:szCs w:val="18"/>
              </w:rPr>
            </w:pPr>
            <w:del w:id="2522" w:author="Houyem Rais" w:date="2024-02-22T15:17:00Z">
              <w:r w:rsidDel="000A3E8D">
                <w:rPr>
                  <w:rFonts w:asciiTheme="minorHAnsi" w:eastAsia="Arial" w:hAnsiTheme="minorHAnsi" w:cstheme="minorHAnsi"/>
                  <w:w w:val="105"/>
                  <w:sz w:val="18"/>
                  <w:szCs w:val="18"/>
                </w:rPr>
                <w:delText>Réalisation d’une étude pour l’</w:delText>
              </w:r>
              <w:r w:rsidRPr="00523C5E" w:rsidDel="000A3E8D">
                <w:rPr>
                  <w:rFonts w:asciiTheme="minorHAnsi" w:eastAsia="Arial" w:hAnsiTheme="minorHAnsi" w:cstheme="minorHAnsi"/>
                  <w:w w:val="105"/>
                  <w:sz w:val="18"/>
                  <w:szCs w:val="18"/>
                </w:rPr>
                <w:delText>évaluation de la résilience du projet aux catastrophes naturelles</w:delText>
              </w:r>
            </w:del>
          </w:p>
          <w:p w14:paraId="445C82A4" w14:textId="57EE3284" w:rsidR="001D3D2E" w:rsidRPr="0075512F" w:rsidDel="000A3E8D" w:rsidRDefault="001D3D2E" w:rsidP="00D06333">
            <w:pPr>
              <w:widowControl w:val="0"/>
              <w:numPr>
                <w:ilvl w:val="0"/>
                <w:numId w:val="5"/>
              </w:numPr>
              <w:autoSpaceDE w:val="0"/>
              <w:autoSpaceDN w:val="0"/>
              <w:spacing w:before="0" w:after="0" w:line="240" w:lineRule="auto"/>
              <w:ind w:left="211" w:right="-44" w:hanging="211"/>
              <w:rPr>
                <w:del w:id="2523" w:author="Houyem Rais" w:date="2024-02-22T15:17:00Z"/>
                <w:rFonts w:asciiTheme="minorHAnsi" w:eastAsia="Arial" w:hAnsiTheme="minorHAnsi" w:cstheme="minorHAnsi"/>
                <w:w w:val="105"/>
                <w:sz w:val="18"/>
                <w:szCs w:val="18"/>
              </w:rPr>
            </w:pPr>
            <w:del w:id="2524" w:author="Houyem Rais" w:date="2024-02-22T15:17:00Z">
              <w:r w:rsidDel="000A3E8D">
                <w:rPr>
                  <w:rFonts w:asciiTheme="minorHAnsi" w:eastAsia="Arial" w:hAnsiTheme="minorHAnsi" w:cstheme="minorHAnsi"/>
                  <w:w w:val="105"/>
                  <w:sz w:val="18"/>
                  <w:szCs w:val="18"/>
                </w:rPr>
                <w:delText>Mise en place d’un plan d’urgence</w:delText>
              </w:r>
            </w:del>
          </w:p>
        </w:tc>
      </w:tr>
      <w:tr w:rsidR="009A48E1" w:rsidRPr="0075512F" w:rsidDel="000A3E8D" w14:paraId="201D29FD" w14:textId="305084BD" w:rsidTr="00115F39">
        <w:trPr>
          <w:del w:id="2525" w:author="Houyem Rais" w:date="2024-02-22T15:17:00Z"/>
        </w:trPr>
        <w:tc>
          <w:tcPr>
            <w:tcW w:w="0" w:type="auto"/>
            <w:gridSpan w:val="4"/>
            <w:shd w:val="clear" w:color="auto" w:fill="B8CCE4" w:themeFill="accent1" w:themeFillTint="66"/>
          </w:tcPr>
          <w:p w14:paraId="7A54BE80" w14:textId="49FDFFF0" w:rsidR="009A48E1" w:rsidRPr="0075512F" w:rsidDel="000A3E8D" w:rsidRDefault="009A48E1" w:rsidP="00115F39">
            <w:pPr>
              <w:spacing w:before="0" w:after="0" w:line="240" w:lineRule="auto"/>
              <w:ind w:right="162"/>
              <w:rPr>
                <w:del w:id="2526" w:author="Houyem Rais" w:date="2024-02-22T15:17:00Z"/>
                <w:rFonts w:asciiTheme="minorHAnsi" w:hAnsiTheme="minorHAnsi" w:cstheme="minorHAnsi"/>
                <w:b/>
                <w:bCs/>
                <w:sz w:val="18"/>
                <w:szCs w:val="18"/>
              </w:rPr>
            </w:pPr>
            <w:del w:id="2527" w:author="Houyem Rais" w:date="2024-02-22T15:17:00Z">
              <w:r w:rsidRPr="0075512F" w:rsidDel="000A3E8D">
                <w:rPr>
                  <w:rFonts w:asciiTheme="minorHAnsi" w:eastAsia="Arial" w:hAnsiTheme="minorHAnsi" w:cstheme="minorHAnsi"/>
                  <w:b/>
                  <w:bCs/>
                  <w:spacing w:val="-2"/>
                  <w:w w:val="105"/>
                  <w:sz w:val="18"/>
                  <w:szCs w:val="18"/>
                </w:rPr>
                <w:delText>Risques s</w:delText>
              </w:r>
              <w:r w:rsidR="007629DF" w:rsidRPr="0075512F" w:rsidDel="000A3E8D">
                <w:rPr>
                  <w:rFonts w:asciiTheme="minorHAnsi" w:eastAsia="Arial" w:hAnsiTheme="minorHAnsi" w:cstheme="minorHAnsi"/>
                  <w:b/>
                  <w:bCs/>
                  <w:spacing w:val="-2"/>
                  <w:w w:val="105"/>
                  <w:sz w:val="18"/>
                  <w:szCs w:val="18"/>
                </w:rPr>
                <w:delText>pécifiques</w:delText>
              </w:r>
              <w:r w:rsidRPr="0075512F" w:rsidDel="000A3E8D">
                <w:rPr>
                  <w:rFonts w:asciiTheme="minorHAnsi" w:eastAsia="Arial" w:hAnsiTheme="minorHAnsi" w:cstheme="minorHAnsi"/>
                  <w:b/>
                  <w:bCs/>
                  <w:spacing w:val="-2"/>
                  <w:w w:val="105"/>
                  <w:sz w:val="18"/>
                  <w:szCs w:val="18"/>
                </w:rPr>
                <w:delText xml:space="preserve"> au projet</w:delText>
              </w:r>
            </w:del>
          </w:p>
        </w:tc>
      </w:tr>
      <w:tr w:rsidR="00AE72B5" w:rsidRPr="0075512F" w:rsidDel="000A3E8D" w14:paraId="47906C8A" w14:textId="1E698988" w:rsidTr="000F68A3">
        <w:trPr>
          <w:del w:id="2528" w:author="Houyem Rais" w:date="2024-02-22T15:17:00Z"/>
        </w:trPr>
        <w:tc>
          <w:tcPr>
            <w:tcW w:w="0" w:type="auto"/>
            <w:shd w:val="clear" w:color="auto" w:fill="F2F2F2" w:themeFill="background1" w:themeFillShade="F2"/>
          </w:tcPr>
          <w:p w14:paraId="19E0A18F" w14:textId="77A3D4F3" w:rsidR="009A48E1" w:rsidRPr="0075512F" w:rsidDel="000A3E8D" w:rsidRDefault="009A48E1" w:rsidP="00115F39">
            <w:pPr>
              <w:spacing w:before="0" w:after="0" w:line="240" w:lineRule="auto"/>
              <w:ind w:left="34"/>
              <w:rPr>
                <w:del w:id="2529" w:author="Houyem Rais" w:date="2024-02-22T15:17:00Z"/>
                <w:rFonts w:asciiTheme="minorHAnsi" w:hAnsiTheme="minorHAnsi" w:cstheme="minorHAnsi"/>
                <w:b/>
                <w:bCs/>
                <w:sz w:val="18"/>
                <w:szCs w:val="18"/>
              </w:rPr>
            </w:pPr>
            <w:del w:id="2530" w:author="Houyem Rais" w:date="2024-02-22T15:17:00Z">
              <w:r w:rsidRPr="0075512F" w:rsidDel="000A3E8D">
                <w:rPr>
                  <w:rFonts w:asciiTheme="minorHAnsi" w:eastAsia="Arial" w:hAnsiTheme="minorHAnsi" w:cstheme="minorHAnsi"/>
                  <w:b/>
                  <w:bCs/>
                  <w:w w:val="105"/>
                  <w:sz w:val="18"/>
                  <w:szCs w:val="18"/>
                </w:rPr>
                <w:delText>Risque de non-conclusion du contrat</w:delText>
              </w:r>
            </w:del>
          </w:p>
        </w:tc>
        <w:tc>
          <w:tcPr>
            <w:tcW w:w="0" w:type="auto"/>
          </w:tcPr>
          <w:p w14:paraId="59A2ABD6" w14:textId="61E5AB91" w:rsidR="009A48E1" w:rsidRPr="0075512F" w:rsidDel="000A3E8D" w:rsidRDefault="009A48E1" w:rsidP="00115F39">
            <w:pPr>
              <w:spacing w:before="0" w:after="0" w:line="240" w:lineRule="auto"/>
              <w:ind w:left="34"/>
              <w:rPr>
                <w:del w:id="2531" w:author="Houyem Rais" w:date="2024-02-22T15:17:00Z"/>
                <w:rFonts w:asciiTheme="minorHAnsi" w:eastAsia="Arial" w:hAnsiTheme="minorHAnsi" w:cstheme="minorHAnsi"/>
                <w:b/>
                <w:bCs/>
                <w:w w:val="105"/>
                <w:sz w:val="18"/>
                <w:szCs w:val="18"/>
              </w:rPr>
            </w:pPr>
            <w:del w:id="2532" w:author="Houyem Rais" w:date="2024-02-22T15:17:00Z">
              <w:r w:rsidRPr="0075512F" w:rsidDel="000A3E8D">
                <w:rPr>
                  <w:rFonts w:asciiTheme="minorHAnsi" w:eastAsia="Arial" w:hAnsiTheme="minorHAnsi" w:cstheme="minorHAnsi"/>
                  <w:b/>
                  <w:bCs/>
                  <w:w w:val="105"/>
                  <w:sz w:val="18"/>
                  <w:szCs w:val="18"/>
                </w:rPr>
                <w:delText>Appétit du marché</w:delText>
              </w:r>
            </w:del>
          </w:p>
          <w:p w14:paraId="50A7161F" w14:textId="26565C63" w:rsidR="009A48E1" w:rsidRPr="0075512F" w:rsidDel="000A3E8D" w:rsidRDefault="009A48E1" w:rsidP="00115F39">
            <w:pPr>
              <w:spacing w:before="0" w:after="0" w:line="240" w:lineRule="auto"/>
              <w:ind w:left="34"/>
              <w:rPr>
                <w:del w:id="2533" w:author="Houyem Rais" w:date="2024-02-22T15:17:00Z"/>
                <w:rFonts w:asciiTheme="minorHAnsi" w:hAnsiTheme="minorHAnsi" w:cstheme="minorHAnsi"/>
                <w:sz w:val="18"/>
                <w:szCs w:val="18"/>
              </w:rPr>
            </w:pPr>
            <w:del w:id="2534" w:author="Houyem Rais" w:date="2024-02-22T15:17:00Z">
              <w:r w:rsidRPr="0075512F" w:rsidDel="000A3E8D">
                <w:rPr>
                  <w:rFonts w:asciiTheme="minorHAnsi" w:eastAsia="Arial" w:hAnsiTheme="minorHAnsi" w:cstheme="minorHAnsi"/>
                  <w:w w:val="105"/>
                  <w:sz w:val="18"/>
                  <w:szCs w:val="18"/>
                </w:rPr>
                <w:delText xml:space="preserve">Le projet n’attire pas </w:delText>
              </w:r>
              <w:r w:rsidR="00E71606" w:rsidDel="000A3E8D">
                <w:rPr>
                  <w:rFonts w:asciiTheme="minorHAnsi" w:eastAsia="Arial" w:hAnsiTheme="minorHAnsi" w:cstheme="minorHAnsi"/>
                  <w:w w:val="105"/>
                  <w:sz w:val="18"/>
                  <w:szCs w:val="18"/>
                </w:rPr>
                <w:delText xml:space="preserve">suffisamment </w:delText>
              </w:r>
              <w:r w:rsidRPr="0075512F" w:rsidDel="000A3E8D">
                <w:rPr>
                  <w:rFonts w:asciiTheme="minorHAnsi" w:eastAsia="Arial" w:hAnsiTheme="minorHAnsi" w:cstheme="minorHAnsi"/>
                  <w:w w:val="105"/>
                  <w:sz w:val="18"/>
                  <w:szCs w:val="18"/>
                </w:rPr>
                <w:delText>de candidats</w:delText>
              </w:r>
            </w:del>
          </w:p>
        </w:tc>
        <w:tc>
          <w:tcPr>
            <w:tcW w:w="0" w:type="auto"/>
          </w:tcPr>
          <w:p w14:paraId="350873E3" w14:textId="0E7BB032" w:rsidR="009A48E1" w:rsidRPr="0075512F" w:rsidDel="000A3E8D" w:rsidRDefault="009A48E1" w:rsidP="00115F39">
            <w:pPr>
              <w:spacing w:before="0" w:after="0" w:line="240" w:lineRule="auto"/>
              <w:ind w:left="34"/>
              <w:rPr>
                <w:del w:id="2535" w:author="Houyem Rais" w:date="2024-02-22T15:17:00Z"/>
                <w:rFonts w:asciiTheme="minorHAnsi" w:hAnsiTheme="minorHAnsi" w:cstheme="minorHAnsi"/>
                <w:sz w:val="18"/>
                <w:szCs w:val="18"/>
              </w:rPr>
            </w:pPr>
            <w:del w:id="2536" w:author="Houyem Rais" w:date="2024-02-22T15:17:00Z">
              <w:r w:rsidRPr="0075512F" w:rsidDel="000A3E8D">
                <w:rPr>
                  <w:rFonts w:asciiTheme="minorHAnsi" w:hAnsiTheme="minorHAnsi" w:cstheme="minorHAnsi"/>
                  <w:sz w:val="18"/>
                  <w:szCs w:val="18"/>
                </w:rPr>
                <w:delText>Partenaire public</w:delText>
              </w:r>
            </w:del>
          </w:p>
        </w:tc>
        <w:tc>
          <w:tcPr>
            <w:tcW w:w="0" w:type="auto"/>
          </w:tcPr>
          <w:p w14:paraId="2AE165D5" w14:textId="6F9EDDAC" w:rsidR="00D72A48" w:rsidDel="000A3E8D" w:rsidRDefault="00D72A48" w:rsidP="00D06333">
            <w:pPr>
              <w:widowControl w:val="0"/>
              <w:numPr>
                <w:ilvl w:val="0"/>
                <w:numId w:val="5"/>
              </w:numPr>
              <w:autoSpaceDE w:val="0"/>
              <w:autoSpaceDN w:val="0"/>
              <w:spacing w:before="0" w:after="0" w:line="240" w:lineRule="auto"/>
              <w:ind w:left="211" w:hanging="211"/>
              <w:rPr>
                <w:del w:id="2537" w:author="Houyem Rais" w:date="2024-02-22T15:17:00Z"/>
                <w:rFonts w:asciiTheme="minorHAnsi" w:eastAsia="Arial" w:hAnsiTheme="minorHAnsi" w:cstheme="minorHAnsi"/>
                <w:w w:val="105"/>
                <w:sz w:val="18"/>
                <w:szCs w:val="18"/>
              </w:rPr>
            </w:pPr>
            <w:del w:id="2538" w:author="Houyem Rais" w:date="2024-02-22T15:17:00Z">
              <w:r w:rsidRPr="00D72A48" w:rsidDel="000A3E8D">
                <w:rPr>
                  <w:rFonts w:asciiTheme="minorHAnsi" w:eastAsia="Arial" w:hAnsiTheme="minorHAnsi" w:cstheme="minorHAnsi"/>
                  <w:w w:val="105"/>
                  <w:sz w:val="18"/>
                  <w:szCs w:val="18"/>
                </w:rPr>
                <w:delText>Analyse approfondie d</w:delText>
              </w:r>
              <w:r w:rsidDel="000A3E8D">
                <w:rPr>
                  <w:rFonts w:asciiTheme="minorHAnsi" w:eastAsia="Arial" w:hAnsiTheme="minorHAnsi" w:cstheme="minorHAnsi"/>
                  <w:w w:val="105"/>
                  <w:sz w:val="18"/>
                  <w:szCs w:val="18"/>
                </w:rPr>
                <w:delText>u</w:delText>
              </w:r>
              <w:r w:rsidRPr="00D72A48" w:rsidDel="000A3E8D">
                <w:rPr>
                  <w:rFonts w:asciiTheme="minorHAnsi" w:eastAsia="Arial" w:hAnsiTheme="minorHAnsi" w:cstheme="minorHAnsi"/>
                  <w:w w:val="105"/>
                  <w:sz w:val="18"/>
                  <w:szCs w:val="18"/>
                </w:rPr>
                <w:delText xml:space="preserve"> marché</w:delText>
              </w:r>
              <w:r w:rsidDel="000A3E8D">
                <w:rPr>
                  <w:rFonts w:asciiTheme="minorHAnsi" w:eastAsia="Arial" w:hAnsiTheme="minorHAnsi" w:cstheme="minorHAnsi"/>
                  <w:w w:val="105"/>
                  <w:sz w:val="18"/>
                  <w:szCs w:val="18"/>
                </w:rPr>
                <w:delText xml:space="preserve"> </w:delText>
              </w:r>
              <w:r w:rsidRPr="00D72A48" w:rsidDel="000A3E8D">
                <w:rPr>
                  <w:rFonts w:asciiTheme="minorHAnsi" w:eastAsia="Arial" w:hAnsiTheme="minorHAnsi" w:cstheme="minorHAnsi"/>
                  <w:w w:val="105"/>
                  <w:sz w:val="18"/>
                  <w:szCs w:val="18"/>
                </w:rPr>
                <w:delText>pour évaluer la demande potentielle</w:delText>
              </w:r>
              <w:r w:rsidDel="000A3E8D">
                <w:rPr>
                  <w:rFonts w:asciiTheme="minorHAnsi" w:eastAsia="Arial" w:hAnsiTheme="minorHAnsi" w:cstheme="minorHAnsi"/>
                  <w:w w:val="105"/>
                  <w:sz w:val="18"/>
                  <w:szCs w:val="18"/>
                </w:rPr>
                <w:delText xml:space="preserve"> et sonder</w:delText>
              </w:r>
              <w:r w:rsidRPr="00D72A48" w:rsidDel="000A3E8D">
                <w:rPr>
                  <w:rFonts w:asciiTheme="minorHAnsi" w:eastAsia="Arial" w:hAnsiTheme="minorHAnsi" w:cstheme="minorHAnsi"/>
                  <w:w w:val="105"/>
                  <w:sz w:val="18"/>
                  <w:szCs w:val="18"/>
                </w:rPr>
                <w:delText xml:space="preserve"> l'intérêt des investisseurs</w:delText>
              </w:r>
            </w:del>
          </w:p>
          <w:p w14:paraId="07724F78" w14:textId="772027B9" w:rsidR="0018452C" w:rsidDel="000A3E8D" w:rsidRDefault="0018452C" w:rsidP="00D06333">
            <w:pPr>
              <w:widowControl w:val="0"/>
              <w:numPr>
                <w:ilvl w:val="0"/>
                <w:numId w:val="5"/>
              </w:numPr>
              <w:autoSpaceDE w:val="0"/>
              <w:autoSpaceDN w:val="0"/>
              <w:spacing w:before="0" w:after="0" w:line="240" w:lineRule="auto"/>
              <w:ind w:left="211" w:hanging="211"/>
              <w:rPr>
                <w:del w:id="2539" w:author="Houyem Rais" w:date="2024-02-22T15:17:00Z"/>
                <w:rFonts w:asciiTheme="minorHAnsi" w:eastAsia="Arial" w:hAnsiTheme="minorHAnsi" w:cstheme="minorHAnsi"/>
                <w:w w:val="105"/>
                <w:sz w:val="18"/>
                <w:szCs w:val="18"/>
              </w:rPr>
            </w:pPr>
            <w:del w:id="2540" w:author="Houyem Rais" w:date="2024-02-22T15:17:00Z">
              <w:r w:rsidRPr="0018452C" w:rsidDel="000A3E8D">
                <w:rPr>
                  <w:rFonts w:asciiTheme="minorHAnsi" w:eastAsia="Arial" w:hAnsiTheme="minorHAnsi" w:cstheme="minorHAnsi"/>
                  <w:w w:val="105"/>
                  <w:sz w:val="18"/>
                  <w:szCs w:val="18"/>
                </w:rPr>
                <w:delText xml:space="preserve">Consultation préalable des </w:delText>
              </w:r>
              <w:r w:rsidDel="000A3E8D">
                <w:rPr>
                  <w:rFonts w:asciiTheme="minorHAnsi" w:eastAsia="Arial" w:hAnsiTheme="minorHAnsi" w:cstheme="minorHAnsi"/>
                  <w:w w:val="105"/>
                  <w:sz w:val="18"/>
                  <w:szCs w:val="18"/>
                </w:rPr>
                <w:delText xml:space="preserve">investisseurs et des </w:delText>
              </w:r>
              <w:r w:rsidRPr="0018452C" w:rsidDel="000A3E8D">
                <w:rPr>
                  <w:rFonts w:asciiTheme="minorHAnsi" w:eastAsia="Arial" w:hAnsiTheme="minorHAnsi" w:cstheme="minorHAnsi"/>
                  <w:w w:val="105"/>
                  <w:sz w:val="18"/>
                  <w:szCs w:val="18"/>
                </w:rPr>
                <w:delText>parties prenantes</w:delText>
              </w:r>
            </w:del>
          </w:p>
          <w:p w14:paraId="20529007" w14:textId="266D2EB6" w:rsidR="009A48E1" w:rsidRPr="0075512F" w:rsidDel="000A3E8D" w:rsidRDefault="003A7A3B" w:rsidP="00D06333">
            <w:pPr>
              <w:widowControl w:val="0"/>
              <w:numPr>
                <w:ilvl w:val="0"/>
                <w:numId w:val="5"/>
              </w:numPr>
              <w:autoSpaceDE w:val="0"/>
              <w:autoSpaceDN w:val="0"/>
              <w:spacing w:before="0" w:after="0" w:line="240" w:lineRule="auto"/>
              <w:ind w:left="211" w:hanging="211"/>
              <w:rPr>
                <w:del w:id="2541" w:author="Houyem Rais" w:date="2024-02-22T15:17:00Z"/>
                <w:rFonts w:asciiTheme="minorHAnsi" w:eastAsia="Arial" w:hAnsiTheme="minorHAnsi" w:cstheme="minorHAnsi"/>
                <w:w w:val="105"/>
                <w:sz w:val="18"/>
                <w:szCs w:val="18"/>
              </w:rPr>
            </w:pPr>
            <w:del w:id="2542" w:author="Houyem Rais" w:date="2024-02-22T15:17:00Z">
              <w:r w:rsidRPr="003A7A3B" w:rsidDel="000A3E8D">
                <w:rPr>
                  <w:rFonts w:asciiTheme="minorHAnsi" w:eastAsia="Arial" w:hAnsiTheme="minorHAnsi" w:cstheme="minorHAnsi"/>
                  <w:w w:val="105"/>
                  <w:sz w:val="18"/>
                  <w:szCs w:val="18"/>
                </w:rPr>
                <w:delText>Structur</w:delText>
              </w:r>
              <w:r w:rsidDel="000A3E8D">
                <w:rPr>
                  <w:rFonts w:asciiTheme="minorHAnsi" w:eastAsia="Arial" w:hAnsiTheme="minorHAnsi" w:cstheme="minorHAnsi"/>
                  <w:w w:val="105"/>
                  <w:sz w:val="18"/>
                  <w:szCs w:val="18"/>
                </w:rPr>
                <w:delText>ation du</w:delText>
              </w:r>
              <w:r w:rsidRPr="003A7A3B" w:rsidDel="000A3E8D">
                <w:rPr>
                  <w:rFonts w:asciiTheme="minorHAnsi" w:eastAsia="Arial" w:hAnsiTheme="minorHAnsi" w:cstheme="minorHAnsi"/>
                  <w:w w:val="105"/>
                  <w:sz w:val="18"/>
                  <w:szCs w:val="18"/>
                </w:rPr>
                <w:delText xml:space="preserve"> projet de manière à </w:delText>
              </w:r>
              <w:r w:rsidR="00FA4C92" w:rsidDel="000A3E8D">
                <w:rPr>
                  <w:rFonts w:asciiTheme="minorHAnsi" w:eastAsia="Arial" w:hAnsiTheme="minorHAnsi" w:cstheme="minorHAnsi"/>
                  <w:w w:val="105"/>
                  <w:sz w:val="18"/>
                  <w:szCs w:val="18"/>
                </w:rPr>
                <w:delText xml:space="preserve">assurer une répartition </w:delText>
              </w:r>
              <w:r w:rsidR="00FA4C92" w:rsidRPr="003A7A3B" w:rsidDel="000A3E8D">
                <w:rPr>
                  <w:rFonts w:asciiTheme="minorHAnsi" w:eastAsia="Arial" w:hAnsiTheme="minorHAnsi" w:cstheme="minorHAnsi"/>
                  <w:w w:val="105"/>
                  <w:sz w:val="18"/>
                  <w:szCs w:val="18"/>
                </w:rPr>
                <w:delText xml:space="preserve">équilibrée </w:delText>
              </w:r>
              <w:r w:rsidR="00FA4C92" w:rsidDel="000A3E8D">
                <w:rPr>
                  <w:rFonts w:asciiTheme="minorHAnsi" w:eastAsia="Arial" w:hAnsiTheme="minorHAnsi" w:cstheme="minorHAnsi"/>
                  <w:w w:val="105"/>
                  <w:sz w:val="18"/>
                  <w:szCs w:val="18"/>
                </w:rPr>
                <w:delText>d</w:delText>
              </w:r>
              <w:r w:rsidRPr="003A7A3B" w:rsidDel="000A3E8D">
                <w:rPr>
                  <w:rFonts w:asciiTheme="minorHAnsi" w:eastAsia="Arial" w:hAnsiTheme="minorHAnsi" w:cstheme="minorHAnsi"/>
                  <w:w w:val="105"/>
                  <w:sz w:val="18"/>
                  <w:szCs w:val="18"/>
                </w:rPr>
                <w:delText>es risques entre les parties contractantes</w:delText>
              </w:r>
            </w:del>
          </w:p>
          <w:p w14:paraId="1A6C17BD" w14:textId="3382F34C" w:rsidR="009A48E1" w:rsidRPr="0075512F" w:rsidDel="000A3E8D" w:rsidRDefault="000A2B6F" w:rsidP="00D06333">
            <w:pPr>
              <w:widowControl w:val="0"/>
              <w:numPr>
                <w:ilvl w:val="0"/>
                <w:numId w:val="5"/>
              </w:numPr>
              <w:autoSpaceDE w:val="0"/>
              <w:autoSpaceDN w:val="0"/>
              <w:spacing w:before="0" w:after="0" w:line="240" w:lineRule="auto"/>
              <w:ind w:left="211" w:hanging="211"/>
              <w:rPr>
                <w:del w:id="2543" w:author="Houyem Rais" w:date="2024-02-22T15:17:00Z"/>
                <w:rFonts w:asciiTheme="minorHAnsi" w:eastAsia="Arial" w:hAnsiTheme="minorHAnsi" w:cstheme="minorHAnsi"/>
                <w:w w:val="105"/>
                <w:sz w:val="18"/>
                <w:szCs w:val="18"/>
              </w:rPr>
            </w:pPr>
            <w:del w:id="2544" w:author="Houyem Rais" w:date="2024-02-22T15:17:00Z">
              <w:r w:rsidDel="000A3E8D">
                <w:rPr>
                  <w:rFonts w:asciiTheme="minorHAnsi" w:eastAsia="Arial" w:hAnsiTheme="minorHAnsi" w:cstheme="minorHAnsi"/>
                  <w:w w:val="105"/>
                  <w:sz w:val="18"/>
                  <w:szCs w:val="18"/>
                </w:rPr>
                <w:delText>Élaboration d’un p</w:delText>
              </w:r>
              <w:r w:rsidRPr="0075512F" w:rsidDel="000A3E8D">
                <w:rPr>
                  <w:rFonts w:asciiTheme="minorHAnsi" w:eastAsia="Arial" w:hAnsiTheme="minorHAnsi" w:cstheme="minorHAnsi"/>
                  <w:w w:val="105"/>
                  <w:sz w:val="18"/>
                  <w:szCs w:val="18"/>
                </w:rPr>
                <w:delText xml:space="preserve">lan </w:delText>
              </w:r>
              <w:r w:rsidR="009A48E1" w:rsidRPr="0075512F" w:rsidDel="000A3E8D">
                <w:rPr>
                  <w:rFonts w:asciiTheme="minorHAnsi" w:eastAsia="Arial" w:hAnsiTheme="minorHAnsi" w:cstheme="minorHAnsi"/>
                  <w:w w:val="105"/>
                  <w:sz w:val="18"/>
                  <w:szCs w:val="18"/>
                </w:rPr>
                <w:delText>de communication et de marketing du projet</w:delText>
              </w:r>
              <w:r w:rsidDel="000A3E8D">
                <w:rPr>
                  <w:rFonts w:asciiTheme="minorHAnsi" w:eastAsia="Arial" w:hAnsiTheme="minorHAnsi" w:cstheme="minorHAnsi"/>
                  <w:w w:val="105"/>
                  <w:sz w:val="18"/>
                  <w:szCs w:val="18"/>
                </w:rPr>
                <w:delText xml:space="preserve"> </w:delText>
              </w:r>
              <w:r w:rsidRPr="000A2B6F" w:rsidDel="000A3E8D">
                <w:rPr>
                  <w:rFonts w:asciiTheme="minorHAnsi" w:eastAsia="Arial" w:hAnsiTheme="minorHAnsi" w:cstheme="minorHAnsi"/>
                  <w:w w:val="105"/>
                  <w:sz w:val="18"/>
                  <w:szCs w:val="18"/>
                </w:rPr>
                <w:delText>pour le promouvoir auprès des investisseurs et des parties prenantes</w:delText>
              </w:r>
            </w:del>
          </w:p>
          <w:p w14:paraId="3FD7742B" w14:textId="74273001" w:rsidR="009A48E1" w:rsidRPr="0075512F" w:rsidDel="000A3E8D" w:rsidRDefault="00284126" w:rsidP="00D06333">
            <w:pPr>
              <w:widowControl w:val="0"/>
              <w:numPr>
                <w:ilvl w:val="0"/>
                <w:numId w:val="5"/>
              </w:numPr>
              <w:autoSpaceDE w:val="0"/>
              <w:autoSpaceDN w:val="0"/>
              <w:spacing w:before="0" w:after="0" w:line="240" w:lineRule="auto"/>
              <w:ind w:left="211" w:hanging="211"/>
              <w:rPr>
                <w:del w:id="2545" w:author="Houyem Rais" w:date="2024-02-22T15:17:00Z"/>
                <w:rFonts w:asciiTheme="minorHAnsi" w:hAnsiTheme="minorHAnsi" w:cstheme="minorHAnsi"/>
                <w:sz w:val="18"/>
                <w:szCs w:val="18"/>
              </w:rPr>
            </w:pPr>
            <w:del w:id="2546" w:author="Houyem Rais" w:date="2024-02-22T15:17:00Z">
              <w:r w:rsidRPr="00284126" w:rsidDel="000A3E8D">
                <w:rPr>
                  <w:rFonts w:asciiTheme="minorHAnsi" w:eastAsia="Arial" w:hAnsiTheme="minorHAnsi" w:cstheme="minorHAnsi"/>
                  <w:w w:val="105"/>
                  <w:sz w:val="18"/>
                  <w:szCs w:val="18"/>
                </w:rPr>
                <w:delText>Accorder suffisamment de temps aux candidats potentiels pour préparer leurs offres</w:delText>
              </w:r>
            </w:del>
          </w:p>
        </w:tc>
      </w:tr>
      <w:tr w:rsidR="00AE72B5" w:rsidRPr="0075512F" w:rsidDel="000A3E8D" w14:paraId="608D9BE5" w14:textId="73901962" w:rsidTr="000F68A3">
        <w:trPr>
          <w:del w:id="2547" w:author="Houyem Rais" w:date="2024-02-22T15:17:00Z"/>
        </w:trPr>
        <w:tc>
          <w:tcPr>
            <w:tcW w:w="0" w:type="auto"/>
            <w:shd w:val="clear" w:color="auto" w:fill="F2F2F2" w:themeFill="background1" w:themeFillShade="F2"/>
          </w:tcPr>
          <w:p w14:paraId="0AA0B896" w14:textId="623AB89D" w:rsidR="009A48E1" w:rsidRPr="0075512F" w:rsidDel="000A3E8D" w:rsidRDefault="009A48E1" w:rsidP="00115F39">
            <w:pPr>
              <w:spacing w:before="0" w:after="0" w:line="240" w:lineRule="auto"/>
              <w:ind w:left="34"/>
              <w:rPr>
                <w:del w:id="2548" w:author="Houyem Rais" w:date="2024-02-22T15:17:00Z"/>
                <w:rFonts w:asciiTheme="minorHAnsi" w:eastAsia="Arial" w:hAnsiTheme="minorHAnsi" w:cstheme="minorHAnsi"/>
                <w:b/>
                <w:bCs/>
                <w:w w:val="105"/>
                <w:sz w:val="18"/>
                <w:szCs w:val="18"/>
              </w:rPr>
            </w:pPr>
            <w:del w:id="2549" w:author="Houyem Rais" w:date="2024-02-22T15:17:00Z">
              <w:r w:rsidRPr="0075512F" w:rsidDel="000A3E8D">
                <w:rPr>
                  <w:rFonts w:asciiTheme="minorHAnsi" w:eastAsia="Arial" w:hAnsiTheme="minorHAnsi" w:cstheme="minorHAnsi"/>
                  <w:b/>
                  <w:bCs/>
                  <w:w w:val="105"/>
                  <w:sz w:val="18"/>
                  <w:szCs w:val="18"/>
                </w:rPr>
                <w:delText>Défaillance du dossier technique</w:delText>
              </w:r>
            </w:del>
          </w:p>
        </w:tc>
        <w:tc>
          <w:tcPr>
            <w:tcW w:w="0" w:type="auto"/>
          </w:tcPr>
          <w:p w14:paraId="52D60CC9" w14:textId="24B68014" w:rsidR="009A48E1" w:rsidRPr="0075512F" w:rsidDel="000A3E8D" w:rsidRDefault="009A48E1" w:rsidP="00115F39">
            <w:pPr>
              <w:spacing w:before="0" w:after="0" w:line="240" w:lineRule="auto"/>
              <w:ind w:left="34"/>
              <w:rPr>
                <w:del w:id="2550" w:author="Houyem Rais" w:date="2024-02-22T15:17:00Z"/>
                <w:rFonts w:asciiTheme="minorHAnsi" w:eastAsia="Arial" w:hAnsiTheme="minorHAnsi" w:cstheme="minorHAnsi"/>
                <w:b/>
                <w:bCs/>
                <w:w w:val="105"/>
                <w:sz w:val="18"/>
                <w:szCs w:val="18"/>
              </w:rPr>
            </w:pPr>
            <w:del w:id="2551" w:author="Houyem Rais" w:date="2024-02-22T15:17:00Z">
              <w:r w:rsidRPr="0075512F" w:rsidDel="000A3E8D">
                <w:rPr>
                  <w:rFonts w:asciiTheme="minorHAnsi" w:eastAsia="Arial" w:hAnsiTheme="minorHAnsi" w:cstheme="minorHAnsi"/>
                  <w:b/>
                  <w:bCs/>
                  <w:w w:val="105"/>
                  <w:sz w:val="18"/>
                  <w:szCs w:val="18"/>
                </w:rPr>
                <w:delText>Dossier technique mal préparé ou trop détaillé et normatif</w:delText>
              </w:r>
            </w:del>
          </w:p>
        </w:tc>
        <w:tc>
          <w:tcPr>
            <w:tcW w:w="0" w:type="auto"/>
          </w:tcPr>
          <w:p w14:paraId="78B560FE" w14:textId="54194B70" w:rsidR="009A48E1" w:rsidRPr="0075512F" w:rsidDel="000A3E8D" w:rsidRDefault="009A48E1" w:rsidP="00115F39">
            <w:pPr>
              <w:spacing w:before="0" w:after="0" w:line="240" w:lineRule="auto"/>
              <w:ind w:left="34"/>
              <w:rPr>
                <w:del w:id="2552" w:author="Houyem Rais" w:date="2024-02-22T15:17:00Z"/>
                <w:rFonts w:asciiTheme="minorHAnsi" w:eastAsia="Arial" w:hAnsiTheme="minorHAnsi" w:cstheme="minorHAnsi"/>
                <w:spacing w:val="-2"/>
                <w:w w:val="105"/>
                <w:sz w:val="18"/>
                <w:szCs w:val="18"/>
              </w:rPr>
            </w:pPr>
            <w:del w:id="2553" w:author="Houyem Rais" w:date="2024-02-22T15:17:00Z">
              <w:r w:rsidRPr="0075512F" w:rsidDel="000A3E8D">
                <w:rPr>
                  <w:rFonts w:asciiTheme="minorHAnsi" w:hAnsiTheme="minorHAnsi" w:cstheme="minorHAnsi"/>
                  <w:sz w:val="18"/>
                  <w:szCs w:val="18"/>
                </w:rPr>
                <w:delText>Partenaire public</w:delText>
              </w:r>
            </w:del>
          </w:p>
        </w:tc>
        <w:tc>
          <w:tcPr>
            <w:tcW w:w="0" w:type="auto"/>
          </w:tcPr>
          <w:p w14:paraId="6156F8A4" w14:textId="0ECD4300" w:rsidR="009A48E1" w:rsidRPr="0075512F" w:rsidDel="000A3E8D" w:rsidRDefault="009A48E1" w:rsidP="00D06333">
            <w:pPr>
              <w:widowControl w:val="0"/>
              <w:numPr>
                <w:ilvl w:val="0"/>
                <w:numId w:val="5"/>
              </w:numPr>
              <w:autoSpaceDE w:val="0"/>
              <w:autoSpaceDN w:val="0"/>
              <w:spacing w:before="0" w:after="0" w:line="240" w:lineRule="auto"/>
              <w:ind w:left="211" w:hanging="211"/>
              <w:rPr>
                <w:del w:id="2554" w:author="Houyem Rais" w:date="2024-02-22T15:17:00Z"/>
                <w:rFonts w:asciiTheme="minorHAnsi" w:eastAsia="Arial" w:hAnsiTheme="minorHAnsi" w:cstheme="minorHAnsi"/>
                <w:w w:val="105"/>
                <w:sz w:val="18"/>
                <w:szCs w:val="18"/>
              </w:rPr>
            </w:pPr>
            <w:del w:id="2555" w:author="Houyem Rais" w:date="2024-02-22T15:17:00Z">
              <w:r w:rsidRPr="0075512F" w:rsidDel="000A3E8D">
                <w:rPr>
                  <w:rFonts w:asciiTheme="minorHAnsi" w:eastAsia="Arial" w:hAnsiTheme="minorHAnsi" w:cstheme="minorHAnsi"/>
                  <w:w w:val="105"/>
                  <w:sz w:val="18"/>
                  <w:szCs w:val="18"/>
                </w:rPr>
                <w:delText>Préparation de spécifications/fonctions claires et détaillées</w:delText>
              </w:r>
              <w:r w:rsidR="000B267C" w:rsidDel="000A3E8D">
                <w:rPr>
                  <w:rFonts w:asciiTheme="minorHAnsi" w:eastAsia="Arial" w:hAnsiTheme="minorHAnsi" w:cstheme="minorHAnsi"/>
                  <w:w w:val="105"/>
                  <w:sz w:val="18"/>
                  <w:szCs w:val="18"/>
                </w:rPr>
                <w:delText xml:space="preserve"> </w:delText>
              </w:r>
              <w:r w:rsidR="000B267C" w:rsidRPr="000B267C" w:rsidDel="000A3E8D">
                <w:rPr>
                  <w:rFonts w:asciiTheme="minorHAnsi" w:eastAsia="Arial" w:hAnsiTheme="minorHAnsi" w:cstheme="minorHAnsi"/>
                  <w:w w:val="105"/>
                  <w:sz w:val="18"/>
                  <w:szCs w:val="18"/>
                </w:rPr>
                <w:delText>dans le dossier technique</w:delText>
              </w:r>
            </w:del>
          </w:p>
        </w:tc>
      </w:tr>
      <w:tr w:rsidR="00AE72B5" w:rsidRPr="0075512F" w:rsidDel="000A3E8D" w14:paraId="4096C91D" w14:textId="0880CCA4" w:rsidTr="000F68A3">
        <w:trPr>
          <w:trHeight w:val="992"/>
          <w:del w:id="2556" w:author="Houyem Rais" w:date="2024-02-22T15:17:00Z"/>
        </w:trPr>
        <w:tc>
          <w:tcPr>
            <w:tcW w:w="0" w:type="auto"/>
            <w:shd w:val="clear" w:color="auto" w:fill="F2F2F2" w:themeFill="background1" w:themeFillShade="F2"/>
          </w:tcPr>
          <w:p w14:paraId="33A284BF" w14:textId="556B28FB" w:rsidR="009A48E1" w:rsidRPr="0075512F" w:rsidDel="000A3E8D" w:rsidRDefault="009A48E1" w:rsidP="00115F39">
            <w:pPr>
              <w:spacing w:before="0" w:after="0" w:line="240" w:lineRule="auto"/>
              <w:ind w:left="34"/>
              <w:rPr>
                <w:del w:id="2557" w:author="Houyem Rais" w:date="2024-02-22T15:17:00Z"/>
                <w:rFonts w:asciiTheme="minorHAnsi" w:hAnsiTheme="minorHAnsi" w:cstheme="minorHAnsi"/>
                <w:b/>
                <w:bCs/>
                <w:sz w:val="18"/>
                <w:szCs w:val="18"/>
              </w:rPr>
            </w:pPr>
            <w:del w:id="2558" w:author="Houyem Rais" w:date="2024-02-22T15:17:00Z">
              <w:r w:rsidRPr="0075512F" w:rsidDel="000A3E8D">
                <w:rPr>
                  <w:rFonts w:asciiTheme="minorHAnsi" w:eastAsia="Arial" w:hAnsiTheme="minorHAnsi" w:cstheme="minorHAnsi"/>
                  <w:b/>
                  <w:bCs/>
                  <w:w w:val="105"/>
                  <w:sz w:val="18"/>
                  <w:szCs w:val="18"/>
                </w:rPr>
                <w:delText>Risque de conception</w:delText>
              </w:r>
            </w:del>
          </w:p>
        </w:tc>
        <w:tc>
          <w:tcPr>
            <w:tcW w:w="0" w:type="auto"/>
          </w:tcPr>
          <w:p w14:paraId="1385677C" w14:textId="3C7B3D63" w:rsidR="003469BA" w:rsidRPr="0075512F" w:rsidDel="000A3E8D" w:rsidRDefault="003469BA">
            <w:pPr>
              <w:spacing w:before="0" w:after="0" w:line="240" w:lineRule="auto"/>
              <w:ind w:left="34"/>
              <w:rPr>
                <w:del w:id="2559" w:author="Houyem Rais" w:date="2024-02-22T15:17:00Z"/>
                <w:rFonts w:asciiTheme="minorHAnsi" w:eastAsia="Arial" w:hAnsiTheme="minorHAnsi" w:cstheme="minorHAnsi"/>
                <w:w w:val="105"/>
                <w:sz w:val="18"/>
                <w:szCs w:val="18"/>
              </w:rPr>
            </w:pPr>
            <w:del w:id="2560" w:author="Houyem Rais" w:date="2024-02-22T15:17:00Z">
              <w:r w:rsidRPr="0075512F" w:rsidDel="000A3E8D">
                <w:rPr>
                  <w:rFonts w:asciiTheme="minorHAnsi" w:eastAsia="Arial" w:hAnsiTheme="minorHAnsi" w:cstheme="minorHAnsi"/>
                  <w:w w:val="105"/>
                  <w:sz w:val="18"/>
                  <w:szCs w:val="18"/>
                </w:rPr>
                <w:delText xml:space="preserve">Erreurs de </w:delText>
              </w:r>
              <w:r w:rsidRPr="0075512F" w:rsidDel="000A3E8D">
                <w:rPr>
                  <w:rFonts w:asciiTheme="minorHAnsi" w:eastAsia="Arial" w:hAnsiTheme="minorHAnsi" w:cstheme="minorHAnsi"/>
                  <w:b/>
                  <w:bCs/>
                  <w:w w:val="105"/>
                  <w:sz w:val="18"/>
                  <w:szCs w:val="18"/>
                </w:rPr>
                <w:delText>conception</w:delText>
              </w:r>
              <w:r w:rsidRPr="0075512F" w:rsidDel="000A3E8D">
                <w:rPr>
                  <w:rFonts w:asciiTheme="minorHAnsi" w:eastAsia="Arial" w:hAnsiTheme="minorHAnsi" w:cstheme="minorHAnsi"/>
                  <w:w w:val="105"/>
                  <w:sz w:val="18"/>
                  <w:szCs w:val="18"/>
                </w:rPr>
                <w:delText xml:space="preserve">, problèmes </w:delText>
              </w:r>
              <w:r w:rsidRPr="0075512F" w:rsidDel="000A3E8D">
                <w:rPr>
                  <w:rFonts w:asciiTheme="minorHAnsi" w:eastAsia="Arial" w:hAnsiTheme="minorHAnsi" w:cstheme="minorHAnsi"/>
                  <w:b/>
                  <w:bCs/>
                  <w:w w:val="105"/>
                  <w:sz w:val="18"/>
                  <w:szCs w:val="18"/>
                </w:rPr>
                <w:delText>d’ingénierie</w:delText>
              </w:r>
              <w:r w:rsidRPr="0075512F" w:rsidDel="000A3E8D">
                <w:rPr>
                  <w:rFonts w:asciiTheme="minorHAnsi" w:eastAsia="Arial" w:hAnsiTheme="minorHAnsi" w:cstheme="minorHAnsi"/>
                  <w:w w:val="105"/>
                  <w:sz w:val="18"/>
                  <w:szCs w:val="18"/>
                </w:rPr>
                <w:delText xml:space="preserve"> ou</w:delText>
              </w:r>
              <w:r w:rsidR="009A48E1" w:rsidRPr="0075512F" w:rsidDel="000A3E8D">
                <w:rPr>
                  <w:rFonts w:asciiTheme="minorHAnsi" w:eastAsia="Arial" w:hAnsiTheme="minorHAnsi" w:cstheme="minorHAnsi"/>
                  <w:w w:val="105"/>
                  <w:sz w:val="18"/>
                  <w:szCs w:val="18"/>
                </w:rPr>
                <w:delText xml:space="preserve"> projet </w:delText>
              </w:r>
              <w:r w:rsidR="009A48E1" w:rsidRPr="0075512F" w:rsidDel="000A3E8D">
                <w:rPr>
                  <w:rFonts w:asciiTheme="minorHAnsi" w:eastAsia="Arial" w:hAnsiTheme="minorHAnsi" w:cstheme="minorHAnsi"/>
                  <w:b/>
                  <w:bCs/>
                  <w:w w:val="105"/>
                  <w:sz w:val="18"/>
                  <w:szCs w:val="18"/>
                </w:rPr>
                <w:delText>n</w:delText>
              </w:r>
              <w:r w:rsidRPr="0075512F" w:rsidDel="000A3E8D">
                <w:rPr>
                  <w:rFonts w:asciiTheme="minorHAnsi" w:eastAsia="Arial" w:hAnsiTheme="minorHAnsi" w:cstheme="minorHAnsi"/>
                  <w:b/>
                  <w:bCs/>
                  <w:w w:val="105"/>
                  <w:sz w:val="18"/>
                  <w:szCs w:val="18"/>
                </w:rPr>
                <w:delText>on</w:delText>
              </w:r>
              <w:r w:rsidR="009A48E1" w:rsidRPr="0075512F" w:rsidDel="000A3E8D">
                <w:rPr>
                  <w:rFonts w:asciiTheme="minorHAnsi" w:eastAsia="Arial" w:hAnsiTheme="minorHAnsi" w:cstheme="minorHAnsi"/>
                  <w:w w:val="105"/>
                  <w:sz w:val="18"/>
                  <w:szCs w:val="18"/>
                </w:rPr>
                <w:delText xml:space="preserve"> </w:delText>
              </w:r>
              <w:r w:rsidR="009A48E1" w:rsidRPr="0075512F" w:rsidDel="000A3E8D">
                <w:rPr>
                  <w:rFonts w:asciiTheme="minorHAnsi" w:eastAsia="Arial" w:hAnsiTheme="minorHAnsi" w:cstheme="minorHAnsi"/>
                  <w:b/>
                  <w:bCs/>
                  <w:w w:val="105"/>
                  <w:sz w:val="18"/>
                  <w:szCs w:val="18"/>
                </w:rPr>
                <w:delText>adéquatement conçu aux fins requises</w:delText>
              </w:r>
              <w:r w:rsidR="009A48E1" w:rsidRPr="0075512F" w:rsidDel="000A3E8D">
                <w:rPr>
                  <w:rFonts w:asciiTheme="minorHAnsi" w:eastAsia="Arial" w:hAnsiTheme="minorHAnsi" w:cstheme="minorHAnsi"/>
                  <w:w w:val="105"/>
                  <w:sz w:val="18"/>
                  <w:szCs w:val="18"/>
                </w:rPr>
                <w:delText>.</w:delText>
              </w:r>
            </w:del>
          </w:p>
          <w:p w14:paraId="7CCB6415" w14:textId="524E5A5B" w:rsidR="009A48E1" w:rsidRPr="0075512F" w:rsidDel="000A3E8D" w:rsidRDefault="009A48E1" w:rsidP="00115F39">
            <w:pPr>
              <w:spacing w:before="0" w:after="0" w:line="240" w:lineRule="auto"/>
              <w:ind w:left="34"/>
              <w:rPr>
                <w:del w:id="2561" w:author="Houyem Rais" w:date="2024-02-22T15:17:00Z"/>
                <w:rFonts w:asciiTheme="minorHAnsi" w:eastAsia="Arial" w:hAnsiTheme="minorHAnsi" w:cstheme="minorHAnsi"/>
                <w:w w:val="105"/>
                <w:sz w:val="18"/>
                <w:szCs w:val="18"/>
              </w:rPr>
            </w:pPr>
            <w:del w:id="2562" w:author="Houyem Rais" w:date="2024-02-22T15:17:00Z">
              <w:r w:rsidRPr="0075512F" w:rsidDel="000A3E8D">
                <w:rPr>
                  <w:rFonts w:asciiTheme="minorHAnsi" w:eastAsia="Arial" w:hAnsiTheme="minorHAnsi" w:cstheme="minorHAnsi"/>
                  <w:w w:val="105"/>
                  <w:sz w:val="18"/>
                  <w:szCs w:val="18"/>
                </w:rPr>
                <w:delText>Ce risque comprendrait l’étude de faisabilité, l’approbation de la conception ainsi que les modifications apportées à la conception.</w:delText>
              </w:r>
            </w:del>
          </w:p>
        </w:tc>
        <w:tc>
          <w:tcPr>
            <w:tcW w:w="0" w:type="auto"/>
          </w:tcPr>
          <w:p w14:paraId="21CB6B86" w14:textId="00695C84" w:rsidR="009A48E1" w:rsidRPr="0075512F" w:rsidDel="000A3E8D" w:rsidRDefault="009A48E1" w:rsidP="00115F39">
            <w:pPr>
              <w:spacing w:before="0" w:after="0" w:line="240" w:lineRule="auto"/>
              <w:ind w:left="34"/>
              <w:rPr>
                <w:del w:id="2563" w:author="Houyem Rais" w:date="2024-02-22T15:17:00Z"/>
                <w:rFonts w:asciiTheme="minorHAnsi" w:hAnsiTheme="minorHAnsi" w:cstheme="minorHAnsi"/>
                <w:sz w:val="18"/>
                <w:szCs w:val="18"/>
              </w:rPr>
            </w:pPr>
            <w:del w:id="2564" w:author="Houyem Rais" w:date="2024-02-22T15:17:00Z">
              <w:r w:rsidRPr="0075512F" w:rsidDel="000A3E8D">
                <w:rPr>
                  <w:rFonts w:asciiTheme="minorHAnsi" w:hAnsiTheme="minorHAnsi" w:cstheme="minorHAnsi"/>
                  <w:sz w:val="18"/>
                  <w:szCs w:val="18"/>
                </w:rPr>
                <w:delText>Partenaire privé</w:delText>
              </w:r>
            </w:del>
          </w:p>
          <w:p w14:paraId="13E8AAC1" w14:textId="1A40AC24" w:rsidR="009A48E1" w:rsidRPr="0075512F" w:rsidDel="000A3E8D" w:rsidRDefault="009A48E1" w:rsidP="00115F39">
            <w:pPr>
              <w:spacing w:before="0" w:after="0" w:line="240" w:lineRule="auto"/>
              <w:ind w:left="34"/>
              <w:rPr>
                <w:del w:id="2565" w:author="Houyem Rais" w:date="2024-02-22T15:17:00Z"/>
                <w:rFonts w:asciiTheme="minorHAnsi" w:hAnsiTheme="minorHAnsi" w:cstheme="minorHAnsi"/>
                <w:sz w:val="18"/>
                <w:szCs w:val="18"/>
              </w:rPr>
            </w:pPr>
            <w:del w:id="2566" w:author="Houyem Rais" w:date="2024-02-22T15:17:00Z">
              <w:r w:rsidRPr="0075512F" w:rsidDel="000A3E8D">
                <w:rPr>
                  <w:rFonts w:asciiTheme="minorHAnsi" w:hAnsiTheme="minorHAnsi" w:cstheme="minorHAnsi"/>
                  <w:sz w:val="18"/>
                  <w:szCs w:val="18"/>
                </w:rPr>
                <w:delText xml:space="preserve">La Société du Projet (SPV) est responsable de la conception du Projet et de sa conformité aux fonctions et spécifications de performance requises par le partenaire public et les autorités </w:delText>
              </w:r>
              <w:r w:rsidR="00453410" w:rsidRPr="0075512F" w:rsidDel="000A3E8D">
                <w:rPr>
                  <w:rFonts w:asciiTheme="minorHAnsi" w:hAnsiTheme="minorHAnsi" w:cstheme="minorHAnsi"/>
                  <w:sz w:val="18"/>
                  <w:szCs w:val="18"/>
                </w:rPr>
                <w:delText>Tunisienne</w:delText>
              </w:r>
              <w:r w:rsidR="00FF07B7" w:rsidRPr="0075512F" w:rsidDel="000A3E8D">
                <w:rPr>
                  <w:rFonts w:asciiTheme="minorHAnsi" w:hAnsiTheme="minorHAnsi" w:cstheme="minorHAnsi"/>
                  <w:sz w:val="18"/>
                  <w:szCs w:val="18"/>
                </w:rPr>
                <w:delText>s</w:delText>
              </w:r>
            </w:del>
          </w:p>
        </w:tc>
        <w:tc>
          <w:tcPr>
            <w:tcW w:w="0" w:type="auto"/>
          </w:tcPr>
          <w:p w14:paraId="5FEB74FE" w14:textId="53663676" w:rsidR="009A48E1" w:rsidRPr="0075512F" w:rsidDel="000A3E8D" w:rsidRDefault="009A48E1" w:rsidP="00D06333">
            <w:pPr>
              <w:widowControl w:val="0"/>
              <w:numPr>
                <w:ilvl w:val="0"/>
                <w:numId w:val="5"/>
              </w:numPr>
              <w:autoSpaceDE w:val="0"/>
              <w:autoSpaceDN w:val="0"/>
              <w:spacing w:before="0" w:after="0" w:line="240" w:lineRule="auto"/>
              <w:ind w:left="211" w:hanging="211"/>
              <w:rPr>
                <w:del w:id="2567" w:author="Houyem Rais" w:date="2024-02-22T15:17:00Z"/>
                <w:rFonts w:asciiTheme="minorHAnsi" w:eastAsia="Arial" w:hAnsiTheme="minorHAnsi" w:cstheme="minorHAnsi"/>
                <w:w w:val="105"/>
                <w:sz w:val="18"/>
                <w:szCs w:val="18"/>
              </w:rPr>
            </w:pPr>
            <w:del w:id="2568" w:author="Houyem Rais" w:date="2024-02-22T15:17:00Z">
              <w:r w:rsidRPr="0075512F" w:rsidDel="000A3E8D">
                <w:rPr>
                  <w:rFonts w:asciiTheme="minorHAnsi" w:eastAsia="Arial" w:hAnsiTheme="minorHAnsi" w:cstheme="minorHAnsi"/>
                  <w:w w:val="105"/>
                  <w:sz w:val="18"/>
                  <w:szCs w:val="18"/>
                </w:rPr>
                <w:delText>Validation d’études détaillées par des experts spécialisés</w:delText>
              </w:r>
            </w:del>
          </w:p>
          <w:p w14:paraId="7709CCC8" w14:textId="372F0F34" w:rsidR="009A48E1" w:rsidRPr="0075512F" w:rsidDel="000A3E8D" w:rsidRDefault="009A48E1" w:rsidP="00D06333">
            <w:pPr>
              <w:widowControl w:val="0"/>
              <w:numPr>
                <w:ilvl w:val="0"/>
                <w:numId w:val="5"/>
              </w:numPr>
              <w:autoSpaceDE w:val="0"/>
              <w:autoSpaceDN w:val="0"/>
              <w:spacing w:before="0" w:after="0" w:line="240" w:lineRule="auto"/>
              <w:ind w:left="211" w:hanging="211"/>
              <w:rPr>
                <w:del w:id="2569" w:author="Houyem Rais" w:date="2024-02-22T15:17:00Z"/>
                <w:rFonts w:asciiTheme="minorHAnsi" w:eastAsia="Arial" w:hAnsiTheme="minorHAnsi" w:cstheme="minorHAnsi"/>
                <w:w w:val="105"/>
                <w:sz w:val="18"/>
                <w:szCs w:val="18"/>
              </w:rPr>
            </w:pPr>
            <w:del w:id="2570" w:author="Houyem Rais" w:date="2024-02-22T15:17:00Z">
              <w:r w:rsidRPr="0075512F" w:rsidDel="000A3E8D">
                <w:rPr>
                  <w:rFonts w:asciiTheme="minorHAnsi" w:eastAsia="Arial" w:hAnsiTheme="minorHAnsi" w:cstheme="minorHAnsi"/>
                  <w:w w:val="105"/>
                  <w:sz w:val="18"/>
                  <w:szCs w:val="18"/>
                </w:rPr>
                <w:delText>Sélection d’entreprises possédant de solides compétences techniques</w:delText>
              </w:r>
            </w:del>
          </w:p>
          <w:p w14:paraId="3752F2FA" w14:textId="45902C66" w:rsidR="00685074" w:rsidRPr="0075512F" w:rsidDel="000A3E8D" w:rsidRDefault="00685074" w:rsidP="00D06333">
            <w:pPr>
              <w:widowControl w:val="0"/>
              <w:numPr>
                <w:ilvl w:val="0"/>
                <w:numId w:val="5"/>
              </w:numPr>
              <w:autoSpaceDE w:val="0"/>
              <w:autoSpaceDN w:val="0"/>
              <w:spacing w:before="0" w:after="0" w:line="240" w:lineRule="auto"/>
              <w:ind w:left="211" w:hanging="211"/>
              <w:rPr>
                <w:del w:id="2571" w:author="Houyem Rais" w:date="2024-02-22T15:17:00Z"/>
                <w:rFonts w:asciiTheme="minorHAnsi" w:eastAsia="Arial" w:hAnsiTheme="minorHAnsi" w:cstheme="minorHAnsi"/>
                <w:w w:val="105"/>
                <w:sz w:val="18"/>
                <w:szCs w:val="18"/>
              </w:rPr>
            </w:pPr>
            <w:del w:id="2572" w:author="Houyem Rais" w:date="2024-02-22T15:17:00Z">
              <w:r w:rsidRPr="0075512F" w:rsidDel="000A3E8D">
                <w:rPr>
                  <w:sz w:val="18"/>
                  <w:szCs w:val="18"/>
                </w:rPr>
                <w:delText>Elaboration de tests et de simulations pour valider la conception</w:delText>
              </w:r>
            </w:del>
          </w:p>
          <w:p w14:paraId="66F42E08" w14:textId="1D134D14" w:rsidR="00685074" w:rsidRPr="0075512F" w:rsidDel="000A3E8D" w:rsidRDefault="00E078CD" w:rsidP="00D06333">
            <w:pPr>
              <w:widowControl w:val="0"/>
              <w:numPr>
                <w:ilvl w:val="0"/>
                <w:numId w:val="5"/>
              </w:numPr>
              <w:autoSpaceDE w:val="0"/>
              <w:autoSpaceDN w:val="0"/>
              <w:spacing w:before="0" w:after="0" w:line="240" w:lineRule="auto"/>
              <w:ind w:left="211" w:hanging="211"/>
              <w:rPr>
                <w:del w:id="2573" w:author="Houyem Rais" w:date="2024-02-22T15:17:00Z"/>
                <w:rFonts w:asciiTheme="minorHAnsi" w:eastAsia="Arial" w:hAnsiTheme="minorHAnsi" w:cstheme="minorHAnsi"/>
                <w:w w:val="105"/>
                <w:sz w:val="18"/>
                <w:szCs w:val="18"/>
              </w:rPr>
            </w:pPr>
            <w:del w:id="2574" w:author="Houyem Rais" w:date="2024-02-22T15:17:00Z">
              <w:r w:rsidRPr="0075512F" w:rsidDel="000A3E8D">
                <w:rPr>
                  <w:sz w:val="18"/>
                  <w:szCs w:val="18"/>
                </w:rPr>
                <w:delText>Élaboration</w:delText>
              </w:r>
              <w:r w:rsidR="00685074" w:rsidRPr="0075512F" w:rsidDel="000A3E8D">
                <w:rPr>
                  <w:sz w:val="18"/>
                  <w:szCs w:val="18"/>
                </w:rPr>
                <w:delText xml:space="preserve"> de plans de secours en cas de problèmes techniques</w:delText>
              </w:r>
            </w:del>
          </w:p>
        </w:tc>
      </w:tr>
      <w:tr w:rsidR="003469BA" w:rsidRPr="0075512F" w:rsidDel="000A3E8D" w14:paraId="5CFD52EE" w14:textId="275C9FFA" w:rsidTr="000F68A3">
        <w:trPr>
          <w:del w:id="2575" w:author="Houyem Rais" w:date="2024-02-22T15:17:00Z"/>
        </w:trPr>
        <w:tc>
          <w:tcPr>
            <w:tcW w:w="0" w:type="auto"/>
            <w:vMerge w:val="restart"/>
            <w:shd w:val="clear" w:color="auto" w:fill="F2F2F2" w:themeFill="background1" w:themeFillShade="F2"/>
          </w:tcPr>
          <w:p w14:paraId="73AE4010" w14:textId="789AB959" w:rsidR="003469BA" w:rsidRPr="0075512F" w:rsidDel="000A3E8D" w:rsidRDefault="003469BA" w:rsidP="00115F39">
            <w:pPr>
              <w:spacing w:before="0" w:after="0" w:line="240" w:lineRule="auto"/>
              <w:ind w:left="34"/>
              <w:rPr>
                <w:del w:id="2576" w:author="Houyem Rais" w:date="2024-02-22T15:17:00Z"/>
                <w:rFonts w:asciiTheme="minorHAnsi" w:hAnsiTheme="minorHAnsi" w:cstheme="minorHAnsi"/>
                <w:b/>
                <w:bCs/>
                <w:sz w:val="18"/>
                <w:szCs w:val="18"/>
              </w:rPr>
            </w:pPr>
            <w:del w:id="2577" w:author="Houyem Rais" w:date="2024-02-22T15:17:00Z">
              <w:r w:rsidRPr="0075512F" w:rsidDel="000A3E8D">
                <w:rPr>
                  <w:rFonts w:asciiTheme="minorHAnsi" w:eastAsia="Arial" w:hAnsiTheme="minorHAnsi" w:cstheme="minorHAnsi"/>
                  <w:b/>
                  <w:bCs/>
                  <w:w w:val="105"/>
                  <w:sz w:val="18"/>
                  <w:szCs w:val="18"/>
                </w:rPr>
                <w:delText>Risque de construction</w:delText>
              </w:r>
            </w:del>
          </w:p>
        </w:tc>
        <w:tc>
          <w:tcPr>
            <w:tcW w:w="0" w:type="auto"/>
          </w:tcPr>
          <w:p w14:paraId="7EDCA08B" w14:textId="4F8F7834" w:rsidR="003469BA" w:rsidRPr="0075512F" w:rsidDel="000A3E8D" w:rsidRDefault="003469BA" w:rsidP="00115F39">
            <w:pPr>
              <w:spacing w:before="0" w:after="0" w:line="240" w:lineRule="auto"/>
              <w:ind w:left="34"/>
              <w:rPr>
                <w:del w:id="2578" w:author="Houyem Rais" w:date="2024-02-22T15:17:00Z"/>
                <w:rFonts w:asciiTheme="minorHAnsi" w:eastAsia="Arial" w:hAnsiTheme="minorHAnsi" w:cstheme="minorHAnsi"/>
                <w:b/>
                <w:bCs/>
                <w:w w:val="105"/>
                <w:sz w:val="18"/>
                <w:szCs w:val="18"/>
              </w:rPr>
            </w:pPr>
            <w:del w:id="2579" w:author="Houyem Rais" w:date="2024-02-22T15:17:00Z">
              <w:r w:rsidRPr="0075512F" w:rsidDel="000A3E8D">
                <w:rPr>
                  <w:rFonts w:asciiTheme="minorHAnsi" w:eastAsia="Arial" w:hAnsiTheme="minorHAnsi" w:cstheme="minorHAnsi"/>
                  <w:b/>
                  <w:bCs/>
                  <w:w w:val="105"/>
                  <w:sz w:val="18"/>
                  <w:szCs w:val="18"/>
                </w:rPr>
                <w:delText>Dépassement de coûts</w:delText>
              </w:r>
            </w:del>
          </w:p>
          <w:p w14:paraId="7107E2B7" w14:textId="66DA7F0E" w:rsidR="003469BA" w:rsidRPr="0075512F" w:rsidDel="000A3E8D" w:rsidRDefault="003469BA" w:rsidP="00115F39">
            <w:pPr>
              <w:spacing w:before="0" w:after="0" w:line="240" w:lineRule="auto"/>
              <w:ind w:left="34"/>
              <w:rPr>
                <w:del w:id="2580" w:author="Houyem Rais" w:date="2024-02-22T15:17:00Z"/>
                <w:rFonts w:asciiTheme="minorHAnsi" w:hAnsiTheme="minorHAnsi" w:cstheme="minorHAnsi"/>
                <w:sz w:val="18"/>
                <w:szCs w:val="18"/>
              </w:rPr>
            </w:pPr>
            <w:del w:id="2581" w:author="Houyem Rais" w:date="2024-02-22T15:17:00Z">
              <w:r w:rsidRPr="0075512F" w:rsidDel="000A3E8D">
                <w:rPr>
                  <w:rFonts w:asciiTheme="minorHAnsi" w:eastAsia="Arial" w:hAnsiTheme="minorHAnsi" w:cstheme="minorHAnsi"/>
                  <w:w w:val="105"/>
                  <w:sz w:val="18"/>
                  <w:szCs w:val="18"/>
                </w:rPr>
                <w:delText>C’est le risque que les quantités ou les prix des intrants soient plus élevés que prévu, ou que la construction prenne plus de temps que prévu.</w:delText>
              </w:r>
            </w:del>
          </w:p>
        </w:tc>
        <w:tc>
          <w:tcPr>
            <w:tcW w:w="0" w:type="auto"/>
          </w:tcPr>
          <w:p w14:paraId="569167D0" w14:textId="7EB4BEE6" w:rsidR="003469BA" w:rsidRPr="0075512F" w:rsidDel="000A3E8D" w:rsidRDefault="003469BA" w:rsidP="00115F39">
            <w:pPr>
              <w:spacing w:before="0" w:after="0" w:line="240" w:lineRule="auto"/>
              <w:ind w:left="34"/>
              <w:rPr>
                <w:del w:id="2582" w:author="Houyem Rais" w:date="2024-02-22T15:17:00Z"/>
                <w:rFonts w:asciiTheme="minorHAnsi" w:hAnsiTheme="minorHAnsi" w:cstheme="minorHAnsi"/>
                <w:sz w:val="18"/>
                <w:szCs w:val="18"/>
              </w:rPr>
            </w:pPr>
            <w:del w:id="2583"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23486E9B" w14:textId="087EB936" w:rsidR="003469BA" w:rsidRPr="0075512F" w:rsidDel="000A3E8D" w:rsidRDefault="0070343F" w:rsidP="00D06333">
            <w:pPr>
              <w:widowControl w:val="0"/>
              <w:numPr>
                <w:ilvl w:val="0"/>
                <w:numId w:val="5"/>
              </w:numPr>
              <w:autoSpaceDE w:val="0"/>
              <w:autoSpaceDN w:val="0"/>
              <w:spacing w:before="0" w:after="0" w:line="240" w:lineRule="auto"/>
              <w:ind w:left="211" w:hanging="211"/>
              <w:rPr>
                <w:del w:id="2584" w:author="Houyem Rais" w:date="2024-02-22T15:17:00Z"/>
                <w:rFonts w:asciiTheme="minorHAnsi" w:eastAsia="Arial" w:hAnsiTheme="minorHAnsi" w:cstheme="minorHAnsi"/>
                <w:w w:val="105"/>
                <w:sz w:val="18"/>
                <w:szCs w:val="18"/>
              </w:rPr>
            </w:pPr>
            <w:del w:id="2585" w:author="Houyem Rais" w:date="2024-02-22T15:17:00Z">
              <w:r w:rsidDel="000A3E8D">
                <w:rPr>
                  <w:rFonts w:asciiTheme="minorHAnsi" w:eastAsia="Arial" w:hAnsiTheme="minorHAnsi" w:cstheme="minorHAnsi"/>
                  <w:w w:val="105"/>
                  <w:sz w:val="18"/>
                  <w:szCs w:val="18"/>
                </w:rPr>
                <w:delText>Sélection d’</w:delText>
              </w:r>
              <w:r w:rsidR="003469BA" w:rsidRPr="0075512F" w:rsidDel="000A3E8D">
                <w:rPr>
                  <w:rFonts w:asciiTheme="minorHAnsi" w:eastAsia="Arial" w:hAnsiTheme="minorHAnsi" w:cstheme="minorHAnsi"/>
                  <w:w w:val="105"/>
                  <w:sz w:val="18"/>
                  <w:szCs w:val="18"/>
                </w:rPr>
                <w:delText>une entreprise avec les capacités techniques et financières nécessaires</w:delText>
              </w:r>
              <w:r w:rsidR="004A697F" w:rsidDel="000A3E8D">
                <w:rPr>
                  <w:rFonts w:asciiTheme="minorHAnsi" w:eastAsia="Arial" w:hAnsiTheme="minorHAnsi" w:cstheme="minorHAnsi"/>
                  <w:w w:val="105"/>
                  <w:sz w:val="18"/>
                  <w:szCs w:val="18"/>
                </w:rPr>
                <w:delText xml:space="preserve"> </w:delText>
              </w:r>
              <w:r w:rsidR="004A697F" w:rsidRPr="004A697F" w:rsidDel="000A3E8D">
                <w:rPr>
                  <w:rFonts w:asciiTheme="minorHAnsi" w:eastAsia="Arial" w:hAnsiTheme="minorHAnsi" w:cstheme="minorHAnsi"/>
                  <w:w w:val="105"/>
                  <w:sz w:val="18"/>
                  <w:szCs w:val="18"/>
                </w:rPr>
                <w:delText>pour mener à bien la construction du projet</w:delText>
              </w:r>
            </w:del>
          </w:p>
          <w:p w14:paraId="2CC7F432" w14:textId="7CDCF5F1" w:rsidR="003469BA" w:rsidRPr="0075512F" w:rsidDel="000A3E8D" w:rsidRDefault="003469BA" w:rsidP="00D06333">
            <w:pPr>
              <w:widowControl w:val="0"/>
              <w:numPr>
                <w:ilvl w:val="0"/>
                <w:numId w:val="5"/>
              </w:numPr>
              <w:autoSpaceDE w:val="0"/>
              <w:autoSpaceDN w:val="0"/>
              <w:spacing w:before="0" w:after="0" w:line="240" w:lineRule="auto"/>
              <w:ind w:left="211" w:hanging="211"/>
              <w:rPr>
                <w:del w:id="2586" w:author="Houyem Rais" w:date="2024-02-22T15:17:00Z"/>
                <w:rFonts w:asciiTheme="minorHAnsi" w:eastAsia="Arial" w:hAnsiTheme="minorHAnsi" w:cstheme="minorHAnsi"/>
                <w:w w:val="105"/>
                <w:sz w:val="18"/>
                <w:szCs w:val="18"/>
              </w:rPr>
            </w:pPr>
            <w:del w:id="2587" w:author="Houyem Rais" w:date="2024-02-22T15:17:00Z">
              <w:r w:rsidRPr="0075512F" w:rsidDel="000A3E8D">
                <w:rPr>
                  <w:rFonts w:asciiTheme="minorHAnsi" w:eastAsia="Arial" w:hAnsiTheme="minorHAnsi" w:cstheme="minorHAnsi"/>
                  <w:w w:val="105"/>
                  <w:sz w:val="18"/>
                  <w:szCs w:val="18"/>
                </w:rPr>
                <w:delText>Rémunération forfaitaire ou clé en main dans la mesure du possible</w:delText>
              </w:r>
              <w:r w:rsidR="00CF20CD" w:rsidDel="000A3E8D">
                <w:rPr>
                  <w:rFonts w:asciiTheme="minorHAnsi" w:eastAsia="Arial" w:hAnsiTheme="minorHAnsi" w:cstheme="minorHAnsi"/>
                  <w:w w:val="105"/>
                  <w:sz w:val="18"/>
                  <w:szCs w:val="18"/>
                </w:rPr>
                <w:delText xml:space="preserve"> </w:delText>
              </w:r>
              <w:r w:rsidR="00A67BC1" w:rsidDel="000A3E8D">
                <w:rPr>
                  <w:rFonts w:asciiTheme="minorHAnsi" w:eastAsia="Arial" w:hAnsiTheme="minorHAnsi" w:cstheme="minorHAnsi"/>
                  <w:w w:val="105"/>
                  <w:sz w:val="18"/>
                  <w:szCs w:val="18"/>
                </w:rPr>
                <w:delText xml:space="preserve">pour </w:delText>
              </w:r>
              <w:r w:rsidR="00CF20CD" w:rsidRPr="00CF20CD" w:rsidDel="000A3E8D">
                <w:rPr>
                  <w:rFonts w:asciiTheme="minorHAnsi" w:eastAsia="Arial" w:hAnsiTheme="minorHAnsi" w:cstheme="minorHAnsi"/>
                  <w:w w:val="105"/>
                  <w:sz w:val="18"/>
                  <w:szCs w:val="18"/>
                </w:rPr>
                <w:delText>limite</w:delText>
              </w:r>
              <w:r w:rsidR="00A67BC1" w:rsidDel="000A3E8D">
                <w:rPr>
                  <w:rFonts w:asciiTheme="minorHAnsi" w:eastAsia="Arial" w:hAnsiTheme="minorHAnsi" w:cstheme="minorHAnsi"/>
                  <w:w w:val="105"/>
                  <w:sz w:val="18"/>
                  <w:szCs w:val="18"/>
                </w:rPr>
                <w:delText>r</w:delText>
              </w:r>
              <w:r w:rsidR="00CF20CD" w:rsidRPr="00CF20CD" w:rsidDel="000A3E8D">
                <w:rPr>
                  <w:rFonts w:asciiTheme="minorHAnsi" w:eastAsia="Arial" w:hAnsiTheme="minorHAnsi" w:cstheme="minorHAnsi"/>
                  <w:w w:val="105"/>
                  <w:sz w:val="18"/>
                  <w:szCs w:val="18"/>
                </w:rPr>
                <w:delText xml:space="preserve"> les variations de coûts et transf</w:delText>
              </w:r>
              <w:r w:rsidR="00A67BC1" w:rsidDel="000A3E8D">
                <w:rPr>
                  <w:rFonts w:asciiTheme="minorHAnsi" w:eastAsia="Arial" w:hAnsiTheme="minorHAnsi" w:cstheme="minorHAnsi"/>
                  <w:w w:val="105"/>
                  <w:sz w:val="18"/>
                  <w:szCs w:val="18"/>
                </w:rPr>
                <w:delText>é</w:delText>
              </w:r>
              <w:r w:rsidR="00CF20CD" w:rsidRPr="00CF20CD" w:rsidDel="000A3E8D">
                <w:rPr>
                  <w:rFonts w:asciiTheme="minorHAnsi" w:eastAsia="Arial" w:hAnsiTheme="minorHAnsi" w:cstheme="minorHAnsi"/>
                  <w:w w:val="105"/>
                  <w:sz w:val="18"/>
                  <w:szCs w:val="18"/>
                </w:rPr>
                <w:delText>re</w:delText>
              </w:r>
              <w:r w:rsidR="00A67BC1" w:rsidDel="000A3E8D">
                <w:rPr>
                  <w:rFonts w:asciiTheme="minorHAnsi" w:eastAsia="Arial" w:hAnsiTheme="minorHAnsi" w:cstheme="minorHAnsi"/>
                  <w:w w:val="105"/>
                  <w:sz w:val="18"/>
                  <w:szCs w:val="18"/>
                </w:rPr>
                <w:delText>r</w:delText>
              </w:r>
              <w:r w:rsidR="00CF20CD" w:rsidRPr="00CF20CD" w:rsidDel="000A3E8D">
                <w:rPr>
                  <w:rFonts w:asciiTheme="minorHAnsi" w:eastAsia="Arial" w:hAnsiTheme="minorHAnsi" w:cstheme="minorHAnsi"/>
                  <w:w w:val="105"/>
                  <w:sz w:val="18"/>
                  <w:szCs w:val="18"/>
                </w:rPr>
                <w:delText xml:space="preserve"> une grande partie du risque de construction à</w:delText>
              </w:r>
              <w:r w:rsidR="00A67BC1" w:rsidDel="000A3E8D">
                <w:rPr>
                  <w:rFonts w:asciiTheme="minorHAnsi" w:eastAsia="Arial" w:hAnsiTheme="minorHAnsi" w:cstheme="minorHAnsi"/>
                  <w:w w:val="105"/>
                  <w:sz w:val="18"/>
                  <w:szCs w:val="18"/>
                </w:rPr>
                <w:delText xml:space="preserve"> l’opérateur privé</w:delText>
              </w:r>
            </w:del>
          </w:p>
          <w:p w14:paraId="0DEFEB5F" w14:textId="007781E1" w:rsidR="003469BA" w:rsidRPr="0075512F" w:rsidDel="000A3E8D" w:rsidRDefault="003469BA" w:rsidP="00D06333">
            <w:pPr>
              <w:widowControl w:val="0"/>
              <w:numPr>
                <w:ilvl w:val="0"/>
                <w:numId w:val="5"/>
              </w:numPr>
              <w:autoSpaceDE w:val="0"/>
              <w:autoSpaceDN w:val="0"/>
              <w:spacing w:before="0" w:after="0" w:line="240" w:lineRule="auto"/>
              <w:ind w:left="211" w:hanging="211"/>
              <w:rPr>
                <w:del w:id="2588" w:author="Houyem Rais" w:date="2024-02-22T15:17:00Z"/>
                <w:rFonts w:asciiTheme="minorHAnsi" w:eastAsia="Arial" w:hAnsiTheme="minorHAnsi" w:cstheme="minorHAnsi"/>
                <w:w w:val="105"/>
                <w:sz w:val="18"/>
                <w:szCs w:val="18"/>
              </w:rPr>
            </w:pPr>
            <w:del w:id="2589" w:author="Houyem Rais" w:date="2024-02-22T15:17:00Z">
              <w:r w:rsidRPr="0075512F" w:rsidDel="000A3E8D">
                <w:rPr>
                  <w:rFonts w:asciiTheme="minorHAnsi" w:eastAsia="Arial" w:hAnsiTheme="minorHAnsi" w:cstheme="minorHAnsi"/>
                  <w:w w:val="105"/>
                  <w:sz w:val="18"/>
                  <w:szCs w:val="18"/>
                </w:rPr>
                <w:delText xml:space="preserve">Définition précise des travaux, </w:delText>
              </w:r>
              <w:r w:rsidR="00A67BC1" w:rsidDel="000A3E8D">
                <w:rPr>
                  <w:rFonts w:asciiTheme="minorHAnsi" w:eastAsia="Arial" w:hAnsiTheme="minorHAnsi" w:cstheme="minorHAnsi"/>
                  <w:w w:val="105"/>
                  <w:sz w:val="18"/>
                  <w:szCs w:val="18"/>
                </w:rPr>
                <w:delText>y compris les éléments de</w:delText>
              </w:r>
              <w:r w:rsidR="00A67BC1" w:rsidRPr="0075512F" w:rsidDel="000A3E8D">
                <w:rPr>
                  <w:rFonts w:asciiTheme="minorHAnsi" w:eastAsia="Arial" w:hAnsiTheme="minorHAnsi" w:cstheme="minorHAnsi"/>
                  <w:w w:val="105"/>
                  <w:sz w:val="18"/>
                  <w:szCs w:val="18"/>
                </w:rPr>
                <w:delText xml:space="preserve"> </w:delText>
              </w:r>
              <w:r w:rsidRPr="0075512F" w:rsidDel="000A3E8D">
                <w:rPr>
                  <w:rFonts w:asciiTheme="minorHAnsi" w:eastAsia="Arial" w:hAnsiTheme="minorHAnsi" w:cstheme="minorHAnsi"/>
                  <w:w w:val="105"/>
                  <w:sz w:val="18"/>
                  <w:szCs w:val="18"/>
                </w:rPr>
                <w:delText>réhabilitation</w:delText>
              </w:r>
            </w:del>
          </w:p>
          <w:p w14:paraId="482560BF" w14:textId="73D7581F" w:rsidR="003469BA" w:rsidRPr="0075512F" w:rsidDel="000A3E8D" w:rsidRDefault="00A67BC1" w:rsidP="00D06333">
            <w:pPr>
              <w:widowControl w:val="0"/>
              <w:numPr>
                <w:ilvl w:val="0"/>
                <w:numId w:val="5"/>
              </w:numPr>
              <w:autoSpaceDE w:val="0"/>
              <w:autoSpaceDN w:val="0"/>
              <w:spacing w:before="0" w:after="0" w:line="240" w:lineRule="auto"/>
              <w:ind w:left="211" w:hanging="211"/>
              <w:rPr>
                <w:del w:id="2590" w:author="Houyem Rais" w:date="2024-02-22T15:17:00Z"/>
                <w:rFonts w:asciiTheme="minorHAnsi" w:eastAsia="Arial" w:hAnsiTheme="minorHAnsi" w:cstheme="minorHAnsi"/>
                <w:w w:val="105"/>
                <w:sz w:val="18"/>
                <w:szCs w:val="18"/>
              </w:rPr>
            </w:pPr>
            <w:del w:id="2591" w:author="Houyem Rais" w:date="2024-02-22T15:17:00Z">
              <w:r w:rsidDel="000A3E8D">
                <w:rPr>
                  <w:rFonts w:asciiTheme="minorHAnsi" w:eastAsia="Arial" w:hAnsiTheme="minorHAnsi" w:cstheme="minorHAnsi"/>
                  <w:w w:val="105"/>
                  <w:sz w:val="18"/>
                  <w:szCs w:val="18"/>
                </w:rPr>
                <w:delText>Engagement d’une m</w:delText>
              </w:r>
              <w:r w:rsidRPr="0075512F" w:rsidDel="000A3E8D">
                <w:rPr>
                  <w:rFonts w:asciiTheme="minorHAnsi" w:eastAsia="Arial" w:hAnsiTheme="minorHAnsi" w:cstheme="minorHAnsi"/>
                  <w:w w:val="105"/>
                  <w:sz w:val="18"/>
                  <w:szCs w:val="18"/>
                </w:rPr>
                <w:delText xml:space="preserve">ission </w:delText>
              </w:r>
              <w:r w:rsidR="003469BA" w:rsidRPr="0075512F" w:rsidDel="000A3E8D">
                <w:rPr>
                  <w:rFonts w:asciiTheme="minorHAnsi" w:eastAsia="Arial" w:hAnsiTheme="minorHAnsi" w:cstheme="minorHAnsi"/>
                  <w:w w:val="105"/>
                  <w:sz w:val="18"/>
                  <w:szCs w:val="18"/>
                </w:rPr>
                <w:delText>d’assistance technique au partenaire public</w:delText>
              </w:r>
            </w:del>
          </w:p>
        </w:tc>
      </w:tr>
      <w:tr w:rsidR="003469BA" w:rsidRPr="0075512F" w:rsidDel="000A3E8D" w14:paraId="75BD8A7E" w14:textId="3AEEAFF7" w:rsidTr="000F68A3">
        <w:trPr>
          <w:del w:id="2592" w:author="Houyem Rais" w:date="2024-02-22T15:17:00Z"/>
        </w:trPr>
        <w:tc>
          <w:tcPr>
            <w:tcW w:w="0" w:type="auto"/>
            <w:vMerge/>
            <w:shd w:val="clear" w:color="auto" w:fill="F2F2F2" w:themeFill="background1" w:themeFillShade="F2"/>
          </w:tcPr>
          <w:p w14:paraId="7D63629A" w14:textId="2771FBAF" w:rsidR="003469BA" w:rsidRPr="0075512F" w:rsidDel="000A3E8D" w:rsidRDefault="003469BA" w:rsidP="00115F39">
            <w:pPr>
              <w:spacing w:before="0" w:after="0" w:line="240" w:lineRule="auto"/>
              <w:ind w:left="34"/>
              <w:rPr>
                <w:del w:id="2593" w:author="Houyem Rais" w:date="2024-02-22T15:17:00Z"/>
                <w:rFonts w:asciiTheme="minorHAnsi" w:hAnsiTheme="minorHAnsi" w:cstheme="minorHAnsi"/>
                <w:b/>
                <w:bCs/>
                <w:sz w:val="18"/>
                <w:szCs w:val="18"/>
              </w:rPr>
            </w:pPr>
          </w:p>
        </w:tc>
        <w:tc>
          <w:tcPr>
            <w:tcW w:w="0" w:type="auto"/>
          </w:tcPr>
          <w:p w14:paraId="68CAAE98" w14:textId="3BAA6504" w:rsidR="003469BA" w:rsidRPr="0075512F" w:rsidDel="000A3E8D" w:rsidRDefault="003469BA" w:rsidP="00115F39">
            <w:pPr>
              <w:spacing w:before="0" w:after="0" w:line="240" w:lineRule="auto"/>
              <w:ind w:left="34"/>
              <w:rPr>
                <w:del w:id="2594" w:author="Houyem Rais" w:date="2024-02-22T15:17:00Z"/>
                <w:rFonts w:asciiTheme="minorHAnsi" w:hAnsiTheme="minorHAnsi" w:cstheme="minorHAnsi"/>
                <w:b/>
                <w:bCs/>
                <w:sz w:val="18"/>
                <w:szCs w:val="18"/>
              </w:rPr>
            </w:pPr>
            <w:del w:id="2595" w:author="Houyem Rais" w:date="2024-02-22T15:17:00Z">
              <w:r w:rsidRPr="0075512F" w:rsidDel="000A3E8D">
                <w:rPr>
                  <w:rFonts w:eastAsia="Arial" w:cstheme="minorHAnsi"/>
                  <w:b/>
                  <w:bCs/>
                  <w:w w:val="105"/>
                  <w:sz w:val="18"/>
                </w:rPr>
                <w:delText>Dépassement des délais</w:delText>
              </w:r>
              <w:r w:rsidRPr="0075512F" w:rsidDel="000A3E8D">
                <w:rPr>
                  <w:rFonts w:eastAsia="Arial" w:cstheme="minorHAnsi"/>
                  <w:w w:val="105"/>
                  <w:sz w:val="18"/>
                </w:rPr>
                <w:delText>, par exemple, suite à des mauvaises prévisions ou des changements dans les aléas du projet.</w:delText>
              </w:r>
            </w:del>
          </w:p>
        </w:tc>
        <w:tc>
          <w:tcPr>
            <w:tcW w:w="0" w:type="auto"/>
          </w:tcPr>
          <w:p w14:paraId="4298F8C7" w14:textId="6E72A266" w:rsidR="003469BA" w:rsidRPr="0075512F" w:rsidDel="000A3E8D" w:rsidRDefault="003469BA" w:rsidP="00115F39">
            <w:pPr>
              <w:spacing w:before="0" w:after="0" w:line="240" w:lineRule="auto"/>
              <w:ind w:left="34"/>
              <w:rPr>
                <w:del w:id="2596" w:author="Houyem Rais" w:date="2024-02-22T15:17:00Z"/>
                <w:rFonts w:asciiTheme="minorHAnsi" w:hAnsiTheme="minorHAnsi" w:cstheme="minorHAnsi"/>
                <w:sz w:val="18"/>
                <w:szCs w:val="18"/>
              </w:rPr>
            </w:pPr>
            <w:del w:id="2597" w:author="Houyem Rais" w:date="2024-02-22T15:17:00Z">
              <w:r w:rsidRPr="0075512F" w:rsidDel="000A3E8D">
                <w:rPr>
                  <w:rFonts w:asciiTheme="minorHAnsi" w:eastAsia="Arial" w:hAnsiTheme="minorHAnsi" w:cstheme="minorHAnsi"/>
                  <w:spacing w:val="-2"/>
                  <w:w w:val="105"/>
                  <w:sz w:val="18"/>
                  <w:szCs w:val="18"/>
                </w:rPr>
                <w:delText>Partagé</w:delText>
              </w:r>
            </w:del>
          </w:p>
        </w:tc>
        <w:tc>
          <w:tcPr>
            <w:tcW w:w="0" w:type="auto"/>
          </w:tcPr>
          <w:p w14:paraId="2C881758" w14:textId="518BD464" w:rsidR="00513E30" w:rsidDel="000A3E8D" w:rsidRDefault="00513E30" w:rsidP="00D06333">
            <w:pPr>
              <w:widowControl w:val="0"/>
              <w:numPr>
                <w:ilvl w:val="0"/>
                <w:numId w:val="5"/>
              </w:numPr>
              <w:autoSpaceDE w:val="0"/>
              <w:autoSpaceDN w:val="0"/>
              <w:spacing w:before="0" w:after="0" w:line="240" w:lineRule="auto"/>
              <w:ind w:left="211" w:hanging="211"/>
              <w:rPr>
                <w:del w:id="2598" w:author="Houyem Rais" w:date="2024-02-22T15:17:00Z"/>
                <w:rFonts w:asciiTheme="minorHAnsi" w:eastAsia="Arial" w:hAnsiTheme="minorHAnsi" w:cstheme="minorHAnsi"/>
                <w:w w:val="105"/>
                <w:sz w:val="18"/>
                <w:szCs w:val="18"/>
              </w:rPr>
            </w:pPr>
            <w:del w:id="2599" w:author="Houyem Rais" w:date="2024-02-22T15:17:00Z">
              <w:r w:rsidDel="000A3E8D">
                <w:rPr>
                  <w:rFonts w:asciiTheme="minorHAnsi" w:eastAsia="Arial" w:hAnsiTheme="minorHAnsi" w:cstheme="minorHAnsi"/>
                  <w:w w:val="105"/>
                  <w:sz w:val="18"/>
                  <w:szCs w:val="18"/>
                </w:rPr>
                <w:delText xml:space="preserve">Mise </w:delText>
              </w:r>
              <w:r w:rsidRPr="00513E30" w:rsidDel="000A3E8D">
                <w:rPr>
                  <w:rFonts w:asciiTheme="minorHAnsi" w:eastAsia="Arial" w:hAnsiTheme="minorHAnsi" w:cstheme="minorHAnsi"/>
                  <w:w w:val="105"/>
                  <w:sz w:val="18"/>
                  <w:szCs w:val="18"/>
                </w:rPr>
                <w:delText xml:space="preserve">en place </w:delText>
              </w:r>
              <w:r w:rsidDel="000A3E8D">
                <w:rPr>
                  <w:rFonts w:asciiTheme="minorHAnsi" w:eastAsia="Arial" w:hAnsiTheme="minorHAnsi" w:cstheme="minorHAnsi"/>
                  <w:w w:val="105"/>
                  <w:sz w:val="18"/>
                  <w:szCs w:val="18"/>
                </w:rPr>
                <w:delText>d’</w:delText>
              </w:r>
              <w:r w:rsidRPr="00513E30" w:rsidDel="000A3E8D">
                <w:rPr>
                  <w:rFonts w:asciiTheme="minorHAnsi" w:eastAsia="Arial" w:hAnsiTheme="minorHAnsi" w:cstheme="minorHAnsi"/>
                  <w:w w:val="105"/>
                  <w:sz w:val="18"/>
                  <w:szCs w:val="18"/>
                </w:rPr>
                <w:delText>un système de suivi continu des progrès et des performances du projet</w:delText>
              </w:r>
            </w:del>
          </w:p>
          <w:p w14:paraId="4CAF2224" w14:textId="03DFC755" w:rsidR="003469BA" w:rsidRPr="0075512F" w:rsidDel="000A3E8D" w:rsidRDefault="003469BA" w:rsidP="00D06333">
            <w:pPr>
              <w:widowControl w:val="0"/>
              <w:numPr>
                <w:ilvl w:val="0"/>
                <w:numId w:val="5"/>
              </w:numPr>
              <w:autoSpaceDE w:val="0"/>
              <w:autoSpaceDN w:val="0"/>
              <w:spacing w:before="0" w:after="0" w:line="240" w:lineRule="auto"/>
              <w:ind w:left="211" w:hanging="211"/>
              <w:rPr>
                <w:del w:id="2600" w:author="Houyem Rais" w:date="2024-02-22T15:17:00Z"/>
                <w:rFonts w:asciiTheme="minorHAnsi" w:eastAsia="Arial" w:hAnsiTheme="minorHAnsi" w:cstheme="minorHAnsi"/>
                <w:w w:val="105"/>
                <w:sz w:val="18"/>
                <w:szCs w:val="18"/>
              </w:rPr>
            </w:pPr>
            <w:del w:id="2601" w:author="Houyem Rais" w:date="2024-02-22T15:17:00Z">
              <w:r w:rsidRPr="0075512F" w:rsidDel="000A3E8D">
                <w:rPr>
                  <w:rFonts w:asciiTheme="minorHAnsi" w:eastAsia="Arial" w:hAnsiTheme="minorHAnsi" w:cstheme="minorHAnsi"/>
                  <w:w w:val="105"/>
                  <w:sz w:val="18"/>
                  <w:szCs w:val="18"/>
                </w:rPr>
                <w:delText>Application des pénalités de retard</w:delText>
              </w:r>
            </w:del>
          </w:p>
        </w:tc>
      </w:tr>
      <w:tr w:rsidR="003469BA" w:rsidRPr="0075512F" w:rsidDel="000A3E8D" w14:paraId="04C58AEB" w14:textId="35C3840A" w:rsidTr="000F68A3">
        <w:trPr>
          <w:del w:id="2602" w:author="Houyem Rais" w:date="2024-02-22T15:17:00Z"/>
        </w:trPr>
        <w:tc>
          <w:tcPr>
            <w:tcW w:w="0" w:type="auto"/>
            <w:vMerge/>
            <w:shd w:val="clear" w:color="auto" w:fill="F2F2F2" w:themeFill="background1" w:themeFillShade="F2"/>
          </w:tcPr>
          <w:p w14:paraId="0376E9FB" w14:textId="71E17763" w:rsidR="003469BA" w:rsidRPr="0075512F" w:rsidDel="000A3E8D" w:rsidRDefault="003469BA" w:rsidP="00115F39">
            <w:pPr>
              <w:spacing w:before="0" w:after="0" w:line="240" w:lineRule="auto"/>
              <w:ind w:left="34"/>
              <w:rPr>
                <w:del w:id="2603" w:author="Houyem Rais" w:date="2024-02-22T15:17:00Z"/>
                <w:rFonts w:asciiTheme="minorHAnsi" w:hAnsiTheme="minorHAnsi" w:cstheme="minorHAnsi"/>
                <w:b/>
                <w:bCs/>
                <w:sz w:val="18"/>
                <w:szCs w:val="18"/>
              </w:rPr>
            </w:pPr>
          </w:p>
        </w:tc>
        <w:tc>
          <w:tcPr>
            <w:tcW w:w="0" w:type="auto"/>
          </w:tcPr>
          <w:p w14:paraId="03FAEC5F" w14:textId="7BFFE0D9" w:rsidR="003469BA" w:rsidRPr="0075512F" w:rsidDel="000A3E8D" w:rsidRDefault="003469BA" w:rsidP="00115F39">
            <w:pPr>
              <w:spacing w:before="0" w:after="0" w:line="240" w:lineRule="auto"/>
              <w:ind w:left="34"/>
              <w:rPr>
                <w:del w:id="2604" w:author="Houyem Rais" w:date="2024-02-22T15:17:00Z"/>
                <w:rFonts w:asciiTheme="minorHAnsi" w:eastAsia="Arial" w:hAnsiTheme="minorHAnsi" w:cstheme="minorHAnsi"/>
                <w:b/>
                <w:bCs/>
                <w:spacing w:val="-2"/>
                <w:w w:val="105"/>
                <w:sz w:val="18"/>
                <w:szCs w:val="18"/>
              </w:rPr>
            </w:pPr>
            <w:del w:id="2605" w:author="Houyem Rais" w:date="2024-02-22T15:17:00Z">
              <w:r w:rsidRPr="0075512F" w:rsidDel="000A3E8D">
                <w:rPr>
                  <w:rFonts w:eastAsia="Arial" w:cstheme="minorHAnsi"/>
                  <w:b/>
                  <w:bCs/>
                  <w:spacing w:val="-2"/>
                  <w:w w:val="105"/>
                  <w:sz w:val="18"/>
                </w:rPr>
                <w:delText>Conditions de chantier imprévues</w:delText>
              </w:r>
              <w:r w:rsidRPr="0075512F" w:rsidDel="000A3E8D">
                <w:rPr>
                  <w:rFonts w:eastAsia="Arial" w:cstheme="minorHAnsi"/>
                  <w:spacing w:val="-2"/>
                  <w:w w:val="105"/>
                  <w:sz w:val="18"/>
                </w:rPr>
                <w:delText xml:space="preserve"> (problèmes géologiques, sols instables, formations rocheuses difficiles, etc.) ou des conditions météorologiques défavorables pendant la construction.</w:delText>
              </w:r>
            </w:del>
          </w:p>
        </w:tc>
        <w:tc>
          <w:tcPr>
            <w:tcW w:w="0" w:type="auto"/>
          </w:tcPr>
          <w:p w14:paraId="4C4AB61A" w14:textId="1CE4E6C0" w:rsidR="003469BA" w:rsidRPr="0075512F" w:rsidDel="000A3E8D" w:rsidRDefault="003469BA" w:rsidP="00115F39">
            <w:pPr>
              <w:spacing w:before="0" w:after="0" w:line="240" w:lineRule="auto"/>
              <w:ind w:left="34"/>
              <w:rPr>
                <w:del w:id="2606" w:author="Houyem Rais" w:date="2024-02-22T15:17:00Z"/>
                <w:rFonts w:asciiTheme="minorHAnsi" w:eastAsia="Arial" w:hAnsiTheme="minorHAnsi" w:cstheme="minorHAnsi"/>
                <w:spacing w:val="-2"/>
                <w:w w:val="105"/>
                <w:sz w:val="18"/>
                <w:szCs w:val="18"/>
              </w:rPr>
            </w:pPr>
            <w:del w:id="2607" w:author="Houyem Rais" w:date="2024-02-22T15:17:00Z">
              <w:r w:rsidRPr="0075512F" w:rsidDel="000A3E8D">
                <w:rPr>
                  <w:rFonts w:eastAsia="Arial" w:cstheme="minorHAnsi"/>
                  <w:spacing w:val="-2"/>
                  <w:w w:val="105"/>
                  <w:sz w:val="18"/>
                </w:rPr>
                <w:delText>Partagé</w:delText>
              </w:r>
            </w:del>
          </w:p>
        </w:tc>
        <w:tc>
          <w:tcPr>
            <w:tcW w:w="0" w:type="auto"/>
          </w:tcPr>
          <w:p w14:paraId="0C7300E9" w14:textId="17524301" w:rsidR="008B332B" w:rsidRPr="0075512F" w:rsidDel="000A3E8D" w:rsidRDefault="008B332B" w:rsidP="00D06333">
            <w:pPr>
              <w:widowControl w:val="0"/>
              <w:numPr>
                <w:ilvl w:val="0"/>
                <w:numId w:val="5"/>
              </w:numPr>
              <w:autoSpaceDE w:val="0"/>
              <w:autoSpaceDN w:val="0"/>
              <w:spacing w:before="0" w:after="0" w:line="240" w:lineRule="auto"/>
              <w:ind w:left="211" w:hanging="211"/>
              <w:rPr>
                <w:del w:id="2608" w:author="Houyem Rais" w:date="2024-02-22T15:17:00Z"/>
                <w:rFonts w:asciiTheme="minorHAnsi" w:eastAsia="Arial" w:hAnsiTheme="minorHAnsi" w:cstheme="minorHAnsi"/>
                <w:w w:val="105"/>
                <w:sz w:val="18"/>
                <w:szCs w:val="18"/>
              </w:rPr>
            </w:pPr>
            <w:del w:id="2609" w:author="Houyem Rais" w:date="2024-02-22T15:17:00Z">
              <w:r w:rsidDel="000A3E8D">
                <w:rPr>
                  <w:rFonts w:asciiTheme="minorHAnsi" w:eastAsia="Arial" w:hAnsiTheme="minorHAnsi" w:cstheme="minorHAnsi"/>
                  <w:w w:val="105"/>
                  <w:sz w:val="18"/>
                  <w:szCs w:val="18"/>
                </w:rPr>
                <w:delText>Réalisation d’</w:delText>
              </w:r>
              <w:r w:rsidRPr="008B332B" w:rsidDel="000A3E8D">
                <w:rPr>
                  <w:rFonts w:asciiTheme="minorHAnsi" w:eastAsia="Arial" w:hAnsiTheme="minorHAnsi" w:cstheme="minorHAnsi"/>
                  <w:w w:val="105"/>
                  <w:sz w:val="18"/>
                  <w:szCs w:val="18"/>
                </w:rPr>
                <w:delText>une étude approfondie des conditions du site avant le début de la construction pour identifier les caractéristiques géologiques, les sols, les formations rocheuses, les risques d'inondation</w:delText>
              </w:r>
              <w:r w:rsidDel="000A3E8D">
                <w:rPr>
                  <w:rFonts w:asciiTheme="minorHAnsi" w:eastAsia="Arial" w:hAnsiTheme="minorHAnsi" w:cstheme="minorHAnsi"/>
                  <w:w w:val="105"/>
                  <w:sz w:val="18"/>
                  <w:szCs w:val="18"/>
                </w:rPr>
                <w:delText>, etc.</w:delText>
              </w:r>
            </w:del>
          </w:p>
          <w:p w14:paraId="475436C2" w14:textId="5D698FEE" w:rsidR="003469BA" w:rsidRPr="0075512F" w:rsidDel="000A3E8D" w:rsidRDefault="005A097F" w:rsidP="00D06333">
            <w:pPr>
              <w:widowControl w:val="0"/>
              <w:numPr>
                <w:ilvl w:val="0"/>
                <w:numId w:val="5"/>
              </w:numPr>
              <w:autoSpaceDE w:val="0"/>
              <w:autoSpaceDN w:val="0"/>
              <w:spacing w:before="0" w:after="0" w:line="240" w:lineRule="auto"/>
              <w:ind w:left="211" w:hanging="211"/>
              <w:rPr>
                <w:del w:id="2610" w:author="Houyem Rais" w:date="2024-02-22T15:17:00Z"/>
                <w:rFonts w:asciiTheme="minorHAnsi" w:eastAsia="Arial" w:hAnsiTheme="minorHAnsi" w:cstheme="minorHAnsi"/>
                <w:w w:val="105"/>
                <w:sz w:val="18"/>
                <w:szCs w:val="18"/>
              </w:rPr>
            </w:pPr>
            <w:del w:id="2611" w:author="Houyem Rais" w:date="2024-02-22T15:17:00Z">
              <w:r w:rsidRPr="005A097F" w:rsidDel="000A3E8D">
                <w:rPr>
                  <w:rFonts w:asciiTheme="minorHAnsi" w:eastAsia="Arial" w:hAnsiTheme="minorHAnsi" w:cstheme="minorHAnsi"/>
                  <w:w w:val="105"/>
                  <w:sz w:val="18"/>
                  <w:szCs w:val="18"/>
                </w:rPr>
                <w:delText>Souscri</w:delText>
              </w:r>
              <w:r w:rsidDel="000A3E8D">
                <w:rPr>
                  <w:rFonts w:asciiTheme="minorHAnsi" w:eastAsia="Arial" w:hAnsiTheme="minorHAnsi" w:cstheme="minorHAnsi"/>
                  <w:w w:val="105"/>
                  <w:sz w:val="18"/>
                  <w:szCs w:val="18"/>
                </w:rPr>
                <w:delText>ption d’</w:delText>
              </w:r>
              <w:r w:rsidRPr="005A097F" w:rsidDel="000A3E8D">
                <w:rPr>
                  <w:rFonts w:asciiTheme="minorHAnsi" w:eastAsia="Arial" w:hAnsiTheme="minorHAnsi" w:cstheme="minorHAnsi"/>
                  <w:w w:val="105"/>
                  <w:sz w:val="18"/>
                  <w:szCs w:val="18"/>
                </w:rPr>
                <w:delText>une assurance adaptée couvr</w:delText>
              </w:r>
              <w:r w:rsidDel="000A3E8D">
                <w:rPr>
                  <w:rFonts w:asciiTheme="minorHAnsi" w:eastAsia="Arial" w:hAnsiTheme="minorHAnsi" w:cstheme="minorHAnsi"/>
                  <w:w w:val="105"/>
                  <w:sz w:val="18"/>
                  <w:szCs w:val="18"/>
                </w:rPr>
                <w:delText>ant</w:delText>
              </w:r>
              <w:r w:rsidRPr="005A097F" w:rsidDel="000A3E8D">
                <w:rPr>
                  <w:rFonts w:asciiTheme="minorHAnsi" w:eastAsia="Arial" w:hAnsiTheme="minorHAnsi" w:cstheme="minorHAnsi"/>
                  <w:w w:val="105"/>
                  <w:sz w:val="18"/>
                  <w:szCs w:val="18"/>
                </w:rPr>
                <w:delText xml:space="preserve"> les pertes financières et les retards de construction liés aux conditions de chantier imprévues ou aux conditions météorologiques défavorables.</w:delText>
              </w:r>
            </w:del>
          </w:p>
        </w:tc>
      </w:tr>
      <w:tr w:rsidR="003469BA" w:rsidRPr="0075512F" w:rsidDel="000A3E8D" w14:paraId="3110953F" w14:textId="4A3D3CCF" w:rsidTr="000F68A3">
        <w:trPr>
          <w:del w:id="2612" w:author="Houyem Rais" w:date="2024-02-22T15:17:00Z"/>
        </w:trPr>
        <w:tc>
          <w:tcPr>
            <w:tcW w:w="0" w:type="auto"/>
            <w:vMerge/>
            <w:shd w:val="clear" w:color="auto" w:fill="F2F2F2" w:themeFill="background1" w:themeFillShade="F2"/>
          </w:tcPr>
          <w:p w14:paraId="296F1611" w14:textId="28AD40A9" w:rsidR="003469BA" w:rsidRPr="0075512F" w:rsidDel="000A3E8D" w:rsidRDefault="003469BA" w:rsidP="00115F39">
            <w:pPr>
              <w:spacing w:before="0" w:after="0" w:line="240" w:lineRule="auto"/>
              <w:ind w:left="34"/>
              <w:rPr>
                <w:del w:id="2613" w:author="Houyem Rais" w:date="2024-02-22T15:17:00Z"/>
                <w:rFonts w:asciiTheme="minorHAnsi" w:hAnsiTheme="minorHAnsi" w:cstheme="minorHAnsi"/>
                <w:b/>
                <w:bCs/>
                <w:sz w:val="18"/>
                <w:szCs w:val="18"/>
              </w:rPr>
            </w:pPr>
          </w:p>
        </w:tc>
        <w:tc>
          <w:tcPr>
            <w:tcW w:w="0" w:type="auto"/>
          </w:tcPr>
          <w:p w14:paraId="25AE4299" w14:textId="58D7B44A" w:rsidR="003469BA" w:rsidRPr="0075512F" w:rsidDel="000A3E8D" w:rsidRDefault="003469BA" w:rsidP="00115F39">
            <w:pPr>
              <w:spacing w:before="0" w:after="0" w:line="240" w:lineRule="auto"/>
              <w:ind w:left="34"/>
              <w:rPr>
                <w:del w:id="2614" w:author="Houyem Rais" w:date="2024-02-22T15:17:00Z"/>
                <w:rFonts w:asciiTheme="minorHAnsi" w:eastAsia="Arial" w:hAnsiTheme="minorHAnsi" w:cstheme="minorHAnsi"/>
                <w:b/>
                <w:bCs/>
                <w:spacing w:val="-2"/>
                <w:w w:val="105"/>
                <w:sz w:val="18"/>
                <w:szCs w:val="18"/>
              </w:rPr>
            </w:pPr>
            <w:del w:id="2615" w:author="Houyem Rais" w:date="2024-02-22T15:17:00Z">
              <w:r w:rsidRPr="0075512F" w:rsidDel="000A3E8D">
                <w:rPr>
                  <w:rFonts w:eastAsia="Arial" w:cstheme="minorHAnsi"/>
                  <w:b/>
                  <w:bCs/>
                  <w:spacing w:val="-2"/>
                  <w:w w:val="105"/>
                  <w:sz w:val="18"/>
                </w:rPr>
                <w:delText>Indisponibilité des matériaux</w:delText>
              </w:r>
              <w:r w:rsidRPr="0075512F" w:rsidDel="000A3E8D">
                <w:rPr>
                  <w:rFonts w:eastAsia="Arial" w:cstheme="minorHAnsi"/>
                  <w:spacing w:val="-2"/>
                  <w:w w:val="105"/>
                  <w:sz w:val="18"/>
                </w:rPr>
                <w:delText xml:space="preserve"> ou défaillance des sous-traitants/ fournisseurs clés, entrainant des retards dans la livraison des matériaux de construction</w:delText>
              </w:r>
            </w:del>
          </w:p>
        </w:tc>
        <w:tc>
          <w:tcPr>
            <w:tcW w:w="0" w:type="auto"/>
          </w:tcPr>
          <w:p w14:paraId="293DB8CE" w14:textId="4FA0D906" w:rsidR="003469BA" w:rsidRPr="0075512F" w:rsidDel="000A3E8D" w:rsidRDefault="003469BA" w:rsidP="00115F39">
            <w:pPr>
              <w:spacing w:before="0" w:after="0" w:line="240" w:lineRule="auto"/>
              <w:ind w:left="34"/>
              <w:rPr>
                <w:del w:id="2616" w:author="Houyem Rais" w:date="2024-02-22T15:17:00Z"/>
                <w:rFonts w:asciiTheme="minorHAnsi" w:eastAsia="Arial" w:hAnsiTheme="minorHAnsi" w:cstheme="minorHAnsi"/>
                <w:spacing w:val="-2"/>
                <w:w w:val="105"/>
                <w:sz w:val="18"/>
                <w:szCs w:val="18"/>
                <w:highlight w:val="yellow"/>
              </w:rPr>
            </w:pPr>
            <w:del w:id="2617" w:author="Houyem Rais" w:date="2024-02-22T15:17:00Z">
              <w:r w:rsidRPr="0075512F" w:rsidDel="000A3E8D">
                <w:rPr>
                  <w:rFonts w:cstheme="minorHAnsi"/>
                  <w:sz w:val="18"/>
                </w:rPr>
                <w:delText>Partenaire privé</w:delText>
              </w:r>
            </w:del>
          </w:p>
        </w:tc>
        <w:tc>
          <w:tcPr>
            <w:tcW w:w="0" w:type="auto"/>
          </w:tcPr>
          <w:p w14:paraId="15F49164" w14:textId="6FDE875A" w:rsidR="003469BA" w:rsidRPr="0075512F" w:rsidDel="000A3E8D" w:rsidRDefault="003469BA" w:rsidP="00D06333">
            <w:pPr>
              <w:widowControl w:val="0"/>
              <w:numPr>
                <w:ilvl w:val="0"/>
                <w:numId w:val="5"/>
              </w:numPr>
              <w:autoSpaceDE w:val="0"/>
              <w:autoSpaceDN w:val="0"/>
              <w:spacing w:before="0" w:after="0" w:line="240" w:lineRule="auto"/>
              <w:ind w:left="211" w:hanging="211"/>
              <w:rPr>
                <w:del w:id="2618" w:author="Houyem Rais" w:date="2024-02-22T15:17:00Z"/>
                <w:rFonts w:asciiTheme="minorHAnsi" w:eastAsia="Arial" w:hAnsiTheme="minorHAnsi" w:cstheme="minorHAnsi"/>
                <w:w w:val="105"/>
                <w:sz w:val="18"/>
                <w:szCs w:val="18"/>
              </w:rPr>
            </w:pPr>
            <w:del w:id="2619" w:author="Houyem Rais" w:date="2024-02-22T15:17:00Z">
              <w:r w:rsidRPr="0075512F" w:rsidDel="000A3E8D">
                <w:rPr>
                  <w:rFonts w:asciiTheme="minorHAnsi" w:eastAsia="Arial" w:hAnsiTheme="minorHAnsi" w:cstheme="minorHAnsi"/>
                  <w:w w:val="105"/>
                  <w:sz w:val="18"/>
                  <w:szCs w:val="18"/>
                </w:rPr>
                <w:delText>Renseignements précoces sur le marché</w:delText>
              </w:r>
              <w:r w:rsidR="004D557A" w:rsidDel="000A3E8D">
                <w:rPr>
                  <w:rFonts w:asciiTheme="minorHAnsi" w:eastAsia="Arial" w:hAnsiTheme="minorHAnsi" w:cstheme="minorHAnsi"/>
                  <w:w w:val="105"/>
                  <w:sz w:val="18"/>
                  <w:szCs w:val="18"/>
                </w:rPr>
                <w:delText xml:space="preserve"> (</w:delText>
              </w:r>
              <w:r w:rsidR="004D557A" w:rsidRPr="004D557A" w:rsidDel="000A3E8D">
                <w:rPr>
                  <w:rFonts w:asciiTheme="minorHAnsi" w:eastAsia="Arial" w:hAnsiTheme="minorHAnsi" w:cstheme="minorHAnsi"/>
                  <w:w w:val="105"/>
                  <w:sz w:val="18"/>
                  <w:szCs w:val="18"/>
                </w:rPr>
                <w:delText>matériaux</w:delText>
              </w:r>
              <w:r w:rsidR="004D557A" w:rsidDel="000A3E8D">
                <w:rPr>
                  <w:rFonts w:asciiTheme="minorHAnsi" w:eastAsia="Arial" w:hAnsiTheme="minorHAnsi" w:cstheme="minorHAnsi"/>
                  <w:w w:val="105"/>
                  <w:sz w:val="18"/>
                  <w:szCs w:val="18"/>
                </w:rPr>
                <w:delText xml:space="preserve">, </w:delText>
              </w:r>
              <w:r w:rsidR="004D557A" w:rsidRPr="004D557A" w:rsidDel="000A3E8D">
                <w:rPr>
                  <w:rFonts w:asciiTheme="minorHAnsi" w:eastAsia="Arial" w:hAnsiTheme="minorHAnsi" w:cstheme="minorHAnsi"/>
                  <w:w w:val="105"/>
                  <w:sz w:val="18"/>
                  <w:szCs w:val="18"/>
                </w:rPr>
                <w:delText>fournisseurs</w:delText>
              </w:r>
              <w:r w:rsidR="00123A0D" w:rsidDel="000A3E8D">
                <w:rPr>
                  <w:rFonts w:asciiTheme="minorHAnsi" w:eastAsia="Arial" w:hAnsiTheme="minorHAnsi" w:cstheme="minorHAnsi"/>
                  <w:w w:val="105"/>
                  <w:sz w:val="18"/>
                  <w:szCs w:val="18"/>
                </w:rPr>
                <w:delText>)</w:delText>
              </w:r>
              <w:r w:rsidR="004D557A" w:rsidRPr="004D557A" w:rsidDel="000A3E8D">
                <w:rPr>
                  <w:rFonts w:asciiTheme="minorHAnsi" w:eastAsia="Arial" w:hAnsiTheme="minorHAnsi" w:cstheme="minorHAnsi"/>
                  <w:w w:val="105"/>
                  <w:sz w:val="18"/>
                  <w:szCs w:val="18"/>
                </w:rPr>
                <w:delText xml:space="preserve"> pour identifier les tendances, les contraintes d'approvisionnement potentielles et les éventuelles vulnérabilités</w:delText>
              </w:r>
            </w:del>
          </w:p>
          <w:p w14:paraId="3FE78CC7" w14:textId="322B8294" w:rsidR="003469BA" w:rsidRPr="0075512F" w:rsidDel="000A3E8D" w:rsidRDefault="00123A0D" w:rsidP="00D06333">
            <w:pPr>
              <w:widowControl w:val="0"/>
              <w:numPr>
                <w:ilvl w:val="0"/>
                <w:numId w:val="5"/>
              </w:numPr>
              <w:autoSpaceDE w:val="0"/>
              <w:autoSpaceDN w:val="0"/>
              <w:spacing w:before="0" w:after="0" w:line="240" w:lineRule="auto"/>
              <w:ind w:left="211" w:hanging="211"/>
              <w:rPr>
                <w:del w:id="2620" w:author="Houyem Rais" w:date="2024-02-22T15:17:00Z"/>
                <w:rFonts w:asciiTheme="minorHAnsi" w:eastAsia="Arial" w:hAnsiTheme="minorHAnsi" w:cstheme="minorHAnsi"/>
                <w:w w:val="105"/>
                <w:sz w:val="18"/>
                <w:szCs w:val="18"/>
              </w:rPr>
            </w:pPr>
            <w:del w:id="2621" w:author="Houyem Rais" w:date="2024-02-22T15:17:00Z">
              <w:r w:rsidDel="000A3E8D">
                <w:rPr>
                  <w:rFonts w:asciiTheme="minorHAnsi" w:eastAsia="Arial" w:hAnsiTheme="minorHAnsi" w:cstheme="minorHAnsi"/>
                  <w:w w:val="105"/>
                  <w:sz w:val="18"/>
                  <w:szCs w:val="18"/>
                </w:rPr>
                <w:delText xml:space="preserve">Prévoir des </w:delText>
              </w:r>
              <w:r w:rsidRPr="00123A0D" w:rsidDel="000A3E8D">
                <w:rPr>
                  <w:rFonts w:asciiTheme="minorHAnsi" w:eastAsia="Arial" w:hAnsiTheme="minorHAnsi" w:cstheme="minorHAnsi"/>
                  <w:w w:val="105"/>
                  <w:sz w:val="18"/>
                  <w:szCs w:val="18"/>
                </w:rPr>
                <w:delText xml:space="preserve">clauses contractuelles </w:delText>
              </w:r>
              <w:r w:rsidR="00801449" w:rsidDel="000A3E8D">
                <w:rPr>
                  <w:rFonts w:asciiTheme="minorHAnsi" w:eastAsia="Arial" w:hAnsiTheme="minorHAnsi" w:cstheme="minorHAnsi"/>
                  <w:w w:val="105"/>
                  <w:sz w:val="18"/>
                  <w:szCs w:val="18"/>
                </w:rPr>
                <w:delText xml:space="preserve">fixant </w:delText>
              </w:r>
              <w:r w:rsidRPr="00123A0D" w:rsidDel="000A3E8D">
                <w:rPr>
                  <w:rFonts w:asciiTheme="minorHAnsi" w:eastAsia="Arial" w:hAnsiTheme="minorHAnsi" w:cstheme="minorHAnsi"/>
                  <w:w w:val="105"/>
                  <w:sz w:val="18"/>
                  <w:szCs w:val="18"/>
                </w:rPr>
                <w:delText>des mesures de recours en cas de défaillance</w:delText>
              </w:r>
            </w:del>
          </w:p>
        </w:tc>
      </w:tr>
      <w:tr w:rsidR="003469BA" w:rsidRPr="0075512F" w:rsidDel="000A3E8D" w14:paraId="14A6B11C" w14:textId="211CA2D2" w:rsidTr="000F68A3">
        <w:trPr>
          <w:del w:id="2622" w:author="Houyem Rais" w:date="2024-02-22T15:17:00Z"/>
        </w:trPr>
        <w:tc>
          <w:tcPr>
            <w:tcW w:w="0" w:type="auto"/>
            <w:vMerge/>
            <w:shd w:val="clear" w:color="auto" w:fill="F2F2F2" w:themeFill="background1" w:themeFillShade="F2"/>
          </w:tcPr>
          <w:p w14:paraId="643A5B64" w14:textId="2A52B142" w:rsidR="003469BA" w:rsidRPr="0075512F" w:rsidDel="000A3E8D" w:rsidRDefault="003469BA" w:rsidP="00115F39">
            <w:pPr>
              <w:spacing w:before="0" w:after="0" w:line="240" w:lineRule="auto"/>
              <w:ind w:left="34"/>
              <w:rPr>
                <w:del w:id="2623" w:author="Houyem Rais" w:date="2024-02-22T15:17:00Z"/>
                <w:rFonts w:asciiTheme="minorHAnsi" w:hAnsiTheme="minorHAnsi" w:cstheme="minorHAnsi"/>
                <w:b/>
                <w:bCs/>
                <w:sz w:val="18"/>
                <w:szCs w:val="18"/>
              </w:rPr>
            </w:pPr>
          </w:p>
        </w:tc>
        <w:tc>
          <w:tcPr>
            <w:tcW w:w="0" w:type="auto"/>
          </w:tcPr>
          <w:p w14:paraId="2DD0EC70" w14:textId="284D8EA7" w:rsidR="003469BA" w:rsidRPr="0075512F" w:rsidDel="000A3E8D" w:rsidRDefault="003469BA" w:rsidP="00115F39">
            <w:pPr>
              <w:spacing w:before="0" w:after="0" w:line="240" w:lineRule="auto"/>
              <w:ind w:left="34"/>
              <w:rPr>
                <w:del w:id="2624" w:author="Houyem Rais" w:date="2024-02-22T15:17:00Z"/>
                <w:rFonts w:asciiTheme="minorHAnsi" w:eastAsia="Arial" w:hAnsiTheme="minorHAnsi" w:cstheme="minorHAnsi"/>
                <w:b/>
                <w:bCs/>
                <w:spacing w:val="-2"/>
                <w:w w:val="105"/>
                <w:sz w:val="18"/>
                <w:szCs w:val="18"/>
              </w:rPr>
            </w:pPr>
            <w:del w:id="2625" w:author="Houyem Rais" w:date="2024-02-22T15:17:00Z">
              <w:r w:rsidRPr="0075512F" w:rsidDel="000A3E8D">
                <w:rPr>
                  <w:rFonts w:asciiTheme="minorHAnsi" w:eastAsia="Arial" w:hAnsiTheme="minorHAnsi" w:cstheme="minorHAnsi"/>
                  <w:b/>
                  <w:bCs/>
                  <w:spacing w:val="-2"/>
                  <w:w w:val="105"/>
                  <w:sz w:val="18"/>
                  <w:szCs w:val="18"/>
                </w:rPr>
                <w:delText>Manque de main d’œuvre spécialisée</w:delText>
              </w:r>
            </w:del>
          </w:p>
        </w:tc>
        <w:tc>
          <w:tcPr>
            <w:tcW w:w="0" w:type="auto"/>
          </w:tcPr>
          <w:p w14:paraId="430B47C0" w14:textId="05735680" w:rsidR="003469BA" w:rsidRPr="0075512F" w:rsidDel="000A3E8D" w:rsidRDefault="003469BA" w:rsidP="00115F39">
            <w:pPr>
              <w:spacing w:before="0" w:after="0" w:line="240" w:lineRule="auto"/>
              <w:ind w:left="34"/>
              <w:rPr>
                <w:del w:id="2626" w:author="Houyem Rais" w:date="2024-02-22T15:17:00Z"/>
                <w:rFonts w:asciiTheme="minorHAnsi" w:eastAsia="Arial" w:hAnsiTheme="minorHAnsi" w:cstheme="minorHAnsi"/>
                <w:spacing w:val="-2"/>
                <w:w w:val="105"/>
                <w:sz w:val="18"/>
                <w:szCs w:val="18"/>
              </w:rPr>
            </w:pPr>
            <w:del w:id="2627"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22CC5A08" w14:textId="6C876438" w:rsidR="003469BA" w:rsidRPr="0075512F" w:rsidDel="000A3E8D" w:rsidRDefault="003469BA" w:rsidP="00D06333">
            <w:pPr>
              <w:widowControl w:val="0"/>
              <w:numPr>
                <w:ilvl w:val="0"/>
                <w:numId w:val="5"/>
              </w:numPr>
              <w:autoSpaceDE w:val="0"/>
              <w:autoSpaceDN w:val="0"/>
              <w:spacing w:before="0" w:after="0" w:line="240" w:lineRule="auto"/>
              <w:ind w:left="211" w:hanging="211"/>
              <w:rPr>
                <w:del w:id="2628" w:author="Houyem Rais" w:date="2024-02-22T15:17:00Z"/>
                <w:rFonts w:asciiTheme="minorHAnsi" w:eastAsia="Arial" w:hAnsiTheme="minorHAnsi" w:cstheme="minorHAnsi"/>
                <w:w w:val="105"/>
                <w:sz w:val="18"/>
                <w:szCs w:val="18"/>
              </w:rPr>
            </w:pPr>
            <w:del w:id="2629" w:author="Houyem Rais" w:date="2024-02-22T15:17:00Z">
              <w:r w:rsidRPr="0075512F" w:rsidDel="000A3E8D">
                <w:rPr>
                  <w:rFonts w:asciiTheme="minorHAnsi" w:eastAsia="Arial" w:hAnsiTheme="minorHAnsi" w:cstheme="minorHAnsi"/>
                  <w:w w:val="105"/>
                  <w:sz w:val="18"/>
                  <w:szCs w:val="18"/>
                </w:rPr>
                <w:delText>É</w:delText>
              </w:r>
              <w:r w:rsidR="001742A7" w:rsidDel="000A3E8D">
                <w:rPr>
                  <w:rFonts w:asciiTheme="minorHAnsi" w:eastAsia="Arial" w:hAnsiTheme="minorHAnsi" w:cstheme="minorHAnsi"/>
                  <w:w w:val="105"/>
                  <w:sz w:val="18"/>
                  <w:szCs w:val="18"/>
                </w:rPr>
                <w:delText>laboration d'une é</w:delText>
              </w:r>
              <w:r w:rsidRPr="0075512F" w:rsidDel="000A3E8D">
                <w:rPr>
                  <w:rFonts w:asciiTheme="minorHAnsi" w:eastAsia="Arial" w:hAnsiTheme="minorHAnsi" w:cstheme="minorHAnsi"/>
                  <w:w w:val="105"/>
                  <w:sz w:val="18"/>
                  <w:szCs w:val="18"/>
                </w:rPr>
                <w:delText>tude détaillée du marché du travail</w:delText>
              </w:r>
            </w:del>
          </w:p>
        </w:tc>
      </w:tr>
      <w:tr w:rsidR="003469BA" w:rsidRPr="0075512F" w:rsidDel="000A3E8D" w14:paraId="4917139B" w14:textId="0381AC23" w:rsidTr="000F68A3">
        <w:trPr>
          <w:del w:id="2630" w:author="Houyem Rais" w:date="2024-02-22T15:17:00Z"/>
        </w:trPr>
        <w:tc>
          <w:tcPr>
            <w:tcW w:w="0" w:type="auto"/>
            <w:vMerge/>
            <w:shd w:val="clear" w:color="auto" w:fill="F2F2F2" w:themeFill="background1" w:themeFillShade="F2"/>
          </w:tcPr>
          <w:p w14:paraId="76493985" w14:textId="629F0A1C" w:rsidR="003469BA" w:rsidRPr="0075512F" w:rsidDel="000A3E8D" w:rsidRDefault="003469BA" w:rsidP="00EA1BF7">
            <w:pPr>
              <w:spacing w:before="0" w:after="0" w:line="240" w:lineRule="auto"/>
              <w:ind w:left="34"/>
              <w:rPr>
                <w:del w:id="2631" w:author="Houyem Rais" w:date="2024-02-22T15:17:00Z"/>
                <w:rFonts w:asciiTheme="minorHAnsi" w:hAnsiTheme="minorHAnsi" w:cstheme="minorHAnsi"/>
                <w:b/>
                <w:bCs/>
                <w:sz w:val="18"/>
                <w:szCs w:val="18"/>
              </w:rPr>
            </w:pPr>
          </w:p>
        </w:tc>
        <w:tc>
          <w:tcPr>
            <w:tcW w:w="0" w:type="auto"/>
          </w:tcPr>
          <w:p w14:paraId="72309F52" w14:textId="2F9FA431" w:rsidR="003469BA" w:rsidRPr="0075512F" w:rsidDel="000A3E8D" w:rsidRDefault="003469BA" w:rsidP="00EA1BF7">
            <w:pPr>
              <w:spacing w:before="0" w:after="0" w:line="240" w:lineRule="auto"/>
              <w:ind w:left="34"/>
              <w:rPr>
                <w:del w:id="2632" w:author="Houyem Rais" w:date="2024-02-22T15:17:00Z"/>
                <w:rFonts w:asciiTheme="minorHAnsi" w:eastAsia="Arial" w:hAnsiTheme="minorHAnsi" w:cstheme="minorHAnsi"/>
                <w:b/>
                <w:bCs/>
                <w:spacing w:val="-2"/>
                <w:w w:val="105"/>
                <w:sz w:val="18"/>
                <w:szCs w:val="18"/>
              </w:rPr>
            </w:pPr>
            <w:del w:id="2633" w:author="Houyem Rais" w:date="2024-02-22T15:17:00Z">
              <w:r w:rsidRPr="0075512F" w:rsidDel="000A3E8D">
                <w:rPr>
                  <w:rFonts w:eastAsia="Arial" w:cstheme="minorHAnsi"/>
                  <w:b/>
                  <w:bCs/>
                  <w:spacing w:val="-2"/>
                  <w:w w:val="105"/>
                  <w:sz w:val="18"/>
                </w:rPr>
                <w:delText xml:space="preserve">Difficultés imprévues lors de l'acquisition des terrains requis et de la libération des emprises </w:delText>
              </w:r>
              <w:r w:rsidRPr="0075512F" w:rsidDel="000A3E8D">
                <w:rPr>
                  <w:rFonts w:eastAsia="Arial" w:cstheme="minorHAnsi"/>
                  <w:spacing w:val="-2"/>
                  <w:w w:val="105"/>
                  <w:sz w:val="18"/>
                </w:rPr>
                <w:delText>(ex : des conflits fonciers avec les propriétaires terriens locaux), entrainant des coûts supplémentaires et des retards dans l'implémentation du projet</w:delText>
              </w:r>
            </w:del>
          </w:p>
        </w:tc>
        <w:tc>
          <w:tcPr>
            <w:tcW w:w="0" w:type="auto"/>
          </w:tcPr>
          <w:p w14:paraId="4E5CFE4E" w14:textId="09336409" w:rsidR="003469BA" w:rsidRPr="0075512F" w:rsidDel="000A3E8D" w:rsidRDefault="003469BA" w:rsidP="00EA1BF7">
            <w:pPr>
              <w:spacing w:before="0" w:after="0" w:line="240" w:lineRule="auto"/>
              <w:ind w:left="34"/>
              <w:rPr>
                <w:del w:id="2634" w:author="Houyem Rais" w:date="2024-02-22T15:17:00Z"/>
                <w:rFonts w:asciiTheme="minorHAnsi" w:hAnsiTheme="minorHAnsi" w:cstheme="minorHAnsi"/>
                <w:sz w:val="18"/>
                <w:szCs w:val="18"/>
              </w:rPr>
            </w:pPr>
            <w:del w:id="2635" w:author="Houyem Rais" w:date="2024-02-22T15:17:00Z">
              <w:r w:rsidRPr="0075512F" w:rsidDel="000A3E8D">
                <w:rPr>
                  <w:rFonts w:eastAsia="Arial" w:cstheme="minorHAnsi"/>
                  <w:spacing w:val="-2"/>
                  <w:w w:val="105"/>
                  <w:sz w:val="18"/>
                </w:rPr>
                <w:delText>Partagé</w:delText>
              </w:r>
            </w:del>
          </w:p>
        </w:tc>
        <w:tc>
          <w:tcPr>
            <w:tcW w:w="0" w:type="auto"/>
          </w:tcPr>
          <w:p w14:paraId="119BB6F9" w14:textId="4B505006" w:rsidR="003469BA" w:rsidRPr="0075512F" w:rsidDel="000A3E8D" w:rsidRDefault="003469BA" w:rsidP="00D06333">
            <w:pPr>
              <w:widowControl w:val="0"/>
              <w:numPr>
                <w:ilvl w:val="0"/>
                <w:numId w:val="5"/>
              </w:numPr>
              <w:autoSpaceDE w:val="0"/>
              <w:autoSpaceDN w:val="0"/>
              <w:spacing w:before="0" w:after="0" w:line="240" w:lineRule="auto"/>
              <w:ind w:left="211" w:hanging="211"/>
              <w:rPr>
                <w:del w:id="2636" w:author="Houyem Rais" w:date="2024-02-22T15:17:00Z"/>
                <w:rFonts w:asciiTheme="minorHAnsi" w:eastAsia="Arial" w:hAnsiTheme="minorHAnsi" w:cstheme="minorHAnsi"/>
                <w:w w:val="105"/>
                <w:sz w:val="18"/>
                <w:szCs w:val="18"/>
              </w:rPr>
            </w:pPr>
            <w:del w:id="2637" w:author="Houyem Rais" w:date="2024-02-22T15:17:00Z">
              <w:r w:rsidRPr="0075512F" w:rsidDel="000A3E8D">
                <w:rPr>
                  <w:rFonts w:asciiTheme="minorHAnsi" w:eastAsia="Arial" w:hAnsiTheme="minorHAnsi" w:cstheme="minorHAnsi"/>
                  <w:w w:val="105"/>
                  <w:sz w:val="18"/>
                  <w:szCs w:val="18"/>
                </w:rPr>
                <w:delText>Des négociations précoces et ouvertes avec les propriétaires fonciers concernés</w:delText>
              </w:r>
            </w:del>
          </w:p>
          <w:p w14:paraId="6094D75E" w14:textId="4202E115" w:rsidR="003469BA" w:rsidRPr="0075512F" w:rsidDel="000A3E8D" w:rsidRDefault="001742A7" w:rsidP="00D06333">
            <w:pPr>
              <w:widowControl w:val="0"/>
              <w:numPr>
                <w:ilvl w:val="0"/>
                <w:numId w:val="5"/>
              </w:numPr>
              <w:autoSpaceDE w:val="0"/>
              <w:autoSpaceDN w:val="0"/>
              <w:spacing w:before="0" w:after="0" w:line="240" w:lineRule="auto"/>
              <w:ind w:left="211" w:hanging="211"/>
              <w:rPr>
                <w:del w:id="2638" w:author="Houyem Rais" w:date="2024-02-22T15:17:00Z"/>
                <w:rFonts w:asciiTheme="minorHAnsi" w:eastAsia="Arial" w:hAnsiTheme="minorHAnsi" w:cstheme="minorHAnsi"/>
                <w:w w:val="105"/>
                <w:sz w:val="18"/>
                <w:szCs w:val="18"/>
              </w:rPr>
            </w:pPr>
            <w:del w:id="2639" w:author="Houyem Rais" w:date="2024-02-22T15:17:00Z">
              <w:r w:rsidDel="000A3E8D">
                <w:rPr>
                  <w:rFonts w:asciiTheme="minorHAnsi" w:eastAsia="Arial" w:hAnsiTheme="minorHAnsi" w:cstheme="minorHAnsi"/>
                  <w:w w:val="105"/>
                  <w:sz w:val="18"/>
                  <w:szCs w:val="18"/>
                </w:rPr>
                <w:delText>Mise en place de</w:delText>
              </w:r>
              <w:r w:rsidRPr="0075512F" w:rsidDel="000A3E8D">
                <w:rPr>
                  <w:rFonts w:asciiTheme="minorHAnsi" w:eastAsia="Arial" w:hAnsiTheme="minorHAnsi" w:cstheme="minorHAnsi"/>
                  <w:w w:val="105"/>
                  <w:sz w:val="18"/>
                  <w:szCs w:val="18"/>
                </w:rPr>
                <w:delText xml:space="preserve"> </w:delText>
              </w:r>
              <w:r w:rsidR="003469BA" w:rsidRPr="0075512F" w:rsidDel="000A3E8D">
                <w:rPr>
                  <w:rFonts w:asciiTheme="minorHAnsi" w:eastAsia="Arial" w:hAnsiTheme="minorHAnsi" w:cstheme="minorHAnsi"/>
                  <w:w w:val="105"/>
                  <w:sz w:val="18"/>
                  <w:szCs w:val="18"/>
                </w:rPr>
                <w:delText>dispositions contractuelles spécifiques pour résoudre les problèmes d'acquisition des terrains</w:delText>
              </w:r>
            </w:del>
          </w:p>
        </w:tc>
      </w:tr>
      <w:tr w:rsidR="003469BA" w:rsidRPr="0075512F" w:rsidDel="000A3E8D" w14:paraId="77913CC9" w14:textId="2E7E9AEC" w:rsidTr="000F68A3">
        <w:trPr>
          <w:del w:id="2640" w:author="Houyem Rais" w:date="2024-02-22T15:17:00Z"/>
        </w:trPr>
        <w:tc>
          <w:tcPr>
            <w:tcW w:w="0" w:type="auto"/>
            <w:vMerge/>
            <w:shd w:val="clear" w:color="auto" w:fill="F2F2F2" w:themeFill="background1" w:themeFillShade="F2"/>
          </w:tcPr>
          <w:p w14:paraId="59E54E98" w14:textId="20B57576" w:rsidR="003469BA" w:rsidRPr="0075512F" w:rsidDel="000A3E8D" w:rsidRDefault="003469BA" w:rsidP="00115F39">
            <w:pPr>
              <w:spacing w:before="0" w:after="0" w:line="240" w:lineRule="auto"/>
              <w:ind w:left="34"/>
              <w:rPr>
                <w:del w:id="2641" w:author="Houyem Rais" w:date="2024-02-22T15:17:00Z"/>
                <w:rFonts w:asciiTheme="minorHAnsi" w:hAnsiTheme="minorHAnsi" w:cstheme="minorHAnsi"/>
                <w:b/>
                <w:bCs/>
                <w:sz w:val="18"/>
                <w:szCs w:val="18"/>
              </w:rPr>
            </w:pPr>
          </w:p>
        </w:tc>
        <w:tc>
          <w:tcPr>
            <w:tcW w:w="0" w:type="auto"/>
          </w:tcPr>
          <w:p w14:paraId="4D050BBD" w14:textId="4D60564F" w:rsidR="003469BA" w:rsidRPr="0075512F" w:rsidDel="000A3E8D" w:rsidRDefault="003469BA" w:rsidP="00115F39">
            <w:pPr>
              <w:spacing w:before="0" w:after="0" w:line="240" w:lineRule="auto"/>
              <w:ind w:left="34"/>
              <w:rPr>
                <w:del w:id="2642" w:author="Houyem Rais" w:date="2024-02-22T15:17:00Z"/>
                <w:rFonts w:asciiTheme="minorHAnsi" w:hAnsiTheme="minorHAnsi" w:cstheme="minorHAnsi"/>
                <w:b/>
                <w:bCs/>
                <w:sz w:val="18"/>
                <w:szCs w:val="18"/>
              </w:rPr>
            </w:pPr>
            <w:del w:id="2643" w:author="Houyem Rais" w:date="2024-02-22T15:17:00Z">
              <w:r w:rsidRPr="0075512F" w:rsidDel="000A3E8D">
                <w:rPr>
                  <w:rFonts w:asciiTheme="minorHAnsi" w:eastAsia="Arial" w:hAnsiTheme="minorHAnsi" w:cstheme="minorHAnsi"/>
                  <w:b/>
                  <w:bCs/>
                  <w:spacing w:val="-2"/>
                  <w:w w:val="105"/>
                  <w:sz w:val="18"/>
                  <w:szCs w:val="18"/>
                </w:rPr>
                <w:delText>Accidents pendant la période de construction</w:delText>
              </w:r>
              <w:r w:rsidRPr="0075512F" w:rsidDel="000A3E8D">
                <w:rPr>
                  <w:rFonts w:asciiTheme="minorHAnsi" w:eastAsia="Arial" w:hAnsiTheme="minorHAnsi" w:cstheme="minorHAnsi"/>
                  <w:spacing w:val="-2"/>
                  <w:w w:val="105"/>
                  <w:sz w:val="18"/>
                  <w:szCs w:val="18"/>
                </w:rPr>
                <w:delText>, pouvant générer des coûts supplémentaires ou des retards</w:delText>
              </w:r>
            </w:del>
          </w:p>
        </w:tc>
        <w:tc>
          <w:tcPr>
            <w:tcW w:w="0" w:type="auto"/>
          </w:tcPr>
          <w:p w14:paraId="55A0286D" w14:textId="2A437450" w:rsidR="003469BA" w:rsidRPr="0075512F" w:rsidDel="000A3E8D" w:rsidRDefault="003469BA" w:rsidP="00115F39">
            <w:pPr>
              <w:spacing w:before="0" w:after="0" w:line="240" w:lineRule="auto"/>
              <w:ind w:left="34"/>
              <w:rPr>
                <w:del w:id="2644" w:author="Houyem Rais" w:date="2024-02-22T15:17:00Z"/>
                <w:rFonts w:asciiTheme="minorHAnsi" w:hAnsiTheme="minorHAnsi" w:cstheme="minorHAnsi"/>
                <w:sz w:val="18"/>
                <w:szCs w:val="18"/>
              </w:rPr>
            </w:pPr>
            <w:del w:id="2645"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7C3BC479" w14:textId="25C7D8D0" w:rsidR="003469BA" w:rsidRPr="0075512F" w:rsidDel="000A3E8D" w:rsidRDefault="003469BA" w:rsidP="00D06333">
            <w:pPr>
              <w:widowControl w:val="0"/>
              <w:numPr>
                <w:ilvl w:val="0"/>
                <w:numId w:val="5"/>
              </w:numPr>
              <w:autoSpaceDE w:val="0"/>
              <w:autoSpaceDN w:val="0"/>
              <w:spacing w:before="0" w:after="0" w:line="240" w:lineRule="auto"/>
              <w:ind w:left="211" w:hanging="211"/>
              <w:rPr>
                <w:del w:id="2646" w:author="Houyem Rais" w:date="2024-02-22T15:17:00Z"/>
                <w:rFonts w:asciiTheme="minorHAnsi" w:eastAsia="Arial" w:hAnsiTheme="minorHAnsi" w:cstheme="minorHAnsi"/>
                <w:w w:val="105"/>
                <w:sz w:val="18"/>
                <w:szCs w:val="18"/>
              </w:rPr>
            </w:pPr>
            <w:del w:id="2647" w:author="Houyem Rais" w:date="2024-02-22T15:17:00Z">
              <w:r w:rsidRPr="0075512F" w:rsidDel="000A3E8D">
                <w:rPr>
                  <w:rFonts w:asciiTheme="minorHAnsi" w:eastAsia="Arial" w:hAnsiTheme="minorHAnsi" w:cstheme="minorHAnsi"/>
                  <w:w w:val="105"/>
                  <w:sz w:val="18"/>
                  <w:szCs w:val="18"/>
                </w:rPr>
                <w:delText>Souscription d’assurance (responsabilité civile, dommages matériels et tiers)</w:delText>
              </w:r>
            </w:del>
          </w:p>
          <w:p w14:paraId="1BED3EDC" w14:textId="1DF08081" w:rsidR="003469BA" w:rsidRPr="0075512F" w:rsidDel="000A3E8D" w:rsidRDefault="00DA170E" w:rsidP="00D06333">
            <w:pPr>
              <w:widowControl w:val="0"/>
              <w:numPr>
                <w:ilvl w:val="0"/>
                <w:numId w:val="5"/>
              </w:numPr>
              <w:autoSpaceDE w:val="0"/>
              <w:autoSpaceDN w:val="0"/>
              <w:spacing w:before="0" w:after="0" w:line="240" w:lineRule="auto"/>
              <w:ind w:left="211" w:hanging="211"/>
              <w:rPr>
                <w:del w:id="2648" w:author="Houyem Rais" w:date="2024-02-22T15:17:00Z"/>
                <w:rFonts w:asciiTheme="minorHAnsi" w:eastAsia="Arial" w:hAnsiTheme="minorHAnsi" w:cstheme="minorHAnsi"/>
                <w:w w:val="105"/>
                <w:sz w:val="18"/>
                <w:szCs w:val="18"/>
              </w:rPr>
            </w:pPr>
            <w:del w:id="2649" w:author="Houyem Rais" w:date="2024-02-22T15:17:00Z">
              <w:r w:rsidDel="000A3E8D">
                <w:rPr>
                  <w:rFonts w:asciiTheme="minorHAnsi" w:eastAsia="Arial" w:hAnsiTheme="minorHAnsi" w:cstheme="minorHAnsi"/>
                  <w:w w:val="105"/>
                  <w:sz w:val="18"/>
                  <w:szCs w:val="18"/>
                </w:rPr>
                <w:delText>Installation des é</w:delText>
              </w:r>
              <w:r w:rsidR="003469BA" w:rsidRPr="0075512F" w:rsidDel="000A3E8D">
                <w:rPr>
                  <w:rFonts w:asciiTheme="minorHAnsi" w:eastAsia="Arial" w:hAnsiTheme="minorHAnsi" w:cstheme="minorHAnsi"/>
                  <w:w w:val="105"/>
                  <w:sz w:val="18"/>
                  <w:szCs w:val="18"/>
                </w:rPr>
                <w:delText>quipement</w:delText>
              </w:r>
              <w:r w:rsidDel="000A3E8D">
                <w:rPr>
                  <w:rFonts w:asciiTheme="minorHAnsi" w:eastAsia="Arial" w:hAnsiTheme="minorHAnsi" w:cstheme="minorHAnsi"/>
                  <w:w w:val="105"/>
                  <w:sz w:val="18"/>
                  <w:szCs w:val="18"/>
                </w:rPr>
                <w:delText>s</w:delText>
              </w:r>
              <w:r w:rsidR="003469BA" w:rsidRPr="0075512F" w:rsidDel="000A3E8D">
                <w:rPr>
                  <w:rFonts w:asciiTheme="minorHAnsi" w:eastAsia="Arial" w:hAnsiTheme="minorHAnsi" w:cstheme="minorHAnsi"/>
                  <w:w w:val="105"/>
                  <w:sz w:val="18"/>
                  <w:szCs w:val="18"/>
                </w:rPr>
                <w:delText xml:space="preserve"> de sécurité</w:delText>
              </w:r>
              <w:r w:rsidDel="000A3E8D">
                <w:rPr>
                  <w:rFonts w:asciiTheme="minorHAnsi" w:eastAsia="Arial" w:hAnsiTheme="minorHAnsi" w:cstheme="minorHAnsi"/>
                  <w:w w:val="105"/>
                  <w:sz w:val="18"/>
                  <w:szCs w:val="18"/>
                </w:rPr>
                <w:delText xml:space="preserve"> adéquats</w:delText>
              </w:r>
            </w:del>
          </w:p>
        </w:tc>
      </w:tr>
      <w:tr w:rsidR="003469BA" w:rsidRPr="0075512F" w:rsidDel="000A3E8D" w14:paraId="0D7BB0DE" w14:textId="5F232B0B" w:rsidTr="000F68A3">
        <w:trPr>
          <w:del w:id="2650" w:author="Houyem Rais" w:date="2024-02-22T15:17:00Z"/>
        </w:trPr>
        <w:tc>
          <w:tcPr>
            <w:tcW w:w="0" w:type="auto"/>
            <w:vMerge/>
            <w:shd w:val="clear" w:color="auto" w:fill="F2F2F2" w:themeFill="background1" w:themeFillShade="F2"/>
          </w:tcPr>
          <w:p w14:paraId="73D31419" w14:textId="4A0A2334" w:rsidR="003469BA" w:rsidRPr="0075512F" w:rsidDel="000A3E8D" w:rsidRDefault="003469BA" w:rsidP="003469BA">
            <w:pPr>
              <w:spacing w:before="0" w:after="0" w:line="240" w:lineRule="auto"/>
              <w:ind w:left="34"/>
              <w:rPr>
                <w:del w:id="2651" w:author="Houyem Rais" w:date="2024-02-22T15:17:00Z"/>
                <w:rFonts w:asciiTheme="minorHAnsi" w:hAnsiTheme="minorHAnsi" w:cstheme="minorHAnsi"/>
                <w:b/>
                <w:bCs/>
                <w:sz w:val="18"/>
                <w:szCs w:val="18"/>
              </w:rPr>
            </w:pPr>
          </w:p>
        </w:tc>
        <w:tc>
          <w:tcPr>
            <w:tcW w:w="0" w:type="auto"/>
          </w:tcPr>
          <w:p w14:paraId="22863DC3" w14:textId="3ECC8F96" w:rsidR="003469BA" w:rsidRPr="0075512F" w:rsidDel="000A3E8D" w:rsidRDefault="003469BA" w:rsidP="003469BA">
            <w:pPr>
              <w:spacing w:before="0" w:after="0" w:line="240" w:lineRule="auto"/>
              <w:ind w:left="34"/>
              <w:rPr>
                <w:del w:id="2652" w:author="Houyem Rais" w:date="2024-02-22T15:17:00Z"/>
                <w:rFonts w:asciiTheme="minorHAnsi" w:eastAsia="Arial" w:hAnsiTheme="minorHAnsi" w:cstheme="minorHAnsi"/>
                <w:b/>
                <w:bCs/>
                <w:spacing w:val="-2"/>
                <w:w w:val="105"/>
                <w:sz w:val="18"/>
                <w:szCs w:val="18"/>
              </w:rPr>
            </w:pPr>
            <w:del w:id="2653" w:author="Houyem Rais" w:date="2024-02-22T15:17:00Z">
              <w:r w:rsidRPr="0075512F" w:rsidDel="000A3E8D">
                <w:rPr>
                  <w:rFonts w:asciiTheme="minorHAnsi" w:eastAsia="Arial" w:hAnsiTheme="minorHAnsi" w:cstheme="minorHAnsi"/>
                  <w:b/>
                  <w:bCs/>
                  <w:spacing w:val="-2"/>
                  <w:w w:val="105"/>
                  <w:sz w:val="18"/>
                  <w:szCs w:val="18"/>
                </w:rPr>
                <w:delText>Risque environnemental</w:delText>
              </w:r>
            </w:del>
          </w:p>
          <w:p w14:paraId="03B6E6D1" w14:textId="6DB4A757" w:rsidR="003469BA" w:rsidRPr="0075512F" w:rsidDel="000A3E8D" w:rsidRDefault="003469BA" w:rsidP="003469BA">
            <w:pPr>
              <w:spacing w:before="0" w:after="0" w:line="240" w:lineRule="auto"/>
              <w:ind w:left="34"/>
              <w:rPr>
                <w:del w:id="2654" w:author="Houyem Rais" w:date="2024-02-22T15:17:00Z"/>
                <w:rFonts w:asciiTheme="minorHAnsi" w:eastAsia="Arial" w:hAnsiTheme="minorHAnsi" w:cstheme="minorHAnsi"/>
                <w:b/>
                <w:bCs/>
                <w:spacing w:val="-2"/>
                <w:w w:val="105"/>
                <w:sz w:val="18"/>
                <w:szCs w:val="18"/>
              </w:rPr>
            </w:pPr>
            <w:del w:id="2655" w:author="Houyem Rais" w:date="2024-02-22T15:17:00Z">
              <w:r w:rsidRPr="0075512F" w:rsidDel="000A3E8D">
                <w:rPr>
                  <w:rFonts w:asciiTheme="minorHAnsi" w:hAnsiTheme="minorHAnsi" w:cstheme="minorHAnsi"/>
                  <w:sz w:val="18"/>
                  <w:szCs w:val="18"/>
                </w:rPr>
                <w:delText>Responsabilité pour les pertes causées par des dommages environnementaux liés aux activités de construction ou attribuables aux activités pré-transfert de terrain à l’investisseur privé.</w:delText>
              </w:r>
            </w:del>
          </w:p>
        </w:tc>
        <w:tc>
          <w:tcPr>
            <w:tcW w:w="0" w:type="auto"/>
          </w:tcPr>
          <w:p w14:paraId="1AC18A6A" w14:textId="6C69B753" w:rsidR="003469BA" w:rsidRPr="0075512F" w:rsidDel="000A3E8D" w:rsidRDefault="003469BA" w:rsidP="003469BA">
            <w:pPr>
              <w:spacing w:before="0" w:after="0" w:line="240" w:lineRule="auto"/>
              <w:ind w:left="34"/>
              <w:rPr>
                <w:del w:id="2656" w:author="Houyem Rais" w:date="2024-02-22T15:17:00Z"/>
                <w:rFonts w:asciiTheme="minorHAnsi" w:hAnsiTheme="minorHAnsi" w:cstheme="minorHAnsi"/>
                <w:sz w:val="18"/>
                <w:szCs w:val="18"/>
              </w:rPr>
            </w:pPr>
            <w:del w:id="2657"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0DE7B79D" w14:textId="0BF55DFB" w:rsidR="003469BA" w:rsidRPr="0075512F" w:rsidDel="000A3E8D" w:rsidRDefault="00F56CD3" w:rsidP="00D06333">
            <w:pPr>
              <w:numPr>
                <w:ilvl w:val="0"/>
                <w:numId w:val="5"/>
              </w:numPr>
              <w:spacing w:before="0" w:after="0" w:line="240" w:lineRule="auto"/>
              <w:ind w:left="211" w:hanging="211"/>
              <w:rPr>
                <w:del w:id="2658" w:author="Houyem Rais" w:date="2024-02-22T15:17:00Z"/>
                <w:rFonts w:asciiTheme="minorHAnsi" w:eastAsia="Arial" w:hAnsiTheme="minorHAnsi" w:cstheme="minorHAnsi"/>
                <w:w w:val="105"/>
                <w:sz w:val="18"/>
                <w:szCs w:val="18"/>
              </w:rPr>
            </w:pPr>
            <w:del w:id="2659" w:author="Houyem Rais" w:date="2024-02-22T15:17:00Z">
              <w:r w:rsidDel="000A3E8D">
                <w:rPr>
                  <w:rFonts w:asciiTheme="minorHAnsi" w:eastAsia="Arial" w:hAnsiTheme="minorHAnsi" w:cstheme="minorHAnsi"/>
                  <w:w w:val="105"/>
                  <w:sz w:val="18"/>
                  <w:szCs w:val="18"/>
                </w:rPr>
                <w:delText>Mise</w:delText>
              </w:r>
              <w:r w:rsidRPr="0075512F" w:rsidDel="000A3E8D">
                <w:rPr>
                  <w:rFonts w:asciiTheme="minorHAnsi" w:eastAsia="Arial" w:hAnsiTheme="minorHAnsi" w:cstheme="minorHAnsi"/>
                  <w:w w:val="105"/>
                  <w:sz w:val="18"/>
                  <w:szCs w:val="18"/>
                </w:rPr>
                <w:delText xml:space="preserve"> </w:delText>
              </w:r>
              <w:r w:rsidR="003469BA" w:rsidRPr="0075512F" w:rsidDel="000A3E8D">
                <w:rPr>
                  <w:rFonts w:asciiTheme="minorHAnsi" w:eastAsia="Arial" w:hAnsiTheme="minorHAnsi" w:cstheme="minorHAnsi"/>
                  <w:w w:val="105"/>
                  <w:sz w:val="18"/>
                  <w:szCs w:val="18"/>
                </w:rPr>
                <w:delText xml:space="preserve">en œuvre </w:delText>
              </w:r>
              <w:r w:rsidDel="000A3E8D">
                <w:rPr>
                  <w:rFonts w:asciiTheme="minorHAnsi" w:eastAsia="Arial" w:hAnsiTheme="minorHAnsi" w:cstheme="minorHAnsi"/>
                  <w:w w:val="105"/>
                  <w:sz w:val="18"/>
                  <w:szCs w:val="18"/>
                </w:rPr>
                <w:delText>d’</w:delText>
              </w:r>
              <w:r w:rsidR="003469BA" w:rsidRPr="0075512F" w:rsidDel="000A3E8D">
                <w:rPr>
                  <w:rFonts w:asciiTheme="minorHAnsi" w:eastAsia="Arial" w:hAnsiTheme="minorHAnsi" w:cstheme="minorHAnsi"/>
                  <w:w w:val="105"/>
                  <w:sz w:val="18"/>
                  <w:szCs w:val="18"/>
                </w:rPr>
                <w:delText>un système de gestion environnementale solide</w:delText>
              </w:r>
              <w:r w:rsidDel="000A3E8D">
                <w:rPr>
                  <w:rFonts w:asciiTheme="minorHAnsi" w:eastAsia="Arial" w:hAnsiTheme="minorHAnsi" w:cstheme="minorHAnsi"/>
                  <w:w w:val="105"/>
                  <w:sz w:val="18"/>
                  <w:szCs w:val="18"/>
                </w:rPr>
                <w:delText xml:space="preserve"> </w:delText>
              </w:r>
              <w:r w:rsidRPr="00F56CD3" w:rsidDel="000A3E8D">
                <w:rPr>
                  <w:rFonts w:asciiTheme="minorHAnsi" w:eastAsia="Arial" w:hAnsiTheme="minorHAnsi" w:cstheme="minorHAnsi"/>
                  <w:w w:val="105"/>
                  <w:sz w:val="18"/>
                  <w:szCs w:val="18"/>
                </w:rPr>
                <w:delText>int</w:delText>
              </w:r>
              <w:r w:rsidR="00E94596" w:rsidDel="000A3E8D">
                <w:rPr>
                  <w:rFonts w:asciiTheme="minorHAnsi" w:eastAsia="Arial" w:hAnsiTheme="minorHAnsi" w:cstheme="minorHAnsi"/>
                  <w:w w:val="105"/>
                  <w:sz w:val="18"/>
                  <w:szCs w:val="18"/>
                </w:rPr>
                <w:delText>é</w:delText>
              </w:r>
              <w:r w:rsidRPr="00F56CD3" w:rsidDel="000A3E8D">
                <w:rPr>
                  <w:rFonts w:asciiTheme="minorHAnsi" w:eastAsia="Arial" w:hAnsiTheme="minorHAnsi" w:cstheme="minorHAnsi"/>
                  <w:w w:val="105"/>
                  <w:sz w:val="18"/>
                  <w:szCs w:val="18"/>
                </w:rPr>
                <w:delText>gr</w:delText>
              </w:r>
              <w:r w:rsidDel="000A3E8D">
                <w:rPr>
                  <w:rFonts w:asciiTheme="minorHAnsi" w:eastAsia="Arial" w:hAnsiTheme="minorHAnsi" w:cstheme="minorHAnsi"/>
                  <w:w w:val="105"/>
                  <w:sz w:val="18"/>
                  <w:szCs w:val="18"/>
                </w:rPr>
                <w:delText>ant</w:delText>
              </w:r>
              <w:r w:rsidRPr="00F56CD3" w:rsidDel="000A3E8D">
                <w:rPr>
                  <w:rFonts w:asciiTheme="minorHAnsi" w:eastAsia="Arial" w:hAnsiTheme="minorHAnsi" w:cstheme="minorHAnsi"/>
                  <w:w w:val="105"/>
                  <w:sz w:val="18"/>
                  <w:szCs w:val="18"/>
                </w:rPr>
                <w:delText xml:space="preserve"> les meilleures pratiques environnementales</w:delText>
              </w:r>
              <w:r w:rsidR="00E94596" w:rsidDel="000A3E8D">
                <w:rPr>
                  <w:rFonts w:asciiTheme="minorHAnsi" w:eastAsia="Arial" w:hAnsiTheme="minorHAnsi" w:cstheme="minorHAnsi"/>
                  <w:w w:val="105"/>
                  <w:sz w:val="18"/>
                  <w:szCs w:val="18"/>
                </w:rPr>
                <w:delText xml:space="preserve"> </w:delText>
              </w:r>
              <w:r w:rsidR="00E94596" w:rsidRPr="00E94596" w:rsidDel="000A3E8D">
                <w:rPr>
                  <w:rFonts w:asciiTheme="minorHAnsi" w:eastAsia="Arial" w:hAnsiTheme="minorHAnsi" w:cstheme="minorHAnsi"/>
                  <w:w w:val="105"/>
                  <w:sz w:val="18"/>
                  <w:szCs w:val="18"/>
                </w:rPr>
                <w:delText>et permet</w:delText>
              </w:r>
              <w:r w:rsidR="00E94596" w:rsidDel="000A3E8D">
                <w:rPr>
                  <w:rFonts w:asciiTheme="minorHAnsi" w:eastAsia="Arial" w:hAnsiTheme="minorHAnsi" w:cstheme="minorHAnsi"/>
                  <w:w w:val="105"/>
                  <w:sz w:val="18"/>
                  <w:szCs w:val="18"/>
                </w:rPr>
                <w:delText>tant</w:delText>
              </w:r>
              <w:r w:rsidR="00E94596" w:rsidRPr="00E94596" w:rsidDel="000A3E8D">
                <w:rPr>
                  <w:rFonts w:asciiTheme="minorHAnsi" w:eastAsia="Arial" w:hAnsiTheme="minorHAnsi" w:cstheme="minorHAnsi"/>
                  <w:w w:val="105"/>
                  <w:sz w:val="18"/>
                  <w:szCs w:val="18"/>
                </w:rPr>
                <w:delText xml:space="preserve"> de surveiller et de minimiser les impacts environnementaux</w:delText>
              </w:r>
            </w:del>
          </w:p>
        </w:tc>
      </w:tr>
      <w:tr w:rsidR="003469BA" w:rsidRPr="0075512F" w:rsidDel="000A3E8D" w14:paraId="2232E6E6" w14:textId="4466F180" w:rsidTr="000F68A3">
        <w:trPr>
          <w:trHeight w:val="535"/>
          <w:del w:id="2660" w:author="Houyem Rais" w:date="2024-02-22T15:17:00Z"/>
        </w:trPr>
        <w:tc>
          <w:tcPr>
            <w:tcW w:w="0" w:type="auto"/>
            <w:shd w:val="clear" w:color="auto" w:fill="F2F2F2" w:themeFill="background1" w:themeFillShade="F2"/>
          </w:tcPr>
          <w:p w14:paraId="19D5D412" w14:textId="543C6E33" w:rsidR="003469BA" w:rsidRPr="0075512F" w:rsidDel="000A3E8D" w:rsidRDefault="003469BA" w:rsidP="00115F39">
            <w:pPr>
              <w:spacing w:before="0" w:after="0" w:line="240" w:lineRule="auto"/>
              <w:ind w:left="34"/>
              <w:rPr>
                <w:del w:id="2661" w:author="Houyem Rais" w:date="2024-02-22T15:17:00Z"/>
                <w:rFonts w:asciiTheme="minorHAnsi" w:hAnsiTheme="minorHAnsi" w:cstheme="minorHAnsi"/>
                <w:b/>
                <w:bCs/>
                <w:sz w:val="18"/>
                <w:szCs w:val="18"/>
              </w:rPr>
            </w:pPr>
            <w:del w:id="2662" w:author="Houyem Rais" w:date="2024-02-22T15:17:00Z">
              <w:r w:rsidRPr="0075512F" w:rsidDel="000A3E8D">
                <w:rPr>
                  <w:rFonts w:asciiTheme="minorHAnsi" w:eastAsia="Arial" w:hAnsiTheme="minorHAnsi" w:cstheme="minorHAnsi"/>
                  <w:b/>
                  <w:bCs/>
                  <w:spacing w:val="-2"/>
                  <w:w w:val="105"/>
                  <w:sz w:val="18"/>
                  <w:szCs w:val="18"/>
                </w:rPr>
                <w:delText>Risque commercial</w:delText>
              </w:r>
            </w:del>
          </w:p>
        </w:tc>
        <w:tc>
          <w:tcPr>
            <w:tcW w:w="0" w:type="auto"/>
          </w:tcPr>
          <w:p w14:paraId="3B35837E" w14:textId="4EB26E47" w:rsidR="003469BA" w:rsidRPr="0075512F" w:rsidDel="000A3E8D" w:rsidRDefault="003469BA" w:rsidP="00115F39">
            <w:pPr>
              <w:spacing w:before="0" w:after="0" w:line="240" w:lineRule="auto"/>
              <w:ind w:left="34"/>
              <w:rPr>
                <w:del w:id="2663" w:author="Houyem Rais" w:date="2024-02-22T15:17:00Z"/>
                <w:rFonts w:asciiTheme="minorHAnsi" w:eastAsia="Arial" w:hAnsiTheme="minorHAnsi" w:cstheme="minorHAnsi"/>
                <w:b/>
                <w:bCs/>
                <w:sz w:val="18"/>
                <w:szCs w:val="18"/>
              </w:rPr>
            </w:pPr>
            <w:del w:id="2664" w:author="Houyem Rais" w:date="2024-02-22T15:17:00Z">
              <w:r w:rsidRPr="0075512F" w:rsidDel="000A3E8D">
                <w:rPr>
                  <w:rFonts w:asciiTheme="minorHAnsi" w:eastAsia="Arial" w:hAnsiTheme="minorHAnsi" w:cstheme="minorHAnsi"/>
                  <w:b/>
                  <w:bCs/>
                  <w:sz w:val="18"/>
                  <w:szCs w:val="18"/>
                </w:rPr>
                <w:delText>Risque de demande</w:delText>
              </w:r>
            </w:del>
          </w:p>
          <w:p w14:paraId="0F024128" w14:textId="7F283574" w:rsidR="003469BA" w:rsidRPr="0075512F" w:rsidDel="000A3E8D" w:rsidRDefault="003469BA" w:rsidP="00115F39">
            <w:pPr>
              <w:spacing w:before="0" w:after="0" w:line="240" w:lineRule="auto"/>
              <w:ind w:left="34"/>
              <w:rPr>
                <w:del w:id="2665" w:author="Houyem Rais" w:date="2024-02-22T15:17:00Z"/>
                <w:rFonts w:asciiTheme="minorHAnsi" w:eastAsia="Arial" w:hAnsiTheme="minorHAnsi" w:cstheme="minorHAnsi"/>
                <w:sz w:val="18"/>
                <w:szCs w:val="18"/>
              </w:rPr>
            </w:pPr>
            <w:del w:id="2666" w:author="Houyem Rais" w:date="2024-02-22T15:17:00Z">
              <w:r w:rsidRPr="0075512F" w:rsidDel="000A3E8D">
                <w:rPr>
                  <w:rFonts w:asciiTheme="minorHAnsi" w:eastAsia="Arial" w:hAnsiTheme="minorHAnsi" w:cstheme="minorHAnsi"/>
                  <w:sz w:val="18"/>
                  <w:szCs w:val="18"/>
                </w:rPr>
                <w:delText>Taux de trafic inférieur aux prévisions</w:delText>
              </w:r>
              <w:r w:rsidR="00685074" w:rsidRPr="0075512F" w:rsidDel="000A3E8D">
                <w:rPr>
                  <w:rFonts w:eastAsia="Arial" w:cstheme="minorHAnsi"/>
                  <w:sz w:val="18"/>
                </w:rPr>
                <w:delText>, taux de fuite très élevé à cause des péages</w:delText>
              </w:r>
              <w:r w:rsidRPr="0075512F" w:rsidDel="000A3E8D">
                <w:rPr>
                  <w:rFonts w:asciiTheme="minorHAnsi" w:eastAsia="Arial" w:hAnsiTheme="minorHAnsi" w:cstheme="minorHAnsi"/>
                  <w:sz w:val="18"/>
                  <w:szCs w:val="18"/>
                </w:rPr>
                <w:delText xml:space="preserve">, </w:delText>
              </w:r>
              <w:r w:rsidRPr="0075512F" w:rsidDel="000A3E8D">
                <w:rPr>
                  <w:rFonts w:eastAsia="Arial" w:cstheme="minorHAnsi"/>
                  <w:sz w:val="18"/>
                </w:rPr>
                <w:delText>concurrence avec d'autres alternatives ou modes de transport, diminution de la demande de transport sur le pont</w:delText>
              </w:r>
              <w:r w:rsidR="00685074" w:rsidRPr="0075512F" w:rsidDel="000A3E8D">
                <w:rPr>
                  <w:rFonts w:eastAsia="Arial" w:cstheme="minorHAnsi"/>
                  <w:sz w:val="18"/>
                </w:rPr>
                <w:delText xml:space="preserve">, </w:delText>
              </w:r>
              <w:r w:rsidRPr="0075512F" w:rsidDel="000A3E8D">
                <w:rPr>
                  <w:rFonts w:eastAsia="Arial" w:cstheme="minorHAnsi"/>
                  <w:sz w:val="18"/>
                </w:rPr>
                <w:delText>etc.</w:delText>
              </w:r>
            </w:del>
          </w:p>
        </w:tc>
        <w:tc>
          <w:tcPr>
            <w:tcW w:w="0" w:type="auto"/>
          </w:tcPr>
          <w:p w14:paraId="648A60D7" w14:textId="094B0E2B" w:rsidR="003469BA" w:rsidRPr="0075512F" w:rsidDel="000A3E8D" w:rsidRDefault="003469BA" w:rsidP="00115F39">
            <w:pPr>
              <w:spacing w:before="0" w:after="0" w:line="240" w:lineRule="auto"/>
              <w:ind w:left="34"/>
              <w:rPr>
                <w:del w:id="2667" w:author="Houyem Rais" w:date="2024-02-22T15:17:00Z"/>
                <w:rFonts w:asciiTheme="minorHAnsi" w:hAnsiTheme="minorHAnsi" w:cstheme="minorHAnsi"/>
                <w:sz w:val="18"/>
                <w:szCs w:val="18"/>
              </w:rPr>
            </w:pPr>
            <w:del w:id="2668"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2BB1F29F" w14:textId="7FDDF8E4" w:rsidR="003469BA" w:rsidRPr="0075512F" w:rsidDel="000A3E8D" w:rsidRDefault="003469BA" w:rsidP="00D06333">
            <w:pPr>
              <w:widowControl w:val="0"/>
              <w:numPr>
                <w:ilvl w:val="0"/>
                <w:numId w:val="5"/>
              </w:numPr>
              <w:autoSpaceDE w:val="0"/>
              <w:autoSpaceDN w:val="0"/>
              <w:spacing w:before="0" w:after="0" w:line="240" w:lineRule="auto"/>
              <w:ind w:left="211" w:hanging="211"/>
              <w:rPr>
                <w:del w:id="2669" w:author="Houyem Rais" w:date="2024-02-22T15:17:00Z"/>
                <w:rFonts w:asciiTheme="minorHAnsi" w:eastAsia="Arial" w:hAnsiTheme="minorHAnsi" w:cstheme="minorHAnsi"/>
                <w:w w:val="105"/>
                <w:sz w:val="18"/>
                <w:szCs w:val="18"/>
              </w:rPr>
            </w:pPr>
            <w:del w:id="2670" w:author="Houyem Rais" w:date="2024-02-22T15:17:00Z">
              <w:r w:rsidRPr="0075512F" w:rsidDel="000A3E8D">
                <w:rPr>
                  <w:rFonts w:asciiTheme="minorHAnsi" w:eastAsia="Arial" w:hAnsiTheme="minorHAnsi" w:cstheme="minorHAnsi"/>
                  <w:w w:val="105"/>
                  <w:sz w:val="18"/>
                  <w:szCs w:val="18"/>
                </w:rPr>
                <w:delText>É</w:delText>
              </w:r>
              <w:r w:rsidR="0098026F" w:rsidDel="000A3E8D">
                <w:rPr>
                  <w:rFonts w:asciiTheme="minorHAnsi" w:eastAsia="Arial" w:hAnsiTheme="minorHAnsi" w:cstheme="minorHAnsi"/>
                  <w:w w:val="105"/>
                  <w:sz w:val="18"/>
                  <w:szCs w:val="18"/>
                </w:rPr>
                <w:delText>laboration d’une é</w:delText>
              </w:r>
              <w:r w:rsidRPr="0075512F" w:rsidDel="000A3E8D">
                <w:rPr>
                  <w:rFonts w:asciiTheme="minorHAnsi" w:eastAsia="Arial" w:hAnsiTheme="minorHAnsi" w:cstheme="minorHAnsi"/>
                  <w:w w:val="105"/>
                  <w:sz w:val="18"/>
                  <w:szCs w:val="18"/>
                </w:rPr>
                <w:delText>tude détaillée du marché et de la demande</w:delText>
              </w:r>
            </w:del>
          </w:p>
          <w:p w14:paraId="337E7713" w14:textId="0A73D3D5" w:rsidR="00685074" w:rsidRPr="0075512F" w:rsidDel="000A3E8D" w:rsidRDefault="00CF23BE" w:rsidP="00D06333">
            <w:pPr>
              <w:widowControl w:val="0"/>
              <w:numPr>
                <w:ilvl w:val="0"/>
                <w:numId w:val="5"/>
              </w:numPr>
              <w:autoSpaceDE w:val="0"/>
              <w:autoSpaceDN w:val="0"/>
              <w:spacing w:before="0" w:after="0" w:line="240" w:lineRule="auto"/>
              <w:ind w:left="211" w:hanging="211"/>
              <w:rPr>
                <w:del w:id="2671" w:author="Houyem Rais" w:date="2024-02-22T15:17:00Z"/>
                <w:rFonts w:asciiTheme="minorHAnsi" w:eastAsia="Arial" w:hAnsiTheme="minorHAnsi" w:cstheme="minorHAnsi"/>
                <w:w w:val="105"/>
                <w:sz w:val="18"/>
                <w:szCs w:val="18"/>
              </w:rPr>
            </w:pPr>
            <w:del w:id="2672" w:author="Houyem Rais" w:date="2024-02-22T15:17:00Z">
              <w:r w:rsidDel="000A3E8D">
                <w:rPr>
                  <w:rFonts w:asciiTheme="minorHAnsi" w:eastAsia="Arial" w:hAnsiTheme="minorHAnsi" w:cstheme="minorHAnsi"/>
                  <w:w w:val="105"/>
                  <w:sz w:val="18"/>
                  <w:szCs w:val="18"/>
                </w:rPr>
                <w:delText>Réalisation d’</w:delText>
              </w:r>
              <w:r w:rsidR="00ED7694" w:rsidDel="000A3E8D">
                <w:rPr>
                  <w:rFonts w:asciiTheme="minorHAnsi" w:eastAsia="Arial" w:hAnsiTheme="minorHAnsi" w:cstheme="minorHAnsi"/>
                  <w:w w:val="105"/>
                  <w:sz w:val="18"/>
                  <w:szCs w:val="18"/>
                </w:rPr>
                <w:delText>é</w:delText>
              </w:r>
              <w:r w:rsidR="00685074" w:rsidRPr="0075512F" w:rsidDel="000A3E8D">
                <w:rPr>
                  <w:rFonts w:asciiTheme="minorHAnsi" w:eastAsia="Arial" w:hAnsiTheme="minorHAnsi" w:cstheme="minorHAnsi"/>
                  <w:w w:val="105"/>
                  <w:sz w:val="18"/>
                  <w:szCs w:val="18"/>
                </w:rPr>
                <w:delText xml:space="preserve">tudes approfondies </w:delText>
              </w:r>
              <w:r w:rsidR="00ED7694" w:rsidDel="000A3E8D">
                <w:rPr>
                  <w:rFonts w:asciiTheme="minorHAnsi" w:eastAsia="Arial" w:hAnsiTheme="minorHAnsi" w:cstheme="minorHAnsi"/>
                  <w:w w:val="105"/>
                  <w:sz w:val="18"/>
                  <w:szCs w:val="18"/>
                </w:rPr>
                <w:delText xml:space="preserve">et </w:delText>
              </w:r>
              <w:r w:rsidR="00577166" w:rsidDel="000A3E8D">
                <w:rPr>
                  <w:rFonts w:asciiTheme="minorHAnsi" w:eastAsia="Arial" w:hAnsiTheme="minorHAnsi" w:cstheme="minorHAnsi"/>
                  <w:w w:val="105"/>
                  <w:sz w:val="18"/>
                  <w:szCs w:val="18"/>
                </w:rPr>
                <w:delText xml:space="preserve">détaillées </w:delText>
              </w:r>
              <w:r w:rsidR="00685074" w:rsidRPr="0075512F" w:rsidDel="000A3E8D">
                <w:rPr>
                  <w:rFonts w:asciiTheme="minorHAnsi" w:eastAsia="Arial" w:hAnsiTheme="minorHAnsi" w:cstheme="minorHAnsi"/>
                  <w:w w:val="105"/>
                  <w:sz w:val="18"/>
                  <w:szCs w:val="18"/>
                </w:rPr>
                <w:delText>de trafic</w:delText>
              </w:r>
            </w:del>
          </w:p>
          <w:p w14:paraId="7892DD33" w14:textId="0DA6F231" w:rsidR="00685074" w:rsidRPr="0075512F" w:rsidDel="000A3E8D" w:rsidRDefault="00577166" w:rsidP="00D06333">
            <w:pPr>
              <w:widowControl w:val="0"/>
              <w:numPr>
                <w:ilvl w:val="0"/>
                <w:numId w:val="5"/>
              </w:numPr>
              <w:autoSpaceDE w:val="0"/>
              <w:autoSpaceDN w:val="0"/>
              <w:spacing w:before="0" w:after="0" w:line="240" w:lineRule="auto"/>
              <w:ind w:left="211" w:hanging="211"/>
              <w:rPr>
                <w:del w:id="2673" w:author="Houyem Rais" w:date="2024-02-22T15:17:00Z"/>
                <w:rFonts w:asciiTheme="minorHAnsi" w:eastAsia="Arial" w:hAnsiTheme="minorHAnsi" w:cstheme="minorHAnsi"/>
                <w:w w:val="105"/>
                <w:sz w:val="18"/>
                <w:szCs w:val="18"/>
              </w:rPr>
            </w:pPr>
            <w:del w:id="2674" w:author="Houyem Rais" w:date="2024-02-22T15:17:00Z">
              <w:r w:rsidDel="000A3E8D">
                <w:rPr>
                  <w:rFonts w:asciiTheme="minorHAnsi" w:eastAsia="Arial" w:hAnsiTheme="minorHAnsi" w:cstheme="minorHAnsi"/>
                  <w:w w:val="105"/>
                  <w:sz w:val="18"/>
                  <w:szCs w:val="18"/>
                </w:rPr>
                <w:delText>Mise en place d’i</w:delText>
              </w:r>
              <w:r w:rsidRPr="0075512F" w:rsidDel="000A3E8D">
                <w:rPr>
                  <w:rFonts w:asciiTheme="minorHAnsi" w:eastAsia="Arial" w:hAnsiTheme="minorHAnsi" w:cstheme="minorHAnsi"/>
                  <w:w w:val="105"/>
                  <w:sz w:val="18"/>
                  <w:szCs w:val="18"/>
                </w:rPr>
                <w:delText xml:space="preserve">nitiatives </w:delText>
              </w:r>
              <w:r w:rsidR="00685074" w:rsidRPr="0075512F" w:rsidDel="000A3E8D">
                <w:rPr>
                  <w:rFonts w:asciiTheme="minorHAnsi" w:eastAsia="Arial" w:hAnsiTheme="minorHAnsi" w:cstheme="minorHAnsi"/>
                  <w:w w:val="105"/>
                  <w:sz w:val="18"/>
                  <w:szCs w:val="18"/>
                </w:rPr>
                <w:delText>promotionnelles pour attirer les usagers</w:delText>
              </w:r>
            </w:del>
          </w:p>
          <w:p w14:paraId="64B5816C" w14:textId="6A93D533" w:rsidR="003469BA" w:rsidRPr="0075512F" w:rsidDel="000A3E8D" w:rsidRDefault="00FE23CD" w:rsidP="00D06333">
            <w:pPr>
              <w:widowControl w:val="0"/>
              <w:numPr>
                <w:ilvl w:val="0"/>
                <w:numId w:val="5"/>
              </w:numPr>
              <w:autoSpaceDE w:val="0"/>
              <w:autoSpaceDN w:val="0"/>
              <w:spacing w:before="0" w:after="0" w:line="240" w:lineRule="auto"/>
              <w:ind w:left="211" w:hanging="211"/>
              <w:rPr>
                <w:del w:id="2675" w:author="Houyem Rais" w:date="2024-02-22T15:17:00Z"/>
                <w:rFonts w:asciiTheme="minorHAnsi" w:eastAsia="Arial" w:hAnsiTheme="minorHAnsi" w:cstheme="minorHAnsi"/>
                <w:w w:val="105"/>
                <w:sz w:val="18"/>
                <w:szCs w:val="18"/>
              </w:rPr>
            </w:pPr>
            <w:del w:id="2676" w:author="Houyem Rais" w:date="2024-02-22T15:17:00Z">
              <w:r w:rsidDel="000A3E8D">
                <w:rPr>
                  <w:rFonts w:asciiTheme="minorHAnsi" w:eastAsia="Arial" w:hAnsiTheme="minorHAnsi" w:cstheme="minorHAnsi"/>
                  <w:w w:val="105"/>
                  <w:sz w:val="18"/>
                  <w:szCs w:val="18"/>
                </w:rPr>
                <w:delText>Élaboration</w:delText>
              </w:r>
              <w:r w:rsidR="00911436" w:rsidDel="000A3E8D">
                <w:rPr>
                  <w:rFonts w:asciiTheme="minorHAnsi" w:eastAsia="Arial" w:hAnsiTheme="minorHAnsi" w:cstheme="minorHAnsi"/>
                  <w:w w:val="105"/>
                  <w:sz w:val="18"/>
                  <w:szCs w:val="18"/>
                </w:rPr>
                <w:delText xml:space="preserve"> d</w:delText>
              </w:r>
              <w:r w:rsidDel="000A3E8D">
                <w:rPr>
                  <w:rFonts w:asciiTheme="minorHAnsi" w:eastAsia="Arial" w:hAnsiTheme="minorHAnsi" w:cstheme="minorHAnsi"/>
                  <w:w w:val="105"/>
                  <w:sz w:val="18"/>
                  <w:szCs w:val="18"/>
                </w:rPr>
                <w:delText>’un p</w:delText>
              </w:r>
              <w:r w:rsidR="00911436" w:rsidRPr="0075512F" w:rsidDel="000A3E8D">
                <w:rPr>
                  <w:rFonts w:asciiTheme="minorHAnsi" w:eastAsia="Arial" w:hAnsiTheme="minorHAnsi" w:cstheme="minorHAnsi"/>
                  <w:w w:val="105"/>
                  <w:sz w:val="18"/>
                  <w:szCs w:val="18"/>
                </w:rPr>
                <w:delText xml:space="preserve">lan </w:delText>
              </w:r>
              <w:r w:rsidR="003469BA" w:rsidRPr="0075512F" w:rsidDel="000A3E8D">
                <w:rPr>
                  <w:rFonts w:asciiTheme="minorHAnsi" w:eastAsia="Arial" w:hAnsiTheme="minorHAnsi" w:cstheme="minorHAnsi"/>
                  <w:w w:val="105"/>
                  <w:sz w:val="18"/>
                  <w:szCs w:val="18"/>
                </w:rPr>
                <w:delText>d’affaires complet et solide</w:delText>
              </w:r>
              <w:r w:rsidDel="000A3E8D">
                <w:rPr>
                  <w:rFonts w:asciiTheme="minorHAnsi" w:eastAsia="Arial" w:hAnsiTheme="minorHAnsi" w:cstheme="minorHAnsi"/>
                  <w:w w:val="105"/>
                  <w:sz w:val="18"/>
                  <w:szCs w:val="18"/>
                </w:rPr>
                <w:delText xml:space="preserve"> </w:delText>
              </w:r>
              <w:r w:rsidRPr="00FE23CD" w:rsidDel="000A3E8D">
                <w:rPr>
                  <w:rFonts w:asciiTheme="minorHAnsi" w:eastAsia="Arial" w:hAnsiTheme="minorHAnsi" w:cstheme="minorHAnsi"/>
                  <w:w w:val="105"/>
                  <w:sz w:val="18"/>
                  <w:szCs w:val="18"/>
                </w:rPr>
                <w:delText>inclu</w:delText>
              </w:r>
              <w:r w:rsidDel="000A3E8D">
                <w:rPr>
                  <w:rFonts w:asciiTheme="minorHAnsi" w:eastAsia="Arial" w:hAnsiTheme="minorHAnsi" w:cstheme="minorHAnsi"/>
                  <w:w w:val="105"/>
                  <w:sz w:val="18"/>
                  <w:szCs w:val="18"/>
                </w:rPr>
                <w:delText>ant</w:delText>
              </w:r>
              <w:r w:rsidRPr="00FE23CD" w:rsidDel="000A3E8D">
                <w:rPr>
                  <w:rFonts w:asciiTheme="minorHAnsi" w:eastAsia="Arial" w:hAnsiTheme="minorHAnsi" w:cstheme="minorHAnsi"/>
                  <w:w w:val="105"/>
                  <w:sz w:val="18"/>
                  <w:szCs w:val="18"/>
                </w:rPr>
                <w:delText xml:space="preserve"> des scénarios de demande optimistes, pessimistes et réalistes.</w:delText>
              </w:r>
            </w:del>
          </w:p>
        </w:tc>
      </w:tr>
      <w:tr w:rsidR="004B0A8F" w:rsidRPr="0075512F" w:rsidDel="000A3E8D" w14:paraId="07D62BE7" w14:textId="2B987D11" w:rsidTr="000F68A3">
        <w:trPr>
          <w:trHeight w:val="683"/>
          <w:del w:id="2677" w:author="Houyem Rais" w:date="2024-02-22T15:17:00Z"/>
        </w:trPr>
        <w:tc>
          <w:tcPr>
            <w:tcW w:w="0" w:type="auto"/>
            <w:vMerge w:val="restart"/>
            <w:shd w:val="clear" w:color="auto" w:fill="F2F2F2" w:themeFill="background1" w:themeFillShade="F2"/>
          </w:tcPr>
          <w:p w14:paraId="07DAC598" w14:textId="39346D38" w:rsidR="004B0A8F" w:rsidRPr="0075512F" w:rsidDel="000A3E8D" w:rsidRDefault="004B0A8F" w:rsidP="00115F39">
            <w:pPr>
              <w:spacing w:before="0" w:after="0" w:line="240" w:lineRule="auto"/>
              <w:ind w:left="34"/>
              <w:rPr>
                <w:del w:id="2678" w:author="Houyem Rais" w:date="2024-02-22T15:17:00Z"/>
                <w:rFonts w:asciiTheme="minorHAnsi" w:hAnsiTheme="minorHAnsi" w:cstheme="minorHAnsi"/>
                <w:b/>
                <w:bCs/>
                <w:sz w:val="18"/>
                <w:szCs w:val="18"/>
              </w:rPr>
            </w:pPr>
            <w:del w:id="2679" w:author="Houyem Rais" w:date="2024-02-22T15:17:00Z">
              <w:r w:rsidRPr="0075512F" w:rsidDel="000A3E8D">
                <w:rPr>
                  <w:rFonts w:asciiTheme="minorHAnsi" w:eastAsia="Arial" w:hAnsiTheme="minorHAnsi" w:cstheme="minorHAnsi"/>
                  <w:b/>
                  <w:bCs/>
                  <w:spacing w:val="-2"/>
                  <w:w w:val="105"/>
                  <w:sz w:val="18"/>
                  <w:szCs w:val="18"/>
                </w:rPr>
                <w:delText>Risque d'exploitation</w:delText>
              </w:r>
            </w:del>
          </w:p>
        </w:tc>
        <w:tc>
          <w:tcPr>
            <w:tcW w:w="0" w:type="auto"/>
          </w:tcPr>
          <w:p w14:paraId="6EDB0433" w14:textId="0AFB13BE" w:rsidR="004B0A8F" w:rsidRPr="0075512F" w:rsidDel="000A3E8D" w:rsidRDefault="004B0A8F" w:rsidP="00115F39">
            <w:pPr>
              <w:widowControl w:val="0"/>
              <w:autoSpaceDE w:val="0"/>
              <w:autoSpaceDN w:val="0"/>
              <w:spacing w:before="0" w:after="0" w:line="240" w:lineRule="auto"/>
              <w:ind w:left="34"/>
              <w:rPr>
                <w:del w:id="2680" w:author="Houyem Rais" w:date="2024-02-22T15:17:00Z"/>
                <w:rFonts w:asciiTheme="minorHAnsi" w:eastAsia="Arial" w:hAnsiTheme="minorHAnsi" w:cstheme="minorHAnsi"/>
                <w:b/>
                <w:bCs/>
                <w:w w:val="105"/>
                <w:sz w:val="18"/>
                <w:szCs w:val="18"/>
              </w:rPr>
            </w:pPr>
            <w:del w:id="2681" w:author="Houyem Rais" w:date="2024-02-22T15:17:00Z">
              <w:r w:rsidRPr="0075512F" w:rsidDel="000A3E8D">
                <w:rPr>
                  <w:rFonts w:asciiTheme="minorHAnsi" w:eastAsia="Arial" w:hAnsiTheme="minorHAnsi" w:cstheme="minorHAnsi"/>
                  <w:b/>
                  <w:bCs/>
                  <w:w w:val="105"/>
                  <w:sz w:val="18"/>
                  <w:szCs w:val="18"/>
                </w:rPr>
                <w:delText>Augmentation des OPEX (partenaire privé)</w:delText>
              </w:r>
            </w:del>
          </w:p>
          <w:p w14:paraId="4B11EAAD" w14:textId="3CCEDDCE" w:rsidR="004B0A8F" w:rsidRPr="0075512F" w:rsidDel="000A3E8D" w:rsidRDefault="004B0A8F" w:rsidP="00115F39">
            <w:pPr>
              <w:widowControl w:val="0"/>
              <w:autoSpaceDE w:val="0"/>
              <w:autoSpaceDN w:val="0"/>
              <w:spacing w:before="0" w:after="0" w:line="240" w:lineRule="auto"/>
              <w:ind w:left="34"/>
              <w:rPr>
                <w:del w:id="2682" w:author="Houyem Rais" w:date="2024-02-22T15:17:00Z"/>
                <w:rFonts w:asciiTheme="minorHAnsi" w:hAnsiTheme="minorHAnsi" w:cstheme="minorHAnsi"/>
                <w:sz w:val="18"/>
                <w:szCs w:val="18"/>
              </w:rPr>
            </w:pPr>
            <w:del w:id="2683" w:author="Houyem Rais" w:date="2024-02-22T15:17:00Z">
              <w:r w:rsidRPr="0075512F" w:rsidDel="000A3E8D">
                <w:rPr>
                  <w:rFonts w:asciiTheme="minorHAnsi" w:eastAsia="Arial" w:hAnsiTheme="minorHAnsi" w:cstheme="minorHAnsi"/>
                  <w:w w:val="105"/>
                  <w:sz w:val="18"/>
                  <w:szCs w:val="18"/>
                </w:rPr>
                <w:delText>Dépenses d’exploitation supérieures aux prévisions à la suite d’une sous-estimation par le partenaire privé</w:delText>
              </w:r>
            </w:del>
          </w:p>
          <w:p w14:paraId="633D0A44" w14:textId="671FF981" w:rsidR="004B0A8F" w:rsidRPr="0075512F" w:rsidDel="000A3E8D" w:rsidRDefault="004B0A8F" w:rsidP="00115F39">
            <w:pPr>
              <w:spacing w:before="0" w:after="0" w:line="240" w:lineRule="auto"/>
              <w:ind w:left="34"/>
              <w:rPr>
                <w:del w:id="2684" w:author="Houyem Rais" w:date="2024-02-22T15:17:00Z"/>
                <w:rFonts w:asciiTheme="minorHAnsi" w:hAnsiTheme="minorHAnsi" w:cstheme="minorHAnsi"/>
                <w:sz w:val="18"/>
                <w:szCs w:val="18"/>
              </w:rPr>
            </w:pPr>
          </w:p>
        </w:tc>
        <w:tc>
          <w:tcPr>
            <w:tcW w:w="0" w:type="auto"/>
          </w:tcPr>
          <w:p w14:paraId="0F46A5DD" w14:textId="1C4A80A0" w:rsidR="004B0A8F" w:rsidRPr="0075512F" w:rsidDel="000A3E8D" w:rsidRDefault="004B0A8F" w:rsidP="00115F39">
            <w:pPr>
              <w:spacing w:before="0" w:after="0" w:line="240" w:lineRule="auto"/>
              <w:ind w:left="34"/>
              <w:rPr>
                <w:del w:id="2685" w:author="Houyem Rais" w:date="2024-02-22T15:17:00Z"/>
                <w:rFonts w:asciiTheme="minorHAnsi" w:hAnsiTheme="minorHAnsi" w:cstheme="minorHAnsi"/>
                <w:sz w:val="18"/>
                <w:szCs w:val="18"/>
              </w:rPr>
            </w:pPr>
            <w:del w:id="2686" w:author="Houyem Rais" w:date="2024-02-22T15:17:00Z">
              <w:r w:rsidRPr="0075512F" w:rsidDel="000A3E8D">
                <w:rPr>
                  <w:rFonts w:asciiTheme="minorHAnsi" w:hAnsiTheme="minorHAnsi" w:cstheme="minorHAnsi"/>
                  <w:sz w:val="18"/>
                  <w:szCs w:val="18"/>
                </w:rPr>
                <w:delText>Partenaire privé</w:delText>
              </w:r>
            </w:del>
          </w:p>
          <w:p w14:paraId="37BFC8B7" w14:textId="713545E0" w:rsidR="004B0A8F" w:rsidRPr="0075512F" w:rsidDel="000A3E8D" w:rsidRDefault="004B0A8F" w:rsidP="00115F39">
            <w:pPr>
              <w:spacing w:before="0" w:after="0" w:line="240" w:lineRule="auto"/>
              <w:ind w:left="34"/>
              <w:rPr>
                <w:del w:id="2687" w:author="Houyem Rais" w:date="2024-02-22T15:17:00Z"/>
                <w:rFonts w:asciiTheme="minorHAnsi" w:hAnsiTheme="minorHAnsi" w:cstheme="minorHAnsi"/>
                <w:sz w:val="18"/>
                <w:szCs w:val="18"/>
              </w:rPr>
            </w:pPr>
          </w:p>
        </w:tc>
        <w:tc>
          <w:tcPr>
            <w:tcW w:w="0" w:type="auto"/>
          </w:tcPr>
          <w:p w14:paraId="042DA86A" w14:textId="1260B10C" w:rsidR="004B0A8F" w:rsidRPr="0075512F" w:rsidDel="000A3E8D" w:rsidRDefault="004B0A8F" w:rsidP="00D06333">
            <w:pPr>
              <w:widowControl w:val="0"/>
              <w:numPr>
                <w:ilvl w:val="0"/>
                <w:numId w:val="5"/>
              </w:numPr>
              <w:autoSpaceDE w:val="0"/>
              <w:autoSpaceDN w:val="0"/>
              <w:spacing w:before="0" w:after="0" w:line="240" w:lineRule="auto"/>
              <w:ind w:left="211" w:hanging="211"/>
              <w:rPr>
                <w:del w:id="2688" w:author="Houyem Rais" w:date="2024-02-22T15:17:00Z"/>
                <w:rFonts w:asciiTheme="minorHAnsi" w:eastAsia="Arial" w:hAnsiTheme="minorHAnsi" w:cstheme="minorHAnsi"/>
                <w:w w:val="105"/>
                <w:sz w:val="18"/>
                <w:szCs w:val="18"/>
              </w:rPr>
            </w:pPr>
            <w:del w:id="2689" w:author="Houyem Rais" w:date="2024-02-22T15:17:00Z">
              <w:r w:rsidDel="000A3E8D">
                <w:rPr>
                  <w:rFonts w:asciiTheme="minorHAnsi" w:eastAsia="Arial" w:hAnsiTheme="minorHAnsi" w:cstheme="minorHAnsi"/>
                  <w:w w:val="105"/>
                  <w:sz w:val="18"/>
                  <w:szCs w:val="18"/>
                </w:rPr>
                <w:delText>Élaboration d’une é</w:delText>
              </w:r>
              <w:r w:rsidRPr="0075512F" w:rsidDel="000A3E8D">
                <w:rPr>
                  <w:rFonts w:asciiTheme="minorHAnsi" w:eastAsia="Arial" w:hAnsiTheme="minorHAnsi" w:cstheme="minorHAnsi"/>
                  <w:w w:val="105"/>
                  <w:sz w:val="18"/>
                  <w:szCs w:val="18"/>
                </w:rPr>
                <w:delText>tude détaillée des coûts d’exploitation au niveau de l’offre dès le stade de la planification du projet</w:delText>
              </w:r>
            </w:del>
          </w:p>
          <w:p w14:paraId="5383F18A" w14:textId="79C592AA" w:rsidR="004B0A8F" w:rsidRPr="0075512F" w:rsidDel="000A3E8D" w:rsidRDefault="004B0A8F" w:rsidP="00D06333">
            <w:pPr>
              <w:numPr>
                <w:ilvl w:val="0"/>
                <w:numId w:val="5"/>
              </w:numPr>
              <w:spacing w:before="0" w:after="0" w:line="240" w:lineRule="auto"/>
              <w:ind w:left="211" w:hanging="211"/>
              <w:rPr>
                <w:del w:id="2690" w:author="Houyem Rais" w:date="2024-02-22T15:17:00Z"/>
                <w:rFonts w:asciiTheme="minorHAnsi" w:eastAsia="Arial" w:hAnsiTheme="minorHAnsi" w:cstheme="minorHAnsi"/>
                <w:w w:val="105"/>
                <w:sz w:val="18"/>
                <w:szCs w:val="18"/>
              </w:rPr>
            </w:pPr>
            <w:del w:id="2691" w:author="Houyem Rais" w:date="2024-02-22T15:17:00Z">
              <w:r w:rsidRPr="008E5179" w:rsidDel="000A3E8D">
                <w:rPr>
                  <w:rFonts w:asciiTheme="minorHAnsi" w:eastAsia="Arial" w:hAnsiTheme="minorHAnsi" w:cstheme="minorHAnsi"/>
                  <w:w w:val="105"/>
                  <w:sz w:val="18"/>
                  <w:szCs w:val="18"/>
                </w:rPr>
                <w:delText>Suivi régulier et ajustement des prévisions en cas de déviations significatives</w:delText>
              </w:r>
            </w:del>
          </w:p>
        </w:tc>
      </w:tr>
      <w:tr w:rsidR="003469BA" w:rsidRPr="0075512F" w:rsidDel="000A3E8D" w14:paraId="63EF432E" w14:textId="727E83DE" w:rsidTr="000F68A3">
        <w:trPr>
          <w:del w:id="2692" w:author="Houyem Rais" w:date="2024-02-22T15:17:00Z"/>
        </w:trPr>
        <w:tc>
          <w:tcPr>
            <w:tcW w:w="0" w:type="auto"/>
            <w:vMerge/>
            <w:shd w:val="clear" w:color="auto" w:fill="F2F2F2" w:themeFill="background1" w:themeFillShade="F2"/>
          </w:tcPr>
          <w:p w14:paraId="0DFBBB29" w14:textId="1402D204" w:rsidR="003469BA" w:rsidRPr="0075512F" w:rsidDel="000A3E8D" w:rsidRDefault="003469BA" w:rsidP="00115F39">
            <w:pPr>
              <w:spacing w:before="0" w:after="0" w:line="240" w:lineRule="auto"/>
              <w:ind w:left="34"/>
              <w:rPr>
                <w:del w:id="2693" w:author="Houyem Rais" w:date="2024-02-22T15:17:00Z"/>
                <w:rFonts w:asciiTheme="minorHAnsi" w:hAnsiTheme="minorHAnsi" w:cstheme="minorHAnsi"/>
                <w:b/>
                <w:bCs/>
                <w:sz w:val="18"/>
                <w:szCs w:val="18"/>
              </w:rPr>
            </w:pPr>
          </w:p>
        </w:tc>
        <w:tc>
          <w:tcPr>
            <w:tcW w:w="0" w:type="auto"/>
          </w:tcPr>
          <w:p w14:paraId="0D47D3BD" w14:textId="61DB96A4" w:rsidR="003469BA" w:rsidRPr="0075512F" w:rsidDel="000A3E8D" w:rsidRDefault="003469BA" w:rsidP="00115F39">
            <w:pPr>
              <w:spacing w:before="0" w:after="0" w:line="240" w:lineRule="auto"/>
              <w:ind w:left="34"/>
              <w:rPr>
                <w:del w:id="2694" w:author="Houyem Rais" w:date="2024-02-22T15:17:00Z"/>
                <w:rFonts w:asciiTheme="minorHAnsi" w:hAnsiTheme="minorHAnsi" w:cstheme="minorHAnsi"/>
                <w:b/>
                <w:bCs/>
                <w:sz w:val="18"/>
                <w:szCs w:val="18"/>
              </w:rPr>
            </w:pPr>
            <w:del w:id="2695" w:author="Houyem Rais" w:date="2024-02-22T15:17:00Z">
              <w:r w:rsidRPr="0075512F" w:rsidDel="000A3E8D">
                <w:rPr>
                  <w:rFonts w:asciiTheme="minorHAnsi" w:hAnsiTheme="minorHAnsi" w:cstheme="minorHAnsi"/>
                  <w:b/>
                  <w:bCs/>
                  <w:sz w:val="18"/>
                  <w:szCs w:val="18"/>
                </w:rPr>
                <w:delText>Risque de performance</w:delText>
              </w:r>
            </w:del>
          </w:p>
          <w:p w14:paraId="1792A3D9" w14:textId="638B93B9" w:rsidR="003469BA" w:rsidRPr="0075512F" w:rsidDel="000A3E8D" w:rsidRDefault="003469BA" w:rsidP="00115F39">
            <w:pPr>
              <w:spacing w:before="0" w:after="0" w:line="240" w:lineRule="auto"/>
              <w:ind w:left="34"/>
              <w:rPr>
                <w:del w:id="2696" w:author="Houyem Rais" w:date="2024-02-22T15:17:00Z"/>
                <w:rFonts w:asciiTheme="minorHAnsi" w:hAnsiTheme="minorHAnsi" w:cstheme="minorHAnsi"/>
                <w:sz w:val="18"/>
                <w:szCs w:val="18"/>
              </w:rPr>
            </w:pPr>
            <w:del w:id="2697" w:author="Houyem Rais" w:date="2024-02-22T15:17:00Z">
              <w:r w:rsidRPr="0075512F" w:rsidDel="000A3E8D">
                <w:rPr>
                  <w:rFonts w:asciiTheme="minorHAnsi" w:hAnsiTheme="minorHAnsi" w:cstheme="minorHAnsi"/>
                  <w:sz w:val="18"/>
                  <w:szCs w:val="18"/>
                </w:rPr>
                <w:delText>Elle concerne la capacité de l’opérateur à respecter les spécifications et à fournir les services requis dans les délais requis et selon le prix convenu et les coûts du projet</w:delText>
              </w:r>
            </w:del>
          </w:p>
        </w:tc>
        <w:tc>
          <w:tcPr>
            <w:tcW w:w="0" w:type="auto"/>
          </w:tcPr>
          <w:p w14:paraId="6FA4796C" w14:textId="609E85D0" w:rsidR="003469BA" w:rsidRPr="0075512F" w:rsidDel="000A3E8D" w:rsidRDefault="003469BA" w:rsidP="00115F39">
            <w:pPr>
              <w:spacing w:before="0" w:after="0" w:line="240" w:lineRule="auto"/>
              <w:ind w:left="34"/>
              <w:rPr>
                <w:del w:id="2698" w:author="Houyem Rais" w:date="2024-02-22T15:17:00Z"/>
                <w:rFonts w:asciiTheme="minorHAnsi" w:hAnsiTheme="minorHAnsi" w:cstheme="minorHAnsi"/>
                <w:sz w:val="18"/>
                <w:szCs w:val="18"/>
              </w:rPr>
            </w:pPr>
            <w:del w:id="2699"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13D309EA" w14:textId="25651DBA" w:rsidR="003469BA" w:rsidRPr="0075512F" w:rsidDel="000A3E8D" w:rsidRDefault="003469BA" w:rsidP="00D06333">
            <w:pPr>
              <w:widowControl w:val="0"/>
              <w:numPr>
                <w:ilvl w:val="0"/>
                <w:numId w:val="5"/>
              </w:numPr>
              <w:autoSpaceDE w:val="0"/>
              <w:autoSpaceDN w:val="0"/>
              <w:spacing w:before="0" w:after="0" w:line="240" w:lineRule="auto"/>
              <w:ind w:left="211" w:hanging="211"/>
              <w:rPr>
                <w:del w:id="2700" w:author="Houyem Rais" w:date="2024-02-22T15:17:00Z"/>
                <w:rFonts w:asciiTheme="minorHAnsi" w:eastAsia="Arial" w:hAnsiTheme="minorHAnsi" w:cstheme="minorHAnsi"/>
                <w:w w:val="105"/>
                <w:sz w:val="18"/>
                <w:szCs w:val="18"/>
              </w:rPr>
            </w:pPr>
            <w:del w:id="2701" w:author="Houyem Rais" w:date="2024-02-22T15:17:00Z">
              <w:r w:rsidRPr="0075512F" w:rsidDel="000A3E8D">
                <w:rPr>
                  <w:rFonts w:asciiTheme="minorHAnsi" w:eastAsia="Arial" w:hAnsiTheme="minorHAnsi" w:cstheme="minorHAnsi"/>
                  <w:w w:val="105"/>
                  <w:sz w:val="18"/>
                  <w:szCs w:val="18"/>
                </w:rPr>
                <w:delText>Choix d’un partenaire privé avec de solides références techniques</w:delText>
              </w:r>
            </w:del>
          </w:p>
          <w:p w14:paraId="22301C38" w14:textId="25FD37ED" w:rsidR="003469BA" w:rsidRPr="0075512F" w:rsidDel="000A3E8D" w:rsidRDefault="003469BA" w:rsidP="00D06333">
            <w:pPr>
              <w:widowControl w:val="0"/>
              <w:numPr>
                <w:ilvl w:val="0"/>
                <w:numId w:val="5"/>
              </w:numPr>
              <w:autoSpaceDE w:val="0"/>
              <w:autoSpaceDN w:val="0"/>
              <w:spacing w:before="0" w:after="0" w:line="240" w:lineRule="auto"/>
              <w:ind w:left="211" w:hanging="211"/>
              <w:rPr>
                <w:del w:id="2702" w:author="Houyem Rais" w:date="2024-02-22T15:17:00Z"/>
                <w:rFonts w:asciiTheme="minorHAnsi" w:eastAsia="Arial" w:hAnsiTheme="minorHAnsi" w:cstheme="minorHAnsi"/>
                <w:w w:val="105"/>
                <w:sz w:val="18"/>
                <w:szCs w:val="18"/>
              </w:rPr>
            </w:pPr>
            <w:del w:id="2703" w:author="Houyem Rais" w:date="2024-02-22T15:17:00Z">
              <w:r w:rsidRPr="0075512F" w:rsidDel="000A3E8D">
                <w:rPr>
                  <w:rFonts w:asciiTheme="minorHAnsi" w:eastAsia="Arial" w:hAnsiTheme="minorHAnsi" w:cstheme="minorHAnsi"/>
                  <w:w w:val="105"/>
                  <w:sz w:val="18"/>
                  <w:szCs w:val="18"/>
                </w:rPr>
                <w:delText>Élaboration d’un guide de procédures opérationnelles</w:delText>
              </w:r>
            </w:del>
          </w:p>
          <w:p w14:paraId="2AB74B64" w14:textId="77B10438" w:rsidR="003469BA" w:rsidRPr="0075512F" w:rsidDel="000A3E8D" w:rsidRDefault="003469BA" w:rsidP="00D06333">
            <w:pPr>
              <w:widowControl w:val="0"/>
              <w:numPr>
                <w:ilvl w:val="0"/>
                <w:numId w:val="5"/>
              </w:numPr>
              <w:autoSpaceDE w:val="0"/>
              <w:autoSpaceDN w:val="0"/>
              <w:spacing w:before="0" w:after="0" w:line="240" w:lineRule="auto"/>
              <w:ind w:left="211" w:hanging="211"/>
              <w:rPr>
                <w:del w:id="2704" w:author="Houyem Rais" w:date="2024-02-22T15:17:00Z"/>
                <w:rFonts w:asciiTheme="minorHAnsi" w:eastAsia="Arial" w:hAnsiTheme="minorHAnsi" w:cstheme="minorHAnsi"/>
                <w:w w:val="105"/>
                <w:sz w:val="18"/>
                <w:szCs w:val="18"/>
              </w:rPr>
            </w:pPr>
            <w:del w:id="2705" w:author="Houyem Rais" w:date="2024-02-22T15:17:00Z">
              <w:r w:rsidRPr="0075512F" w:rsidDel="000A3E8D">
                <w:rPr>
                  <w:rFonts w:asciiTheme="minorHAnsi" w:eastAsia="Arial" w:hAnsiTheme="minorHAnsi" w:cstheme="minorHAnsi"/>
                  <w:w w:val="105"/>
                  <w:sz w:val="18"/>
                  <w:szCs w:val="18"/>
                </w:rPr>
                <w:delText>Choix des technologies appropriées</w:delText>
              </w:r>
            </w:del>
          </w:p>
          <w:p w14:paraId="54D3F3E6" w14:textId="436D5317" w:rsidR="003469BA" w:rsidRPr="0075512F" w:rsidDel="000A3E8D" w:rsidRDefault="003469BA" w:rsidP="00D06333">
            <w:pPr>
              <w:widowControl w:val="0"/>
              <w:numPr>
                <w:ilvl w:val="0"/>
                <w:numId w:val="5"/>
              </w:numPr>
              <w:autoSpaceDE w:val="0"/>
              <w:autoSpaceDN w:val="0"/>
              <w:spacing w:before="0" w:after="0" w:line="240" w:lineRule="auto"/>
              <w:ind w:left="211" w:hanging="211"/>
              <w:rPr>
                <w:del w:id="2706" w:author="Houyem Rais" w:date="2024-02-22T15:17:00Z"/>
                <w:rFonts w:asciiTheme="minorHAnsi" w:eastAsia="Arial" w:hAnsiTheme="minorHAnsi" w:cstheme="minorHAnsi"/>
                <w:w w:val="105"/>
                <w:sz w:val="18"/>
                <w:szCs w:val="18"/>
              </w:rPr>
            </w:pPr>
            <w:del w:id="2707" w:author="Houyem Rais" w:date="2024-02-22T15:17:00Z">
              <w:r w:rsidRPr="0075512F" w:rsidDel="000A3E8D">
                <w:rPr>
                  <w:rFonts w:asciiTheme="minorHAnsi" w:eastAsia="Arial" w:hAnsiTheme="minorHAnsi" w:cstheme="minorHAnsi"/>
                  <w:w w:val="105"/>
                  <w:sz w:val="18"/>
                  <w:szCs w:val="18"/>
                </w:rPr>
                <w:delText>Garanties d’exécution et pénalités</w:delText>
              </w:r>
            </w:del>
          </w:p>
          <w:p w14:paraId="62409DB6" w14:textId="708D2983" w:rsidR="003469BA" w:rsidRPr="0075512F" w:rsidDel="000A3E8D" w:rsidRDefault="003469BA" w:rsidP="00D06333">
            <w:pPr>
              <w:widowControl w:val="0"/>
              <w:numPr>
                <w:ilvl w:val="0"/>
                <w:numId w:val="5"/>
              </w:numPr>
              <w:autoSpaceDE w:val="0"/>
              <w:autoSpaceDN w:val="0"/>
              <w:spacing w:before="0" w:after="0" w:line="240" w:lineRule="auto"/>
              <w:ind w:left="211" w:hanging="211"/>
              <w:rPr>
                <w:del w:id="2708" w:author="Houyem Rais" w:date="2024-02-22T15:17:00Z"/>
                <w:rFonts w:asciiTheme="minorHAnsi" w:eastAsia="Arial" w:hAnsiTheme="minorHAnsi" w:cstheme="minorHAnsi"/>
                <w:w w:val="105"/>
                <w:sz w:val="18"/>
                <w:szCs w:val="18"/>
              </w:rPr>
            </w:pPr>
            <w:del w:id="2709" w:author="Houyem Rais" w:date="2024-02-22T15:17:00Z">
              <w:r w:rsidRPr="0075512F" w:rsidDel="000A3E8D">
                <w:rPr>
                  <w:rFonts w:asciiTheme="minorHAnsi" w:eastAsia="Arial" w:hAnsiTheme="minorHAnsi" w:cstheme="minorHAnsi"/>
                  <w:w w:val="105"/>
                  <w:sz w:val="18"/>
                  <w:szCs w:val="18"/>
                </w:rPr>
                <w:delText>Clause de résiliation anticipée par faute du Partenaire Privé</w:delText>
              </w:r>
            </w:del>
          </w:p>
        </w:tc>
      </w:tr>
      <w:tr w:rsidR="003469BA" w:rsidRPr="0075512F" w:rsidDel="000A3E8D" w14:paraId="763054CD" w14:textId="7C9D4894" w:rsidTr="000F68A3">
        <w:trPr>
          <w:del w:id="2710" w:author="Houyem Rais" w:date="2024-02-22T15:17:00Z"/>
        </w:trPr>
        <w:tc>
          <w:tcPr>
            <w:tcW w:w="0" w:type="auto"/>
            <w:vMerge/>
            <w:shd w:val="clear" w:color="auto" w:fill="F2F2F2" w:themeFill="background1" w:themeFillShade="F2"/>
          </w:tcPr>
          <w:p w14:paraId="54C7B931" w14:textId="7A95D075" w:rsidR="003469BA" w:rsidRPr="0075512F" w:rsidDel="000A3E8D" w:rsidRDefault="003469BA" w:rsidP="003469BA">
            <w:pPr>
              <w:spacing w:before="0" w:after="0" w:line="240" w:lineRule="auto"/>
              <w:ind w:left="34"/>
              <w:rPr>
                <w:del w:id="2711" w:author="Houyem Rais" w:date="2024-02-22T15:17:00Z"/>
                <w:rFonts w:asciiTheme="minorHAnsi" w:hAnsiTheme="minorHAnsi" w:cstheme="minorHAnsi"/>
                <w:b/>
                <w:bCs/>
                <w:sz w:val="18"/>
                <w:szCs w:val="18"/>
              </w:rPr>
            </w:pPr>
          </w:p>
        </w:tc>
        <w:tc>
          <w:tcPr>
            <w:tcW w:w="0" w:type="auto"/>
          </w:tcPr>
          <w:p w14:paraId="0D186F7C" w14:textId="348481CD" w:rsidR="003469BA" w:rsidRPr="0075512F" w:rsidDel="000A3E8D" w:rsidRDefault="003469BA" w:rsidP="003469BA">
            <w:pPr>
              <w:spacing w:before="0" w:after="0" w:line="240" w:lineRule="auto"/>
              <w:ind w:left="34"/>
              <w:rPr>
                <w:del w:id="2712" w:author="Houyem Rais" w:date="2024-02-22T15:17:00Z"/>
                <w:rFonts w:asciiTheme="minorHAnsi" w:hAnsiTheme="minorHAnsi" w:cstheme="minorHAnsi"/>
                <w:b/>
                <w:bCs/>
                <w:sz w:val="18"/>
                <w:szCs w:val="18"/>
              </w:rPr>
            </w:pPr>
            <w:del w:id="2713" w:author="Houyem Rais" w:date="2024-02-22T15:17:00Z">
              <w:r w:rsidRPr="0075512F" w:rsidDel="000A3E8D">
                <w:rPr>
                  <w:rFonts w:cstheme="minorHAnsi"/>
                  <w:b/>
                  <w:bCs/>
                  <w:sz w:val="18"/>
                </w:rPr>
                <w:delText xml:space="preserve">Non-respect des performances requises et des normes de qualité et de sécurité, </w:delText>
              </w:r>
              <w:r w:rsidRPr="0075512F" w:rsidDel="000A3E8D">
                <w:rPr>
                  <w:rFonts w:cstheme="minorHAnsi"/>
                  <w:sz w:val="18"/>
                </w:rPr>
                <w:delText>pouvant entrainer une dégradation de la réputation du pont</w:delText>
              </w:r>
            </w:del>
          </w:p>
        </w:tc>
        <w:tc>
          <w:tcPr>
            <w:tcW w:w="0" w:type="auto"/>
          </w:tcPr>
          <w:p w14:paraId="7D79A3FC" w14:textId="3CEE039E" w:rsidR="003469BA" w:rsidRPr="0075512F" w:rsidDel="000A3E8D" w:rsidRDefault="003469BA" w:rsidP="003469BA">
            <w:pPr>
              <w:spacing w:before="0" w:after="0" w:line="240" w:lineRule="auto"/>
              <w:ind w:left="34"/>
              <w:rPr>
                <w:del w:id="2714" w:author="Houyem Rais" w:date="2024-02-22T15:17:00Z"/>
                <w:rFonts w:asciiTheme="minorHAnsi" w:hAnsiTheme="minorHAnsi" w:cstheme="minorHAnsi"/>
                <w:sz w:val="18"/>
                <w:szCs w:val="18"/>
              </w:rPr>
            </w:pPr>
            <w:del w:id="2715" w:author="Houyem Rais" w:date="2024-02-22T15:17:00Z">
              <w:r w:rsidRPr="0075512F" w:rsidDel="000A3E8D">
                <w:rPr>
                  <w:rFonts w:cstheme="minorHAnsi"/>
                  <w:sz w:val="18"/>
                </w:rPr>
                <w:delText>Partenaire privé</w:delText>
              </w:r>
            </w:del>
          </w:p>
        </w:tc>
        <w:tc>
          <w:tcPr>
            <w:tcW w:w="0" w:type="auto"/>
          </w:tcPr>
          <w:p w14:paraId="3E9506BD" w14:textId="1B8FF456" w:rsidR="003469BA" w:rsidRPr="0075512F" w:rsidDel="000A3E8D" w:rsidRDefault="003469BA" w:rsidP="00D06333">
            <w:pPr>
              <w:numPr>
                <w:ilvl w:val="0"/>
                <w:numId w:val="5"/>
              </w:numPr>
              <w:spacing w:before="0" w:after="0" w:line="240" w:lineRule="auto"/>
              <w:ind w:left="211" w:hanging="211"/>
              <w:rPr>
                <w:del w:id="2716" w:author="Houyem Rais" w:date="2024-02-22T15:17:00Z"/>
                <w:rFonts w:asciiTheme="minorHAnsi" w:eastAsia="Arial" w:hAnsiTheme="minorHAnsi" w:cstheme="minorHAnsi"/>
                <w:w w:val="105"/>
                <w:sz w:val="18"/>
                <w:szCs w:val="18"/>
              </w:rPr>
            </w:pPr>
            <w:del w:id="2717" w:author="Houyem Rais" w:date="2024-02-22T15:17:00Z">
              <w:r w:rsidRPr="0075512F" w:rsidDel="000A3E8D">
                <w:rPr>
                  <w:rFonts w:eastAsia="Arial" w:cstheme="minorHAnsi"/>
                  <w:w w:val="105"/>
                  <w:sz w:val="18"/>
                </w:rPr>
                <w:delText>Instauration de normes de performance et de sécurité strictes dans le contrat</w:delText>
              </w:r>
            </w:del>
          </w:p>
        </w:tc>
      </w:tr>
      <w:tr w:rsidR="003469BA" w:rsidRPr="0075512F" w:rsidDel="000A3E8D" w14:paraId="183B65F8" w14:textId="61014A3D" w:rsidTr="000F68A3">
        <w:trPr>
          <w:del w:id="2718" w:author="Houyem Rais" w:date="2024-02-22T15:17:00Z"/>
        </w:trPr>
        <w:tc>
          <w:tcPr>
            <w:tcW w:w="0" w:type="auto"/>
            <w:vMerge/>
            <w:shd w:val="clear" w:color="auto" w:fill="F2F2F2" w:themeFill="background1" w:themeFillShade="F2"/>
          </w:tcPr>
          <w:p w14:paraId="6CF12369" w14:textId="38F63E97" w:rsidR="003469BA" w:rsidRPr="0075512F" w:rsidDel="000A3E8D" w:rsidRDefault="003469BA" w:rsidP="00115F39">
            <w:pPr>
              <w:spacing w:before="0" w:after="0" w:line="240" w:lineRule="auto"/>
              <w:ind w:left="34"/>
              <w:rPr>
                <w:del w:id="2719" w:author="Houyem Rais" w:date="2024-02-22T15:17:00Z"/>
                <w:rFonts w:asciiTheme="minorHAnsi" w:hAnsiTheme="minorHAnsi" w:cstheme="minorHAnsi"/>
                <w:b/>
                <w:bCs/>
                <w:sz w:val="18"/>
                <w:szCs w:val="18"/>
              </w:rPr>
            </w:pPr>
          </w:p>
        </w:tc>
        <w:tc>
          <w:tcPr>
            <w:tcW w:w="0" w:type="auto"/>
          </w:tcPr>
          <w:p w14:paraId="621D176D" w14:textId="311B0F29" w:rsidR="003469BA" w:rsidRPr="0075512F" w:rsidDel="000A3E8D" w:rsidRDefault="003469BA" w:rsidP="00115F39">
            <w:pPr>
              <w:spacing w:before="0" w:after="0" w:line="240" w:lineRule="auto"/>
              <w:ind w:left="34"/>
              <w:rPr>
                <w:del w:id="2720" w:author="Houyem Rais" w:date="2024-02-22T15:17:00Z"/>
                <w:rFonts w:asciiTheme="minorHAnsi" w:hAnsiTheme="minorHAnsi" w:cstheme="minorHAnsi"/>
                <w:b/>
                <w:bCs/>
                <w:sz w:val="18"/>
                <w:szCs w:val="18"/>
              </w:rPr>
            </w:pPr>
            <w:del w:id="2721" w:author="Houyem Rais" w:date="2024-02-22T15:17:00Z">
              <w:r w:rsidRPr="0075512F" w:rsidDel="000A3E8D">
                <w:rPr>
                  <w:rFonts w:asciiTheme="minorHAnsi" w:eastAsia="Arial" w:hAnsiTheme="minorHAnsi" w:cstheme="minorHAnsi"/>
                  <w:b/>
                  <w:bCs/>
                  <w:sz w:val="18"/>
                  <w:szCs w:val="18"/>
                </w:rPr>
                <w:delText>Maintenance insuffisante</w:delText>
              </w:r>
              <w:r w:rsidR="00685074" w:rsidRPr="0075512F" w:rsidDel="000A3E8D">
                <w:rPr>
                  <w:rFonts w:asciiTheme="minorHAnsi" w:eastAsia="Arial" w:hAnsiTheme="minorHAnsi" w:cstheme="minorHAnsi"/>
                  <w:b/>
                  <w:bCs/>
                  <w:sz w:val="18"/>
                  <w:szCs w:val="18"/>
                </w:rPr>
                <w:delText xml:space="preserve"> </w:delText>
              </w:r>
              <w:r w:rsidR="00685074" w:rsidRPr="0075512F" w:rsidDel="000A3E8D">
                <w:rPr>
                  <w:rFonts w:asciiTheme="minorHAnsi" w:eastAsia="Arial" w:hAnsiTheme="minorHAnsi" w:cstheme="minorHAnsi"/>
                  <w:sz w:val="18"/>
                  <w:szCs w:val="18"/>
                </w:rPr>
                <w:delText>(préventive ou corrective)</w:delText>
              </w:r>
              <w:r w:rsidRPr="0075512F" w:rsidDel="000A3E8D">
                <w:rPr>
                  <w:rFonts w:eastAsia="Arial" w:cstheme="minorHAnsi"/>
                  <w:sz w:val="18"/>
                </w:rPr>
                <w:delText>, entrainant la détérioration des ouvrages et engendrant des coûts supplémentaires sur la durée de vie du projet.</w:delText>
              </w:r>
            </w:del>
          </w:p>
        </w:tc>
        <w:tc>
          <w:tcPr>
            <w:tcW w:w="0" w:type="auto"/>
          </w:tcPr>
          <w:p w14:paraId="1118A4D1" w14:textId="7D17BF53" w:rsidR="003469BA" w:rsidRPr="0075512F" w:rsidDel="000A3E8D" w:rsidRDefault="003469BA" w:rsidP="00115F39">
            <w:pPr>
              <w:spacing w:before="0" w:after="0" w:line="240" w:lineRule="auto"/>
              <w:ind w:left="34"/>
              <w:rPr>
                <w:del w:id="2722" w:author="Houyem Rais" w:date="2024-02-22T15:17:00Z"/>
                <w:rFonts w:asciiTheme="minorHAnsi" w:hAnsiTheme="minorHAnsi" w:cstheme="minorHAnsi"/>
                <w:sz w:val="18"/>
                <w:szCs w:val="18"/>
              </w:rPr>
            </w:pPr>
            <w:del w:id="2723"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79778ED5" w14:textId="1D77FC0F" w:rsidR="003469BA" w:rsidRPr="0075512F" w:rsidDel="000A3E8D" w:rsidRDefault="003469BA" w:rsidP="00D06333">
            <w:pPr>
              <w:widowControl w:val="0"/>
              <w:numPr>
                <w:ilvl w:val="0"/>
                <w:numId w:val="5"/>
              </w:numPr>
              <w:autoSpaceDE w:val="0"/>
              <w:autoSpaceDN w:val="0"/>
              <w:spacing w:before="0" w:after="0" w:line="240" w:lineRule="auto"/>
              <w:ind w:left="211" w:hanging="211"/>
              <w:rPr>
                <w:del w:id="2724" w:author="Houyem Rais" w:date="2024-02-22T15:17:00Z"/>
                <w:rFonts w:asciiTheme="minorHAnsi" w:eastAsia="Arial" w:hAnsiTheme="minorHAnsi" w:cstheme="minorHAnsi"/>
                <w:w w:val="105"/>
                <w:sz w:val="18"/>
                <w:szCs w:val="18"/>
              </w:rPr>
            </w:pPr>
            <w:del w:id="2725" w:author="Houyem Rais" w:date="2024-02-22T15:17:00Z">
              <w:r w:rsidRPr="0075512F" w:rsidDel="000A3E8D">
                <w:rPr>
                  <w:rFonts w:asciiTheme="minorHAnsi" w:eastAsia="Arial" w:hAnsiTheme="minorHAnsi" w:cstheme="minorHAnsi"/>
                  <w:w w:val="105"/>
                  <w:sz w:val="18"/>
                  <w:szCs w:val="18"/>
                </w:rPr>
                <w:delText>Définition</w:delText>
              </w:r>
              <w:r w:rsidR="00322D57" w:rsidDel="000A3E8D">
                <w:rPr>
                  <w:rFonts w:asciiTheme="minorHAnsi" w:eastAsia="Arial" w:hAnsiTheme="minorHAnsi" w:cstheme="minorHAnsi"/>
                  <w:w w:val="105"/>
                  <w:sz w:val="18"/>
                  <w:szCs w:val="18"/>
                </w:rPr>
                <w:delText xml:space="preserve"> détaillée</w:delText>
              </w:r>
              <w:r w:rsidRPr="0075512F" w:rsidDel="000A3E8D">
                <w:rPr>
                  <w:rFonts w:asciiTheme="minorHAnsi" w:eastAsia="Arial" w:hAnsiTheme="minorHAnsi" w:cstheme="minorHAnsi"/>
                  <w:w w:val="105"/>
                  <w:sz w:val="18"/>
                  <w:szCs w:val="18"/>
                </w:rPr>
                <w:delText xml:space="preserve"> des obligations </w:delText>
              </w:r>
              <w:r w:rsidR="00020D98" w:rsidDel="000A3E8D">
                <w:rPr>
                  <w:rFonts w:asciiTheme="minorHAnsi" w:eastAsia="Arial" w:hAnsiTheme="minorHAnsi" w:cstheme="minorHAnsi"/>
                  <w:w w:val="105"/>
                  <w:sz w:val="18"/>
                  <w:szCs w:val="18"/>
                </w:rPr>
                <w:delText xml:space="preserve">de maintenance </w:delText>
              </w:r>
              <w:r w:rsidRPr="0075512F" w:rsidDel="000A3E8D">
                <w:rPr>
                  <w:rFonts w:asciiTheme="minorHAnsi" w:eastAsia="Arial" w:hAnsiTheme="minorHAnsi" w:cstheme="minorHAnsi"/>
                  <w:w w:val="105"/>
                  <w:sz w:val="18"/>
                  <w:szCs w:val="18"/>
                </w:rPr>
                <w:delText>dans le contrat</w:delText>
              </w:r>
            </w:del>
          </w:p>
          <w:p w14:paraId="7AAF8852" w14:textId="0492442B" w:rsidR="003469BA" w:rsidRPr="0075512F" w:rsidDel="000A3E8D" w:rsidRDefault="00322D57" w:rsidP="00D06333">
            <w:pPr>
              <w:widowControl w:val="0"/>
              <w:numPr>
                <w:ilvl w:val="0"/>
                <w:numId w:val="5"/>
              </w:numPr>
              <w:autoSpaceDE w:val="0"/>
              <w:autoSpaceDN w:val="0"/>
              <w:spacing w:before="0" w:after="0" w:line="240" w:lineRule="auto"/>
              <w:ind w:left="211" w:hanging="211"/>
              <w:rPr>
                <w:del w:id="2726" w:author="Houyem Rais" w:date="2024-02-22T15:17:00Z"/>
                <w:rFonts w:asciiTheme="minorHAnsi" w:eastAsia="Arial" w:hAnsiTheme="minorHAnsi" w:cstheme="minorHAnsi"/>
                <w:w w:val="105"/>
                <w:sz w:val="18"/>
                <w:szCs w:val="18"/>
              </w:rPr>
            </w:pPr>
            <w:del w:id="2727" w:author="Houyem Rais" w:date="2024-02-22T15:17:00Z">
              <w:r w:rsidRPr="00322D57" w:rsidDel="000A3E8D">
                <w:rPr>
                  <w:rFonts w:asciiTheme="minorHAnsi" w:eastAsia="Arial" w:hAnsiTheme="minorHAnsi" w:cstheme="minorHAnsi"/>
                  <w:w w:val="105"/>
                  <w:sz w:val="18"/>
                  <w:szCs w:val="18"/>
                </w:rPr>
                <w:delText>Intégr</w:delText>
              </w:r>
              <w:r w:rsidDel="000A3E8D">
                <w:rPr>
                  <w:rFonts w:asciiTheme="minorHAnsi" w:eastAsia="Arial" w:hAnsiTheme="minorHAnsi" w:cstheme="minorHAnsi"/>
                  <w:w w:val="105"/>
                  <w:sz w:val="18"/>
                  <w:szCs w:val="18"/>
                </w:rPr>
                <w:delText>ation de</w:delText>
              </w:r>
              <w:r w:rsidR="006B27AF" w:rsidDel="000A3E8D">
                <w:rPr>
                  <w:rFonts w:asciiTheme="minorHAnsi" w:eastAsia="Arial" w:hAnsiTheme="minorHAnsi" w:cstheme="minorHAnsi"/>
                  <w:w w:val="105"/>
                  <w:sz w:val="18"/>
                  <w:szCs w:val="18"/>
                </w:rPr>
                <w:delText xml:space="preserve"> </w:delText>
              </w:r>
              <w:r w:rsidRPr="00322D57" w:rsidDel="000A3E8D">
                <w:rPr>
                  <w:rFonts w:asciiTheme="minorHAnsi" w:eastAsia="Arial" w:hAnsiTheme="minorHAnsi" w:cstheme="minorHAnsi"/>
                  <w:w w:val="105"/>
                  <w:sz w:val="18"/>
                  <w:szCs w:val="18"/>
                </w:rPr>
                <w:delText>clauses incitatives dans le contrat qui récompensent ou sanctionnent le partenaire privé en fonction de la qualité et de la régularité de la maintenance</w:delText>
              </w:r>
              <w:r w:rsidR="006B27AF" w:rsidDel="000A3E8D">
                <w:rPr>
                  <w:rFonts w:asciiTheme="minorHAnsi" w:eastAsia="Arial" w:hAnsiTheme="minorHAnsi" w:cstheme="minorHAnsi"/>
                  <w:w w:val="105"/>
                  <w:sz w:val="18"/>
                  <w:szCs w:val="18"/>
                </w:rPr>
                <w:delText xml:space="preserve"> </w:delText>
              </w:r>
              <w:r w:rsidR="003469BA" w:rsidRPr="0075512F" w:rsidDel="000A3E8D">
                <w:rPr>
                  <w:rFonts w:asciiTheme="minorHAnsi" w:eastAsia="Arial" w:hAnsiTheme="minorHAnsi" w:cstheme="minorHAnsi"/>
                  <w:w w:val="105"/>
                  <w:sz w:val="18"/>
                  <w:szCs w:val="18"/>
                </w:rPr>
                <w:delText xml:space="preserve">et </w:delText>
              </w:r>
              <w:r w:rsidR="006B27AF" w:rsidRPr="0075512F" w:rsidDel="000A3E8D">
                <w:rPr>
                  <w:rFonts w:asciiTheme="minorHAnsi" w:eastAsia="Arial" w:hAnsiTheme="minorHAnsi" w:cstheme="minorHAnsi"/>
                  <w:w w:val="105"/>
                  <w:sz w:val="18"/>
                  <w:szCs w:val="18"/>
                </w:rPr>
                <w:delText>d</w:delText>
              </w:r>
              <w:r w:rsidR="006B27AF" w:rsidDel="000A3E8D">
                <w:rPr>
                  <w:rFonts w:asciiTheme="minorHAnsi" w:eastAsia="Arial" w:hAnsiTheme="minorHAnsi" w:cstheme="minorHAnsi"/>
                  <w:w w:val="105"/>
                  <w:sz w:val="18"/>
                  <w:szCs w:val="18"/>
                </w:rPr>
                <w:delText>u</w:delText>
              </w:r>
              <w:r w:rsidR="006B27AF" w:rsidRPr="0075512F" w:rsidDel="000A3E8D">
                <w:rPr>
                  <w:rFonts w:asciiTheme="minorHAnsi" w:eastAsia="Arial" w:hAnsiTheme="minorHAnsi" w:cstheme="minorHAnsi"/>
                  <w:w w:val="105"/>
                  <w:sz w:val="18"/>
                  <w:szCs w:val="18"/>
                </w:rPr>
                <w:delText xml:space="preserve"> </w:delText>
              </w:r>
              <w:r w:rsidR="003469BA" w:rsidRPr="0075512F" w:rsidDel="000A3E8D">
                <w:rPr>
                  <w:rFonts w:asciiTheme="minorHAnsi" w:eastAsia="Arial" w:hAnsiTheme="minorHAnsi" w:cstheme="minorHAnsi"/>
                  <w:w w:val="105"/>
                  <w:sz w:val="18"/>
                  <w:szCs w:val="18"/>
                </w:rPr>
                <w:delText>renouvellement</w:delText>
              </w:r>
            </w:del>
          </w:p>
          <w:p w14:paraId="3B0DB73D" w14:textId="1CD636CE" w:rsidR="003469BA" w:rsidRPr="0075512F" w:rsidDel="000A3E8D" w:rsidRDefault="00FC3FA0" w:rsidP="00D06333">
            <w:pPr>
              <w:widowControl w:val="0"/>
              <w:numPr>
                <w:ilvl w:val="0"/>
                <w:numId w:val="5"/>
              </w:numPr>
              <w:autoSpaceDE w:val="0"/>
              <w:autoSpaceDN w:val="0"/>
              <w:spacing w:before="0" w:after="0" w:line="240" w:lineRule="auto"/>
              <w:ind w:left="211" w:hanging="211"/>
              <w:rPr>
                <w:del w:id="2728" w:author="Houyem Rais" w:date="2024-02-22T15:17:00Z"/>
                <w:rFonts w:asciiTheme="minorHAnsi" w:eastAsia="Arial" w:hAnsiTheme="minorHAnsi" w:cstheme="minorHAnsi"/>
                <w:w w:val="105"/>
                <w:sz w:val="18"/>
                <w:szCs w:val="18"/>
              </w:rPr>
            </w:pPr>
            <w:del w:id="2729" w:author="Houyem Rais" w:date="2024-02-22T15:17:00Z">
              <w:r w:rsidRPr="00FC3FA0" w:rsidDel="000A3E8D">
                <w:rPr>
                  <w:rFonts w:asciiTheme="minorHAnsi" w:eastAsia="Arial" w:hAnsiTheme="minorHAnsi" w:cstheme="minorHAnsi"/>
                  <w:w w:val="105"/>
                  <w:sz w:val="18"/>
                  <w:szCs w:val="18"/>
                </w:rPr>
                <w:delText>M</w:delText>
              </w:r>
              <w:r w:rsidDel="000A3E8D">
                <w:rPr>
                  <w:rFonts w:asciiTheme="minorHAnsi" w:eastAsia="Arial" w:hAnsiTheme="minorHAnsi" w:cstheme="minorHAnsi"/>
                  <w:w w:val="105"/>
                  <w:sz w:val="18"/>
                  <w:szCs w:val="18"/>
                </w:rPr>
                <w:delText>ise</w:delText>
              </w:r>
              <w:r w:rsidRPr="00FC3FA0" w:rsidDel="000A3E8D">
                <w:rPr>
                  <w:rFonts w:asciiTheme="minorHAnsi" w:eastAsia="Arial" w:hAnsiTheme="minorHAnsi" w:cstheme="minorHAnsi"/>
                  <w:w w:val="105"/>
                  <w:sz w:val="18"/>
                  <w:szCs w:val="18"/>
                </w:rPr>
                <w:delText xml:space="preserve"> en place </w:delText>
              </w:r>
              <w:r w:rsidDel="000A3E8D">
                <w:rPr>
                  <w:rFonts w:asciiTheme="minorHAnsi" w:eastAsia="Arial" w:hAnsiTheme="minorHAnsi" w:cstheme="minorHAnsi"/>
                  <w:w w:val="105"/>
                  <w:sz w:val="18"/>
                  <w:szCs w:val="18"/>
                </w:rPr>
                <w:delText>d’</w:delText>
              </w:r>
              <w:r w:rsidRPr="00FC3FA0" w:rsidDel="000A3E8D">
                <w:rPr>
                  <w:rFonts w:asciiTheme="minorHAnsi" w:eastAsia="Arial" w:hAnsiTheme="minorHAnsi" w:cstheme="minorHAnsi"/>
                  <w:w w:val="105"/>
                  <w:sz w:val="18"/>
                  <w:szCs w:val="18"/>
                </w:rPr>
                <w:delText>un système de suivi et de contrôle rigoureux</w:delText>
              </w:r>
              <w:r w:rsidDel="000A3E8D">
                <w:rPr>
                  <w:rFonts w:asciiTheme="minorHAnsi" w:eastAsia="Arial" w:hAnsiTheme="minorHAnsi" w:cstheme="minorHAnsi"/>
                  <w:w w:val="105"/>
                  <w:sz w:val="18"/>
                  <w:szCs w:val="18"/>
                </w:rPr>
                <w:delText xml:space="preserve"> </w:delText>
              </w:r>
              <w:r w:rsidR="003469BA" w:rsidRPr="0075512F" w:rsidDel="000A3E8D">
                <w:rPr>
                  <w:rFonts w:asciiTheme="minorHAnsi" w:eastAsia="Arial" w:hAnsiTheme="minorHAnsi" w:cstheme="minorHAnsi"/>
                  <w:w w:val="105"/>
                  <w:sz w:val="18"/>
                  <w:szCs w:val="18"/>
                </w:rPr>
                <w:delText>du contrat</w:delText>
              </w:r>
            </w:del>
          </w:p>
        </w:tc>
      </w:tr>
      <w:tr w:rsidR="003469BA" w:rsidRPr="0075512F" w:rsidDel="000A3E8D" w14:paraId="1A5B3204" w14:textId="101F5039" w:rsidTr="000F68A3">
        <w:trPr>
          <w:del w:id="2730" w:author="Houyem Rais" w:date="2024-02-22T15:17:00Z"/>
        </w:trPr>
        <w:tc>
          <w:tcPr>
            <w:tcW w:w="0" w:type="auto"/>
            <w:vMerge/>
            <w:shd w:val="clear" w:color="auto" w:fill="F2F2F2" w:themeFill="background1" w:themeFillShade="F2"/>
          </w:tcPr>
          <w:p w14:paraId="39C3A785" w14:textId="0989DD7E" w:rsidR="003469BA" w:rsidRPr="0075512F" w:rsidDel="000A3E8D" w:rsidRDefault="003469BA" w:rsidP="00115F39">
            <w:pPr>
              <w:spacing w:before="0" w:after="0" w:line="240" w:lineRule="auto"/>
              <w:ind w:left="34"/>
              <w:rPr>
                <w:del w:id="2731" w:author="Houyem Rais" w:date="2024-02-22T15:17:00Z"/>
                <w:rFonts w:asciiTheme="minorHAnsi" w:hAnsiTheme="minorHAnsi" w:cstheme="minorHAnsi"/>
                <w:b/>
                <w:bCs/>
                <w:sz w:val="18"/>
                <w:szCs w:val="18"/>
              </w:rPr>
            </w:pPr>
          </w:p>
        </w:tc>
        <w:tc>
          <w:tcPr>
            <w:tcW w:w="0" w:type="auto"/>
          </w:tcPr>
          <w:p w14:paraId="21FE7DA6" w14:textId="773EE7DC" w:rsidR="003469BA" w:rsidRPr="0075512F" w:rsidDel="000A3E8D" w:rsidRDefault="003469BA" w:rsidP="00115F39">
            <w:pPr>
              <w:spacing w:before="0" w:after="0" w:line="240" w:lineRule="auto"/>
              <w:ind w:left="34"/>
              <w:rPr>
                <w:del w:id="2732" w:author="Houyem Rais" w:date="2024-02-22T15:17:00Z"/>
                <w:rFonts w:asciiTheme="minorHAnsi" w:eastAsia="Arial" w:hAnsiTheme="minorHAnsi" w:cstheme="minorHAnsi"/>
                <w:sz w:val="18"/>
                <w:szCs w:val="18"/>
                <w:lang w:bidi="ar-TN"/>
              </w:rPr>
            </w:pPr>
            <w:del w:id="2733" w:author="Houyem Rais" w:date="2024-02-22T15:17:00Z">
              <w:r w:rsidRPr="0075512F" w:rsidDel="000A3E8D">
                <w:rPr>
                  <w:rFonts w:asciiTheme="minorHAnsi" w:eastAsia="Arial" w:hAnsiTheme="minorHAnsi" w:cstheme="minorHAnsi"/>
                  <w:b/>
                  <w:bCs/>
                  <w:sz w:val="18"/>
                  <w:szCs w:val="18"/>
                </w:rPr>
                <w:delText xml:space="preserve">Interruption ou arrêt de l’opération </w:delText>
              </w:r>
              <w:r w:rsidRPr="0075512F" w:rsidDel="000A3E8D">
                <w:rPr>
                  <w:rFonts w:asciiTheme="minorHAnsi" w:eastAsia="Arial" w:hAnsiTheme="minorHAnsi" w:cstheme="minorHAnsi"/>
                  <w:sz w:val="18"/>
                  <w:szCs w:val="18"/>
                </w:rPr>
                <w:delText>en raison d’une faute de l’opérateur privé.</w:delText>
              </w:r>
            </w:del>
          </w:p>
        </w:tc>
        <w:tc>
          <w:tcPr>
            <w:tcW w:w="0" w:type="auto"/>
          </w:tcPr>
          <w:p w14:paraId="3B270519" w14:textId="35CE2808" w:rsidR="003469BA" w:rsidRPr="0075512F" w:rsidDel="000A3E8D" w:rsidRDefault="003469BA" w:rsidP="00115F39">
            <w:pPr>
              <w:spacing w:before="0" w:after="0" w:line="240" w:lineRule="auto"/>
              <w:ind w:left="34"/>
              <w:rPr>
                <w:del w:id="2734" w:author="Houyem Rais" w:date="2024-02-22T15:17:00Z"/>
                <w:rFonts w:asciiTheme="minorHAnsi" w:hAnsiTheme="minorHAnsi" w:cstheme="minorHAnsi"/>
                <w:sz w:val="18"/>
                <w:szCs w:val="18"/>
              </w:rPr>
            </w:pPr>
            <w:del w:id="2735"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62FB67F9" w14:textId="5C9FD738" w:rsidR="003469BA" w:rsidRPr="0075512F" w:rsidDel="000A3E8D" w:rsidRDefault="00424F39" w:rsidP="00D06333">
            <w:pPr>
              <w:widowControl w:val="0"/>
              <w:numPr>
                <w:ilvl w:val="0"/>
                <w:numId w:val="5"/>
              </w:numPr>
              <w:autoSpaceDE w:val="0"/>
              <w:autoSpaceDN w:val="0"/>
              <w:spacing w:before="0" w:after="0" w:line="240" w:lineRule="auto"/>
              <w:ind w:left="211" w:hanging="211"/>
              <w:rPr>
                <w:del w:id="2736" w:author="Houyem Rais" w:date="2024-02-22T15:17:00Z"/>
                <w:rFonts w:asciiTheme="minorHAnsi" w:eastAsia="Arial" w:hAnsiTheme="minorHAnsi" w:cstheme="minorHAnsi"/>
                <w:w w:val="105"/>
                <w:sz w:val="18"/>
                <w:szCs w:val="18"/>
              </w:rPr>
            </w:pPr>
            <w:del w:id="2737" w:author="Houyem Rais" w:date="2024-02-22T15:17:00Z">
              <w:r w:rsidDel="000A3E8D">
                <w:rPr>
                  <w:rFonts w:asciiTheme="minorHAnsi" w:eastAsia="Arial" w:hAnsiTheme="minorHAnsi" w:cstheme="minorHAnsi"/>
                  <w:w w:val="105"/>
                  <w:sz w:val="18"/>
                  <w:szCs w:val="18"/>
                </w:rPr>
                <w:delText xml:space="preserve">Définition </w:delText>
              </w:r>
              <w:r w:rsidR="003469BA" w:rsidRPr="0075512F" w:rsidDel="000A3E8D">
                <w:rPr>
                  <w:rFonts w:asciiTheme="minorHAnsi" w:eastAsia="Arial" w:hAnsiTheme="minorHAnsi" w:cstheme="minorHAnsi"/>
                  <w:w w:val="105"/>
                  <w:sz w:val="18"/>
                  <w:szCs w:val="18"/>
                </w:rPr>
                <w:delText>de procédures opérationnelles</w:delText>
              </w:r>
              <w:r w:rsidR="00A057F5" w:rsidDel="000A3E8D">
                <w:rPr>
                  <w:rFonts w:asciiTheme="minorHAnsi" w:eastAsia="Arial" w:hAnsiTheme="minorHAnsi" w:cstheme="minorHAnsi"/>
                  <w:w w:val="105"/>
                  <w:sz w:val="18"/>
                  <w:szCs w:val="18"/>
                </w:rPr>
                <w:delText xml:space="preserve"> claires et détaillées</w:delText>
              </w:r>
            </w:del>
          </w:p>
          <w:p w14:paraId="61D097C4" w14:textId="3DB97DE3" w:rsidR="003469BA" w:rsidRPr="0075512F" w:rsidDel="000A3E8D" w:rsidRDefault="00216181" w:rsidP="00D06333">
            <w:pPr>
              <w:widowControl w:val="0"/>
              <w:numPr>
                <w:ilvl w:val="0"/>
                <w:numId w:val="5"/>
              </w:numPr>
              <w:autoSpaceDE w:val="0"/>
              <w:autoSpaceDN w:val="0"/>
              <w:spacing w:before="0" w:after="0" w:line="240" w:lineRule="auto"/>
              <w:ind w:left="211" w:hanging="211"/>
              <w:rPr>
                <w:del w:id="2738" w:author="Houyem Rais" w:date="2024-02-22T15:17:00Z"/>
                <w:rFonts w:asciiTheme="minorHAnsi" w:eastAsia="Arial" w:hAnsiTheme="minorHAnsi" w:cstheme="minorHAnsi"/>
                <w:w w:val="105"/>
                <w:sz w:val="18"/>
                <w:szCs w:val="18"/>
              </w:rPr>
            </w:pPr>
            <w:del w:id="2739" w:author="Houyem Rais" w:date="2024-02-22T15:17:00Z">
              <w:r w:rsidDel="000A3E8D">
                <w:rPr>
                  <w:rFonts w:asciiTheme="minorHAnsi" w:eastAsia="Arial" w:hAnsiTheme="minorHAnsi" w:cstheme="minorHAnsi"/>
                  <w:w w:val="105"/>
                  <w:sz w:val="18"/>
                  <w:szCs w:val="18"/>
                </w:rPr>
                <w:delText>Intégration de g</w:delText>
              </w:r>
              <w:r w:rsidR="003469BA" w:rsidRPr="0075512F" w:rsidDel="000A3E8D">
                <w:rPr>
                  <w:rFonts w:asciiTheme="minorHAnsi" w:eastAsia="Arial" w:hAnsiTheme="minorHAnsi" w:cstheme="minorHAnsi"/>
                  <w:w w:val="105"/>
                  <w:sz w:val="18"/>
                  <w:szCs w:val="18"/>
                </w:rPr>
                <w:delText xml:space="preserve">aranties </w:delText>
              </w:r>
              <w:r w:rsidDel="000A3E8D">
                <w:rPr>
                  <w:rFonts w:asciiTheme="minorHAnsi" w:eastAsia="Arial" w:hAnsiTheme="minorHAnsi" w:cstheme="minorHAnsi"/>
                  <w:w w:val="105"/>
                  <w:sz w:val="18"/>
                  <w:szCs w:val="18"/>
                </w:rPr>
                <w:delText>ou des clauses de</w:delText>
              </w:r>
              <w:r w:rsidR="003469BA" w:rsidRPr="0075512F" w:rsidDel="000A3E8D">
                <w:rPr>
                  <w:rFonts w:asciiTheme="minorHAnsi" w:eastAsia="Arial" w:hAnsiTheme="minorHAnsi" w:cstheme="minorHAnsi"/>
                  <w:w w:val="105"/>
                  <w:sz w:val="18"/>
                  <w:szCs w:val="18"/>
                </w:rPr>
                <w:delText xml:space="preserve"> pénalité</w:delText>
              </w:r>
              <w:r w:rsidR="00EC065C" w:rsidDel="000A3E8D">
                <w:rPr>
                  <w:rFonts w:asciiTheme="minorHAnsi" w:eastAsia="Arial" w:hAnsiTheme="minorHAnsi" w:cstheme="minorHAnsi"/>
                  <w:w w:val="105"/>
                  <w:sz w:val="18"/>
                  <w:szCs w:val="18"/>
                </w:rPr>
                <w:delText xml:space="preserve"> </w:delText>
              </w:r>
              <w:r w:rsidR="00EC065C" w:rsidRPr="00EC065C" w:rsidDel="000A3E8D">
                <w:rPr>
                  <w:rFonts w:asciiTheme="minorHAnsi" w:eastAsia="Arial" w:hAnsiTheme="minorHAnsi" w:cstheme="minorHAnsi"/>
                  <w:w w:val="105"/>
                  <w:sz w:val="18"/>
                  <w:szCs w:val="18"/>
                </w:rPr>
                <w:delText xml:space="preserve">en cas d'interruption ou d'arrêt de </w:delText>
              </w:r>
              <w:r w:rsidR="00EC065C" w:rsidDel="000A3E8D">
                <w:rPr>
                  <w:rFonts w:asciiTheme="minorHAnsi" w:eastAsia="Arial" w:hAnsiTheme="minorHAnsi" w:cstheme="minorHAnsi"/>
                  <w:w w:val="105"/>
                  <w:sz w:val="18"/>
                  <w:szCs w:val="18"/>
                </w:rPr>
                <w:delText>l’exploitation du pont</w:delText>
              </w:r>
              <w:r w:rsidR="00EC065C" w:rsidRPr="00EC065C" w:rsidDel="000A3E8D">
                <w:rPr>
                  <w:rFonts w:asciiTheme="minorHAnsi" w:eastAsia="Arial" w:hAnsiTheme="minorHAnsi" w:cstheme="minorHAnsi"/>
                  <w:w w:val="105"/>
                  <w:sz w:val="18"/>
                  <w:szCs w:val="18"/>
                </w:rPr>
                <w:delText xml:space="preserve"> en raison de la faute de l'opérateur privé</w:delText>
              </w:r>
            </w:del>
          </w:p>
        </w:tc>
      </w:tr>
      <w:tr w:rsidR="003469BA" w:rsidRPr="0075512F" w:rsidDel="000A3E8D" w14:paraId="47728AE8" w14:textId="17F1FE67" w:rsidTr="000F68A3">
        <w:trPr>
          <w:del w:id="2740" w:author="Houyem Rais" w:date="2024-02-22T15:17:00Z"/>
        </w:trPr>
        <w:tc>
          <w:tcPr>
            <w:tcW w:w="0" w:type="auto"/>
            <w:vMerge/>
            <w:shd w:val="clear" w:color="auto" w:fill="F2F2F2" w:themeFill="background1" w:themeFillShade="F2"/>
          </w:tcPr>
          <w:p w14:paraId="1EC26ADF" w14:textId="1C555D9F" w:rsidR="003469BA" w:rsidRPr="0075512F" w:rsidDel="000A3E8D" w:rsidRDefault="003469BA" w:rsidP="003469BA">
            <w:pPr>
              <w:spacing w:before="0" w:after="0" w:line="240" w:lineRule="auto"/>
              <w:ind w:left="34"/>
              <w:rPr>
                <w:del w:id="2741" w:author="Houyem Rais" w:date="2024-02-22T15:17:00Z"/>
                <w:rFonts w:asciiTheme="minorHAnsi" w:hAnsiTheme="minorHAnsi" w:cstheme="minorHAnsi"/>
                <w:b/>
                <w:bCs/>
                <w:sz w:val="18"/>
                <w:szCs w:val="18"/>
              </w:rPr>
            </w:pPr>
          </w:p>
        </w:tc>
        <w:tc>
          <w:tcPr>
            <w:tcW w:w="0" w:type="auto"/>
          </w:tcPr>
          <w:p w14:paraId="238AA24A" w14:textId="2F3B5A15" w:rsidR="003469BA" w:rsidRPr="0075512F" w:rsidDel="000A3E8D" w:rsidRDefault="003469BA" w:rsidP="003469BA">
            <w:pPr>
              <w:spacing w:before="0" w:after="0" w:line="240" w:lineRule="auto"/>
              <w:ind w:left="34"/>
              <w:rPr>
                <w:del w:id="2742" w:author="Houyem Rais" w:date="2024-02-22T15:17:00Z"/>
                <w:rFonts w:asciiTheme="minorHAnsi" w:eastAsia="Arial" w:hAnsiTheme="minorHAnsi" w:cstheme="minorHAnsi"/>
                <w:b/>
                <w:bCs/>
                <w:sz w:val="18"/>
                <w:szCs w:val="18"/>
              </w:rPr>
            </w:pPr>
            <w:del w:id="2743" w:author="Houyem Rais" w:date="2024-02-22T15:17:00Z">
              <w:r w:rsidRPr="0075512F" w:rsidDel="000A3E8D">
                <w:rPr>
                  <w:rFonts w:asciiTheme="minorHAnsi" w:eastAsia="Arial" w:hAnsiTheme="minorHAnsi" w:cstheme="minorHAnsi"/>
                  <w:b/>
                  <w:bCs/>
                  <w:sz w:val="18"/>
                  <w:szCs w:val="18"/>
                </w:rPr>
                <w:delText xml:space="preserve">Pannes ou dysfonctionnements </w:delText>
              </w:r>
              <w:r w:rsidRPr="0075512F" w:rsidDel="000A3E8D">
                <w:rPr>
                  <w:rFonts w:asciiTheme="minorHAnsi" w:eastAsia="Arial" w:hAnsiTheme="minorHAnsi" w:cstheme="minorHAnsi"/>
                  <w:sz w:val="18"/>
                  <w:szCs w:val="18"/>
                </w:rPr>
                <w:delText>dans les systèmes de péage, les dispositifs de sécurité ou autres infrastructures techniques du pont, pouvant causer l’interruption de l’exploitation.</w:delText>
              </w:r>
            </w:del>
          </w:p>
        </w:tc>
        <w:tc>
          <w:tcPr>
            <w:tcW w:w="0" w:type="auto"/>
          </w:tcPr>
          <w:p w14:paraId="1880A9FB" w14:textId="5CCB7AA7" w:rsidR="003469BA" w:rsidRPr="0075512F" w:rsidDel="000A3E8D" w:rsidRDefault="003469BA" w:rsidP="003469BA">
            <w:pPr>
              <w:spacing w:before="0" w:after="0" w:line="240" w:lineRule="auto"/>
              <w:ind w:left="34"/>
              <w:rPr>
                <w:del w:id="2744" w:author="Houyem Rais" w:date="2024-02-22T15:17:00Z"/>
                <w:rFonts w:asciiTheme="minorHAnsi" w:hAnsiTheme="minorHAnsi" w:cstheme="minorHAnsi"/>
                <w:sz w:val="18"/>
                <w:szCs w:val="18"/>
              </w:rPr>
            </w:pPr>
            <w:del w:id="2745"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1FCCDEE2" w14:textId="33C08256" w:rsidR="003469BA" w:rsidRPr="0075512F" w:rsidDel="000A3E8D" w:rsidRDefault="00E31641" w:rsidP="00D06333">
            <w:pPr>
              <w:numPr>
                <w:ilvl w:val="0"/>
                <w:numId w:val="5"/>
              </w:numPr>
              <w:spacing w:before="0" w:after="0" w:line="240" w:lineRule="auto"/>
              <w:ind w:left="211" w:hanging="211"/>
              <w:rPr>
                <w:del w:id="2746" w:author="Houyem Rais" w:date="2024-02-22T15:17:00Z"/>
                <w:rFonts w:asciiTheme="minorHAnsi" w:eastAsia="Arial" w:hAnsiTheme="minorHAnsi" w:cstheme="minorHAnsi"/>
                <w:w w:val="105"/>
                <w:sz w:val="18"/>
                <w:szCs w:val="18"/>
              </w:rPr>
            </w:pPr>
            <w:del w:id="2747" w:author="Houyem Rais" w:date="2024-02-22T15:17:00Z">
              <w:r w:rsidRPr="00E31641" w:rsidDel="000A3E8D">
                <w:rPr>
                  <w:rFonts w:asciiTheme="minorHAnsi" w:eastAsia="Arial" w:hAnsiTheme="minorHAnsi" w:cstheme="minorHAnsi"/>
                  <w:w w:val="105"/>
                  <w:sz w:val="18"/>
                  <w:szCs w:val="18"/>
                </w:rPr>
                <w:delText>Mise en place de protocoles de maintenance rigoureux et de tests réguliers pour tous les systèmes critiques de l'infrastructure</w:delText>
              </w:r>
            </w:del>
          </w:p>
          <w:p w14:paraId="3AB8F4F2" w14:textId="68B29C93" w:rsidR="003469BA" w:rsidRPr="0075512F" w:rsidDel="000A3E8D" w:rsidRDefault="003469BA" w:rsidP="00D06333">
            <w:pPr>
              <w:numPr>
                <w:ilvl w:val="0"/>
                <w:numId w:val="5"/>
              </w:numPr>
              <w:spacing w:before="0" w:after="0" w:line="240" w:lineRule="auto"/>
              <w:ind w:left="211" w:hanging="211"/>
              <w:rPr>
                <w:del w:id="2748" w:author="Houyem Rais" w:date="2024-02-22T15:17:00Z"/>
                <w:rFonts w:asciiTheme="minorHAnsi" w:eastAsia="Arial" w:hAnsiTheme="minorHAnsi" w:cstheme="minorHAnsi"/>
                <w:w w:val="105"/>
                <w:sz w:val="18"/>
                <w:szCs w:val="18"/>
              </w:rPr>
            </w:pPr>
            <w:del w:id="2749" w:author="Houyem Rais" w:date="2024-02-22T15:17:00Z">
              <w:r w:rsidRPr="0075512F" w:rsidDel="000A3E8D">
                <w:rPr>
                  <w:rFonts w:asciiTheme="minorHAnsi" w:eastAsia="Arial" w:hAnsiTheme="minorHAnsi" w:cstheme="minorHAnsi"/>
                  <w:w w:val="105"/>
                  <w:sz w:val="18"/>
                  <w:szCs w:val="18"/>
                </w:rPr>
                <w:delText>Choix de fournisseurs fiables et expérimentés</w:delText>
              </w:r>
            </w:del>
          </w:p>
          <w:p w14:paraId="1B05C566" w14:textId="224A5029" w:rsidR="003469BA" w:rsidRPr="0075512F" w:rsidDel="000A3E8D" w:rsidRDefault="00EC065C" w:rsidP="00D06333">
            <w:pPr>
              <w:numPr>
                <w:ilvl w:val="0"/>
                <w:numId w:val="5"/>
              </w:numPr>
              <w:spacing w:before="0" w:after="0" w:line="240" w:lineRule="auto"/>
              <w:ind w:left="211" w:hanging="211"/>
              <w:rPr>
                <w:del w:id="2750" w:author="Houyem Rais" w:date="2024-02-22T15:17:00Z"/>
                <w:rFonts w:asciiTheme="minorHAnsi" w:eastAsia="Arial" w:hAnsiTheme="minorHAnsi" w:cstheme="minorHAnsi"/>
                <w:w w:val="105"/>
                <w:sz w:val="18"/>
                <w:szCs w:val="18"/>
              </w:rPr>
            </w:pPr>
            <w:del w:id="2751" w:author="Houyem Rais" w:date="2024-02-22T15:17:00Z">
              <w:r w:rsidDel="000A3E8D">
                <w:rPr>
                  <w:rFonts w:asciiTheme="minorHAnsi" w:eastAsia="Arial" w:hAnsiTheme="minorHAnsi" w:cstheme="minorHAnsi"/>
                  <w:w w:val="105"/>
                  <w:sz w:val="18"/>
                  <w:szCs w:val="18"/>
                </w:rPr>
                <w:delText>Élaboration</w:delText>
              </w:r>
              <w:r w:rsidR="00B25268" w:rsidDel="000A3E8D">
                <w:rPr>
                  <w:rFonts w:asciiTheme="minorHAnsi" w:eastAsia="Arial" w:hAnsiTheme="minorHAnsi" w:cstheme="minorHAnsi"/>
                  <w:w w:val="105"/>
                  <w:sz w:val="18"/>
                  <w:szCs w:val="18"/>
                </w:rPr>
                <w:delText xml:space="preserve"> de p</w:delText>
              </w:r>
              <w:r w:rsidR="003469BA" w:rsidRPr="0075512F" w:rsidDel="000A3E8D">
                <w:rPr>
                  <w:rFonts w:asciiTheme="minorHAnsi" w:eastAsia="Arial" w:hAnsiTheme="minorHAnsi" w:cstheme="minorHAnsi"/>
                  <w:w w:val="105"/>
                  <w:sz w:val="18"/>
                  <w:szCs w:val="18"/>
                </w:rPr>
                <w:delText>lans de secours en cas de pannes</w:delText>
              </w:r>
              <w:r w:rsidR="0081420C" w:rsidDel="000A3E8D">
                <w:rPr>
                  <w:rFonts w:asciiTheme="minorHAnsi" w:eastAsia="Arial" w:hAnsiTheme="minorHAnsi" w:cstheme="minorHAnsi"/>
                  <w:w w:val="105"/>
                  <w:sz w:val="18"/>
                  <w:szCs w:val="18"/>
                </w:rPr>
                <w:delText xml:space="preserve"> imprévues</w:delText>
              </w:r>
              <w:r w:rsidR="003469BA" w:rsidRPr="0075512F" w:rsidDel="000A3E8D">
                <w:rPr>
                  <w:rFonts w:asciiTheme="minorHAnsi" w:eastAsia="Arial" w:hAnsiTheme="minorHAnsi" w:cstheme="minorHAnsi"/>
                  <w:w w:val="105"/>
                  <w:sz w:val="18"/>
                  <w:szCs w:val="18"/>
                </w:rPr>
                <w:delText>.</w:delText>
              </w:r>
            </w:del>
          </w:p>
        </w:tc>
      </w:tr>
      <w:tr w:rsidR="003469BA" w:rsidRPr="0075512F" w:rsidDel="000A3E8D" w14:paraId="2F96688D" w14:textId="036AF9A2" w:rsidTr="000F68A3">
        <w:trPr>
          <w:del w:id="2752" w:author="Houyem Rais" w:date="2024-02-22T15:17:00Z"/>
        </w:trPr>
        <w:tc>
          <w:tcPr>
            <w:tcW w:w="0" w:type="auto"/>
            <w:vMerge/>
            <w:shd w:val="clear" w:color="auto" w:fill="F2F2F2" w:themeFill="background1" w:themeFillShade="F2"/>
          </w:tcPr>
          <w:p w14:paraId="379A87F0" w14:textId="39B9702A" w:rsidR="003469BA" w:rsidRPr="0075512F" w:rsidDel="000A3E8D" w:rsidRDefault="003469BA" w:rsidP="00115F39">
            <w:pPr>
              <w:spacing w:before="0" w:after="0" w:line="240" w:lineRule="auto"/>
              <w:ind w:left="34"/>
              <w:rPr>
                <w:del w:id="2753" w:author="Houyem Rais" w:date="2024-02-22T15:17:00Z"/>
                <w:rFonts w:asciiTheme="minorHAnsi" w:hAnsiTheme="minorHAnsi" w:cstheme="minorHAnsi"/>
                <w:b/>
                <w:bCs/>
                <w:sz w:val="18"/>
                <w:szCs w:val="18"/>
              </w:rPr>
            </w:pPr>
          </w:p>
        </w:tc>
        <w:tc>
          <w:tcPr>
            <w:tcW w:w="0" w:type="auto"/>
          </w:tcPr>
          <w:p w14:paraId="3E5DDCC7" w14:textId="0F621912" w:rsidR="003469BA" w:rsidRPr="0075512F" w:rsidDel="000A3E8D" w:rsidRDefault="003469BA" w:rsidP="00115F39">
            <w:pPr>
              <w:spacing w:before="0" w:after="0" w:line="240" w:lineRule="auto"/>
              <w:ind w:left="34"/>
              <w:rPr>
                <w:del w:id="2754" w:author="Houyem Rais" w:date="2024-02-22T15:17:00Z"/>
                <w:rFonts w:asciiTheme="minorHAnsi" w:eastAsia="Arial" w:hAnsiTheme="minorHAnsi" w:cstheme="minorHAnsi"/>
                <w:b/>
                <w:bCs/>
                <w:sz w:val="18"/>
                <w:szCs w:val="18"/>
              </w:rPr>
            </w:pPr>
            <w:del w:id="2755" w:author="Houyem Rais" w:date="2024-02-22T15:17:00Z">
              <w:r w:rsidRPr="0075512F" w:rsidDel="000A3E8D">
                <w:rPr>
                  <w:rFonts w:asciiTheme="minorHAnsi" w:eastAsia="Arial" w:hAnsiTheme="minorHAnsi" w:cstheme="minorHAnsi"/>
                  <w:b/>
                  <w:bCs/>
                  <w:sz w:val="18"/>
                  <w:szCs w:val="18"/>
                </w:rPr>
                <w:delText>Risque environnemental</w:delText>
              </w:r>
            </w:del>
          </w:p>
          <w:p w14:paraId="31EB88EC" w14:textId="566F96EF" w:rsidR="003469BA" w:rsidRPr="0075512F" w:rsidDel="000A3E8D" w:rsidRDefault="003469BA" w:rsidP="00115F39">
            <w:pPr>
              <w:spacing w:before="0" w:after="0" w:line="240" w:lineRule="auto"/>
              <w:ind w:left="34"/>
              <w:rPr>
                <w:del w:id="2756" w:author="Houyem Rais" w:date="2024-02-22T15:17:00Z"/>
                <w:rFonts w:asciiTheme="minorHAnsi" w:eastAsia="Arial" w:hAnsiTheme="minorHAnsi" w:cstheme="minorHAnsi"/>
                <w:sz w:val="18"/>
                <w:szCs w:val="18"/>
              </w:rPr>
            </w:pPr>
            <w:del w:id="2757" w:author="Houyem Rais" w:date="2024-02-22T15:17:00Z">
              <w:r w:rsidRPr="0075512F" w:rsidDel="000A3E8D">
                <w:rPr>
                  <w:sz w:val="18"/>
                  <w:szCs w:val="18"/>
                </w:rPr>
                <w:delText>Non-conformité aux normes environnementales</w:delText>
              </w:r>
              <w:r w:rsidRPr="0075512F" w:rsidDel="000A3E8D">
                <w:rPr>
                  <w:rFonts w:asciiTheme="minorHAnsi" w:hAnsiTheme="minorHAnsi" w:cstheme="minorHAnsi"/>
                  <w:sz w:val="18"/>
                  <w:szCs w:val="18"/>
                </w:rPr>
                <w:delText>, pouvant entrainer des sanctions ou des coûts supplémentaires.</w:delText>
              </w:r>
            </w:del>
          </w:p>
        </w:tc>
        <w:tc>
          <w:tcPr>
            <w:tcW w:w="0" w:type="auto"/>
          </w:tcPr>
          <w:p w14:paraId="33F09C47" w14:textId="5DF4F8BB" w:rsidR="003469BA" w:rsidRPr="0075512F" w:rsidDel="000A3E8D" w:rsidRDefault="003469BA" w:rsidP="00115F39">
            <w:pPr>
              <w:spacing w:before="0" w:after="0" w:line="240" w:lineRule="auto"/>
              <w:ind w:left="34"/>
              <w:rPr>
                <w:del w:id="2758" w:author="Houyem Rais" w:date="2024-02-22T15:17:00Z"/>
                <w:rFonts w:asciiTheme="minorHAnsi" w:hAnsiTheme="minorHAnsi" w:cstheme="minorHAnsi"/>
                <w:sz w:val="18"/>
                <w:szCs w:val="18"/>
              </w:rPr>
            </w:pPr>
            <w:del w:id="2759" w:author="Houyem Rais" w:date="2024-02-22T15:17:00Z">
              <w:r w:rsidRPr="0075512F" w:rsidDel="000A3E8D">
                <w:rPr>
                  <w:rFonts w:asciiTheme="minorHAnsi" w:hAnsiTheme="minorHAnsi" w:cstheme="minorHAnsi"/>
                  <w:sz w:val="18"/>
                  <w:szCs w:val="18"/>
                </w:rPr>
                <w:delText>Partenaire privé</w:delText>
              </w:r>
            </w:del>
          </w:p>
        </w:tc>
        <w:tc>
          <w:tcPr>
            <w:tcW w:w="0" w:type="auto"/>
          </w:tcPr>
          <w:p w14:paraId="3D242B1A" w14:textId="4BD34781" w:rsidR="003469BA" w:rsidRPr="00EC065C" w:rsidDel="000A3E8D" w:rsidRDefault="003469BA" w:rsidP="00EC065C">
            <w:pPr>
              <w:widowControl w:val="0"/>
              <w:numPr>
                <w:ilvl w:val="0"/>
                <w:numId w:val="5"/>
              </w:numPr>
              <w:autoSpaceDE w:val="0"/>
              <w:autoSpaceDN w:val="0"/>
              <w:spacing w:before="0" w:after="0" w:line="240" w:lineRule="auto"/>
              <w:ind w:left="211" w:hanging="211"/>
              <w:rPr>
                <w:del w:id="2760" w:author="Houyem Rais" w:date="2024-02-22T15:17:00Z"/>
                <w:rFonts w:asciiTheme="minorHAnsi" w:eastAsia="Arial" w:hAnsiTheme="minorHAnsi" w:cstheme="minorHAnsi"/>
                <w:w w:val="105"/>
                <w:sz w:val="18"/>
                <w:szCs w:val="18"/>
              </w:rPr>
            </w:pPr>
            <w:del w:id="2761" w:author="Houyem Rais" w:date="2024-02-22T15:17:00Z">
              <w:r w:rsidRPr="0075512F" w:rsidDel="000A3E8D">
                <w:rPr>
                  <w:rFonts w:asciiTheme="minorHAnsi" w:eastAsia="Arial" w:hAnsiTheme="minorHAnsi" w:cstheme="minorHAnsi"/>
                  <w:w w:val="105"/>
                  <w:sz w:val="18"/>
                  <w:szCs w:val="18"/>
                </w:rPr>
                <w:delText>Développement de procédures environnementales pour la construction</w:delText>
              </w:r>
              <w:r w:rsidR="00EC065C" w:rsidRPr="0075512F" w:rsidDel="000A3E8D">
                <w:rPr>
                  <w:rFonts w:asciiTheme="minorHAnsi" w:eastAsia="Arial" w:hAnsiTheme="minorHAnsi" w:cstheme="minorHAnsi"/>
                  <w:w w:val="105"/>
                  <w:sz w:val="18"/>
                  <w:szCs w:val="18"/>
                </w:rPr>
                <w:delText xml:space="preserve"> </w:delText>
              </w:r>
              <w:r w:rsidR="00EC065C" w:rsidDel="000A3E8D">
                <w:rPr>
                  <w:rFonts w:asciiTheme="minorHAnsi" w:eastAsia="Arial" w:hAnsiTheme="minorHAnsi" w:cstheme="minorHAnsi"/>
                  <w:w w:val="105"/>
                  <w:sz w:val="18"/>
                  <w:szCs w:val="18"/>
                </w:rPr>
                <w:delText xml:space="preserve">et </w:delText>
              </w:r>
              <w:r w:rsidR="00EC065C" w:rsidRPr="0075512F" w:rsidDel="000A3E8D">
                <w:rPr>
                  <w:rFonts w:asciiTheme="minorHAnsi" w:eastAsia="Arial" w:hAnsiTheme="minorHAnsi" w:cstheme="minorHAnsi"/>
                  <w:w w:val="105"/>
                  <w:sz w:val="18"/>
                  <w:szCs w:val="18"/>
                </w:rPr>
                <w:delText>le fonctionnement</w:delText>
              </w:r>
              <w:r w:rsidRPr="0075512F" w:rsidDel="000A3E8D">
                <w:rPr>
                  <w:rFonts w:asciiTheme="minorHAnsi" w:eastAsia="Arial" w:hAnsiTheme="minorHAnsi" w:cstheme="minorHAnsi"/>
                  <w:w w:val="105"/>
                  <w:sz w:val="18"/>
                  <w:szCs w:val="18"/>
                </w:rPr>
                <w:delText xml:space="preserve"> de l’infrastructure</w:delText>
              </w:r>
            </w:del>
          </w:p>
        </w:tc>
      </w:tr>
      <w:tr w:rsidR="003469BA" w:rsidRPr="0075512F" w:rsidDel="000A3E8D" w14:paraId="362988A4" w14:textId="163638A9" w:rsidTr="000F68A3">
        <w:trPr>
          <w:trHeight w:val="54"/>
          <w:del w:id="2762" w:author="Houyem Rais" w:date="2024-02-22T15:17:00Z"/>
        </w:trPr>
        <w:tc>
          <w:tcPr>
            <w:tcW w:w="0" w:type="auto"/>
            <w:vMerge w:val="restart"/>
            <w:shd w:val="clear" w:color="auto" w:fill="F2F2F2" w:themeFill="background1" w:themeFillShade="F2"/>
          </w:tcPr>
          <w:p w14:paraId="3835B679" w14:textId="6232154F" w:rsidR="003469BA" w:rsidRPr="0075512F" w:rsidDel="000A3E8D" w:rsidRDefault="003469BA" w:rsidP="00115F39">
            <w:pPr>
              <w:spacing w:before="0" w:after="0" w:line="240" w:lineRule="auto"/>
              <w:ind w:left="34"/>
              <w:rPr>
                <w:del w:id="2763" w:author="Houyem Rais" w:date="2024-02-22T15:17:00Z"/>
                <w:rFonts w:asciiTheme="minorHAnsi" w:hAnsiTheme="minorHAnsi" w:cstheme="minorHAnsi"/>
                <w:b/>
                <w:bCs/>
                <w:sz w:val="18"/>
                <w:szCs w:val="18"/>
              </w:rPr>
            </w:pPr>
            <w:del w:id="2764" w:author="Houyem Rais" w:date="2024-02-22T15:17:00Z">
              <w:r w:rsidRPr="0075512F" w:rsidDel="000A3E8D">
                <w:rPr>
                  <w:rFonts w:asciiTheme="minorHAnsi" w:hAnsiTheme="minorHAnsi" w:cstheme="minorHAnsi"/>
                  <w:b/>
                  <w:bCs/>
                  <w:sz w:val="18"/>
                  <w:szCs w:val="18"/>
                </w:rPr>
                <w:delText>Risque juridique spécifique au projet</w:delText>
              </w:r>
            </w:del>
          </w:p>
        </w:tc>
        <w:tc>
          <w:tcPr>
            <w:tcW w:w="0" w:type="auto"/>
          </w:tcPr>
          <w:p w14:paraId="7FA62435" w14:textId="3AB70DBD" w:rsidR="003469BA" w:rsidRPr="0075512F" w:rsidDel="000A3E8D" w:rsidRDefault="003469BA" w:rsidP="00115F39">
            <w:pPr>
              <w:spacing w:before="0" w:after="0" w:line="240" w:lineRule="auto"/>
              <w:ind w:left="34"/>
              <w:rPr>
                <w:del w:id="2765" w:author="Houyem Rais" w:date="2024-02-22T15:17:00Z"/>
                <w:rFonts w:asciiTheme="minorHAnsi" w:eastAsia="Arial" w:hAnsiTheme="minorHAnsi" w:cstheme="minorHAnsi"/>
                <w:b/>
                <w:bCs/>
                <w:sz w:val="18"/>
                <w:szCs w:val="18"/>
              </w:rPr>
            </w:pPr>
            <w:del w:id="2766" w:author="Houyem Rais" w:date="2024-02-22T15:17:00Z">
              <w:r w:rsidRPr="0075512F" w:rsidDel="000A3E8D">
                <w:rPr>
                  <w:rFonts w:asciiTheme="minorHAnsi" w:eastAsia="Arial" w:hAnsiTheme="minorHAnsi" w:cstheme="minorHAnsi"/>
                  <w:b/>
                  <w:bCs/>
                  <w:sz w:val="18"/>
                  <w:szCs w:val="18"/>
                </w:rPr>
                <w:delText xml:space="preserve">Problème d’enregistrement de l’entreprise </w:delText>
              </w:r>
              <w:r w:rsidRPr="0075512F" w:rsidDel="000A3E8D">
                <w:rPr>
                  <w:rFonts w:asciiTheme="minorHAnsi" w:eastAsia="Arial" w:hAnsiTheme="minorHAnsi" w:cstheme="minorHAnsi"/>
                  <w:sz w:val="18"/>
                  <w:szCs w:val="18"/>
                </w:rPr>
                <w:delText>dans le système actuel d’enregistrement des entreprises en Tunisie</w:delText>
              </w:r>
            </w:del>
          </w:p>
        </w:tc>
        <w:tc>
          <w:tcPr>
            <w:tcW w:w="0" w:type="auto"/>
          </w:tcPr>
          <w:p w14:paraId="23C806CF" w14:textId="07B58841" w:rsidR="003469BA" w:rsidRPr="0075512F" w:rsidDel="000A3E8D" w:rsidRDefault="003469BA" w:rsidP="00115F39">
            <w:pPr>
              <w:spacing w:before="0" w:after="0" w:line="240" w:lineRule="auto"/>
              <w:ind w:left="34"/>
              <w:rPr>
                <w:del w:id="2767" w:author="Houyem Rais" w:date="2024-02-22T15:17:00Z"/>
                <w:rFonts w:asciiTheme="minorHAnsi" w:hAnsiTheme="minorHAnsi" w:cstheme="minorHAnsi"/>
                <w:sz w:val="18"/>
                <w:szCs w:val="18"/>
              </w:rPr>
            </w:pPr>
            <w:del w:id="2768" w:author="Houyem Rais" w:date="2024-02-22T15:17:00Z">
              <w:r w:rsidRPr="0075512F" w:rsidDel="000A3E8D">
                <w:rPr>
                  <w:rFonts w:asciiTheme="minorHAnsi" w:hAnsiTheme="minorHAnsi" w:cstheme="minorHAnsi"/>
                  <w:sz w:val="18"/>
                  <w:szCs w:val="18"/>
                </w:rPr>
                <w:delText>Partagé</w:delText>
              </w:r>
            </w:del>
          </w:p>
        </w:tc>
        <w:tc>
          <w:tcPr>
            <w:tcW w:w="0" w:type="auto"/>
          </w:tcPr>
          <w:p w14:paraId="4BB9E8EC" w14:textId="4F7D5517" w:rsidR="003469BA" w:rsidRPr="0075512F" w:rsidDel="000A3E8D" w:rsidRDefault="003469BA" w:rsidP="00D06333">
            <w:pPr>
              <w:widowControl w:val="0"/>
              <w:numPr>
                <w:ilvl w:val="0"/>
                <w:numId w:val="5"/>
              </w:numPr>
              <w:autoSpaceDE w:val="0"/>
              <w:autoSpaceDN w:val="0"/>
              <w:spacing w:before="0" w:after="0" w:line="240" w:lineRule="auto"/>
              <w:ind w:left="211" w:hanging="211"/>
              <w:rPr>
                <w:del w:id="2769" w:author="Houyem Rais" w:date="2024-02-22T15:17:00Z"/>
                <w:rFonts w:asciiTheme="minorHAnsi" w:eastAsia="Arial" w:hAnsiTheme="minorHAnsi" w:cstheme="minorHAnsi"/>
                <w:w w:val="105"/>
                <w:sz w:val="18"/>
                <w:szCs w:val="18"/>
              </w:rPr>
            </w:pPr>
            <w:del w:id="2770" w:author="Houyem Rais" w:date="2024-02-22T15:17:00Z">
              <w:r w:rsidRPr="0075512F" w:rsidDel="000A3E8D">
                <w:rPr>
                  <w:rFonts w:eastAsia="Arial" w:cstheme="minorHAnsi"/>
                  <w:w w:val="105"/>
                  <w:sz w:val="18"/>
                </w:rPr>
                <w:delText>Engagement de ressources spécialisées pour faciliter l'enregistrement de l'entreprise et surmonter les obstacles administratifs éventuels</w:delText>
              </w:r>
            </w:del>
          </w:p>
        </w:tc>
      </w:tr>
      <w:tr w:rsidR="003469BA" w:rsidRPr="0075512F" w:rsidDel="000A3E8D" w14:paraId="4C4E60B2" w14:textId="3724F93B" w:rsidTr="000F68A3">
        <w:trPr>
          <w:trHeight w:val="54"/>
          <w:del w:id="2771" w:author="Houyem Rais" w:date="2024-02-22T15:17:00Z"/>
        </w:trPr>
        <w:tc>
          <w:tcPr>
            <w:tcW w:w="0" w:type="auto"/>
            <w:vMerge/>
            <w:shd w:val="clear" w:color="auto" w:fill="F2F2F2" w:themeFill="background1" w:themeFillShade="F2"/>
          </w:tcPr>
          <w:p w14:paraId="726BCC6C" w14:textId="3928750D" w:rsidR="003469BA" w:rsidRPr="0075512F" w:rsidDel="000A3E8D" w:rsidRDefault="003469BA" w:rsidP="00115F39">
            <w:pPr>
              <w:spacing w:before="0" w:after="0" w:line="240" w:lineRule="auto"/>
              <w:ind w:left="34"/>
              <w:rPr>
                <w:del w:id="2772" w:author="Houyem Rais" w:date="2024-02-22T15:17:00Z"/>
                <w:rFonts w:asciiTheme="minorHAnsi" w:hAnsiTheme="minorHAnsi" w:cstheme="minorHAnsi"/>
                <w:b/>
                <w:bCs/>
                <w:sz w:val="18"/>
                <w:szCs w:val="18"/>
              </w:rPr>
            </w:pPr>
          </w:p>
        </w:tc>
        <w:tc>
          <w:tcPr>
            <w:tcW w:w="0" w:type="auto"/>
          </w:tcPr>
          <w:p w14:paraId="2C8E4B10" w14:textId="5E6D21D4" w:rsidR="003469BA" w:rsidRPr="0075512F" w:rsidDel="000A3E8D" w:rsidRDefault="003469BA" w:rsidP="00115F39">
            <w:pPr>
              <w:spacing w:before="0" w:after="0" w:line="240" w:lineRule="auto"/>
              <w:ind w:left="34"/>
              <w:rPr>
                <w:del w:id="2773" w:author="Houyem Rais" w:date="2024-02-22T15:17:00Z"/>
                <w:rFonts w:asciiTheme="minorHAnsi" w:eastAsia="Arial" w:hAnsiTheme="minorHAnsi" w:cstheme="minorHAnsi"/>
                <w:b/>
                <w:bCs/>
                <w:sz w:val="18"/>
                <w:szCs w:val="18"/>
              </w:rPr>
            </w:pPr>
            <w:del w:id="2774" w:author="Houyem Rais" w:date="2024-02-22T15:17:00Z">
              <w:r w:rsidRPr="0075512F" w:rsidDel="000A3E8D">
                <w:rPr>
                  <w:rFonts w:eastAsia="Arial" w:cstheme="minorHAnsi"/>
                  <w:b/>
                  <w:bCs/>
                  <w:spacing w:val="-2"/>
                  <w:w w:val="105"/>
                  <w:sz w:val="18"/>
                </w:rPr>
                <w:delText xml:space="preserve">Retard dans l'obtention des </w:delText>
              </w:r>
              <w:r w:rsidRPr="0075512F" w:rsidDel="000A3E8D">
                <w:rPr>
                  <w:rFonts w:cstheme="minorHAnsi"/>
                  <w:b/>
                  <w:bCs/>
                  <w:sz w:val="18"/>
                </w:rPr>
                <w:delText xml:space="preserve">approbations légales, </w:delText>
              </w:r>
              <w:r w:rsidRPr="0075512F" w:rsidDel="000A3E8D">
                <w:rPr>
                  <w:rFonts w:eastAsia="Arial" w:cstheme="minorHAnsi"/>
                  <w:b/>
                  <w:bCs/>
                  <w:spacing w:val="-2"/>
                  <w:w w:val="105"/>
                  <w:sz w:val="18"/>
                </w:rPr>
                <w:delText xml:space="preserve">des autorisations et des permis nécessaires </w:delText>
              </w:r>
              <w:r w:rsidRPr="0075512F" w:rsidDel="000A3E8D">
                <w:rPr>
                  <w:rFonts w:eastAsia="Arial" w:cstheme="minorHAnsi"/>
                  <w:spacing w:val="-2"/>
                  <w:w w:val="105"/>
                  <w:sz w:val="18"/>
                </w:rPr>
                <w:delText>de la part</w:delText>
              </w:r>
              <w:r w:rsidRPr="0075512F" w:rsidDel="000A3E8D">
                <w:rPr>
                  <w:rFonts w:eastAsia="Arial" w:cstheme="minorHAnsi"/>
                  <w:b/>
                  <w:bCs/>
                  <w:spacing w:val="-2"/>
                  <w:w w:val="105"/>
                  <w:sz w:val="18"/>
                </w:rPr>
                <w:delText xml:space="preserve"> </w:delText>
              </w:r>
              <w:r w:rsidRPr="0075512F" w:rsidDel="000A3E8D">
                <w:rPr>
                  <w:rFonts w:eastAsia="Arial" w:cstheme="minorHAnsi"/>
                  <w:spacing w:val="-2"/>
                  <w:w w:val="105"/>
                  <w:sz w:val="18"/>
                </w:rPr>
                <w:delText>des autorités locales et nationales</w:delText>
              </w:r>
            </w:del>
          </w:p>
        </w:tc>
        <w:tc>
          <w:tcPr>
            <w:tcW w:w="0" w:type="auto"/>
          </w:tcPr>
          <w:p w14:paraId="69E27A27" w14:textId="6DC353A7" w:rsidR="003469BA" w:rsidRPr="0075512F" w:rsidDel="000A3E8D" w:rsidRDefault="003469BA" w:rsidP="00115F39">
            <w:pPr>
              <w:spacing w:before="0" w:after="0" w:line="240" w:lineRule="auto"/>
              <w:ind w:left="34"/>
              <w:rPr>
                <w:del w:id="2775" w:author="Houyem Rais" w:date="2024-02-22T15:17:00Z"/>
                <w:rFonts w:asciiTheme="minorHAnsi" w:hAnsiTheme="minorHAnsi" w:cstheme="minorHAnsi"/>
                <w:sz w:val="18"/>
                <w:szCs w:val="18"/>
              </w:rPr>
            </w:pPr>
            <w:del w:id="2776" w:author="Houyem Rais" w:date="2024-02-22T15:17:00Z">
              <w:r w:rsidRPr="0075512F" w:rsidDel="000A3E8D">
                <w:rPr>
                  <w:rFonts w:asciiTheme="minorHAnsi" w:eastAsia="Arial" w:hAnsiTheme="minorHAnsi" w:cstheme="minorHAnsi"/>
                  <w:spacing w:val="-2"/>
                  <w:w w:val="105"/>
                  <w:sz w:val="18"/>
                  <w:szCs w:val="18"/>
                </w:rPr>
                <w:delText>Partagé</w:delText>
              </w:r>
            </w:del>
          </w:p>
        </w:tc>
        <w:tc>
          <w:tcPr>
            <w:tcW w:w="0" w:type="auto"/>
          </w:tcPr>
          <w:p w14:paraId="3075261A" w14:textId="67BFECCB" w:rsidR="003469BA" w:rsidRPr="0075512F" w:rsidDel="000A3E8D" w:rsidRDefault="003469BA" w:rsidP="00D06333">
            <w:pPr>
              <w:widowControl w:val="0"/>
              <w:numPr>
                <w:ilvl w:val="0"/>
                <w:numId w:val="5"/>
              </w:numPr>
              <w:autoSpaceDE w:val="0"/>
              <w:autoSpaceDN w:val="0"/>
              <w:spacing w:before="0" w:after="0" w:line="240" w:lineRule="auto"/>
              <w:ind w:left="211" w:hanging="211"/>
              <w:rPr>
                <w:del w:id="2777" w:author="Houyem Rais" w:date="2024-02-22T15:17:00Z"/>
                <w:rFonts w:asciiTheme="minorHAnsi" w:eastAsia="Arial" w:hAnsiTheme="minorHAnsi" w:cstheme="minorHAnsi"/>
                <w:w w:val="105"/>
                <w:sz w:val="18"/>
                <w:szCs w:val="18"/>
              </w:rPr>
            </w:pPr>
            <w:del w:id="2778" w:author="Houyem Rais" w:date="2024-02-22T15:17:00Z">
              <w:r w:rsidRPr="0075512F" w:rsidDel="000A3E8D">
                <w:rPr>
                  <w:rFonts w:asciiTheme="minorHAnsi" w:eastAsia="Arial" w:hAnsiTheme="minorHAnsi" w:cstheme="minorHAnsi"/>
                  <w:w w:val="105"/>
                  <w:sz w:val="18"/>
                  <w:szCs w:val="18"/>
                </w:rPr>
                <w:delText>Création d’une unité de suivi des projets pour faciliter la coordination et l’obtention d’autorisations et d’approbations administratives</w:delText>
              </w:r>
            </w:del>
          </w:p>
          <w:p w14:paraId="1943778F" w14:textId="26D0E66F" w:rsidR="003469BA" w:rsidRPr="0075512F" w:rsidDel="000A3E8D" w:rsidRDefault="003469BA" w:rsidP="00D06333">
            <w:pPr>
              <w:widowControl w:val="0"/>
              <w:numPr>
                <w:ilvl w:val="0"/>
                <w:numId w:val="5"/>
              </w:numPr>
              <w:autoSpaceDE w:val="0"/>
              <w:autoSpaceDN w:val="0"/>
              <w:spacing w:before="0" w:after="0" w:line="240" w:lineRule="auto"/>
              <w:ind w:left="211" w:hanging="211"/>
              <w:rPr>
                <w:del w:id="2779" w:author="Houyem Rais" w:date="2024-02-22T15:17:00Z"/>
                <w:rFonts w:asciiTheme="minorHAnsi" w:eastAsia="Arial" w:hAnsiTheme="minorHAnsi" w:cstheme="minorHAnsi"/>
                <w:w w:val="105"/>
                <w:sz w:val="18"/>
                <w:szCs w:val="18"/>
              </w:rPr>
            </w:pPr>
            <w:del w:id="2780" w:author="Houyem Rais" w:date="2024-02-22T15:17:00Z">
              <w:r w:rsidRPr="0075512F" w:rsidDel="000A3E8D">
                <w:rPr>
                  <w:rFonts w:asciiTheme="minorHAnsi" w:eastAsia="Arial" w:hAnsiTheme="minorHAnsi" w:cstheme="minorHAnsi"/>
                  <w:w w:val="105"/>
                  <w:sz w:val="18"/>
                  <w:szCs w:val="18"/>
                </w:rPr>
                <w:delText>Clauses du contrat prévoyant un engagement du secteur public à aider à cette fin pour l’obtention des approbations.</w:delText>
              </w:r>
            </w:del>
          </w:p>
        </w:tc>
      </w:tr>
      <w:tr w:rsidR="003469BA" w:rsidRPr="0075512F" w:rsidDel="000A3E8D" w14:paraId="22943383" w14:textId="27698BA3" w:rsidTr="000F68A3">
        <w:trPr>
          <w:trHeight w:val="54"/>
          <w:del w:id="2781" w:author="Houyem Rais" w:date="2024-02-22T15:17:00Z"/>
        </w:trPr>
        <w:tc>
          <w:tcPr>
            <w:tcW w:w="0" w:type="auto"/>
            <w:vMerge/>
            <w:shd w:val="clear" w:color="auto" w:fill="F2F2F2" w:themeFill="background1" w:themeFillShade="F2"/>
          </w:tcPr>
          <w:p w14:paraId="04A55FD1" w14:textId="207A1C29" w:rsidR="003469BA" w:rsidRPr="0075512F" w:rsidDel="000A3E8D" w:rsidRDefault="003469BA" w:rsidP="003469BA">
            <w:pPr>
              <w:spacing w:before="0" w:after="0" w:line="240" w:lineRule="auto"/>
              <w:ind w:left="34"/>
              <w:rPr>
                <w:del w:id="2782" w:author="Houyem Rais" w:date="2024-02-22T15:17:00Z"/>
                <w:rFonts w:asciiTheme="minorHAnsi" w:hAnsiTheme="minorHAnsi" w:cstheme="minorHAnsi"/>
                <w:b/>
                <w:bCs/>
                <w:sz w:val="18"/>
                <w:szCs w:val="18"/>
              </w:rPr>
            </w:pPr>
          </w:p>
        </w:tc>
        <w:tc>
          <w:tcPr>
            <w:tcW w:w="0" w:type="auto"/>
          </w:tcPr>
          <w:p w14:paraId="5759907E" w14:textId="7CEA5F97" w:rsidR="003469BA" w:rsidRPr="0075512F" w:rsidDel="000A3E8D" w:rsidRDefault="003469BA" w:rsidP="003469BA">
            <w:pPr>
              <w:spacing w:before="0" w:after="0" w:line="240" w:lineRule="auto"/>
              <w:ind w:left="34"/>
              <w:rPr>
                <w:del w:id="2783" w:author="Houyem Rais" w:date="2024-02-22T15:17:00Z"/>
                <w:rFonts w:eastAsia="Arial" w:cstheme="minorHAnsi"/>
                <w:b/>
                <w:bCs/>
                <w:spacing w:val="-2"/>
                <w:w w:val="105"/>
                <w:sz w:val="18"/>
              </w:rPr>
            </w:pPr>
            <w:del w:id="2784" w:author="Houyem Rais" w:date="2024-02-22T15:17:00Z">
              <w:r w:rsidRPr="0075512F" w:rsidDel="000A3E8D">
                <w:rPr>
                  <w:rFonts w:cstheme="minorHAnsi"/>
                  <w:b/>
                  <w:bCs/>
                  <w:sz w:val="18"/>
                </w:rPr>
                <w:delText>Modification des politiques tarifaires ou des réglementations liées aux péages</w:delText>
              </w:r>
              <w:r w:rsidRPr="0075512F" w:rsidDel="000A3E8D">
                <w:rPr>
                  <w:rFonts w:cstheme="minorHAnsi"/>
                  <w:sz w:val="18"/>
                </w:rPr>
                <w:delText>, pouvant réduire les revenus attendus du partenaire privé</w:delText>
              </w:r>
            </w:del>
          </w:p>
        </w:tc>
        <w:tc>
          <w:tcPr>
            <w:tcW w:w="0" w:type="auto"/>
          </w:tcPr>
          <w:p w14:paraId="22091B20" w14:textId="5946503B" w:rsidR="003469BA" w:rsidRPr="0075512F" w:rsidDel="000A3E8D" w:rsidRDefault="003469BA" w:rsidP="003469BA">
            <w:pPr>
              <w:spacing w:before="0" w:after="0" w:line="240" w:lineRule="auto"/>
              <w:ind w:left="34"/>
              <w:rPr>
                <w:del w:id="2785" w:author="Houyem Rais" w:date="2024-02-22T15:17:00Z"/>
                <w:rFonts w:asciiTheme="minorHAnsi" w:eastAsia="Arial" w:hAnsiTheme="minorHAnsi" w:cstheme="minorHAnsi"/>
                <w:spacing w:val="-2"/>
                <w:w w:val="105"/>
                <w:sz w:val="18"/>
                <w:szCs w:val="18"/>
              </w:rPr>
            </w:pPr>
            <w:del w:id="2786" w:author="Houyem Rais" w:date="2024-02-22T15:17:00Z">
              <w:r w:rsidRPr="0075512F" w:rsidDel="000A3E8D">
                <w:rPr>
                  <w:rFonts w:cstheme="minorHAnsi"/>
                  <w:sz w:val="18"/>
                </w:rPr>
                <w:delText>Partenaire public</w:delText>
              </w:r>
            </w:del>
          </w:p>
        </w:tc>
        <w:tc>
          <w:tcPr>
            <w:tcW w:w="0" w:type="auto"/>
          </w:tcPr>
          <w:p w14:paraId="5DB10ED1" w14:textId="5A80B7BD" w:rsidR="003469BA" w:rsidRPr="0075512F" w:rsidDel="000A3E8D" w:rsidRDefault="003469BA" w:rsidP="00D06333">
            <w:pPr>
              <w:widowControl w:val="0"/>
              <w:numPr>
                <w:ilvl w:val="0"/>
                <w:numId w:val="5"/>
              </w:numPr>
              <w:autoSpaceDE w:val="0"/>
              <w:autoSpaceDN w:val="0"/>
              <w:spacing w:before="0" w:after="0" w:line="240" w:lineRule="auto"/>
              <w:ind w:left="211" w:hanging="211"/>
              <w:rPr>
                <w:del w:id="2787" w:author="Houyem Rais" w:date="2024-02-22T15:17:00Z"/>
                <w:rFonts w:asciiTheme="minorHAnsi" w:eastAsia="Arial" w:hAnsiTheme="minorHAnsi" w:cstheme="minorHAnsi"/>
                <w:w w:val="105"/>
                <w:sz w:val="18"/>
                <w:szCs w:val="18"/>
              </w:rPr>
            </w:pPr>
            <w:del w:id="2788" w:author="Houyem Rais" w:date="2024-02-22T15:17:00Z">
              <w:r w:rsidRPr="0075512F" w:rsidDel="000A3E8D">
                <w:rPr>
                  <w:rFonts w:asciiTheme="minorHAnsi" w:eastAsia="Arial" w:hAnsiTheme="minorHAnsi" w:cstheme="minorHAnsi"/>
                  <w:w w:val="105"/>
                  <w:sz w:val="18"/>
                  <w:szCs w:val="18"/>
                </w:rPr>
                <w:delText>Garanties de la part des autorités publiques</w:delText>
              </w:r>
            </w:del>
          </w:p>
          <w:p w14:paraId="52625CF0" w14:textId="388D7FB8" w:rsidR="003469BA" w:rsidRPr="0075512F" w:rsidDel="000A3E8D" w:rsidRDefault="003469BA" w:rsidP="00D06333">
            <w:pPr>
              <w:numPr>
                <w:ilvl w:val="0"/>
                <w:numId w:val="5"/>
              </w:numPr>
              <w:spacing w:before="0" w:after="0" w:line="240" w:lineRule="auto"/>
              <w:ind w:left="211" w:hanging="211"/>
              <w:rPr>
                <w:del w:id="2789" w:author="Houyem Rais" w:date="2024-02-22T15:17:00Z"/>
                <w:rFonts w:asciiTheme="minorHAnsi" w:eastAsia="Arial" w:hAnsiTheme="minorHAnsi" w:cstheme="minorHAnsi"/>
                <w:w w:val="105"/>
                <w:sz w:val="18"/>
                <w:szCs w:val="18"/>
              </w:rPr>
            </w:pPr>
            <w:del w:id="2790" w:author="Houyem Rais" w:date="2024-02-22T15:17:00Z">
              <w:r w:rsidRPr="0075512F" w:rsidDel="000A3E8D">
                <w:rPr>
                  <w:rFonts w:asciiTheme="minorHAnsi" w:eastAsia="Arial" w:hAnsiTheme="minorHAnsi" w:cstheme="minorHAnsi"/>
                  <w:w w:val="105"/>
                  <w:sz w:val="18"/>
                  <w:szCs w:val="18"/>
                </w:rPr>
                <w:delText>Clauses contractuelles de révision des tarifs préservant l’équilibre financier du partenaire privé</w:delText>
              </w:r>
            </w:del>
          </w:p>
        </w:tc>
      </w:tr>
      <w:tr w:rsidR="003469BA" w:rsidRPr="0075512F" w:rsidDel="000A3E8D" w14:paraId="627D22C1" w14:textId="3822556C" w:rsidTr="000F68A3">
        <w:trPr>
          <w:trHeight w:val="54"/>
          <w:del w:id="2791" w:author="Houyem Rais" w:date="2024-02-22T15:17:00Z"/>
        </w:trPr>
        <w:tc>
          <w:tcPr>
            <w:tcW w:w="0" w:type="auto"/>
            <w:vMerge/>
            <w:shd w:val="clear" w:color="auto" w:fill="F2F2F2" w:themeFill="background1" w:themeFillShade="F2"/>
          </w:tcPr>
          <w:p w14:paraId="5E379FB7" w14:textId="171EC53C" w:rsidR="003469BA" w:rsidRPr="0075512F" w:rsidDel="000A3E8D" w:rsidRDefault="003469BA" w:rsidP="003469BA">
            <w:pPr>
              <w:spacing w:before="0" w:after="0" w:line="240" w:lineRule="auto"/>
              <w:ind w:left="34"/>
              <w:rPr>
                <w:del w:id="2792" w:author="Houyem Rais" w:date="2024-02-22T15:17:00Z"/>
                <w:rFonts w:asciiTheme="minorHAnsi" w:hAnsiTheme="minorHAnsi" w:cstheme="minorHAnsi"/>
                <w:b/>
                <w:bCs/>
                <w:sz w:val="18"/>
                <w:szCs w:val="18"/>
              </w:rPr>
            </w:pPr>
          </w:p>
        </w:tc>
        <w:tc>
          <w:tcPr>
            <w:tcW w:w="0" w:type="auto"/>
          </w:tcPr>
          <w:p w14:paraId="16F7184F" w14:textId="31FA6112" w:rsidR="003469BA" w:rsidRPr="0075512F" w:rsidDel="000A3E8D" w:rsidRDefault="003469BA" w:rsidP="003469BA">
            <w:pPr>
              <w:spacing w:before="0" w:after="0" w:line="240" w:lineRule="auto"/>
              <w:ind w:left="34"/>
              <w:rPr>
                <w:del w:id="2793" w:author="Houyem Rais" w:date="2024-02-22T15:17:00Z"/>
                <w:rFonts w:cstheme="minorHAnsi"/>
                <w:b/>
                <w:bCs/>
                <w:sz w:val="18"/>
              </w:rPr>
            </w:pPr>
            <w:del w:id="2794" w:author="Houyem Rais" w:date="2024-02-22T15:17:00Z">
              <w:r w:rsidRPr="0075512F" w:rsidDel="000A3E8D">
                <w:rPr>
                  <w:rFonts w:eastAsia="Arial" w:cstheme="minorHAnsi"/>
                  <w:b/>
                  <w:bCs/>
                  <w:sz w:val="18"/>
                </w:rPr>
                <w:delText xml:space="preserve">Non-respect des obligations contractuelles par l'une des parties, </w:delText>
              </w:r>
              <w:r w:rsidRPr="0075512F" w:rsidDel="000A3E8D">
                <w:rPr>
                  <w:rFonts w:eastAsia="Arial" w:cstheme="minorHAnsi"/>
                  <w:sz w:val="18"/>
                </w:rPr>
                <w:delText xml:space="preserve">entraînant des litiges et des coûts juridiques liés à l'exploitation de </w:delText>
              </w:r>
              <w:r w:rsidR="008F0DD9" w:rsidRPr="0075512F" w:rsidDel="000A3E8D">
                <w:rPr>
                  <w:rFonts w:eastAsia="Arial" w:cstheme="minorHAnsi"/>
                  <w:sz w:val="18"/>
                </w:rPr>
                <w:delText>du pont</w:delText>
              </w:r>
            </w:del>
          </w:p>
        </w:tc>
        <w:tc>
          <w:tcPr>
            <w:tcW w:w="0" w:type="auto"/>
          </w:tcPr>
          <w:p w14:paraId="206C4699" w14:textId="3593F636" w:rsidR="003469BA" w:rsidRPr="0075512F" w:rsidDel="000A3E8D" w:rsidRDefault="003469BA" w:rsidP="003469BA">
            <w:pPr>
              <w:spacing w:before="0" w:after="0" w:line="240" w:lineRule="auto"/>
              <w:ind w:left="34"/>
              <w:rPr>
                <w:del w:id="2795" w:author="Houyem Rais" w:date="2024-02-22T15:17:00Z"/>
                <w:rFonts w:cstheme="minorHAnsi"/>
                <w:sz w:val="18"/>
              </w:rPr>
            </w:pPr>
            <w:del w:id="2796" w:author="Houyem Rais" w:date="2024-02-22T15:17:00Z">
              <w:r w:rsidRPr="0075512F" w:rsidDel="000A3E8D">
                <w:rPr>
                  <w:rFonts w:eastAsia="Arial" w:cstheme="minorHAnsi"/>
                  <w:spacing w:val="-2"/>
                  <w:w w:val="105"/>
                  <w:sz w:val="18"/>
                </w:rPr>
                <w:delText>Partagé</w:delText>
              </w:r>
            </w:del>
          </w:p>
        </w:tc>
        <w:tc>
          <w:tcPr>
            <w:tcW w:w="0" w:type="auto"/>
          </w:tcPr>
          <w:p w14:paraId="4E73F3D8" w14:textId="64E85192" w:rsidR="003469BA" w:rsidRPr="0075512F" w:rsidDel="000A3E8D" w:rsidRDefault="003469BA" w:rsidP="00D06333">
            <w:pPr>
              <w:numPr>
                <w:ilvl w:val="0"/>
                <w:numId w:val="5"/>
              </w:numPr>
              <w:spacing w:before="0" w:after="0" w:line="240" w:lineRule="auto"/>
              <w:ind w:left="211" w:hanging="211"/>
              <w:rPr>
                <w:del w:id="2797" w:author="Houyem Rais" w:date="2024-02-22T15:17:00Z"/>
                <w:rFonts w:asciiTheme="minorHAnsi" w:eastAsia="Arial" w:hAnsiTheme="minorHAnsi" w:cstheme="minorHAnsi"/>
                <w:w w:val="105"/>
                <w:sz w:val="18"/>
                <w:szCs w:val="18"/>
              </w:rPr>
            </w:pPr>
            <w:del w:id="2798" w:author="Houyem Rais" w:date="2024-02-22T15:17:00Z">
              <w:r w:rsidRPr="0075512F" w:rsidDel="000A3E8D">
                <w:rPr>
                  <w:rFonts w:asciiTheme="minorHAnsi" w:eastAsia="Arial" w:hAnsiTheme="minorHAnsi" w:cstheme="minorHAnsi"/>
                  <w:w w:val="105"/>
                  <w:sz w:val="18"/>
                  <w:szCs w:val="18"/>
                </w:rPr>
                <w:delText>Un contrat solide et détaillé, spécifiant clairement les obligations de chaque partie et les mécanismes de règlement des différends</w:delText>
              </w:r>
            </w:del>
          </w:p>
          <w:p w14:paraId="515E7C9C" w14:textId="4F4B89FE" w:rsidR="003469BA" w:rsidRPr="0075512F" w:rsidDel="000A3E8D" w:rsidRDefault="003469BA" w:rsidP="00D06333">
            <w:pPr>
              <w:numPr>
                <w:ilvl w:val="0"/>
                <w:numId w:val="5"/>
              </w:numPr>
              <w:spacing w:before="0" w:after="0" w:line="240" w:lineRule="auto"/>
              <w:ind w:left="211" w:hanging="211"/>
              <w:rPr>
                <w:del w:id="2799" w:author="Houyem Rais" w:date="2024-02-22T15:17:00Z"/>
                <w:rFonts w:asciiTheme="minorHAnsi" w:eastAsia="Arial" w:hAnsiTheme="minorHAnsi" w:cstheme="minorHAnsi"/>
                <w:w w:val="105"/>
                <w:sz w:val="18"/>
                <w:szCs w:val="18"/>
              </w:rPr>
            </w:pPr>
            <w:del w:id="2800" w:author="Houyem Rais" w:date="2024-02-22T15:17:00Z">
              <w:r w:rsidRPr="0075512F" w:rsidDel="000A3E8D">
                <w:rPr>
                  <w:rFonts w:asciiTheme="minorHAnsi" w:eastAsia="Arial" w:hAnsiTheme="minorHAnsi" w:cstheme="minorHAnsi"/>
                  <w:w w:val="105"/>
                  <w:sz w:val="18"/>
                  <w:szCs w:val="18"/>
                </w:rPr>
                <w:delText>Inclusion de mécanismes de résolution des litiges (médiation/ arbitrage)</w:delText>
              </w:r>
            </w:del>
          </w:p>
          <w:p w14:paraId="74DD2263" w14:textId="47558D80" w:rsidR="003469BA" w:rsidRPr="0075512F" w:rsidDel="000A3E8D" w:rsidRDefault="003469BA" w:rsidP="00D06333">
            <w:pPr>
              <w:numPr>
                <w:ilvl w:val="0"/>
                <w:numId w:val="5"/>
              </w:numPr>
              <w:spacing w:before="0" w:after="0" w:line="240" w:lineRule="auto"/>
              <w:ind w:left="211" w:hanging="211"/>
              <w:rPr>
                <w:del w:id="2801" w:author="Houyem Rais" w:date="2024-02-22T15:17:00Z"/>
                <w:rFonts w:asciiTheme="minorHAnsi" w:eastAsia="Arial" w:hAnsiTheme="minorHAnsi" w:cstheme="minorHAnsi"/>
                <w:w w:val="105"/>
                <w:sz w:val="18"/>
                <w:szCs w:val="18"/>
              </w:rPr>
            </w:pPr>
            <w:del w:id="2802" w:author="Houyem Rais" w:date="2024-02-22T15:17:00Z">
              <w:r w:rsidRPr="0075512F" w:rsidDel="000A3E8D">
                <w:rPr>
                  <w:rFonts w:asciiTheme="minorHAnsi" w:eastAsia="Arial" w:hAnsiTheme="minorHAnsi" w:cstheme="minorHAnsi"/>
                  <w:w w:val="105"/>
                  <w:sz w:val="18"/>
                  <w:szCs w:val="18"/>
                </w:rPr>
                <w:delText>Suivi et communication réguliers</w:delText>
              </w:r>
            </w:del>
          </w:p>
        </w:tc>
      </w:tr>
      <w:tr w:rsidR="003469BA" w:rsidRPr="0075512F" w:rsidDel="000A3E8D" w14:paraId="082F4B5E" w14:textId="2CA969F8" w:rsidTr="000F68A3">
        <w:trPr>
          <w:trHeight w:val="309"/>
          <w:del w:id="2803" w:author="Houyem Rais" w:date="2024-02-22T15:17:00Z"/>
        </w:trPr>
        <w:tc>
          <w:tcPr>
            <w:tcW w:w="0" w:type="auto"/>
            <w:vMerge/>
            <w:shd w:val="clear" w:color="auto" w:fill="F2F2F2" w:themeFill="background1" w:themeFillShade="F2"/>
          </w:tcPr>
          <w:p w14:paraId="75E06BE5" w14:textId="1833D59F" w:rsidR="003469BA" w:rsidRPr="0075512F" w:rsidDel="000A3E8D" w:rsidRDefault="003469BA" w:rsidP="00115F39">
            <w:pPr>
              <w:spacing w:before="0" w:after="0" w:line="240" w:lineRule="auto"/>
              <w:ind w:left="34"/>
              <w:rPr>
                <w:del w:id="2804" w:author="Houyem Rais" w:date="2024-02-22T15:17:00Z"/>
                <w:rFonts w:asciiTheme="minorHAnsi" w:hAnsiTheme="minorHAnsi" w:cstheme="minorHAnsi"/>
                <w:b/>
                <w:bCs/>
                <w:sz w:val="18"/>
                <w:szCs w:val="18"/>
              </w:rPr>
            </w:pPr>
          </w:p>
        </w:tc>
        <w:tc>
          <w:tcPr>
            <w:tcW w:w="0" w:type="auto"/>
          </w:tcPr>
          <w:p w14:paraId="3D982B39" w14:textId="2B571E9E" w:rsidR="003469BA" w:rsidRPr="0075512F" w:rsidDel="000A3E8D" w:rsidRDefault="003469BA" w:rsidP="00115F39">
            <w:pPr>
              <w:spacing w:before="0" w:after="0" w:line="240" w:lineRule="auto"/>
              <w:ind w:left="34"/>
              <w:rPr>
                <w:del w:id="2805" w:author="Houyem Rais" w:date="2024-02-22T15:17:00Z"/>
                <w:rFonts w:asciiTheme="minorHAnsi" w:hAnsiTheme="minorHAnsi" w:cstheme="minorHAnsi"/>
                <w:b/>
                <w:bCs/>
                <w:sz w:val="18"/>
                <w:szCs w:val="18"/>
              </w:rPr>
            </w:pPr>
            <w:del w:id="2806" w:author="Houyem Rais" w:date="2024-02-22T15:17:00Z">
              <w:r w:rsidRPr="0075512F" w:rsidDel="000A3E8D">
                <w:rPr>
                  <w:rFonts w:eastAsia="Arial" w:cstheme="minorHAnsi"/>
                  <w:b/>
                  <w:bCs/>
                  <w:sz w:val="18"/>
                </w:rPr>
                <w:delText xml:space="preserve">Résiliation anticipée du contrat à long terme </w:delText>
              </w:r>
              <w:r w:rsidRPr="0075512F" w:rsidDel="000A3E8D">
                <w:rPr>
                  <w:rFonts w:eastAsia="Arial" w:cstheme="minorHAnsi"/>
                  <w:sz w:val="18"/>
                </w:rPr>
                <w:delText>à cause d'une rentabilité insuffisante du projet, d'une erreur grave ou d'une défaillance financière du partenaire privé</w:delText>
              </w:r>
            </w:del>
          </w:p>
        </w:tc>
        <w:tc>
          <w:tcPr>
            <w:tcW w:w="0" w:type="auto"/>
          </w:tcPr>
          <w:p w14:paraId="11BF0D71" w14:textId="1C2E4323" w:rsidR="003469BA" w:rsidRPr="0075512F" w:rsidDel="000A3E8D" w:rsidRDefault="003469BA" w:rsidP="00115F39">
            <w:pPr>
              <w:spacing w:before="0" w:after="0" w:line="240" w:lineRule="auto"/>
              <w:ind w:left="34"/>
              <w:rPr>
                <w:del w:id="2807" w:author="Houyem Rais" w:date="2024-02-22T15:17:00Z"/>
                <w:rFonts w:asciiTheme="minorHAnsi" w:eastAsia="Arial" w:hAnsiTheme="minorHAnsi" w:cstheme="minorHAnsi"/>
                <w:spacing w:val="-2"/>
                <w:w w:val="105"/>
                <w:sz w:val="18"/>
                <w:szCs w:val="18"/>
              </w:rPr>
            </w:pPr>
            <w:del w:id="2808" w:author="Houyem Rais" w:date="2024-02-22T15:17:00Z">
              <w:r w:rsidRPr="0075512F" w:rsidDel="000A3E8D">
                <w:rPr>
                  <w:rFonts w:cstheme="minorHAnsi"/>
                  <w:sz w:val="18"/>
                </w:rPr>
                <w:delText>Partenaire public</w:delText>
              </w:r>
            </w:del>
          </w:p>
        </w:tc>
        <w:tc>
          <w:tcPr>
            <w:tcW w:w="0" w:type="auto"/>
          </w:tcPr>
          <w:p w14:paraId="4C46CD36" w14:textId="6436D5F5" w:rsidR="003469BA" w:rsidRPr="0075512F" w:rsidDel="000A3E8D" w:rsidRDefault="003469BA" w:rsidP="00D06333">
            <w:pPr>
              <w:numPr>
                <w:ilvl w:val="0"/>
                <w:numId w:val="5"/>
              </w:numPr>
              <w:spacing w:before="0" w:after="0" w:line="240" w:lineRule="auto"/>
              <w:ind w:left="211" w:hanging="211"/>
              <w:rPr>
                <w:del w:id="2809" w:author="Houyem Rais" w:date="2024-02-22T15:17:00Z"/>
                <w:rFonts w:asciiTheme="minorHAnsi" w:eastAsia="Arial" w:hAnsiTheme="minorHAnsi" w:cstheme="minorHAnsi"/>
                <w:w w:val="105"/>
                <w:sz w:val="18"/>
                <w:szCs w:val="18"/>
              </w:rPr>
            </w:pPr>
            <w:del w:id="2810" w:author="Houyem Rais" w:date="2024-02-22T15:17:00Z">
              <w:r w:rsidRPr="0075512F" w:rsidDel="000A3E8D">
                <w:rPr>
                  <w:rFonts w:asciiTheme="minorHAnsi" w:eastAsia="Arial" w:hAnsiTheme="minorHAnsi" w:cstheme="minorHAnsi"/>
                  <w:w w:val="105"/>
                  <w:sz w:val="18"/>
                  <w:szCs w:val="18"/>
                </w:rPr>
                <w:delText>Clauses contractuelles fixant les conditions de résiliation anticipée et les conséquences financières associées</w:delText>
              </w:r>
            </w:del>
          </w:p>
          <w:p w14:paraId="533B6EBA" w14:textId="6D1EDA2A" w:rsidR="003469BA" w:rsidRPr="0075512F" w:rsidDel="000A3E8D" w:rsidRDefault="003469BA" w:rsidP="00D06333">
            <w:pPr>
              <w:numPr>
                <w:ilvl w:val="0"/>
                <w:numId w:val="5"/>
              </w:numPr>
              <w:spacing w:before="0" w:after="0" w:line="240" w:lineRule="auto"/>
              <w:ind w:left="211" w:hanging="211"/>
              <w:rPr>
                <w:del w:id="2811" w:author="Houyem Rais" w:date="2024-02-22T15:17:00Z"/>
                <w:rFonts w:asciiTheme="minorHAnsi" w:eastAsia="Arial" w:hAnsiTheme="minorHAnsi" w:cstheme="minorHAnsi"/>
                <w:w w:val="105"/>
                <w:sz w:val="18"/>
                <w:szCs w:val="18"/>
              </w:rPr>
            </w:pPr>
            <w:del w:id="2812" w:author="Houyem Rais" w:date="2024-02-22T15:17:00Z">
              <w:r w:rsidRPr="0075512F" w:rsidDel="000A3E8D">
                <w:rPr>
                  <w:rFonts w:asciiTheme="minorHAnsi" w:eastAsia="Arial" w:hAnsiTheme="minorHAnsi" w:cstheme="minorHAnsi"/>
                  <w:w w:val="105"/>
                  <w:sz w:val="18"/>
                  <w:szCs w:val="18"/>
                </w:rPr>
                <w:delText>Mécanismes de surveillance régulière pour détecter les signes précurseurs de difficultés financières</w:delText>
              </w:r>
            </w:del>
          </w:p>
          <w:p w14:paraId="69735275" w14:textId="3C087CD2" w:rsidR="003469BA" w:rsidRPr="0075512F" w:rsidDel="000A3E8D" w:rsidRDefault="003469BA" w:rsidP="00D06333">
            <w:pPr>
              <w:numPr>
                <w:ilvl w:val="0"/>
                <w:numId w:val="5"/>
              </w:numPr>
              <w:spacing w:before="0" w:after="0" w:line="240" w:lineRule="auto"/>
              <w:ind w:left="211" w:hanging="211"/>
              <w:rPr>
                <w:del w:id="2813" w:author="Houyem Rais" w:date="2024-02-22T15:17:00Z"/>
                <w:rFonts w:asciiTheme="minorHAnsi" w:eastAsia="Arial" w:hAnsiTheme="minorHAnsi" w:cstheme="minorHAnsi"/>
                <w:w w:val="105"/>
                <w:sz w:val="18"/>
                <w:szCs w:val="18"/>
              </w:rPr>
            </w:pPr>
            <w:del w:id="2814" w:author="Houyem Rais" w:date="2024-02-22T15:17:00Z">
              <w:r w:rsidRPr="0075512F" w:rsidDel="000A3E8D">
                <w:rPr>
                  <w:rFonts w:asciiTheme="minorHAnsi" w:eastAsia="Arial" w:hAnsiTheme="minorHAnsi" w:cstheme="minorHAnsi"/>
                  <w:w w:val="105"/>
                  <w:sz w:val="18"/>
                  <w:szCs w:val="18"/>
                </w:rPr>
                <w:delText xml:space="preserve">Un plan de transition pour assurer la continuité de l'exploitation </w:delText>
              </w:r>
              <w:r w:rsidR="008F0DD9" w:rsidRPr="0075512F" w:rsidDel="000A3E8D">
                <w:rPr>
                  <w:rFonts w:asciiTheme="minorHAnsi" w:eastAsia="Arial" w:hAnsiTheme="minorHAnsi" w:cstheme="minorHAnsi"/>
                  <w:w w:val="105"/>
                  <w:sz w:val="18"/>
                  <w:szCs w:val="18"/>
                </w:rPr>
                <w:delText>du pont</w:delText>
              </w:r>
              <w:r w:rsidRPr="0075512F" w:rsidDel="000A3E8D">
                <w:rPr>
                  <w:rFonts w:asciiTheme="minorHAnsi" w:eastAsia="Arial" w:hAnsiTheme="minorHAnsi" w:cstheme="minorHAnsi"/>
                  <w:w w:val="105"/>
                  <w:sz w:val="18"/>
                  <w:szCs w:val="18"/>
                </w:rPr>
                <w:delText xml:space="preserve"> en cas de résiliation anticipée</w:delText>
              </w:r>
            </w:del>
          </w:p>
        </w:tc>
      </w:tr>
      <w:tr w:rsidR="003469BA" w:rsidRPr="0075512F" w:rsidDel="000A3E8D" w14:paraId="1F3C9F82" w14:textId="762FE623" w:rsidTr="000F68A3">
        <w:trPr>
          <w:trHeight w:val="309"/>
          <w:del w:id="2815" w:author="Houyem Rais" w:date="2024-02-22T15:17:00Z"/>
        </w:trPr>
        <w:tc>
          <w:tcPr>
            <w:tcW w:w="0" w:type="auto"/>
            <w:vMerge/>
            <w:shd w:val="clear" w:color="auto" w:fill="F2F2F2" w:themeFill="background1" w:themeFillShade="F2"/>
          </w:tcPr>
          <w:p w14:paraId="33BFC527" w14:textId="7A531539" w:rsidR="003469BA" w:rsidRPr="0075512F" w:rsidDel="000A3E8D" w:rsidRDefault="003469BA" w:rsidP="003469BA">
            <w:pPr>
              <w:spacing w:before="0" w:after="0" w:line="240" w:lineRule="auto"/>
              <w:ind w:left="34"/>
              <w:rPr>
                <w:del w:id="2816" w:author="Houyem Rais" w:date="2024-02-22T15:17:00Z"/>
                <w:rFonts w:asciiTheme="minorHAnsi" w:hAnsiTheme="minorHAnsi" w:cstheme="minorHAnsi"/>
                <w:b/>
                <w:bCs/>
                <w:sz w:val="18"/>
                <w:szCs w:val="18"/>
              </w:rPr>
            </w:pPr>
          </w:p>
        </w:tc>
        <w:tc>
          <w:tcPr>
            <w:tcW w:w="0" w:type="auto"/>
          </w:tcPr>
          <w:p w14:paraId="5EFB44CE" w14:textId="31525A5C" w:rsidR="003469BA" w:rsidRPr="0075512F" w:rsidDel="000A3E8D" w:rsidRDefault="003469BA" w:rsidP="003469BA">
            <w:pPr>
              <w:spacing w:before="0" w:after="0" w:line="240" w:lineRule="auto"/>
              <w:ind w:left="34"/>
              <w:rPr>
                <w:del w:id="2817" w:author="Houyem Rais" w:date="2024-02-22T15:17:00Z"/>
                <w:rFonts w:eastAsia="Arial" w:cstheme="minorHAnsi"/>
                <w:b/>
                <w:bCs/>
                <w:sz w:val="18"/>
              </w:rPr>
            </w:pPr>
            <w:del w:id="2818" w:author="Houyem Rais" w:date="2024-02-22T15:17:00Z">
              <w:r w:rsidRPr="0075512F" w:rsidDel="000A3E8D">
                <w:rPr>
                  <w:rFonts w:eastAsia="Arial" w:cstheme="minorHAnsi"/>
                  <w:b/>
                  <w:bCs/>
                  <w:sz w:val="18"/>
                </w:rPr>
                <w:delText>Transfert du personnel en fin de contrat</w:delText>
              </w:r>
            </w:del>
          </w:p>
        </w:tc>
        <w:tc>
          <w:tcPr>
            <w:tcW w:w="0" w:type="auto"/>
          </w:tcPr>
          <w:p w14:paraId="688B724B" w14:textId="101A0AAB" w:rsidR="003469BA" w:rsidRPr="0075512F" w:rsidDel="000A3E8D" w:rsidRDefault="003469BA" w:rsidP="003469BA">
            <w:pPr>
              <w:spacing w:before="0" w:after="0" w:line="240" w:lineRule="auto"/>
              <w:ind w:left="34"/>
              <w:rPr>
                <w:del w:id="2819" w:author="Houyem Rais" w:date="2024-02-22T15:17:00Z"/>
                <w:rFonts w:cstheme="minorHAnsi"/>
                <w:sz w:val="18"/>
              </w:rPr>
            </w:pPr>
            <w:del w:id="2820" w:author="Houyem Rais" w:date="2024-02-22T15:17:00Z">
              <w:r w:rsidRPr="0075512F" w:rsidDel="000A3E8D">
                <w:rPr>
                  <w:rFonts w:eastAsia="Arial" w:cstheme="minorHAnsi"/>
                  <w:spacing w:val="-2"/>
                  <w:w w:val="105"/>
                  <w:sz w:val="18"/>
                </w:rPr>
                <w:delText>Partenaire public</w:delText>
              </w:r>
            </w:del>
          </w:p>
        </w:tc>
        <w:tc>
          <w:tcPr>
            <w:tcW w:w="0" w:type="auto"/>
          </w:tcPr>
          <w:p w14:paraId="48AC90D2" w14:textId="7BAEA654" w:rsidR="003469BA" w:rsidRPr="0075512F" w:rsidDel="000A3E8D" w:rsidRDefault="003469BA" w:rsidP="00D06333">
            <w:pPr>
              <w:numPr>
                <w:ilvl w:val="0"/>
                <w:numId w:val="5"/>
              </w:numPr>
              <w:spacing w:before="0" w:after="0" w:line="240" w:lineRule="auto"/>
              <w:ind w:left="211" w:hanging="211"/>
              <w:rPr>
                <w:del w:id="2821" w:author="Houyem Rais" w:date="2024-02-22T15:17:00Z"/>
                <w:rFonts w:asciiTheme="minorHAnsi" w:eastAsia="Arial" w:hAnsiTheme="minorHAnsi" w:cstheme="minorHAnsi"/>
                <w:w w:val="105"/>
                <w:sz w:val="18"/>
                <w:szCs w:val="18"/>
              </w:rPr>
            </w:pPr>
            <w:del w:id="2822" w:author="Houyem Rais" w:date="2024-02-22T15:17:00Z">
              <w:r w:rsidRPr="0075512F" w:rsidDel="000A3E8D">
                <w:rPr>
                  <w:rFonts w:asciiTheme="minorHAnsi" w:eastAsia="Arial" w:hAnsiTheme="minorHAnsi" w:cstheme="minorHAnsi"/>
                  <w:w w:val="105"/>
                  <w:sz w:val="18"/>
                  <w:szCs w:val="18"/>
                </w:rPr>
                <w:delText>Définition dès le début d’un plan pour le transfert du personnel à la fin de la concession</w:delText>
              </w:r>
            </w:del>
          </w:p>
        </w:tc>
      </w:tr>
      <w:tr w:rsidR="003469BA" w:rsidRPr="0075512F" w:rsidDel="000A3E8D" w14:paraId="23D06BC6" w14:textId="7A770A7D" w:rsidTr="000F68A3">
        <w:trPr>
          <w:del w:id="2823" w:author="Houyem Rais" w:date="2024-02-22T15:17:00Z"/>
        </w:trPr>
        <w:tc>
          <w:tcPr>
            <w:tcW w:w="0" w:type="auto"/>
            <w:vMerge w:val="restart"/>
            <w:shd w:val="clear" w:color="auto" w:fill="F2F2F2" w:themeFill="background1" w:themeFillShade="F2"/>
          </w:tcPr>
          <w:p w14:paraId="196B081A" w14:textId="69D29514" w:rsidR="003469BA" w:rsidRPr="0075512F" w:rsidDel="000A3E8D" w:rsidRDefault="003469BA" w:rsidP="00115F39">
            <w:pPr>
              <w:spacing w:before="0" w:after="0" w:line="240" w:lineRule="auto"/>
              <w:ind w:left="34"/>
              <w:rPr>
                <w:del w:id="2824" w:author="Houyem Rais" w:date="2024-02-22T15:17:00Z"/>
                <w:rFonts w:asciiTheme="minorHAnsi" w:hAnsiTheme="minorHAnsi" w:cstheme="minorHAnsi"/>
                <w:b/>
                <w:bCs/>
                <w:sz w:val="18"/>
                <w:szCs w:val="18"/>
              </w:rPr>
            </w:pPr>
            <w:del w:id="2825" w:author="Houyem Rais" w:date="2024-02-22T15:17:00Z">
              <w:r w:rsidRPr="0075512F" w:rsidDel="000A3E8D">
                <w:rPr>
                  <w:rFonts w:asciiTheme="minorHAnsi" w:hAnsiTheme="minorHAnsi" w:cstheme="minorHAnsi"/>
                  <w:b/>
                  <w:bCs/>
                  <w:sz w:val="18"/>
                  <w:szCs w:val="18"/>
                </w:rPr>
                <w:delText>Risque financier</w:delText>
              </w:r>
            </w:del>
          </w:p>
        </w:tc>
        <w:tc>
          <w:tcPr>
            <w:tcW w:w="0" w:type="auto"/>
          </w:tcPr>
          <w:p w14:paraId="3A2294B4" w14:textId="0843173A" w:rsidR="003469BA" w:rsidRPr="0075512F" w:rsidDel="000A3E8D" w:rsidRDefault="003469BA" w:rsidP="00115F39">
            <w:pPr>
              <w:spacing w:before="0" w:after="0" w:line="240" w:lineRule="auto"/>
              <w:ind w:left="34"/>
              <w:rPr>
                <w:del w:id="2826" w:author="Houyem Rais" w:date="2024-02-22T15:17:00Z"/>
                <w:rFonts w:asciiTheme="minorHAnsi" w:eastAsia="Arial" w:hAnsiTheme="minorHAnsi" w:cstheme="minorHAnsi"/>
                <w:b/>
                <w:bCs/>
                <w:w w:val="105"/>
                <w:sz w:val="18"/>
                <w:szCs w:val="18"/>
              </w:rPr>
            </w:pPr>
            <w:del w:id="2827" w:author="Houyem Rais" w:date="2024-02-22T15:17:00Z">
              <w:r w:rsidRPr="0075512F" w:rsidDel="000A3E8D">
                <w:rPr>
                  <w:rFonts w:asciiTheme="minorHAnsi" w:eastAsia="Arial" w:hAnsiTheme="minorHAnsi" w:cstheme="minorHAnsi"/>
                  <w:b/>
                  <w:bCs/>
                  <w:w w:val="105"/>
                  <w:sz w:val="18"/>
                  <w:szCs w:val="18"/>
                </w:rPr>
                <w:delText>Manque de financement public</w:delText>
              </w:r>
            </w:del>
          </w:p>
          <w:p w14:paraId="5BAF8D43" w14:textId="4DE57E55" w:rsidR="003469BA" w:rsidRPr="0075512F" w:rsidDel="000A3E8D" w:rsidRDefault="003469BA" w:rsidP="00115F39">
            <w:pPr>
              <w:spacing w:before="0" w:after="0" w:line="240" w:lineRule="auto"/>
              <w:ind w:left="34"/>
              <w:rPr>
                <w:del w:id="2828" w:author="Houyem Rais" w:date="2024-02-22T15:17:00Z"/>
                <w:rFonts w:asciiTheme="minorHAnsi" w:hAnsiTheme="minorHAnsi" w:cstheme="minorHAnsi"/>
                <w:sz w:val="18"/>
                <w:szCs w:val="18"/>
              </w:rPr>
            </w:pPr>
            <w:del w:id="2829" w:author="Houyem Rais" w:date="2024-02-22T15:17:00Z">
              <w:r w:rsidRPr="0075512F" w:rsidDel="000A3E8D">
                <w:rPr>
                  <w:rFonts w:asciiTheme="minorHAnsi" w:eastAsia="Arial" w:hAnsiTheme="minorHAnsi" w:cstheme="minorHAnsi"/>
                  <w:w w:val="105"/>
                  <w:sz w:val="18"/>
                  <w:szCs w:val="18"/>
                </w:rPr>
                <w:delText>Le risque que le projet ait des difficultés à obtenir des subventions publiques</w:delText>
              </w:r>
            </w:del>
          </w:p>
        </w:tc>
        <w:tc>
          <w:tcPr>
            <w:tcW w:w="0" w:type="auto"/>
          </w:tcPr>
          <w:p w14:paraId="78CB354D" w14:textId="5736044D" w:rsidR="003469BA" w:rsidRPr="0075512F" w:rsidDel="000A3E8D" w:rsidRDefault="003469BA" w:rsidP="00115F39">
            <w:pPr>
              <w:spacing w:before="0" w:after="0" w:line="240" w:lineRule="auto"/>
              <w:ind w:left="34"/>
              <w:rPr>
                <w:del w:id="2830" w:author="Houyem Rais" w:date="2024-02-22T15:17:00Z"/>
                <w:rFonts w:asciiTheme="minorHAnsi" w:eastAsia="Arial" w:hAnsiTheme="minorHAnsi" w:cstheme="minorHAnsi"/>
                <w:spacing w:val="-2"/>
                <w:w w:val="105"/>
                <w:sz w:val="18"/>
                <w:szCs w:val="18"/>
              </w:rPr>
            </w:pPr>
            <w:del w:id="2831" w:author="Houyem Rais" w:date="2024-02-22T15:17:00Z">
              <w:r w:rsidRPr="0075512F" w:rsidDel="000A3E8D">
                <w:rPr>
                  <w:rFonts w:asciiTheme="minorHAnsi" w:eastAsia="Arial" w:hAnsiTheme="minorHAnsi" w:cstheme="minorHAnsi"/>
                  <w:spacing w:val="-2"/>
                  <w:w w:val="105"/>
                  <w:sz w:val="18"/>
                  <w:szCs w:val="18"/>
                </w:rPr>
                <w:delText>Partenaire public</w:delText>
              </w:r>
            </w:del>
          </w:p>
          <w:p w14:paraId="26C8D5BE" w14:textId="6A89BC0A" w:rsidR="003469BA" w:rsidRPr="0075512F" w:rsidDel="000A3E8D" w:rsidRDefault="003469BA" w:rsidP="00115F39">
            <w:pPr>
              <w:spacing w:before="0" w:after="0" w:line="240" w:lineRule="auto"/>
              <w:ind w:left="34"/>
              <w:rPr>
                <w:del w:id="2832" w:author="Houyem Rais" w:date="2024-02-22T15:17:00Z"/>
                <w:rFonts w:asciiTheme="minorHAnsi" w:hAnsiTheme="minorHAnsi" w:cstheme="minorHAnsi"/>
                <w:sz w:val="18"/>
                <w:szCs w:val="18"/>
              </w:rPr>
            </w:pPr>
            <w:del w:id="2833" w:author="Houyem Rais" w:date="2024-02-22T15:17:00Z">
              <w:r w:rsidRPr="0075512F" w:rsidDel="000A3E8D">
                <w:rPr>
                  <w:rFonts w:asciiTheme="minorHAnsi" w:eastAsia="Arial" w:hAnsiTheme="minorHAnsi" w:cstheme="minorHAnsi"/>
                  <w:spacing w:val="-2"/>
                  <w:w w:val="105"/>
                  <w:sz w:val="18"/>
                  <w:szCs w:val="18"/>
                </w:rPr>
                <w:delText>Si le projet nécessite des fonds publics pour être financièrement viable, le gouvernement devra assumer un certain degré de risque financier.</w:delText>
              </w:r>
            </w:del>
          </w:p>
        </w:tc>
        <w:tc>
          <w:tcPr>
            <w:tcW w:w="0" w:type="auto"/>
          </w:tcPr>
          <w:p w14:paraId="01BC9CCA" w14:textId="2DC33EDE" w:rsidR="003469BA" w:rsidRPr="0075512F" w:rsidDel="000A3E8D" w:rsidRDefault="003469BA" w:rsidP="00D06333">
            <w:pPr>
              <w:widowControl w:val="0"/>
              <w:numPr>
                <w:ilvl w:val="0"/>
                <w:numId w:val="5"/>
              </w:numPr>
              <w:autoSpaceDE w:val="0"/>
              <w:autoSpaceDN w:val="0"/>
              <w:spacing w:before="0" w:after="0" w:line="240" w:lineRule="auto"/>
              <w:ind w:left="211" w:hanging="211"/>
              <w:rPr>
                <w:del w:id="2834" w:author="Houyem Rais" w:date="2024-02-22T15:17:00Z"/>
                <w:rFonts w:asciiTheme="minorHAnsi" w:eastAsia="Arial" w:hAnsiTheme="minorHAnsi" w:cstheme="minorHAnsi"/>
                <w:w w:val="105"/>
                <w:sz w:val="18"/>
                <w:szCs w:val="18"/>
              </w:rPr>
            </w:pPr>
            <w:del w:id="2835" w:author="Houyem Rais" w:date="2024-02-22T15:17:00Z">
              <w:r w:rsidRPr="0075512F" w:rsidDel="000A3E8D">
                <w:rPr>
                  <w:rFonts w:asciiTheme="minorHAnsi" w:eastAsia="Arial" w:hAnsiTheme="minorHAnsi" w:cstheme="minorHAnsi"/>
                  <w:w w:val="105"/>
                  <w:sz w:val="18"/>
                  <w:szCs w:val="18"/>
                </w:rPr>
                <w:delText>Définition du budget sur la base d’une étude détaillée</w:delText>
              </w:r>
            </w:del>
          </w:p>
          <w:p w14:paraId="3BD79ECA" w14:textId="26387A2C" w:rsidR="003469BA" w:rsidRPr="0075512F" w:rsidDel="000A3E8D" w:rsidRDefault="003469BA" w:rsidP="00D06333">
            <w:pPr>
              <w:widowControl w:val="0"/>
              <w:numPr>
                <w:ilvl w:val="0"/>
                <w:numId w:val="5"/>
              </w:numPr>
              <w:autoSpaceDE w:val="0"/>
              <w:autoSpaceDN w:val="0"/>
              <w:spacing w:before="0" w:after="0" w:line="240" w:lineRule="auto"/>
              <w:ind w:left="211" w:hanging="211"/>
              <w:rPr>
                <w:del w:id="2836" w:author="Houyem Rais" w:date="2024-02-22T15:17:00Z"/>
                <w:rFonts w:asciiTheme="minorHAnsi" w:eastAsia="Arial" w:hAnsiTheme="minorHAnsi" w:cstheme="minorHAnsi"/>
                <w:w w:val="105"/>
                <w:sz w:val="18"/>
                <w:szCs w:val="18"/>
              </w:rPr>
            </w:pPr>
            <w:del w:id="2837" w:author="Houyem Rais" w:date="2024-02-22T15:17:00Z">
              <w:r w:rsidRPr="0075512F" w:rsidDel="000A3E8D">
                <w:rPr>
                  <w:rFonts w:asciiTheme="minorHAnsi" w:eastAsia="Arial" w:hAnsiTheme="minorHAnsi" w:cstheme="minorHAnsi"/>
                  <w:w w:val="105"/>
                  <w:sz w:val="18"/>
                  <w:szCs w:val="18"/>
                </w:rPr>
                <w:delText>Planification budgétaire des ressources financières</w:delText>
              </w:r>
            </w:del>
          </w:p>
          <w:p w14:paraId="59F38812" w14:textId="0D6F52B5" w:rsidR="003469BA" w:rsidRPr="0075512F" w:rsidDel="000A3E8D" w:rsidRDefault="003469BA" w:rsidP="00D06333">
            <w:pPr>
              <w:widowControl w:val="0"/>
              <w:numPr>
                <w:ilvl w:val="0"/>
                <w:numId w:val="5"/>
              </w:numPr>
              <w:autoSpaceDE w:val="0"/>
              <w:autoSpaceDN w:val="0"/>
              <w:spacing w:before="0" w:after="0" w:line="240" w:lineRule="auto"/>
              <w:ind w:left="211" w:hanging="211"/>
              <w:rPr>
                <w:del w:id="2838" w:author="Houyem Rais" w:date="2024-02-22T15:17:00Z"/>
                <w:rFonts w:asciiTheme="minorHAnsi" w:eastAsia="Arial" w:hAnsiTheme="minorHAnsi" w:cstheme="minorHAnsi"/>
                <w:w w:val="105"/>
                <w:sz w:val="18"/>
                <w:szCs w:val="18"/>
              </w:rPr>
            </w:pPr>
            <w:del w:id="2839" w:author="Houyem Rais" w:date="2024-02-22T15:17:00Z">
              <w:r w:rsidRPr="0075512F" w:rsidDel="000A3E8D">
                <w:rPr>
                  <w:rFonts w:asciiTheme="minorHAnsi" w:eastAsia="Arial" w:hAnsiTheme="minorHAnsi" w:cstheme="minorHAnsi"/>
                  <w:w w:val="105"/>
                  <w:sz w:val="18"/>
                  <w:szCs w:val="18"/>
                </w:rPr>
                <w:delText>Mobilisation du financement total avant le lancement de l’appel d’offres (si DBO)</w:delText>
              </w:r>
            </w:del>
          </w:p>
          <w:p w14:paraId="6EB7FF77" w14:textId="4E5A54E1" w:rsidR="003469BA" w:rsidRPr="0075512F" w:rsidDel="000A3E8D" w:rsidRDefault="003469BA" w:rsidP="00D06333">
            <w:pPr>
              <w:widowControl w:val="0"/>
              <w:numPr>
                <w:ilvl w:val="0"/>
                <w:numId w:val="5"/>
              </w:numPr>
              <w:autoSpaceDE w:val="0"/>
              <w:autoSpaceDN w:val="0"/>
              <w:spacing w:before="0" w:after="0" w:line="240" w:lineRule="auto"/>
              <w:ind w:left="211" w:hanging="211"/>
              <w:rPr>
                <w:del w:id="2840" w:author="Houyem Rais" w:date="2024-02-22T15:17:00Z"/>
                <w:rFonts w:asciiTheme="minorHAnsi" w:eastAsia="Arial" w:hAnsiTheme="minorHAnsi" w:cstheme="minorHAnsi"/>
                <w:w w:val="105"/>
                <w:sz w:val="18"/>
                <w:szCs w:val="18"/>
              </w:rPr>
            </w:pPr>
            <w:del w:id="2841" w:author="Houyem Rais" w:date="2024-02-22T15:17:00Z">
              <w:r w:rsidRPr="0075512F" w:rsidDel="000A3E8D">
                <w:rPr>
                  <w:rFonts w:asciiTheme="minorHAnsi" w:eastAsia="Arial" w:hAnsiTheme="minorHAnsi" w:cstheme="minorHAnsi"/>
                  <w:w w:val="105"/>
                  <w:sz w:val="18"/>
                  <w:szCs w:val="18"/>
                </w:rPr>
                <w:delText>Garantie de l’État pour la subvention CAPEX</w:delText>
              </w:r>
            </w:del>
          </w:p>
        </w:tc>
      </w:tr>
      <w:tr w:rsidR="003469BA" w:rsidRPr="0075512F" w:rsidDel="000A3E8D" w14:paraId="0684A7D2" w14:textId="0C7DEE04" w:rsidTr="000F68A3">
        <w:trPr>
          <w:del w:id="2842" w:author="Houyem Rais" w:date="2024-02-22T15:17:00Z"/>
        </w:trPr>
        <w:tc>
          <w:tcPr>
            <w:tcW w:w="0" w:type="auto"/>
            <w:vMerge/>
            <w:shd w:val="clear" w:color="auto" w:fill="F2F2F2" w:themeFill="background1" w:themeFillShade="F2"/>
          </w:tcPr>
          <w:p w14:paraId="0DC34201" w14:textId="43DA4A95" w:rsidR="003469BA" w:rsidRPr="0075512F" w:rsidDel="000A3E8D" w:rsidRDefault="003469BA" w:rsidP="00115F39">
            <w:pPr>
              <w:spacing w:before="0" w:after="0" w:line="240" w:lineRule="auto"/>
              <w:ind w:left="34"/>
              <w:rPr>
                <w:del w:id="2843" w:author="Houyem Rais" w:date="2024-02-22T15:17:00Z"/>
                <w:rFonts w:asciiTheme="minorHAnsi" w:hAnsiTheme="minorHAnsi" w:cstheme="minorHAnsi"/>
                <w:b/>
                <w:bCs/>
                <w:sz w:val="18"/>
                <w:szCs w:val="18"/>
              </w:rPr>
            </w:pPr>
          </w:p>
        </w:tc>
        <w:tc>
          <w:tcPr>
            <w:tcW w:w="0" w:type="auto"/>
          </w:tcPr>
          <w:p w14:paraId="16C7E740" w14:textId="6F898E0D" w:rsidR="003469BA" w:rsidRPr="0075512F" w:rsidDel="000A3E8D" w:rsidRDefault="003469BA" w:rsidP="00115F39">
            <w:pPr>
              <w:spacing w:before="0" w:after="0" w:line="240" w:lineRule="auto"/>
              <w:ind w:left="34"/>
              <w:rPr>
                <w:del w:id="2844" w:author="Houyem Rais" w:date="2024-02-22T15:17:00Z"/>
                <w:rFonts w:asciiTheme="minorHAnsi" w:eastAsia="Arial" w:hAnsiTheme="minorHAnsi" w:cstheme="minorHAnsi"/>
                <w:b/>
                <w:bCs/>
                <w:w w:val="105"/>
                <w:sz w:val="18"/>
                <w:szCs w:val="18"/>
              </w:rPr>
            </w:pPr>
            <w:del w:id="2845" w:author="Houyem Rais" w:date="2024-02-22T15:17:00Z">
              <w:r w:rsidRPr="0075512F" w:rsidDel="000A3E8D">
                <w:rPr>
                  <w:rFonts w:asciiTheme="minorHAnsi" w:eastAsia="Arial" w:hAnsiTheme="minorHAnsi" w:cstheme="minorHAnsi"/>
                  <w:b/>
                  <w:bCs/>
                  <w:w w:val="105"/>
                  <w:sz w:val="18"/>
                  <w:szCs w:val="18"/>
                </w:rPr>
                <w:delText>Manque de financement privé</w:delText>
              </w:r>
            </w:del>
          </w:p>
          <w:p w14:paraId="0DFF2F49" w14:textId="3A2460A3" w:rsidR="003469BA" w:rsidRPr="0075512F" w:rsidDel="000A3E8D" w:rsidRDefault="003469BA" w:rsidP="00115F39">
            <w:pPr>
              <w:spacing w:before="0" w:after="0" w:line="240" w:lineRule="auto"/>
              <w:ind w:left="34"/>
              <w:rPr>
                <w:del w:id="2846" w:author="Houyem Rais" w:date="2024-02-22T15:17:00Z"/>
                <w:rFonts w:asciiTheme="minorHAnsi" w:hAnsiTheme="minorHAnsi" w:cstheme="minorHAnsi"/>
                <w:sz w:val="18"/>
                <w:szCs w:val="18"/>
              </w:rPr>
            </w:pPr>
            <w:del w:id="2847" w:author="Houyem Rais" w:date="2024-02-22T15:17:00Z">
              <w:r w:rsidRPr="0075512F" w:rsidDel="000A3E8D">
                <w:rPr>
                  <w:rFonts w:asciiTheme="minorHAnsi" w:eastAsia="Arial" w:hAnsiTheme="minorHAnsi" w:cstheme="minorHAnsi"/>
                  <w:w w:val="105"/>
                  <w:sz w:val="18"/>
                  <w:szCs w:val="18"/>
                </w:rPr>
                <w:delText>Le risque que le projet n’obtienne pas de financement ou que les conditions de financement diffèrent des prévisions</w:delText>
              </w:r>
            </w:del>
          </w:p>
        </w:tc>
        <w:tc>
          <w:tcPr>
            <w:tcW w:w="0" w:type="auto"/>
          </w:tcPr>
          <w:p w14:paraId="11C5BD5E" w14:textId="1F514FC1" w:rsidR="003469BA" w:rsidRPr="0075512F" w:rsidDel="000A3E8D" w:rsidRDefault="003469BA" w:rsidP="00115F39">
            <w:pPr>
              <w:spacing w:before="0" w:after="0" w:line="240" w:lineRule="auto"/>
              <w:ind w:left="34"/>
              <w:rPr>
                <w:del w:id="2848" w:author="Houyem Rais" w:date="2024-02-22T15:17:00Z"/>
                <w:rFonts w:asciiTheme="minorHAnsi" w:hAnsiTheme="minorHAnsi" w:cstheme="minorHAnsi"/>
                <w:sz w:val="18"/>
                <w:szCs w:val="18"/>
              </w:rPr>
            </w:pPr>
            <w:del w:id="2849" w:author="Houyem Rais" w:date="2024-02-22T15:17:00Z">
              <w:r w:rsidRPr="0075512F" w:rsidDel="000A3E8D">
                <w:rPr>
                  <w:rFonts w:asciiTheme="minorHAnsi" w:hAnsiTheme="minorHAnsi" w:cstheme="minorHAnsi"/>
                  <w:sz w:val="18"/>
                  <w:szCs w:val="18"/>
                </w:rPr>
                <w:delText>Partenaire privé</w:delText>
              </w:r>
            </w:del>
          </w:p>
          <w:p w14:paraId="69FE7B50" w14:textId="395BF61E" w:rsidR="003469BA" w:rsidRPr="0075512F" w:rsidDel="000A3E8D" w:rsidRDefault="003469BA" w:rsidP="00115F39">
            <w:pPr>
              <w:spacing w:before="0" w:after="0" w:line="240" w:lineRule="auto"/>
              <w:ind w:left="34"/>
              <w:rPr>
                <w:del w:id="2850" w:author="Houyem Rais" w:date="2024-02-22T15:17:00Z"/>
                <w:rFonts w:asciiTheme="minorHAnsi" w:hAnsiTheme="minorHAnsi" w:cstheme="minorHAnsi"/>
                <w:sz w:val="18"/>
                <w:szCs w:val="18"/>
              </w:rPr>
            </w:pPr>
            <w:del w:id="2851" w:author="Houyem Rais" w:date="2024-02-22T15:17:00Z">
              <w:r w:rsidRPr="0075512F" w:rsidDel="000A3E8D">
                <w:rPr>
                  <w:rFonts w:asciiTheme="minorHAnsi" w:hAnsiTheme="minorHAnsi" w:cstheme="minorHAnsi"/>
                  <w:sz w:val="18"/>
                  <w:szCs w:val="18"/>
                </w:rPr>
                <w:delText>Si le projet est financièrement viable à lui seul, l’opérateur privé doit pouvoir obtenir un financement sans difficulté et le risque financier est supporté par l’opérateur privé.</w:delText>
              </w:r>
            </w:del>
          </w:p>
        </w:tc>
        <w:tc>
          <w:tcPr>
            <w:tcW w:w="0" w:type="auto"/>
          </w:tcPr>
          <w:p w14:paraId="62CDA6CB" w14:textId="09C95992" w:rsidR="003469BA" w:rsidRPr="0075512F" w:rsidDel="000A3E8D" w:rsidRDefault="003469BA" w:rsidP="00D06333">
            <w:pPr>
              <w:widowControl w:val="0"/>
              <w:numPr>
                <w:ilvl w:val="0"/>
                <w:numId w:val="5"/>
              </w:numPr>
              <w:autoSpaceDE w:val="0"/>
              <w:autoSpaceDN w:val="0"/>
              <w:spacing w:before="0" w:after="0" w:line="240" w:lineRule="auto"/>
              <w:ind w:left="211" w:hanging="211"/>
              <w:rPr>
                <w:del w:id="2852" w:author="Houyem Rais" w:date="2024-02-22T15:17:00Z"/>
                <w:rFonts w:asciiTheme="minorHAnsi" w:eastAsia="Arial" w:hAnsiTheme="minorHAnsi" w:cstheme="minorHAnsi"/>
                <w:w w:val="105"/>
                <w:sz w:val="18"/>
                <w:szCs w:val="18"/>
              </w:rPr>
            </w:pPr>
            <w:del w:id="2853" w:author="Houyem Rais" w:date="2024-02-22T15:17:00Z">
              <w:r w:rsidRPr="0075512F" w:rsidDel="000A3E8D">
                <w:rPr>
                  <w:rFonts w:asciiTheme="minorHAnsi" w:eastAsia="Arial" w:hAnsiTheme="minorHAnsi" w:cstheme="minorHAnsi"/>
                  <w:w w:val="105"/>
                  <w:sz w:val="18"/>
                  <w:szCs w:val="18"/>
                </w:rPr>
                <w:delText>S’assurer que toutes les conditions de financement sont levées avant de signer le contrat</w:delText>
              </w:r>
              <w:r w:rsidR="00B84374" w:rsidDel="000A3E8D">
                <w:rPr>
                  <w:rFonts w:asciiTheme="minorHAnsi" w:eastAsia="Arial" w:hAnsiTheme="minorHAnsi" w:cstheme="minorHAnsi"/>
                  <w:w w:val="105"/>
                  <w:sz w:val="18"/>
                  <w:szCs w:val="18"/>
                </w:rPr>
                <w:delText>.</w:delText>
              </w:r>
            </w:del>
          </w:p>
        </w:tc>
      </w:tr>
    </w:tbl>
    <w:p w14:paraId="22AAF39D" w14:textId="5620B6DD" w:rsidR="00BD574F" w:rsidRPr="0075512F" w:rsidDel="000A3E8D" w:rsidRDefault="00BD574F" w:rsidP="005534AA">
      <w:pPr>
        <w:pStyle w:val="BodyText"/>
        <w:spacing w:before="240" w:after="240"/>
        <w:ind w:left="498" w:right="933"/>
        <w:rPr>
          <w:del w:id="2854" w:author="Houyem Rais" w:date="2024-02-22T15:17:00Z"/>
        </w:rPr>
      </w:pPr>
    </w:p>
    <w:p w14:paraId="0918CBAE" w14:textId="60C0B758" w:rsidR="00BD574F" w:rsidRPr="0075512F" w:rsidDel="000A3E8D" w:rsidRDefault="00BD574F" w:rsidP="005534AA">
      <w:pPr>
        <w:spacing w:before="240" w:after="240"/>
        <w:rPr>
          <w:del w:id="2855" w:author="Houyem Rais" w:date="2024-02-22T15:17:00Z"/>
          <w:sz w:val="24"/>
          <w:szCs w:val="24"/>
        </w:rPr>
      </w:pPr>
      <w:del w:id="2856" w:author="Houyem Rais" w:date="2024-02-22T15:17:00Z">
        <w:r w:rsidRPr="0075512F" w:rsidDel="000A3E8D">
          <w:br w:type="page"/>
        </w:r>
      </w:del>
    </w:p>
    <w:p w14:paraId="6BEDD4A3" w14:textId="5C46899A" w:rsidR="00BD574F" w:rsidRPr="0075512F" w:rsidDel="000A3E8D" w:rsidRDefault="00BD574F" w:rsidP="005534AA">
      <w:pPr>
        <w:pStyle w:val="BodyText"/>
        <w:spacing w:before="240" w:after="240"/>
        <w:ind w:right="933"/>
        <w:rPr>
          <w:del w:id="2857" w:author="Houyem Rais" w:date="2024-02-22T15:17:00Z"/>
        </w:rPr>
        <w:sectPr w:rsidR="00BD574F" w:rsidRPr="0075512F" w:rsidDel="000A3E8D" w:rsidSect="00115F39">
          <w:type w:val="continuous"/>
          <w:pgSz w:w="16850" w:h="11910" w:orient="landscape"/>
          <w:pgMar w:top="1134" w:right="1440" w:bottom="1077" w:left="1440" w:header="0" w:footer="0" w:gutter="0"/>
          <w:cols w:space="720"/>
          <w:docGrid w:linePitch="299"/>
        </w:sectPr>
      </w:pPr>
    </w:p>
    <w:p w14:paraId="1686311F" w14:textId="135E55A5" w:rsidR="00CD4640" w:rsidRPr="0075512F" w:rsidDel="000A3E8D" w:rsidRDefault="00C2450F" w:rsidP="00484D39">
      <w:pPr>
        <w:pStyle w:val="Titre1"/>
        <w:numPr>
          <w:ilvl w:val="0"/>
          <w:numId w:val="1"/>
        </w:numPr>
        <w:jc w:val="left"/>
        <w:rPr>
          <w:del w:id="2858" w:author="Houyem Rais" w:date="2024-02-22T15:17:00Z"/>
        </w:rPr>
      </w:pPr>
      <w:bookmarkStart w:id="2859" w:name="_Toc137137756"/>
      <w:bookmarkStart w:id="2860" w:name="_Toc141255676"/>
      <w:bookmarkStart w:id="2861" w:name="_Toc141255995"/>
      <w:bookmarkStart w:id="2862" w:name="_Toc142174674"/>
      <w:del w:id="2863" w:author="Houyem Rais" w:date="2024-02-22T15:17:00Z">
        <w:r w:rsidRPr="0075512F" w:rsidDel="000A3E8D">
          <w:delText>Comparaison des différentes options de réalisation du projet</w:delText>
        </w:r>
        <w:bookmarkEnd w:id="2859"/>
        <w:bookmarkEnd w:id="2860"/>
        <w:bookmarkEnd w:id="2861"/>
        <w:bookmarkEnd w:id="2862"/>
        <w:r w:rsidRPr="0075512F" w:rsidDel="000A3E8D">
          <w:delText xml:space="preserve"> </w:delText>
        </w:r>
      </w:del>
    </w:p>
    <w:p w14:paraId="7360031E" w14:textId="4BFFC1AC" w:rsidR="00C17437" w:rsidRPr="0075512F" w:rsidDel="000A3E8D" w:rsidRDefault="00C17437" w:rsidP="00484D39">
      <w:pPr>
        <w:pStyle w:val="Titre2"/>
        <w:rPr>
          <w:del w:id="2864" w:author="Houyem Rais" w:date="2024-02-22T15:17:00Z"/>
        </w:rPr>
      </w:pPr>
      <w:bookmarkStart w:id="2865" w:name="_Toc141255677"/>
      <w:bookmarkStart w:id="2866" w:name="_Toc141255996"/>
      <w:bookmarkStart w:id="2867" w:name="_Toc142174675"/>
      <w:bookmarkStart w:id="2868" w:name="_Toc137137757"/>
      <w:del w:id="2869" w:author="Houyem Rais" w:date="2024-02-22T15:17:00Z">
        <w:r w:rsidRPr="0075512F" w:rsidDel="000A3E8D">
          <w:delText>Introduction</w:delText>
        </w:r>
        <w:bookmarkEnd w:id="2865"/>
        <w:bookmarkEnd w:id="2866"/>
        <w:bookmarkEnd w:id="2867"/>
      </w:del>
    </w:p>
    <w:p w14:paraId="019A3B64" w14:textId="38CA207D" w:rsidR="00C17437" w:rsidRPr="0075512F" w:rsidDel="000A3E8D" w:rsidRDefault="00C17437" w:rsidP="00C17437">
      <w:pPr>
        <w:rPr>
          <w:del w:id="2870" w:author="Houyem Rais" w:date="2024-02-22T15:17:00Z"/>
        </w:rPr>
      </w:pPr>
      <w:del w:id="2871" w:author="Houyem Rais" w:date="2024-02-22T15:17:00Z">
        <w:r w:rsidRPr="0075512F" w:rsidDel="000A3E8D">
          <w:delText>Dans le cadre d’un PPP, les revenus générés par le projet sont utilisés pour rembourser la dette de construction, payer l’exploitation et la maintenance et fournir un retour sur investissement raisonnable au partenaire privé. Les durées contractuelles ne pouvant être trop longues étant donné qu’il serait peu intéressant pour un partenaire privé d’amortir son investissement sur une trop longue période, les redevances de péage ou les loyers ou les paiements annuels finissent par être assez élevés. Cela entraîne des problèmes d’abordabilité qui exigent que ces frais soient fixés à un niveau « raisonnable ». Dans de nombreux cas, dans ce type de projets, ces contraintes d’abordabilité, combinées au fait de ne pas pouvoir avoir une durée de contrat trop longue, font que le coût du projet doit être subventionné par un financement public. Les formes dans lesquelles le secteur public peut inclure des subventions en capital ou des contributions foncières gratuites, entre autres.</w:delText>
        </w:r>
      </w:del>
    </w:p>
    <w:p w14:paraId="69AAB91D" w14:textId="5542F275" w:rsidR="00C17437" w:rsidRPr="0075512F" w:rsidDel="000A3E8D" w:rsidRDefault="00C17437" w:rsidP="00C17437">
      <w:pPr>
        <w:rPr>
          <w:del w:id="2872" w:author="Houyem Rais" w:date="2024-02-22T15:17:00Z"/>
        </w:rPr>
      </w:pPr>
      <w:del w:id="2873" w:author="Houyem Rais" w:date="2024-02-22T15:17:00Z">
        <w:r w:rsidRPr="0075512F" w:rsidDel="000A3E8D">
          <w:delText>Pour qu’un PPP soit viable, il faut qu’il génère des revenus suffisants au fil du temps à partir des frais d’utilisation ou des paiements gouvernementaux pour permettre à l’entreprise privée de récupérer tout investissement en capital, ainsi que les coûts d’exploitation et de maintenance.</w:delText>
        </w:r>
      </w:del>
    </w:p>
    <w:p w14:paraId="4389C692" w14:textId="4F520198" w:rsidR="00C17437" w:rsidRPr="0075512F" w:rsidDel="000A3E8D" w:rsidRDefault="00C17437" w:rsidP="00115F39">
      <w:pPr>
        <w:rPr>
          <w:del w:id="2874" w:author="Houyem Rais" w:date="2024-02-22T15:17:00Z"/>
        </w:rPr>
      </w:pPr>
      <w:del w:id="2875" w:author="Houyem Rais" w:date="2024-02-22T15:17:00Z">
        <w:r w:rsidRPr="0075512F" w:rsidDel="000A3E8D">
          <w:delText>Le choix du type de PPP pour chaque famille d’infrastructures dépend de plusieurs facteurs, allant de la conception équilibrée des contrats à la répartition équitable des risques entre les parties publiques et privées, jusqu’à l’obtention de l’engagement des différentes parties prenantes, afin d’améliorer la prestation de service. Il est également essentiel d’assurer un changement durable (notamment en termes de qualité de service et de capacité du secteur privé à fournir ce service) pour faciliter la prestation à long terme pendant une longue période après la réalisation de la transaction.</w:delText>
        </w:r>
      </w:del>
    </w:p>
    <w:p w14:paraId="5AB1C75F" w14:textId="00498050" w:rsidR="00000928" w:rsidRPr="0075512F" w:rsidDel="000A3E8D" w:rsidRDefault="00000928" w:rsidP="00484D39">
      <w:pPr>
        <w:pStyle w:val="Titre2"/>
        <w:rPr>
          <w:del w:id="2876" w:author="Houyem Rais" w:date="2024-02-22T15:17:00Z"/>
        </w:rPr>
      </w:pPr>
      <w:bookmarkStart w:id="2877" w:name="_Toc141255678"/>
      <w:bookmarkStart w:id="2878" w:name="_Toc141255997"/>
      <w:bookmarkStart w:id="2879" w:name="_Toc142174676"/>
      <w:del w:id="2880" w:author="Houyem Rais" w:date="2024-02-22T15:17:00Z">
        <w:r w:rsidRPr="0075512F" w:rsidDel="000A3E8D">
          <w:delText>Considérations générales relatives au choix de l’option de réalisation du projet</w:delText>
        </w:r>
        <w:bookmarkEnd w:id="2868"/>
        <w:bookmarkEnd w:id="2877"/>
        <w:bookmarkEnd w:id="2878"/>
        <w:bookmarkEnd w:id="2879"/>
      </w:del>
    </w:p>
    <w:p w14:paraId="54982B04" w14:textId="5A1A4379" w:rsidR="00C732C7" w:rsidRPr="0075512F" w:rsidDel="000A3E8D" w:rsidRDefault="00C732C7" w:rsidP="00115F39">
      <w:pPr>
        <w:rPr>
          <w:del w:id="2881" w:author="Houyem Rais" w:date="2024-02-22T15:17:00Z"/>
        </w:rPr>
      </w:pPr>
      <w:del w:id="2882" w:author="Houyem Rais" w:date="2024-02-22T15:17:00Z">
        <w:r w:rsidRPr="0075512F" w:rsidDel="000A3E8D">
          <w:delText xml:space="preserve">Lors du choix de l’option appropriée de mise en œuvre de projets </w:delText>
        </w:r>
        <w:r w:rsidR="000741B4" w:rsidRPr="0075512F" w:rsidDel="000A3E8D">
          <w:delText>de routes ou de ponts à péage</w:delText>
        </w:r>
        <w:r w:rsidRPr="0075512F" w:rsidDel="000A3E8D">
          <w:delText>, les enseignements suivants tirés de la pratique internationale doivent être pris en considération :</w:delText>
        </w:r>
      </w:del>
    </w:p>
    <w:p w14:paraId="6CB71CC8" w14:textId="746CE561" w:rsidR="00C732C7" w:rsidRPr="0075512F" w:rsidDel="000A3E8D" w:rsidRDefault="00C732C7" w:rsidP="00115F39">
      <w:pPr>
        <w:pStyle w:val="ListParagraph"/>
        <w:rPr>
          <w:del w:id="2883" w:author="Houyem Rais" w:date="2024-02-22T15:17:00Z"/>
        </w:rPr>
      </w:pPr>
      <w:del w:id="2884" w:author="Houyem Rais" w:date="2024-02-22T15:17:00Z">
        <w:r w:rsidRPr="0075512F" w:rsidDel="000A3E8D">
          <w:delText xml:space="preserve">L'adaptation des modèles de réalisation en PPP dans les projets </w:delText>
        </w:r>
        <w:r w:rsidR="000741B4" w:rsidRPr="0075512F" w:rsidDel="000A3E8D">
          <w:delText xml:space="preserve">de routes ou de ponts à péage </w:delText>
        </w:r>
        <w:r w:rsidRPr="0075512F" w:rsidDel="000A3E8D">
          <w:delText>nécessite un processus d'apprentissage important. Les pays qui ont obtenu de bons résultats ont traversé un effort et un processus significatifs qui ont démontré un leadership fort et de bonnes pratiques de gestion. Il convient de noter que cela n'a pas été réalisé du jour au lendemain et qu'il y avait des « barrages » routiers et des zones problématiques, mais une amélioration continue devrait être utilisée pour déterminer les caractéristiques optimales du modèle ;</w:delText>
        </w:r>
      </w:del>
    </w:p>
    <w:p w14:paraId="47D806D0" w14:textId="32E5DFBB" w:rsidR="00C732C7" w:rsidRPr="0075512F" w:rsidDel="000A3E8D" w:rsidRDefault="00C732C7" w:rsidP="00115F39">
      <w:pPr>
        <w:pStyle w:val="ListParagraph"/>
        <w:rPr>
          <w:del w:id="2885" w:author="Houyem Rais" w:date="2024-02-22T15:17:00Z"/>
        </w:rPr>
      </w:pPr>
      <w:del w:id="2886" w:author="Houyem Rais" w:date="2024-02-22T15:17:00Z">
        <w:r w:rsidRPr="0075512F" w:rsidDel="000A3E8D">
          <w:delText>Une bonne communication ouverte au sein des équipes de projet est essentielle tout au long du développement du projet jusqu'à son achèvement. En outre, il est crucial que le secteur public collabore avec le secteur privé (entrepreneurs, organismes de recherche, chaîne d'approvisionnement) dans le développement de nouveaux modèles, innovations, systèmes et pratiques. Il est également très important d'utiliser un processus de passation de marché transparent et équitable ;</w:delText>
        </w:r>
      </w:del>
    </w:p>
    <w:p w14:paraId="458A319A" w14:textId="5AF84057" w:rsidR="00C732C7" w:rsidRPr="0075512F" w:rsidDel="000A3E8D" w:rsidRDefault="00C732C7" w:rsidP="00115F39">
      <w:pPr>
        <w:pStyle w:val="ListParagraph"/>
        <w:rPr>
          <w:del w:id="2887" w:author="Houyem Rais" w:date="2024-02-22T15:17:00Z"/>
        </w:rPr>
      </w:pPr>
      <w:del w:id="2888" w:author="Houyem Rais" w:date="2024-02-22T15:17:00Z">
        <w:r w:rsidRPr="0075512F" w:rsidDel="000A3E8D">
          <w:delText xml:space="preserve">Le transfert des risques est le défi le plus important. La plupart des promoteurs évitent généralement les risques et seuls les </w:delText>
        </w:r>
        <w:r w:rsidR="00C17437" w:rsidRPr="0075512F" w:rsidDel="000A3E8D">
          <w:delText xml:space="preserve">acteurs privés </w:delText>
        </w:r>
        <w:r w:rsidRPr="0075512F" w:rsidDel="000A3E8D">
          <w:delText>les plus expérimentés et avancés (champions de l'industrie) semblent accepter et gérer certains types de risques. Une fois que la gestion des risques commence à mûrir, il peut y avoir une optimisation des stratégies de partage des risques ;</w:delText>
        </w:r>
      </w:del>
    </w:p>
    <w:p w14:paraId="619DCB31" w14:textId="0C8646A3" w:rsidR="00C732C7" w:rsidRPr="0075512F" w:rsidDel="000A3E8D" w:rsidRDefault="00C732C7" w:rsidP="00115F39">
      <w:pPr>
        <w:pStyle w:val="ListParagraph"/>
        <w:rPr>
          <w:del w:id="2889" w:author="Houyem Rais" w:date="2024-02-22T15:17:00Z"/>
        </w:rPr>
      </w:pPr>
      <w:del w:id="2890" w:author="Houyem Rais" w:date="2024-02-22T15:17:00Z">
        <w:r w:rsidRPr="0075512F" w:rsidDel="000A3E8D">
          <w:delText>L'implication de l’investisseur dans le projet le plus tôt possible dans la phase de planification est l'un des principaux facteurs-clés de succès des modèles de passation en PPP. C'est là que la constructibilité, l'optimisation des coûts et un impact précoce pour soutenir des concepts innovants dans la conception peuvent être atteints. Il est difficile d'y parvenir dans le modèle traditionnel où pas (ou peu) de modifications de la conception sont possibles une fois le contrat attribué ;</w:delText>
        </w:r>
      </w:del>
    </w:p>
    <w:p w14:paraId="7D89065E" w14:textId="535AF73C" w:rsidR="00C732C7" w:rsidRPr="0075512F" w:rsidDel="000A3E8D" w:rsidRDefault="00C732C7" w:rsidP="00115F39">
      <w:pPr>
        <w:pStyle w:val="ListParagraph"/>
        <w:rPr>
          <w:del w:id="2891" w:author="Houyem Rais" w:date="2024-02-22T15:17:00Z"/>
        </w:rPr>
      </w:pPr>
      <w:del w:id="2892" w:author="Houyem Rais" w:date="2024-02-22T15:17:00Z">
        <w:r w:rsidRPr="0075512F" w:rsidDel="000A3E8D">
          <w:delText>La qualité et les valeurs publiques sont des aspects très importants et ces aspects clés ne doivent pas être compromis. Il est important que les critères de planification et de conception appliqués dans les processus de passation en PPP soient égaux ou meilleurs par rapport à ceux des méthodes traditionnelles. Le contrôle de la qualité par les investisseurs peut être une forme de contrôle de la qualité pendant la phase de construction, et le fait d'avoir le bon niveau de spécifications de performance peut augmenter le potentiel d'innovations et de concepts alternatifs. En outre, les appels d'offres doivent être effectués en tenant compte non seulement des critères de prix, mais aussi de la qualité et de la répartition des risques, ce qui peut attirer des investisseurs de meilleure qualité ; et</w:delText>
        </w:r>
      </w:del>
    </w:p>
    <w:p w14:paraId="0C6EF824" w14:textId="12721826" w:rsidR="00C732C7" w:rsidRPr="0075512F" w:rsidDel="000A3E8D" w:rsidRDefault="00C732C7" w:rsidP="00115F39">
      <w:pPr>
        <w:pStyle w:val="ListParagraph"/>
        <w:rPr>
          <w:del w:id="2893" w:author="Houyem Rais" w:date="2024-02-22T15:17:00Z"/>
        </w:rPr>
      </w:pPr>
      <w:del w:id="2894" w:author="Houyem Rais" w:date="2024-02-22T15:17:00Z">
        <w:r w:rsidRPr="0075512F" w:rsidDel="000A3E8D">
          <w:delText>Un portefeuille de passation de marché bien équilibré des autorités routières aide à maintenir la base du marché des investisseurs et des fournisseurs de services professionnels. Non seulement les projets, mais aussi les programmes doivent être analysés en tenant compte d'une stratégie de modèles de réalisation appropriée. De plus, la coordination de la livraison des projets routiers avec d'autres secteurs d'infrastructure (ferroviaire, portuaire, etc.) empêchera la surchauffe du marché.</w:delText>
        </w:r>
      </w:del>
    </w:p>
    <w:p w14:paraId="58C8400D" w14:textId="7A3C414C" w:rsidR="00803A6C" w:rsidRPr="0075512F" w:rsidDel="000A3E8D" w:rsidRDefault="007B6DF1" w:rsidP="00484D39">
      <w:pPr>
        <w:pStyle w:val="Titre2"/>
        <w:rPr>
          <w:del w:id="2895" w:author="Houyem Rais" w:date="2024-02-22T15:17:00Z"/>
        </w:rPr>
      </w:pPr>
      <w:bookmarkStart w:id="2896" w:name="_Toc137137758"/>
      <w:bookmarkStart w:id="2897" w:name="_Toc141255679"/>
      <w:bookmarkStart w:id="2898" w:name="_Toc141255998"/>
      <w:bookmarkStart w:id="2899" w:name="_Toc142174677"/>
      <w:del w:id="2900" w:author="Houyem Rais" w:date="2024-02-22T15:17:00Z">
        <w:r w:rsidRPr="0075512F" w:rsidDel="000A3E8D">
          <w:delText>Critères de sélection des options de réalisation du projet</w:delText>
        </w:r>
        <w:bookmarkEnd w:id="2896"/>
        <w:bookmarkEnd w:id="2897"/>
        <w:bookmarkEnd w:id="2898"/>
        <w:bookmarkEnd w:id="2899"/>
      </w:del>
    </w:p>
    <w:p w14:paraId="6E766FF2" w14:textId="498A8536" w:rsidR="00396A80" w:rsidRPr="0075512F" w:rsidDel="000A3E8D" w:rsidRDefault="00685074" w:rsidP="00115F39">
      <w:pPr>
        <w:rPr>
          <w:del w:id="2901" w:author="Houyem Rais" w:date="2024-02-22T15:17:00Z"/>
        </w:rPr>
      </w:pPr>
      <w:del w:id="2902" w:author="Houyem Rais" w:date="2024-02-22T15:17:00Z">
        <w:r w:rsidRPr="0075512F" w:rsidDel="000A3E8D">
          <w:delText>L</w:delText>
        </w:r>
        <w:r w:rsidR="00396A80" w:rsidRPr="0075512F" w:rsidDel="000A3E8D">
          <w:delText xml:space="preserve">a pertinence de l'option de réalisation doit être soigneusement examinée en tenant compte des besoins et des capacités du secteur public, </w:delText>
        </w:r>
        <w:r w:rsidR="00FE138C" w:rsidRPr="0075512F" w:rsidDel="000A3E8D">
          <w:delText xml:space="preserve">des exigences du projet </w:delText>
        </w:r>
        <w:r w:rsidR="00396A80" w:rsidRPr="0075512F" w:rsidDel="000A3E8D">
          <w:delText xml:space="preserve">ainsi que des objectifs liés </w:delText>
        </w:r>
        <w:r w:rsidR="00247DCD" w:rsidRPr="0075512F" w:rsidDel="000A3E8D">
          <w:delText xml:space="preserve">au pont </w:delText>
        </w:r>
        <w:r w:rsidR="00396A80" w:rsidRPr="0075512F" w:rsidDel="000A3E8D">
          <w:delText>au niveau stratégique et au niveau du projet. Sur la base de l'analyse de benchmarks internationaux, les principaux critères suivants ont été identifiés pour enquête et évaluation dans le cadre du processus de sélection de l’option de réalisation appropriée :</w:delText>
        </w:r>
      </w:del>
    </w:p>
    <w:p w14:paraId="50B19145" w14:textId="49FA999B" w:rsidR="00396A80" w:rsidRPr="0075512F" w:rsidDel="000A3E8D" w:rsidRDefault="00396A80" w:rsidP="00115F39">
      <w:pPr>
        <w:pStyle w:val="ListParagraph"/>
        <w:rPr>
          <w:del w:id="2903" w:author="Houyem Rais" w:date="2024-02-22T15:17:00Z"/>
        </w:rPr>
      </w:pPr>
      <w:del w:id="2904" w:author="Houyem Rais" w:date="2024-02-22T15:17:00Z">
        <w:r w:rsidRPr="0075512F" w:rsidDel="000A3E8D">
          <w:delText>Taille/échelle : par exemple, l'appel d’offres en PPP est plus efficace et s'applique généralement aux projets dont la valeur dépasse un certain seuil ;</w:delText>
        </w:r>
      </w:del>
    </w:p>
    <w:p w14:paraId="471EF5BC" w14:textId="14BCC75F" w:rsidR="00396A80" w:rsidRPr="0075512F" w:rsidDel="000A3E8D" w:rsidRDefault="00396A80" w:rsidP="00115F39">
      <w:pPr>
        <w:pStyle w:val="ListParagraph"/>
        <w:rPr>
          <w:del w:id="2905" w:author="Houyem Rais" w:date="2024-02-22T15:17:00Z"/>
        </w:rPr>
      </w:pPr>
      <w:del w:id="2906" w:author="Houyem Rais" w:date="2024-02-22T15:17:00Z">
        <w:r w:rsidRPr="0075512F" w:rsidDel="000A3E8D">
          <w:delText>Complexité : certains projets complexes peuvent nécessiter plus d'innovation et de capacité à gérer les risques d'interface. Par conséquent, par exemple, le DBB avec une spécification de conception prescrite peut ne pas être la méthode de réalisation la plus appropriée pour les projets nécessitant une flexibilité de conception et de l'innovation ;</w:delText>
        </w:r>
      </w:del>
    </w:p>
    <w:p w14:paraId="09C5F5D5" w14:textId="16676D41" w:rsidR="00396A80" w:rsidRPr="0075512F" w:rsidDel="000A3E8D" w:rsidRDefault="00396A80" w:rsidP="00115F39">
      <w:pPr>
        <w:pStyle w:val="ListParagraph"/>
        <w:rPr>
          <w:del w:id="2907" w:author="Houyem Rais" w:date="2024-02-22T15:17:00Z"/>
        </w:rPr>
      </w:pPr>
      <w:del w:id="2908" w:author="Houyem Rais" w:date="2024-02-22T15:17:00Z">
        <w:r w:rsidRPr="0075512F" w:rsidDel="000A3E8D">
          <w:delText>Contraintes du programme : les modèles séparant la conception et la construction ne permettent pas de mener ces activités en parallèle et allongent donc le processus de réalisation. Le processus de passation des marchés PPP est long et complexe et, par conséquent, il n'est peut-être pas le plus approprié pour les projets dont les délais sont difficiles ;</w:delText>
        </w:r>
      </w:del>
    </w:p>
    <w:p w14:paraId="0A749944" w14:textId="22BB3A3C" w:rsidR="00396A80" w:rsidRPr="0075512F" w:rsidDel="000A3E8D" w:rsidRDefault="00396A80" w:rsidP="00115F39">
      <w:pPr>
        <w:pStyle w:val="ListParagraph"/>
        <w:rPr>
          <w:del w:id="2909" w:author="Houyem Rais" w:date="2024-02-22T15:17:00Z"/>
        </w:rPr>
      </w:pPr>
      <w:del w:id="2910" w:author="Houyem Rais" w:date="2024-02-22T15:17:00Z">
        <w:r w:rsidRPr="0075512F" w:rsidDel="000A3E8D">
          <w:delText xml:space="preserve">Disponibilité des </w:delText>
        </w:r>
        <w:r w:rsidR="00767524" w:rsidRPr="0075512F" w:rsidDel="000A3E8D">
          <w:delText xml:space="preserve">investisseurs </w:delText>
        </w:r>
        <w:r w:rsidRPr="0075512F" w:rsidDel="000A3E8D">
          <w:delText xml:space="preserve">: une évaluation du marché des </w:delText>
        </w:r>
        <w:r w:rsidR="00767524" w:rsidRPr="0075512F" w:rsidDel="000A3E8D">
          <w:delText xml:space="preserve">investisseurs </w:delText>
        </w:r>
        <w:r w:rsidRPr="0075512F" w:rsidDel="000A3E8D">
          <w:delText>locaux/</w:delText>
        </w:r>
        <w:r w:rsidR="00767524" w:rsidRPr="0075512F" w:rsidDel="000A3E8D">
          <w:delText xml:space="preserve"> </w:delText>
        </w:r>
        <w:r w:rsidRPr="0075512F" w:rsidDel="000A3E8D">
          <w:delText xml:space="preserve">internationaux doit être effectuée afin de déterminer la capacité du marché et l'appétit à prendre certains types de risques par les </w:delText>
        </w:r>
        <w:r w:rsidR="00767524" w:rsidRPr="0075512F" w:rsidDel="000A3E8D">
          <w:delText xml:space="preserve">investisseurs </w:delText>
        </w:r>
        <w:r w:rsidRPr="0075512F" w:rsidDel="000A3E8D">
          <w:delText>;</w:delText>
        </w:r>
      </w:del>
    </w:p>
    <w:p w14:paraId="3628719D" w14:textId="7486273F" w:rsidR="00396A80" w:rsidRPr="0075512F" w:rsidDel="000A3E8D" w:rsidRDefault="00396A80" w:rsidP="00115F39">
      <w:pPr>
        <w:pStyle w:val="ListParagraph"/>
        <w:rPr>
          <w:del w:id="2911" w:author="Houyem Rais" w:date="2024-02-22T15:17:00Z"/>
        </w:rPr>
      </w:pPr>
      <w:del w:id="2912" w:author="Houyem Rais" w:date="2024-02-22T15:17:00Z">
        <w:r w:rsidRPr="0075512F" w:rsidDel="000A3E8D">
          <w:delText>Marché de financement : de même, la capacité du marché de financement (fonds propres et dette) doit être prise en considération lorsque les sources de financement externes sont essentielles pour la réalisation du projet ;</w:delText>
        </w:r>
      </w:del>
    </w:p>
    <w:p w14:paraId="489B5872" w14:textId="66DAFE96" w:rsidR="00396A80" w:rsidRPr="0075512F" w:rsidDel="000A3E8D" w:rsidRDefault="00396A80" w:rsidP="00115F39">
      <w:pPr>
        <w:pStyle w:val="ListParagraph"/>
        <w:rPr>
          <w:del w:id="2913" w:author="Houyem Rais" w:date="2024-02-22T15:17:00Z"/>
        </w:rPr>
      </w:pPr>
      <w:del w:id="2914" w:author="Houyem Rais" w:date="2024-02-22T15:17:00Z">
        <w:r w:rsidRPr="0075512F" w:rsidDel="000A3E8D">
          <w:delText>Répartition des risques : c'est le facteur clé de l'évaluation. Le secteur public devrait déterminer son désir de conserver ou de transférer certains types de risques, par exemple l'interface D&amp;B, O&amp;M, cycle de vie, financement, etc. ;</w:delText>
        </w:r>
      </w:del>
    </w:p>
    <w:p w14:paraId="0A9CE10A" w14:textId="2806933B" w:rsidR="00396A80" w:rsidRPr="0075512F" w:rsidDel="000A3E8D" w:rsidRDefault="00396A80" w:rsidP="00115F39">
      <w:pPr>
        <w:pStyle w:val="ListParagraph"/>
        <w:rPr>
          <w:del w:id="2915" w:author="Houyem Rais" w:date="2024-02-22T15:17:00Z"/>
        </w:rPr>
      </w:pPr>
      <w:del w:id="2916" w:author="Houyem Rais" w:date="2024-02-22T15:17:00Z">
        <w:r w:rsidRPr="0075512F" w:rsidDel="000A3E8D">
          <w:delText>Parties prenantes : l'identification des parties prenantes et leurs intérêts/préférences doivent être pris en compte à la lumière de la capacité du modèle de réalisation à s'adapter aux stratégies de gestion des parties prenantes appropriées ;</w:delText>
        </w:r>
      </w:del>
    </w:p>
    <w:p w14:paraId="3F71E505" w14:textId="1E81CC05" w:rsidR="00396A80" w:rsidRPr="0075512F" w:rsidDel="000A3E8D" w:rsidRDefault="00396A80" w:rsidP="00115F39">
      <w:pPr>
        <w:pStyle w:val="ListParagraph"/>
        <w:rPr>
          <w:del w:id="2917" w:author="Houyem Rais" w:date="2024-02-22T15:17:00Z"/>
        </w:rPr>
      </w:pPr>
      <w:del w:id="2918" w:author="Houyem Rais" w:date="2024-02-22T15:17:00Z">
        <w:r w:rsidRPr="0075512F" w:rsidDel="000A3E8D">
          <w:delText>Savoir-faire du secteur public : divers modèles de réalisation nécessitent différents niveaux de capacité technique du secteur public et offrent une ampleur différente du transfert de connaissances du secteur privé ; et</w:delText>
        </w:r>
      </w:del>
    </w:p>
    <w:p w14:paraId="0F6BC6FD" w14:textId="69F97D43" w:rsidR="00396A80" w:rsidRPr="0075512F" w:rsidDel="000A3E8D" w:rsidRDefault="00396A80" w:rsidP="00115F39">
      <w:pPr>
        <w:pStyle w:val="ListParagraph"/>
        <w:rPr>
          <w:del w:id="2919" w:author="Houyem Rais" w:date="2024-02-22T15:17:00Z"/>
        </w:rPr>
      </w:pPr>
      <w:del w:id="2920" w:author="Houyem Rais" w:date="2024-02-22T15:17:00Z">
        <w:r w:rsidRPr="0075512F" w:rsidDel="000A3E8D">
          <w:delText>Value for Money : il devrait être possible de démontrer que la méthode de passation sélectionnée est plus efficiente, efficace et économique que les autres alternatives envisagées.</w:delText>
        </w:r>
      </w:del>
    </w:p>
    <w:p w14:paraId="34BD870B" w14:textId="52DBBA7A" w:rsidR="00396A80" w:rsidRPr="0075512F" w:rsidDel="000A3E8D" w:rsidRDefault="00396A80" w:rsidP="00115F39">
      <w:pPr>
        <w:rPr>
          <w:del w:id="2921" w:author="Houyem Rais" w:date="2024-02-22T15:17:00Z"/>
        </w:rPr>
      </w:pPr>
      <w:del w:id="2922" w:author="Houyem Rais" w:date="2024-02-22T15:17:00Z">
        <w:r w:rsidRPr="0075512F" w:rsidDel="000A3E8D">
          <w:delText>La liste ci-dessus n'est pas exhaustive, mais elle englobe les principaux facteurs à prendre en compte lors de la sélection du modèle de réali</w:delText>
        </w:r>
        <w:r w:rsidR="00C17437" w:rsidRPr="0075512F" w:rsidDel="000A3E8D">
          <w:delText>s</w:delText>
        </w:r>
        <w:r w:rsidRPr="0075512F" w:rsidDel="000A3E8D">
          <w:delText>ation le plus approprié. L'aspect clé à mentionner est que les critères d'évaluation peuvent être classés dans les trois domaines clés, à savoir :</w:delText>
        </w:r>
      </w:del>
    </w:p>
    <w:p w14:paraId="65F26E23" w14:textId="235362E7" w:rsidR="00396A80" w:rsidRPr="0075512F" w:rsidDel="000A3E8D" w:rsidRDefault="00396A80" w:rsidP="00115F39">
      <w:pPr>
        <w:pStyle w:val="ListParagraph"/>
        <w:rPr>
          <w:del w:id="2923" w:author="Houyem Rais" w:date="2024-02-22T15:17:00Z"/>
        </w:rPr>
      </w:pPr>
      <w:del w:id="2924" w:author="Houyem Rais" w:date="2024-02-22T15:17:00Z">
        <w:r w:rsidRPr="0075512F" w:rsidDel="000A3E8D">
          <w:delText>Coût ;</w:delText>
        </w:r>
      </w:del>
    </w:p>
    <w:p w14:paraId="207816F3" w14:textId="6D0A1D81" w:rsidR="00396A80" w:rsidRPr="0075512F" w:rsidDel="000A3E8D" w:rsidRDefault="00396A80" w:rsidP="00115F39">
      <w:pPr>
        <w:pStyle w:val="ListParagraph"/>
        <w:rPr>
          <w:del w:id="2925" w:author="Houyem Rais" w:date="2024-02-22T15:17:00Z"/>
        </w:rPr>
      </w:pPr>
      <w:del w:id="2926" w:author="Houyem Rais" w:date="2024-02-22T15:17:00Z">
        <w:r w:rsidRPr="0075512F" w:rsidDel="000A3E8D">
          <w:delText>Temps ; et</w:delText>
        </w:r>
      </w:del>
    </w:p>
    <w:p w14:paraId="6E6EE19D" w14:textId="78D1AEFD" w:rsidR="000D3E4A" w:rsidRPr="0075512F" w:rsidDel="000A3E8D" w:rsidRDefault="00396A80" w:rsidP="00115F39">
      <w:pPr>
        <w:pStyle w:val="ListParagraph"/>
        <w:rPr>
          <w:del w:id="2927" w:author="Houyem Rais" w:date="2024-02-22T15:17:00Z"/>
        </w:rPr>
      </w:pPr>
      <w:del w:id="2928" w:author="Houyem Rais" w:date="2024-02-22T15:17:00Z">
        <w:r w:rsidRPr="0075512F" w:rsidDel="000A3E8D">
          <w:delText>Qualité.</w:delText>
        </w:r>
      </w:del>
    </w:p>
    <w:p w14:paraId="40A3BDE2" w14:textId="046A0CA2" w:rsidR="00C17437" w:rsidRPr="0075512F" w:rsidDel="000A3E8D" w:rsidRDefault="00C17437" w:rsidP="00115F39">
      <w:pPr>
        <w:rPr>
          <w:del w:id="2929" w:author="Houyem Rais" w:date="2024-02-22T15:17:00Z"/>
        </w:rPr>
      </w:pPr>
      <w:del w:id="2930" w:author="Houyem Rais" w:date="2024-02-22T15:17:00Z">
        <w:r w:rsidRPr="0075512F" w:rsidDel="000A3E8D">
          <w:delText>Selon l’option PPP choisie, le partenaire privé peut être associé de diverses manières, en fonction des niveaux de risque et de responsabilités transférés et/ou conservés par les parties au contrat, comme indiqué dans le tableau suivant.</w:delText>
        </w:r>
      </w:del>
    </w:p>
    <w:p w14:paraId="56A91F5C" w14:textId="2D3CAF7C" w:rsidR="00AE72B5" w:rsidRPr="0075512F" w:rsidDel="000A3E8D" w:rsidRDefault="00AE72B5" w:rsidP="00115F39">
      <w:pPr>
        <w:pStyle w:val="Caption"/>
        <w:spacing w:before="240" w:after="240"/>
        <w:ind w:left="510"/>
        <w:rPr>
          <w:del w:id="2931" w:author="Houyem Rais" w:date="2024-02-22T15:17:00Z"/>
        </w:rPr>
      </w:pPr>
      <w:bookmarkStart w:id="2932" w:name="_Toc144481081"/>
      <w:del w:id="2933"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13</w:delText>
        </w:r>
        <w:r w:rsidRPr="0075512F" w:rsidDel="000A3E8D">
          <w:fldChar w:fldCharType="end"/>
        </w:r>
        <w:r w:rsidR="00C17437" w:rsidRPr="0075512F" w:rsidDel="000A3E8D">
          <w:delText xml:space="preserve"> </w:delText>
        </w:r>
        <w:r w:rsidRPr="0075512F" w:rsidDel="000A3E8D">
          <w:delText>: Répartition des responsabilités entre les acteurs publics et privés pour chaque option proposée</w:delText>
        </w:r>
        <w:bookmarkEnd w:id="2932"/>
      </w:del>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Change w:id="2934" w:author="Farouk Bouhafs" w:date="2023-12-21T16:41:00Z">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PrChange>
      </w:tblPr>
      <w:tblGrid>
        <w:gridCol w:w="2007"/>
        <w:gridCol w:w="1641"/>
        <w:gridCol w:w="1161"/>
        <w:gridCol w:w="1428"/>
        <w:gridCol w:w="1560"/>
        <w:tblGridChange w:id="2935">
          <w:tblGrid>
            <w:gridCol w:w="2007"/>
            <w:gridCol w:w="1373"/>
            <w:gridCol w:w="1429"/>
            <w:gridCol w:w="1428"/>
            <w:gridCol w:w="1560"/>
          </w:tblGrid>
        </w:tblGridChange>
      </w:tblGrid>
      <w:tr w:rsidR="00AE72B5" w:rsidRPr="00243943" w:rsidDel="000A3E8D" w14:paraId="3B41BCF7" w14:textId="40335E12" w:rsidTr="00243943">
        <w:trPr>
          <w:trHeight w:val="561"/>
          <w:del w:id="2936" w:author="Houyem Rais" w:date="2024-02-22T15:17:00Z"/>
          <w:trPrChange w:id="2937" w:author="Farouk Bouhafs" w:date="2023-12-21T16:41:00Z">
            <w:trPr>
              <w:trHeight w:val="561"/>
            </w:trPr>
          </w:trPrChange>
        </w:trPr>
        <w:tc>
          <w:tcPr>
            <w:tcW w:w="2007" w:type="dxa"/>
            <w:shd w:val="clear" w:color="auto" w:fill="244061" w:themeFill="accent1" w:themeFillShade="80"/>
            <w:hideMark/>
            <w:tcPrChange w:id="2938" w:author="Farouk Bouhafs" w:date="2023-12-21T16:41:00Z">
              <w:tcPr>
                <w:tcW w:w="2007" w:type="dxa"/>
                <w:shd w:val="clear" w:color="auto" w:fill="244061" w:themeFill="accent1" w:themeFillShade="80"/>
                <w:hideMark/>
              </w:tcPr>
            </w:tcPrChange>
          </w:tcPr>
          <w:p w14:paraId="3124FE04" w14:textId="031C6F43" w:rsidR="00AE72B5" w:rsidRPr="00243943" w:rsidDel="000A3E8D" w:rsidRDefault="00AE72B5">
            <w:pPr>
              <w:spacing w:before="20" w:after="40" w:line="240" w:lineRule="auto"/>
              <w:rPr>
                <w:del w:id="2939" w:author="Houyem Rais" w:date="2024-02-22T15:17:00Z"/>
                <w:rFonts w:asciiTheme="minorHAnsi" w:hAnsiTheme="minorHAnsi" w:cstheme="minorHAnsi"/>
                <w:b/>
                <w:bCs/>
                <w:sz w:val="16"/>
                <w:szCs w:val="16"/>
                <w:rPrChange w:id="2940" w:author="Farouk Bouhafs" w:date="2023-12-21T16:41:00Z">
                  <w:rPr>
                    <w:del w:id="2941" w:author="Houyem Rais" w:date="2024-02-22T15:17:00Z"/>
                    <w:rFonts w:asciiTheme="minorHAnsi" w:hAnsiTheme="minorHAnsi" w:cstheme="minorHAnsi"/>
                    <w:b/>
                    <w:bCs/>
                    <w:sz w:val="18"/>
                    <w:szCs w:val="18"/>
                  </w:rPr>
                </w:rPrChange>
              </w:rPr>
            </w:pPr>
            <w:del w:id="2942" w:author="Houyem Rais" w:date="2024-02-22T15:17:00Z">
              <w:r w:rsidRPr="00243943" w:rsidDel="000A3E8D">
                <w:rPr>
                  <w:rFonts w:asciiTheme="minorHAnsi" w:hAnsiTheme="minorHAnsi" w:cstheme="minorHAnsi"/>
                  <w:b/>
                  <w:bCs/>
                  <w:sz w:val="16"/>
                  <w:szCs w:val="16"/>
                  <w:rPrChange w:id="2943" w:author="Farouk Bouhafs" w:date="2023-12-21T16:41:00Z">
                    <w:rPr>
                      <w:rFonts w:asciiTheme="minorHAnsi" w:hAnsiTheme="minorHAnsi" w:cstheme="minorHAnsi"/>
                      <w:b/>
                      <w:bCs/>
                      <w:sz w:val="18"/>
                      <w:szCs w:val="18"/>
                    </w:rPr>
                  </w:rPrChange>
                </w:rPr>
                <w:delText>Risques/ responsabilités</w:delText>
              </w:r>
            </w:del>
          </w:p>
        </w:tc>
        <w:tc>
          <w:tcPr>
            <w:tcW w:w="1641" w:type="dxa"/>
            <w:shd w:val="clear" w:color="auto" w:fill="244061" w:themeFill="accent1" w:themeFillShade="80"/>
            <w:tcPrChange w:id="2944" w:author="Farouk Bouhafs" w:date="2023-12-21T16:41:00Z">
              <w:tcPr>
                <w:tcW w:w="1373" w:type="dxa"/>
                <w:shd w:val="clear" w:color="auto" w:fill="244061" w:themeFill="accent1" w:themeFillShade="80"/>
              </w:tcPr>
            </w:tcPrChange>
          </w:tcPr>
          <w:p w14:paraId="7331A103" w14:textId="54B5242C" w:rsidR="00AE72B5" w:rsidRPr="00243943" w:rsidDel="000A3E8D" w:rsidRDefault="00AE72B5">
            <w:pPr>
              <w:spacing w:before="20" w:after="40" w:line="240" w:lineRule="auto"/>
              <w:rPr>
                <w:del w:id="2945" w:author="Houyem Rais" w:date="2024-02-22T15:17:00Z"/>
                <w:rFonts w:asciiTheme="minorHAnsi" w:hAnsiTheme="minorHAnsi" w:cstheme="minorHAnsi"/>
                <w:b/>
                <w:bCs/>
                <w:sz w:val="16"/>
                <w:szCs w:val="16"/>
                <w:rPrChange w:id="2946" w:author="Farouk Bouhafs" w:date="2023-12-21T16:41:00Z">
                  <w:rPr>
                    <w:del w:id="2947" w:author="Houyem Rais" w:date="2024-02-22T15:17:00Z"/>
                    <w:rFonts w:asciiTheme="minorHAnsi" w:hAnsiTheme="minorHAnsi" w:cstheme="minorHAnsi"/>
                    <w:b/>
                    <w:bCs/>
                    <w:sz w:val="18"/>
                    <w:szCs w:val="18"/>
                  </w:rPr>
                </w:rPrChange>
              </w:rPr>
            </w:pPr>
            <w:del w:id="2948" w:author="Houyem Rais" w:date="2024-02-22T15:17:00Z">
              <w:r w:rsidRPr="00243943" w:rsidDel="000A3E8D">
                <w:rPr>
                  <w:rFonts w:asciiTheme="minorHAnsi" w:hAnsiTheme="minorHAnsi" w:cstheme="minorHAnsi"/>
                  <w:b/>
                  <w:bCs/>
                  <w:sz w:val="16"/>
                  <w:szCs w:val="16"/>
                  <w:rPrChange w:id="2949" w:author="Farouk Bouhafs" w:date="2023-12-21T16:41:00Z">
                    <w:rPr>
                      <w:rFonts w:asciiTheme="minorHAnsi" w:hAnsiTheme="minorHAnsi" w:cstheme="minorHAnsi"/>
                      <w:b/>
                      <w:bCs/>
                      <w:sz w:val="18"/>
                      <w:szCs w:val="18"/>
                    </w:rPr>
                  </w:rPrChange>
                </w:rPr>
                <w:delText>Option 1.1 : EPC</w:delText>
              </w:r>
            </w:del>
            <w:ins w:id="2950" w:author="Farouk Bouhafs" w:date="2023-12-21T16:40:00Z">
              <w:del w:id="2951" w:author="Houyem Rais" w:date="2024-02-22T15:17:00Z">
                <w:r w:rsidR="00243943" w:rsidRPr="00243943" w:rsidDel="000A3E8D">
                  <w:rPr>
                    <w:rFonts w:asciiTheme="minorHAnsi" w:hAnsiTheme="minorHAnsi" w:cstheme="minorHAnsi"/>
                    <w:b/>
                    <w:bCs/>
                    <w:sz w:val="16"/>
                    <w:szCs w:val="16"/>
                    <w:rPrChange w:id="2952" w:author="Farouk Bouhafs" w:date="2023-12-21T16:41:00Z">
                      <w:rPr>
                        <w:rFonts w:asciiTheme="minorHAnsi" w:hAnsiTheme="minorHAnsi" w:cstheme="minorHAnsi"/>
                        <w:b/>
                        <w:bCs/>
                        <w:sz w:val="18"/>
                        <w:szCs w:val="18"/>
                      </w:rPr>
                    </w:rPrChange>
                  </w:rPr>
                  <w:delText xml:space="preserve"> (M</w:delText>
                </w:r>
              </w:del>
            </w:ins>
            <w:ins w:id="2953" w:author="Farouk Bouhafs" w:date="2023-12-21T16:41:00Z">
              <w:del w:id="2954" w:author="Houyem Rais" w:date="2024-02-22T15:17:00Z">
                <w:r w:rsidR="00243943" w:rsidRPr="00243943" w:rsidDel="000A3E8D">
                  <w:rPr>
                    <w:rFonts w:asciiTheme="minorHAnsi" w:hAnsiTheme="minorHAnsi" w:cstheme="minorHAnsi"/>
                    <w:b/>
                    <w:bCs/>
                    <w:sz w:val="16"/>
                    <w:szCs w:val="16"/>
                    <w:rPrChange w:id="2955" w:author="Farouk Bouhafs" w:date="2023-12-21T16:41:00Z">
                      <w:rPr>
                        <w:rFonts w:asciiTheme="minorHAnsi" w:hAnsiTheme="minorHAnsi" w:cstheme="minorHAnsi"/>
                        <w:b/>
                        <w:bCs/>
                        <w:sz w:val="18"/>
                        <w:szCs w:val="18"/>
                      </w:rPr>
                    </w:rPrChange>
                  </w:rPr>
                  <w:delText>a</w:delText>
                </w:r>
              </w:del>
            </w:ins>
            <w:ins w:id="2956" w:author="Farouk Bouhafs" w:date="2023-12-21T16:40:00Z">
              <w:del w:id="2957" w:author="Houyem Rais" w:date="2024-02-22T15:17:00Z">
                <w:r w:rsidR="00243943" w:rsidRPr="00243943" w:rsidDel="000A3E8D">
                  <w:rPr>
                    <w:rFonts w:asciiTheme="minorHAnsi" w:hAnsiTheme="minorHAnsi" w:cstheme="minorHAnsi"/>
                    <w:b/>
                    <w:bCs/>
                    <w:sz w:val="16"/>
                    <w:szCs w:val="16"/>
                    <w:rPrChange w:id="2958" w:author="Farouk Bouhafs" w:date="2023-12-21T16:41:00Z">
                      <w:rPr>
                        <w:rFonts w:asciiTheme="minorHAnsi" w:hAnsiTheme="minorHAnsi" w:cstheme="minorHAnsi"/>
                        <w:b/>
                        <w:bCs/>
                        <w:sz w:val="18"/>
                        <w:szCs w:val="18"/>
                      </w:rPr>
                    </w:rPrChange>
                  </w:rPr>
                  <w:delText>îtrise d’Ouvrage Publique</w:delText>
                </w:r>
              </w:del>
            </w:ins>
            <w:ins w:id="2959" w:author="Farouk Bouhafs" w:date="2023-12-21T16:41:00Z">
              <w:del w:id="2960" w:author="Houyem Rais" w:date="2024-02-22T15:17:00Z">
                <w:r w:rsidR="00243943" w:rsidRPr="00243943" w:rsidDel="000A3E8D">
                  <w:rPr>
                    <w:rFonts w:asciiTheme="minorHAnsi" w:hAnsiTheme="minorHAnsi" w:cstheme="minorHAnsi"/>
                    <w:b/>
                    <w:bCs/>
                    <w:sz w:val="16"/>
                    <w:szCs w:val="16"/>
                    <w:rPrChange w:id="2961" w:author="Farouk Bouhafs" w:date="2023-12-21T16:41:00Z">
                      <w:rPr>
                        <w:rFonts w:asciiTheme="minorHAnsi" w:hAnsiTheme="minorHAnsi" w:cstheme="minorHAnsi"/>
                        <w:b/>
                        <w:bCs/>
                        <w:sz w:val="18"/>
                        <w:szCs w:val="18"/>
                      </w:rPr>
                    </w:rPrChange>
                  </w:rPr>
                  <w:delText>)</w:delText>
                </w:r>
              </w:del>
            </w:ins>
          </w:p>
        </w:tc>
        <w:tc>
          <w:tcPr>
            <w:tcW w:w="1161" w:type="dxa"/>
            <w:shd w:val="clear" w:color="auto" w:fill="244061" w:themeFill="accent1" w:themeFillShade="80"/>
            <w:tcPrChange w:id="2962" w:author="Farouk Bouhafs" w:date="2023-12-21T16:41:00Z">
              <w:tcPr>
                <w:tcW w:w="1429" w:type="dxa"/>
                <w:shd w:val="clear" w:color="auto" w:fill="244061" w:themeFill="accent1" w:themeFillShade="80"/>
              </w:tcPr>
            </w:tcPrChange>
          </w:tcPr>
          <w:p w14:paraId="51FAEDD2" w14:textId="6E1A7DF6" w:rsidR="00AE72B5" w:rsidRPr="00243943" w:rsidDel="000A3E8D" w:rsidRDefault="00AE72B5">
            <w:pPr>
              <w:spacing w:before="20" w:after="40" w:line="240" w:lineRule="auto"/>
              <w:rPr>
                <w:del w:id="2963" w:author="Houyem Rais" w:date="2024-02-22T15:17:00Z"/>
                <w:rFonts w:asciiTheme="minorHAnsi" w:hAnsiTheme="minorHAnsi" w:cstheme="minorHAnsi"/>
                <w:b/>
                <w:bCs/>
                <w:sz w:val="16"/>
                <w:szCs w:val="16"/>
                <w:rPrChange w:id="2964" w:author="Farouk Bouhafs" w:date="2023-12-21T16:41:00Z">
                  <w:rPr>
                    <w:del w:id="2965" w:author="Houyem Rais" w:date="2024-02-22T15:17:00Z"/>
                    <w:rFonts w:asciiTheme="minorHAnsi" w:hAnsiTheme="minorHAnsi" w:cstheme="minorHAnsi"/>
                    <w:b/>
                    <w:bCs/>
                    <w:sz w:val="18"/>
                    <w:szCs w:val="18"/>
                  </w:rPr>
                </w:rPrChange>
              </w:rPr>
            </w:pPr>
            <w:del w:id="2966" w:author="Houyem Rais" w:date="2024-02-22T15:17:00Z">
              <w:r w:rsidRPr="00243943" w:rsidDel="000A3E8D">
                <w:rPr>
                  <w:rFonts w:asciiTheme="minorHAnsi" w:hAnsiTheme="minorHAnsi" w:cstheme="minorHAnsi"/>
                  <w:b/>
                  <w:bCs/>
                  <w:sz w:val="16"/>
                  <w:szCs w:val="16"/>
                  <w:rPrChange w:id="2967" w:author="Farouk Bouhafs" w:date="2023-12-21T16:41:00Z">
                    <w:rPr>
                      <w:rFonts w:asciiTheme="minorHAnsi" w:hAnsiTheme="minorHAnsi" w:cstheme="minorHAnsi"/>
                      <w:b/>
                      <w:bCs/>
                      <w:sz w:val="18"/>
                      <w:szCs w:val="18"/>
                    </w:rPr>
                  </w:rPrChange>
                </w:rPr>
                <w:delText>Option 1.2 : EPC+F</w:delText>
              </w:r>
            </w:del>
          </w:p>
        </w:tc>
        <w:tc>
          <w:tcPr>
            <w:tcW w:w="1428" w:type="dxa"/>
            <w:shd w:val="clear" w:color="auto" w:fill="244061" w:themeFill="accent1" w:themeFillShade="80"/>
            <w:tcPrChange w:id="2968" w:author="Farouk Bouhafs" w:date="2023-12-21T16:41:00Z">
              <w:tcPr>
                <w:tcW w:w="1428" w:type="dxa"/>
                <w:shd w:val="clear" w:color="auto" w:fill="244061" w:themeFill="accent1" w:themeFillShade="80"/>
              </w:tcPr>
            </w:tcPrChange>
          </w:tcPr>
          <w:p w14:paraId="22826356" w14:textId="2282D612" w:rsidR="00AE72B5" w:rsidRPr="00243943" w:rsidDel="000A3E8D" w:rsidRDefault="00AE72B5">
            <w:pPr>
              <w:spacing w:before="20" w:after="40" w:line="240" w:lineRule="auto"/>
              <w:rPr>
                <w:del w:id="2969" w:author="Houyem Rais" w:date="2024-02-22T15:17:00Z"/>
                <w:rFonts w:asciiTheme="minorHAnsi" w:hAnsiTheme="minorHAnsi" w:cstheme="minorHAnsi"/>
                <w:b/>
                <w:bCs/>
                <w:sz w:val="16"/>
                <w:szCs w:val="16"/>
                <w:rPrChange w:id="2970" w:author="Farouk Bouhafs" w:date="2023-12-21T16:41:00Z">
                  <w:rPr>
                    <w:del w:id="2971" w:author="Houyem Rais" w:date="2024-02-22T15:17:00Z"/>
                    <w:rFonts w:asciiTheme="minorHAnsi" w:hAnsiTheme="minorHAnsi" w:cstheme="minorHAnsi"/>
                    <w:b/>
                    <w:bCs/>
                    <w:sz w:val="18"/>
                    <w:szCs w:val="18"/>
                  </w:rPr>
                </w:rPrChange>
              </w:rPr>
            </w:pPr>
            <w:del w:id="2972" w:author="Houyem Rais" w:date="2024-02-22T15:17:00Z">
              <w:r w:rsidRPr="00243943" w:rsidDel="000A3E8D">
                <w:rPr>
                  <w:rFonts w:asciiTheme="minorHAnsi" w:hAnsiTheme="minorHAnsi" w:cstheme="minorHAnsi"/>
                  <w:b/>
                  <w:bCs/>
                  <w:sz w:val="16"/>
                  <w:szCs w:val="16"/>
                  <w:rPrChange w:id="2973" w:author="Farouk Bouhafs" w:date="2023-12-21T16:41:00Z">
                    <w:rPr>
                      <w:rFonts w:asciiTheme="minorHAnsi" w:hAnsiTheme="minorHAnsi" w:cstheme="minorHAnsi"/>
                      <w:b/>
                      <w:bCs/>
                      <w:sz w:val="18"/>
                      <w:szCs w:val="18"/>
                    </w:rPr>
                  </w:rPrChange>
                </w:rPr>
                <w:delText>Option 2 : Concession</w:delText>
              </w:r>
            </w:del>
          </w:p>
        </w:tc>
        <w:tc>
          <w:tcPr>
            <w:tcW w:w="1560" w:type="dxa"/>
            <w:shd w:val="clear" w:color="auto" w:fill="244061" w:themeFill="accent1" w:themeFillShade="80"/>
            <w:tcPrChange w:id="2974" w:author="Farouk Bouhafs" w:date="2023-12-21T16:41:00Z">
              <w:tcPr>
                <w:tcW w:w="1560" w:type="dxa"/>
                <w:shd w:val="clear" w:color="auto" w:fill="244061" w:themeFill="accent1" w:themeFillShade="80"/>
              </w:tcPr>
            </w:tcPrChange>
          </w:tcPr>
          <w:p w14:paraId="7F29B01B" w14:textId="15F702CE" w:rsidR="00AE72B5" w:rsidRPr="00243943" w:rsidDel="000A3E8D" w:rsidRDefault="00AE72B5">
            <w:pPr>
              <w:spacing w:before="20" w:after="40" w:line="240" w:lineRule="auto"/>
              <w:rPr>
                <w:del w:id="2975" w:author="Houyem Rais" w:date="2024-02-22T15:17:00Z"/>
                <w:rFonts w:asciiTheme="minorHAnsi" w:hAnsiTheme="minorHAnsi" w:cstheme="minorHAnsi"/>
                <w:b/>
                <w:bCs/>
                <w:sz w:val="16"/>
                <w:szCs w:val="16"/>
                <w:rPrChange w:id="2976" w:author="Farouk Bouhafs" w:date="2023-12-21T16:41:00Z">
                  <w:rPr>
                    <w:del w:id="2977" w:author="Houyem Rais" w:date="2024-02-22T15:17:00Z"/>
                    <w:rFonts w:asciiTheme="minorHAnsi" w:hAnsiTheme="minorHAnsi" w:cstheme="minorHAnsi"/>
                    <w:b/>
                    <w:bCs/>
                    <w:sz w:val="18"/>
                    <w:szCs w:val="18"/>
                  </w:rPr>
                </w:rPrChange>
              </w:rPr>
            </w:pPr>
            <w:del w:id="2978" w:author="Houyem Rais" w:date="2024-02-22T15:17:00Z">
              <w:r w:rsidRPr="00243943" w:rsidDel="000A3E8D">
                <w:rPr>
                  <w:rFonts w:asciiTheme="minorHAnsi" w:hAnsiTheme="minorHAnsi" w:cstheme="minorHAnsi"/>
                  <w:b/>
                  <w:bCs/>
                  <w:sz w:val="16"/>
                  <w:szCs w:val="16"/>
                  <w:rPrChange w:id="2979" w:author="Farouk Bouhafs" w:date="2023-12-21T16:41:00Z">
                    <w:rPr>
                      <w:rFonts w:asciiTheme="minorHAnsi" w:hAnsiTheme="minorHAnsi" w:cstheme="minorHAnsi"/>
                      <w:b/>
                      <w:bCs/>
                      <w:sz w:val="18"/>
                      <w:szCs w:val="18"/>
                    </w:rPr>
                  </w:rPrChange>
                </w:rPr>
                <w:delText>Option 3 : Contrat de partenariat</w:delText>
              </w:r>
            </w:del>
          </w:p>
        </w:tc>
      </w:tr>
      <w:tr w:rsidR="00C17437" w:rsidRPr="00243943" w:rsidDel="000A3E8D" w14:paraId="0DAEE435" w14:textId="3C6B9963" w:rsidTr="00243943">
        <w:trPr>
          <w:trHeight w:val="40"/>
          <w:del w:id="2980" w:author="Houyem Rais" w:date="2024-02-22T15:17:00Z"/>
          <w:trPrChange w:id="2981" w:author="Farouk Bouhafs" w:date="2023-12-21T16:41:00Z">
            <w:trPr>
              <w:trHeight w:val="40"/>
            </w:trPr>
          </w:trPrChange>
        </w:trPr>
        <w:tc>
          <w:tcPr>
            <w:tcW w:w="2007" w:type="dxa"/>
            <w:hideMark/>
            <w:tcPrChange w:id="2982" w:author="Farouk Bouhafs" w:date="2023-12-21T16:41:00Z">
              <w:tcPr>
                <w:tcW w:w="2007" w:type="dxa"/>
                <w:hideMark/>
              </w:tcPr>
            </w:tcPrChange>
          </w:tcPr>
          <w:p w14:paraId="679D863B" w14:textId="34528FC6" w:rsidR="00AE72B5" w:rsidRPr="00243943" w:rsidDel="000A3E8D" w:rsidRDefault="00AE72B5">
            <w:pPr>
              <w:spacing w:before="20" w:after="40" w:line="240" w:lineRule="auto"/>
              <w:rPr>
                <w:del w:id="2983" w:author="Houyem Rais" w:date="2024-02-22T15:17:00Z"/>
                <w:rFonts w:asciiTheme="minorHAnsi" w:hAnsiTheme="minorHAnsi" w:cstheme="minorHAnsi"/>
                <w:b/>
                <w:bCs/>
                <w:sz w:val="16"/>
                <w:szCs w:val="16"/>
                <w:rPrChange w:id="2984" w:author="Farouk Bouhafs" w:date="2023-12-21T16:41:00Z">
                  <w:rPr>
                    <w:del w:id="2985" w:author="Houyem Rais" w:date="2024-02-22T15:17:00Z"/>
                    <w:rFonts w:asciiTheme="minorHAnsi" w:hAnsiTheme="minorHAnsi" w:cstheme="minorHAnsi"/>
                    <w:b/>
                    <w:bCs/>
                    <w:sz w:val="18"/>
                    <w:szCs w:val="18"/>
                  </w:rPr>
                </w:rPrChange>
              </w:rPr>
            </w:pPr>
            <w:del w:id="2986" w:author="Houyem Rais" w:date="2024-02-22T15:17:00Z">
              <w:r w:rsidRPr="00243943" w:rsidDel="000A3E8D">
                <w:rPr>
                  <w:rFonts w:asciiTheme="minorHAnsi" w:hAnsiTheme="minorHAnsi" w:cstheme="minorHAnsi"/>
                  <w:b/>
                  <w:bCs/>
                  <w:sz w:val="16"/>
                  <w:szCs w:val="16"/>
                  <w:rPrChange w:id="2987" w:author="Farouk Bouhafs" w:date="2023-12-21T16:41:00Z">
                    <w:rPr>
                      <w:rFonts w:asciiTheme="minorHAnsi" w:hAnsiTheme="minorHAnsi" w:cstheme="minorHAnsi"/>
                      <w:b/>
                      <w:bCs/>
                      <w:sz w:val="18"/>
                      <w:szCs w:val="18"/>
                    </w:rPr>
                  </w:rPrChange>
                </w:rPr>
                <w:delText>Financement des travaux de construction</w:delText>
              </w:r>
            </w:del>
          </w:p>
        </w:tc>
        <w:tc>
          <w:tcPr>
            <w:tcW w:w="1641" w:type="dxa"/>
            <w:tcPrChange w:id="2988" w:author="Farouk Bouhafs" w:date="2023-12-21T16:41:00Z">
              <w:tcPr>
                <w:tcW w:w="1373" w:type="dxa"/>
              </w:tcPr>
            </w:tcPrChange>
          </w:tcPr>
          <w:p w14:paraId="21336D36" w14:textId="02D12E77" w:rsidR="00AE72B5" w:rsidRPr="00243943" w:rsidDel="000A3E8D" w:rsidRDefault="00C17437">
            <w:pPr>
              <w:spacing w:before="20" w:after="40" w:line="240" w:lineRule="auto"/>
              <w:rPr>
                <w:del w:id="2989" w:author="Houyem Rais" w:date="2024-02-22T15:17:00Z"/>
                <w:rFonts w:asciiTheme="minorHAnsi" w:hAnsiTheme="minorHAnsi" w:cstheme="minorHAnsi"/>
                <w:sz w:val="16"/>
                <w:szCs w:val="16"/>
                <w:rPrChange w:id="2990" w:author="Farouk Bouhafs" w:date="2023-12-21T16:41:00Z">
                  <w:rPr>
                    <w:del w:id="2991" w:author="Houyem Rais" w:date="2024-02-22T15:17:00Z"/>
                    <w:rFonts w:asciiTheme="minorHAnsi" w:hAnsiTheme="minorHAnsi" w:cstheme="minorHAnsi"/>
                    <w:sz w:val="18"/>
                    <w:szCs w:val="18"/>
                  </w:rPr>
                </w:rPrChange>
              </w:rPr>
            </w:pPr>
            <w:del w:id="2992" w:author="Houyem Rais" w:date="2024-02-22T15:17:00Z">
              <w:r w:rsidRPr="00243943" w:rsidDel="000A3E8D">
                <w:rPr>
                  <w:rFonts w:asciiTheme="minorHAnsi" w:hAnsiTheme="minorHAnsi" w:cstheme="minorHAnsi"/>
                  <w:sz w:val="16"/>
                  <w:szCs w:val="16"/>
                  <w:rPrChange w:id="2993" w:author="Farouk Bouhafs" w:date="2023-12-21T16:41:00Z">
                    <w:rPr>
                      <w:rFonts w:asciiTheme="minorHAnsi" w:hAnsiTheme="minorHAnsi" w:cstheme="minorHAnsi"/>
                      <w:sz w:val="18"/>
                      <w:szCs w:val="18"/>
                    </w:rPr>
                  </w:rPrChange>
                </w:rPr>
                <w:delText>Autorité contractante</w:delText>
              </w:r>
            </w:del>
          </w:p>
        </w:tc>
        <w:tc>
          <w:tcPr>
            <w:tcW w:w="1161" w:type="dxa"/>
            <w:tcPrChange w:id="2994" w:author="Farouk Bouhafs" w:date="2023-12-21T16:41:00Z">
              <w:tcPr>
                <w:tcW w:w="1429" w:type="dxa"/>
              </w:tcPr>
            </w:tcPrChange>
          </w:tcPr>
          <w:p w14:paraId="4CF17A0C" w14:textId="769C60AA" w:rsidR="00AE72B5" w:rsidRPr="00243943" w:rsidDel="000A3E8D" w:rsidRDefault="00AE72B5">
            <w:pPr>
              <w:spacing w:before="20" w:after="40" w:line="240" w:lineRule="auto"/>
              <w:rPr>
                <w:del w:id="2995" w:author="Houyem Rais" w:date="2024-02-22T15:17:00Z"/>
                <w:rFonts w:asciiTheme="minorHAnsi" w:hAnsiTheme="minorHAnsi" w:cstheme="minorHAnsi"/>
                <w:sz w:val="16"/>
                <w:szCs w:val="16"/>
                <w:rPrChange w:id="2996" w:author="Farouk Bouhafs" w:date="2023-12-21T16:41:00Z">
                  <w:rPr>
                    <w:del w:id="2997" w:author="Houyem Rais" w:date="2024-02-22T15:17:00Z"/>
                    <w:rFonts w:asciiTheme="minorHAnsi" w:hAnsiTheme="minorHAnsi" w:cstheme="minorHAnsi"/>
                    <w:sz w:val="18"/>
                    <w:szCs w:val="18"/>
                  </w:rPr>
                </w:rPrChange>
              </w:rPr>
            </w:pPr>
            <w:del w:id="2998" w:author="Houyem Rais" w:date="2024-02-22T15:17:00Z">
              <w:r w:rsidRPr="00243943" w:rsidDel="000A3E8D">
                <w:rPr>
                  <w:rFonts w:asciiTheme="minorHAnsi" w:hAnsiTheme="minorHAnsi" w:cstheme="minorHAnsi"/>
                  <w:sz w:val="16"/>
                  <w:szCs w:val="16"/>
                  <w:rPrChange w:id="2999" w:author="Farouk Bouhafs" w:date="2023-12-21T16:41:00Z">
                    <w:rPr>
                      <w:rFonts w:asciiTheme="minorHAnsi" w:hAnsiTheme="minorHAnsi" w:cstheme="minorHAnsi"/>
                      <w:sz w:val="18"/>
                      <w:szCs w:val="18"/>
                    </w:rPr>
                  </w:rPrChange>
                </w:rPr>
                <w:delText>Partenaire privé</w:delText>
              </w:r>
            </w:del>
          </w:p>
        </w:tc>
        <w:tc>
          <w:tcPr>
            <w:tcW w:w="1428" w:type="dxa"/>
            <w:tcPrChange w:id="3000" w:author="Farouk Bouhafs" w:date="2023-12-21T16:41:00Z">
              <w:tcPr>
                <w:tcW w:w="1428" w:type="dxa"/>
              </w:tcPr>
            </w:tcPrChange>
          </w:tcPr>
          <w:p w14:paraId="66E3F87F" w14:textId="5FF4791E" w:rsidR="00AE72B5" w:rsidRPr="00243943" w:rsidDel="000A3E8D" w:rsidRDefault="00AE72B5">
            <w:pPr>
              <w:spacing w:before="20" w:after="40" w:line="240" w:lineRule="auto"/>
              <w:rPr>
                <w:del w:id="3001" w:author="Houyem Rais" w:date="2024-02-22T15:17:00Z"/>
                <w:rFonts w:asciiTheme="minorHAnsi" w:hAnsiTheme="minorHAnsi" w:cstheme="minorHAnsi"/>
                <w:sz w:val="16"/>
                <w:szCs w:val="16"/>
                <w:rPrChange w:id="3002" w:author="Farouk Bouhafs" w:date="2023-12-21T16:41:00Z">
                  <w:rPr>
                    <w:del w:id="3003" w:author="Houyem Rais" w:date="2024-02-22T15:17:00Z"/>
                    <w:rFonts w:asciiTheme="minorHAnsi" w:hAnsiTheme="minorHAnsi" w:cstheme="minorHAnsi"/>
                    <w:sz w:val="18"/>
                    <w:szCs w:val="18"/>
                  </w:rPr>
                </w:rPrChange>
              </w:rPr>
            </w:pPr>
            <w:del w:id="3004" w:author="Houyem Rais" w:date="2024-02-22T15:17:00Z">
              <w:r w:rsidRPr="00243943" w:rsidDel="000A3E8D">
                <w:rPr>
                  <w:rFonts w:asciiTheme="minorHAnsi" w:hAnsiTheme="minorHAnsi" w:cstheme="minorHAnsi"/>
                  <w:sz w:val="16"/>
                  <w:szCs w:val="16"/>
                  <w:rPrChange w:id="3005" w:author="Farouk Bouhafs" w:date="2023-12-21T16:41:00Z">
                    <w:rPr>
                      <w:rFonts w:asciiTheme="minorHAnsi" w:hAnsiTheme="minorHAnsi" w:cstheme="minorHAnsi"/>
                      <w:sz w:val="18"/>
                      <w:szCs w:val="18"/>
                    </w:rPr>
                  </w:rPrChange>
                </w:rPr>
                <w:delText>Partenaire privé</w:delText>
              </w:r>
            </w:del>
          </w:p>
        </w:tc>
        <w:tc>
          <w:tcPr>
            <w:tcW w:w="1560" w:type="dxa"/>
            <w:tcPrChange w:id="3006" w:author="Farouk Bouhafs" w:date="2023-12-21T16:41:00Z">
              <w:tcPr>
                <w:tcW w:w="1560" w:type="dxa"/>
              </w:tcPr>
            </w:tcPrChange>
          </w:tcPr>
          <w:p w14:paraId="52C10DAE" w14:textId="21AB1C5B" w:rsidR="00AE72B5" w:rsidRPr="00243943" w:rsidDel="000A3E8D" w:rsidRDefault="00AE72B5">
            <w:pPr>
              <w:spacing w:before="20" w:after="40" w:line="240" w:lineRule="auto"/>
              <w:rPr>
                <w:del w:id="3007" w:author="Houyem Rais" w:date="2024-02-22T15:17:00Z"/>
                <w:rFonts w:asciiTheme="minorHAnsi" w:hAnsiTheme="minorHAnsi" w:cstheme="minorHAnsi"/>
                <w:sz w:val="16"/>
                <w:szCs w:val="16"/>
                <w:rPrChange w:id="3008" w:author="Farouk Bouhafs" w:date="2023-12-21T16:41:00Z">
                  <w:rPr>
                    <w:del w:id="3009" w:author="Houyem Rais" w:date="2024-02-22T15:17:00Z"/>
                    <w:rFonts w:asciiTheme="minorHAnsi" w:hAnsiTheme="minorHAnsi" w:cstheme="minorHAnsi"/>
                    <w:sz w:val="18"/>
                    <w:szCs w:val="18"/>
                  </w:rPr>
                </w:rPrChange>
              </w:rPr>
            </w:pPr>
            <w:del w:id="3010" w:author="Houyem Rais" w:date="2024-02-22T15:17:00Z">
              <w:r w:rsidRPr="00243943" w:rsidDel="000A3E8D">
                <w:rPr>
                  <w:rFonts w:asciiTheme="minorHAnsi" w:hAnsiTheme="minorHAnsi" w:cstheme="minorHAnsi"/>
                  <w:sz w:val="16"/>
                  <w:szCs w:val="16"/>
                  <w:rPrChange w:id="3011" w:author="Farouk Bouhafs" w:date="2023-12-21T16:41:00Z">
                    <w:rPr>
                      <w:rFonts w:asciiTheme="minorHAnsi" w:hAnsiTheme="minorHAnsi" w:cstheme="minorHAnsi"/>
                      <w:sz w:val="18"/>
                      <w:szCs w:val="18"/>
                    </w:rPr>
                  </w:rPrChange>
                </w:rPr>
                <w:delText>Partenaire privé</w:delText>
              </w:r>
            </w:del>
          </w:p>
        </w:tc>
      </w:tr>
      <w:tr w:rsidR="00C17437" w:rsidRPr="00243943" w:rsidDel="000A3E8D" w14:paraId="360F6854" w14:textId="7AC86DEA" w:rsidTr="00243943">
        <w:trPr>
          <w:trHeight w:val="89"/>
          <w:del w:id="3012" w:author="Houyem Rais" w:date="2024-02-22T15:17:00Z"/>
          <w:trPrChange w:id="3013" w:author="Farouk Bouhafs" w:date="2023-12-21T16:41:00Z">
            <w:trPr>
              <w:trHeight w:val="89"/>
            </w:trPr>
          </w:trPrChange>
        </w:trPr>
        <w:tc>
          <w:tcPr>
            <w:tcW w:w="2007" w:type="dxa"/>
            <w:hideMark/>
            <w:tcPrChange w:id="3014" w:author="Farouk Bouhafs" w:date="2023-12-21T16:41:00Z">
              <w:tcPr>
                <w:tcW w:w="2007" w:type="dxa"/>
                <w:hideMark/>
              </w:tcPr>
            </w:tcPrChange>
          </w:tcPr>
          <w:p w14:paraId="75C32D68" w14:textId="18B85818" w:rsidR="00C17437" w:rsidRPr="00243943" w:rsidDel="000A3E8D" w:rsidRDefault="00C17437" w:rsidP="00C17437">
            <w:pPr>
              <w:spacing w:before="20" w:after="40" w:line="240" w:lineRule="auto"/>
              <w:rPr>
                <w:del w:id="3015" w:author="Houyem Rais" w:date="2024-02-22T15:17:00Z"/>
                <w:rFonts w:asciiTheme="minorHAnsi" w:hAnsiTheme="minorHAnsi" w:cstheme="minorHAnsi"/>
                <w:b/>
                <w:bCs/>
                <w:sz w:val="16"/>
                <w:szCs w:val="16"/>
                <w:rPrChange w:id="3016" w:author="Farouk Bouhafs" w:date="2023-12-21T16:41:00Z">
                  <w:rPr>
                    <w:del w:id="3017" w:author="Houyem Rais" w:date="2024-02-22T15:17:00Z"/>
                    <w:rFonts w:asciiTheme="minorHAnsi" w:hAnsiTheme="minorHAnsi" w:cstheme="minorHAnsi"/>
                    <w:b/>
                    <w:bCs/>
                    <w:sz w:val="18"/>
                    <w:szCs w:val="18"/>
                  </w:rPr>
                </w:rPrChange>
              </w:rPr>
            </w:pPr>
            <w:del w:id="3018" w:author="Houyem Rais" w:date="2024-02-22T15:17:00Z">
              <w:r w:rsidRPr="00243943" w:rsidDel="000A3E8D">
                <w:rPr>
                  <w:rFonts w:asciiTheme="minorHAnsi" w:hAnsiTheme="minorHAnsi" w:cstheme="minorHAnsi"/>
                  <w:b/>
                  <w:bCs/>
                  <w:sz w:val="16"/>
                  <w:szCs w:val="16"/>
                  <w:rPrChange w:id="3019" w:author="Farouk Bouhafs" w:date="2023-12-21T16:41:00Z">
                    <w:rPr>
                      <w:rFonts w:asciiTheme="minorHAnsi" w:hAnsiTheme="minorHAnsi" w:cstheme="minorHAnsi"/>
                      <w:b/>
                      <w:bCs/>
                      <w:sz w:val="18"/>
                      <w:szCs w:val="18"/>
                    </w:rPr>
                  </w:rPrChange>
                </w:rPr>
                <w:delText>Construction de l’ouvrage</w:delText>
              </w:r>
            </w:del>
          </w:p>
        </w:tc>
        <w:tc>
          <w:tcPr>
            <w:tcW w:w="1641" w:type="dxa"/>
            <w:tcPrChange w:id="3020" w:author="Farouk Bouhafs" w:date="2023-12-21T16:41:00Z">
              <w:tcPr>
                <w:tcW w:w="1373" w:type="dxa"/>
              </w:tcPr>
            </w:tcPrChange>
          </w:tcPr>
          <w:p w14:paraId="5BB1D2CF" w14:textId="08DF9718" w:rsidR="00C17437" w:rsidRPr="00243943" w:rsidDel="000A3E8D" w:rsidRDefault="00C17437" w:rsidP="00C17437">
            <w:pPr>
              <w:spacing w:before="20" w:after="40" w:line="240" w:lineRule="auto"/>
              <w:rPr>
                <w:del w:id="3021" w:author="Houyem Rais" w:date="2024-02-22T15:17:00Z"/>
                <w:rFonts w:asciiTheme="minorHAnsi" w:hAnsiTheme="minorHAnsi" w:cstheme="minorHAnsi"/>
                <w:sz w:val="16"/>
                <w:szCs w:val="16"/>
                <w:rPrChange w:id="3022" w:author="Farouk Bouhafs" w:date="2023-12-21T16:41:00Z">
                  <w:rPr>
                    <w:del w:id="3023" w:author="Houyem Rais" w:date="2024-02-22T15:17:00Z"/>
                    <w:rFonts w:asciiTheme="minorHAnsi" w:hAnsiTheme="minorHAnsi" w:cstheme="minorHAnsi"/>
                    <w:sz w:val="18"/>
                    <w:szCs w:val="18"/>
                  </w:rPr>
                </w:rPrChange>
              </w:rPr>
            </w:pPr>
            <w:del w:id="3024" w:author="Houyem Rais" w:date="2024-02-22T15:17:00Z">
              <w:r w:rsidRPr="00243943" w:rsidDel="000A3E8D">
                <w:rPr>
                  <w:rFonts w:asciiTheme="minorHAnsi" w:hAnsiTheme="minorHAnsi" w:cstheme="minorHAnsi"/>
                  <w:sz w:val="16"/>
                  <w:szCs w:val="16"/>
                  <w:rPrChange w:id="3025" w:author="Farouk Bouhafs" w:date="2023-12-21T16:41:00Z">
                    <w:rPr>
                      <w:rFonts w:asciiTheme="minorHAnsi" w:hAnsiTheme="minorHAnsi" w:cstheme="minorHAnsi"/>
                      <w:sz w:val="18"/>
                      <w:szCs w:val="18"/>
                    </w:rPr>
                  </w:rPrChange>
                </w:rPr>
                <w:delText>Autorité contractante</w:delText>
              </w:r>
            </w:del>
          </w:p>
        </w:tc>
        <w:tc>
          <w:tcPr>
            <w:tcW w:w="1161" w:type="dxa"/>
            <w:tcPrChange w:id="3026" w:author="Farouk Bouhafs" w:date="2023-12-21T16:41:00Z">
              <w:tcPr>
                <w:tcW w:w="1429" w:type="dxa"/>
              </w:tcPr>
            </w:tcPrChange>
          </w:tcPr>
          <w:p w14:paraId="4FF13BEB" w14:textId="0D4806BD" w:rsidR="00C17437" w:rsidRPr="00243943" w:rsidDel="000A3E8D" w:rsidRDefault="00C17437" w:rsidP="00C17437">
            <w:pPr>
              <w:spacing w:before="20" w:after="40" w:line="240" w:lineRule="auto"/>
              <w:rPr>
                <w:del w:id="3027" w:author="Houyem Rais" w:date="2024-02-22T15:17:00Z"/>
                <w:rFonts w:asciiTheme="minorHAnsi" w:hAnsiTheme="minorHAnsi" w:cstheme="minorHAnsi"/>
                <w:sz w:val="16"/>
                <w:szCs w:val="16"/>
                <w:rPrChange w:id="3028" w:author="Farouk Bouhafs" w:date="2023-12-21T16:41:00Z">
                  <w:rPr>
                    <w:del w:id="3029" w:author="Houyem Rais" w:date="2024-02-22T15:17:00Z"/>
                    <w:rFonts w:asciiTheme="minorHAnsi" w:hAnsiTheme="minorHAnsi" w:cstheme="minorHAnsi"/>
                    <w:sz w:val="18"/>
                    <w:szCs w:val="18"/>
                  </w:rPr>
                </w:rPrChange>
              </w:rPr>
            </w:pPr>
            <w:del w:id="3030" w:author="Houyem Rais" w:date="2024-02-22T15:17:00Z">
              <w:r w:rsidRPr="00243943" w:rsidDel="000A3E8D">
                <w:rPr>
                  <w:rFonts w:asciiTheme="minorHAnsi" w:hAnsiTheme="minorHAnsi" w:cstheme="minorHAnsi"/>
                  <w:sz w:val="16"/>
                  <w:szCs w:val="16"/>
                  <w:rPrChange w:id="3031" w:author="Farouk Bouhafs" w:date="2023-12-21T16:41:00Z">
                    <w:rPr>
                      <w:rFonts w:asciiTheme="minorHAnsi" w:hAnsiTheme="minorHAnsi" w:cstheme="minorHAnsi"/>
                      <w:sz w:val="18"/>
                      <w:szCs w:val="18"/>
                    </w:rPr>
                  </w:rPrChange>
                </w:rPr>
                <w:delText>Partenaire privé</w:delText>
              </w:r>
            </w:del>
          </w:p>
        </w:tc>
        <w:tc>
          <w:tcPr>
            <w:tcW w:w="1428" w:type="dxa"/>
            <w:tcPrChange w:id="3032" w:author="Farouk Bouhafs" w:date="2023-12-21T16:41:00Z">
              <w:tcPr>
                <w:tcW w:w="1428" w:type="dxa"/>
              </w:tcPr>
            </w:tcPrChange>
          </w:tcPr>
          <w:p w14:paraId="749495B6" w14:textId="231A3CED" w:rsidR="00C17437" w:rsidRPr="00243943" w:rsidDel="000A3E8D" w:rsidRDefault="00C17437" w:rsidP="00C17437">
            <w:pPr>
              <w:spacing w:before="20" w:after="40" w:line="240" w:lineRule="auto"/>
              <w:rPr>
                <w:del w:id="3033" w:author="Houyem Rais" w:date="2024-02-22T15:17:00Z"/>
                <w:rFonts w:asciiTheme="minorHAnsi" w:hAnsiTheme="minorHAnsi" w:cstheme="minorHAnsi"/>
                <w:sz w:val="16"/>
                <w:szCs w:val="16"/>
                <w:rPrChange w:id="3034" w:author="Farouk Bouhafs" w:date="2023-12-21T16:41:00Z">
                  <w:rPr>
                    <w:del w:id="3035" w:author="Houyem Rais" w:date="2024-02-22T15:17:00Z"/>
                    <w:rFonts w:asciiTheme="minorHAnsi" w:hAnsiTheme="minorHAnsi" w:cstheme="minorHAnsi"/>
                    <w:sz w:val="18"/>
                    <w:szCs w:val="18"/>
                  </w:rPr>
                </w:rPrChange>
              </w:rPr>
            </w:pPr>
            <w:del w:id="3036" w:author="Houyem Rais" w:date="2024-02-22T15:17:00Z">
              <w:r w:rsidRPr="00243943" w:rsidDel="000A3E8D">
                <w:rPr>
                  <w:rFonts w:asciiTheme="minorHAnsi" w:hAnsiTheme="minorHAnsi" w:cstheme="minorHAnsi"/>
                  <w:sz w:val="16"/>
                  <w:szCs w:val="16"/>
                  <w:rPrChange w:id="3037" w:author="Farouk Bouhafs" w:date="2023-12-21T16:41:00Z">
                    <w:rPr>
                      <w:rFonts w:asciiTheme="minorHAnsi" w:hAnsiTheme="minorHAnsi" w:cstheme="minorHAnsi"/>
                      <w:sz w:val="18"/>
                      <w:szCs w:val="18"/>
                    </w:rPr>
                  </w:rPrChange>
                </w:rPr>
                <w:delText>Partenaire privé</w:delText>
              </w:r>
            </w:del>
          </w:p>
        </w:tc>
        <w:tc>
          <w:tcPr>
            <w:tcW w:w="1560" w:type="dxa"/>
            <w:tcPrChange w:id="3038" w:author="Farouk Bouhafs" w:date="2023-12-21T16:41:00Z">
              <w:tcPr>
                <w:tcW w:w="1560" w:type="dxa"/>
              </w:tcPr>
            </w:tcPrChange>
          </w:tcPr>
          <w:p w14:paraId="0340642D" w14:textId="5628EAE6" w:rsidR="00C17437" w:rsidRPr="00243943" w:rsidDel="000A3E8D" w:rsidRDefault="00C17437" w:rsidP="00C17437">
            <w:pPr>
              <w:spacing w:before="20" w:after="40" w:line="240" w:lineRule="auto"/>
              <w:rPr>
                <w:del w:id="3039" w:author="Houyem Rais" w:date="2024-02-22T15:17:00Z"/>
                <w:rFonts w:asciiTheme="minorHAnsi" w:hAnsiTheme="minorHAnsi" w:cstheme="minorHAnsi"/>
                <w:sz w:val="16"/>
                <w:szCs w:val="16"/>
                <w:rPrChange w:id="3040" w:author="Farouk Bouhafs" w:date="2023-12-21T16:41:00Z">
                  <w:rPr>
                    <w:del w:id="3041" w:author="Houyem Rais" w:date="2024-02-22T15:17:00Z"/>
                    <w:rFonts w:asciiTheme="minorHAnsi" w:hAnsiTheme="minorHAnsi" w:cstheme="minorHAnsi"/>
                    <w:sz w:val="18"/>
                    <w:szCs w:val="18"/>
                  </w:rPr>
                </w:rPrChange>
              </w:rPr>
            </w:pPr>
            <w:del w:id="3042" w:author="Houyem Rais" w:date="2024-02-22T15:17:00Z">
              <w:r w:rsidRPr="00243943" w:rsidDel="000A3E8D">
                <w:rPr>
                  <w:rFonts w:asciiTheme="minorHAnsi" w:hAnsiTheme="minorHAnsi" w:cstheme="minorHAnsi"/>
                  <w:sz w:val="16"/>
                  <w:szCs w:val="16"/>
                  <w:rPrChange w:id="3043" w:author="Farouk Bouhafs" w:date="2023-12-21T16:41:00Z">
                    <w:rPr>
                      <w:rFonts w:asciiTheme="minorHAnsi" w:hAnsiTheme="minorHAnsi" w:cstheme="minorHAnsi"/>
                      <w:sz w:val="18"/>
                      <w:szCs w:val="18"/>
                    </w:rPr>
                  </w:rPrChange>
                </w:rPr>
                <w:delText>Partenaire privé</w:delText>
              </w:r>
            </w:del>
          </w:p>
        </w:tc>
      </w:tr>
      <w:tr w:rsidR="00BC3022" w:rsidRPr="00243943" w:rsidDel="000A3E8D" w14:paraId="16F6A781" w14:textId="45F5A227" w:rsidTr="00243943">
        <w:trPr>
          <w:trHeight w:val="526"/>
          <w:del w:id="3044" w:author="Houyem Rais" w:date="2024-02-22T15:17:00Z"/>
          <w:trPrChange w:id="3045" w:author="Farouk Bouhafs" w:date="2023-12-21T16:41:00Z">
            <w:trPr>
              <w:trHeight w:val="526"/>
            </w:trPr>
          </w:trPrChange>
        </w:trPr>
        <w:tc>
          <w:tcPr>
            <w:tcW w:w="2007" w:type="dxa"/>
            <w:hideMark/>
            <w:tcPrChange w:id="3046" w:author="Farouk Bouhafs" w:date="2023-12-21T16:41:00Z">
              <w:tcPr>
                <w:tcW w:w="2007" w:type="dxa"/>
                <w:hideMark/>
              </w:tcPr>
            </w:tcPrChange>
          </w:tcPr>
          <w:p w14:paraId="0850B6BA" w14:textId="51690578" w:rsidR="00BC3022" w:rsidRPr="00243943" w:rsidDel="000A3E8D" w:rsidRDefault="00BC3022" w:rsidP="00BC3022">
            <w:pPr>
              <w:spacing w:before="20" w:after="40" w:line="240" w:lineRule="auto"/>
              <w:rPr>
                <w:del w:id="3047" w:author="Houyem Rais" w:date="2024-02-22T15:17:00Z"/>
                <w:rFonts w:asciiTheme="minorHAnsi" w:hAnsiTheme="minorHAnsi" w:cstheme="minorHAnsi"/>
                <w:b/>
                <w:bCs/>
                <w:sz w:val="16"/>
                <w:szCs w:val="16"/>
                <w:rPrChange w:id="3048" w:author="Farouk Bouhafs" w:date="2023-12-21T16:41:00Z">
                  <w:rPr>
                    <w:del w:id="3049" w:author="Houyem Rais" w:date="2024-02-22T15:17:00Z"/>
                    <w:rFonts w:asciiTheme="minorHAnsi" w:hAnsiTheme="minorHAnsi" w:cstheme="minorHAnsi"/>
                    <w:b/>
                    <w:bCs/>
                    <w:sz w:val="18"/>
                    <w:szCs w:val="18"/>
                  </w:rPr>
                </w:rPrChange>
              </w:rPr>
            </w:pPr>
            <w:del w:id="3050" w:author="Houyem Rais" w:date="2024-02-22T15:17:00Z">
              <w:r w:rsidRPr="00243943" w:rsidDel="000A3E8D">
                <w:rPr>
                  <w:rFonts w:asciiTheme="minorHAnsi" w:hAnsiTheme="minorHAnsi" w:cstheme="minorHAnsi"/>
                  <w:b/>
                  <w:bCs/>
                  <w:sz w:val="16"/>
                  <w:szCs w:val="16"/>
                  <w:rPrChange w:id="3051" w:author="Farouk Bouhafs" w:date="2023-12-21T16:41:00Z">
                    <w:rPr>
                      <w:rFonts w:asciiTheme="minorHAnsi" w:hAnsiTheme="minorHAnsi" w:cstheme="minorHAnsi"/>
                      <w:b/>
                      <w:bCs/>
                      <w:sz w:val="18"/>
                      <w:szCs w:val="18"/>
                    </w:rPr>
                  </w:rPrChange>
                </w:rPr>
                <w:delText>Renouvellement d’équipement</w:delText>
              </w:r>
            </w:del>
          </w:p>
        </w:tc>
        <w:tc>
          <w:tcPr>
            <w:tcW w:w="1641" w:type="dxa"/>
            <w:tcPrChange w:id="3052" w:author="Farouk Bouhafs" w:date="2023-12-21T16:41:00Z">
              <w:tcPr>
                <w:tcW w:w="1373" w:type="dxa"/>
              </w:tcPr>
            </w:tcPrChange>
          </w:tcPr>
          <w:p w14:paraId="1B7EA895" w14:textId="38FAB7A7" w:rsidR="00BC3022" w:rsidRPr="00243943" w:rsidDel="000A3E8D" w:rsidRDefault="00BC3022" w:rsidP="00BC3022">
            <w:pPr>
              <w:spacing w:before="20" w:after="40" w:line="240" w:lineRule="auto"/>
              <w:rPr>
                <w:del w:id="3053" w:author="Houyem Rais" w:date="2024-02-22T15:17:00Z"/>
                <w:rFonts w:asciiTheme="minorHAnsi" w:hAnsiTheme="minorHAnsi" w:cstheme="minorHAnsi"/>
                <w:sz w:val="16"/>
                <w:szCs w:val="16"/>
                <w:rPrChange w:id="3054" w:author="Farouk Bouhafs" w:date="2023-12-21T16:41:00Z">
                  <w:rPr>
                    <w:del w:id="3055" w:author="Houyem Rais" w:date="2024-02-22T15:17:00Z"/>
                    <w:rFonts w:asciiTheme="minorHAnsi" w:hAnsiTheme="minorHAnsi" w:cstheme="minorHAnsi"/>
                    <w:sz w:val="18"/>
                    <w:szCs w:val="18"/>
                  </w:rPr>
                </w:rPrChange>
              </w:rPr>
            </w:pPr>
            <w:del w:id="3056" w:author="Houyem Rais" w:date="2024-02-22T15:17:00Z">
              <w:r w:rsidRPr="00243943" w:rsidDel="000A3E8D">
                <w:rPr>
                  <w:rFonts w:asciiTheme="minorHAnsi" w:hAnsiTheme="minorHAnsi" w:cstheme="minorHAnsi"/>
                  <w:sz w:val="16"/>
                  <w:szCs w:val="16"/>
                  <w:rPrChange w:id="3057" w:author="Farouk Bouhafs" w:date="2023-12-21T16:41:00Z">
                    <w:rPr>
                      <w:rFonts w:asciiTheme="minorHAnsi" w:hAnsiTheme="minorHAnsi" w:cstheme="minorHAnsi"/>
                      <w:sz w:val="18"/>
                      <w:szCs w:val="18"/>
                    </w:rPr>
                  </w:rPrChange>
                </w:rPr>
                <w:delText>Autorité contractante</w:delText>
              </w:r>
            </w:del>
          </w:p>
        </w:tc>
        <w:tc>
          <w:tcPr>
            <w:tcW w:w="1161" w:type="dxa"/>
            <w:tcPrChange w:id="3058" w:author="Farouk Bouhafs" w:date="2023-12-21T16:41:00Z">
              <w:tcPr>
                <w:tcW w:w="1429" w:type="dxa"/>
              </w:tcPr>
            </w:tcPrChange>
          </w:tcPr>
          <w:p w14:paraId="651619A5" w14:textId="729C43FD" w:rsidR="00BC3022" w:rsidRPr="00243943" w:rsidDel="000A3E8D" w:rsidRDefault="00BC3022" w:rsidP="00BC3022">
            <w:pPr>
              <w:spacing w:before="20" w:after="40" w:line="240" w:lineRule="auto"/>
              <w:rPr>
                <w:del w:id="3059" w:author="Houyem Rais" w:date="2024-02-22T15:17:00Z"/>
                <w:rFonts w:asciiTheme="minorHAnsi" w:hAnsiTheme="minorHAnsi" w:cstheme="minorHAnsi"/>
                <w:sz w:val="16"/>
                <w:szCs w:val="16"/>
                <w:rPrChange w:id="3060" w:author="Farouk Bouhafs" w:date="2023-12-21T16:41:00Z">
                  <w:rPr>
                    <w:del w:id="3061" w:author="Houyem Rais" w:date="2024-02-22T15:17:00Z"/>
                    <w:rFonts w:asciiTheme="minorHAnsi" w:hAnsiTheme="minorHAnsi" w:cstheme="minorHAnsi"/>
                    <w:sz w:val="18"/>
                    <w:szCs w:val="18"/>
                  </w:rPr>
                </w:rPrChange>
              </w:rPr>
            </w:pPr>
            <w:del w:id="3062" w:author="Houyem Rais" w:date="2024-02-22T15:17:00Z">
              <w:r w:rsidRPr="00243943" w:rsidDel="000A3E8D">
                <w:rPr>
                  <w:rFonts w:asciiTheme="minorHAnsi" w:hAnsiTheme="minorHAnsi" w:cstheme="minorHAnsi"/>
                  <w:sz w:val="16"/>
                  <w:szCs w:val="16"/>
                  <w:rPrChange w:id="3063" w:author="Farouk Bouhafs" w:date="2023-12-21T16:41:00Z">
                    <w:rPr>
                      <w:rFonts w:asciiTheme="minorHAnsi" w:hAnsiTheme="minorHAnsi" w:cstheme="minorHAnsi"/>
                      <w:sz w:val="18"/>
                      <w:szCs w:val="18"/>
                    </w:rPr>
                  </w:rPrChange>
                </w:rPr>
                <w:delText>Autorité contractante</w:delText>
              </w:r>
            </w:del>
          </w:p>
        </w:tc>
        <w:tc>
          <w:tcPr>
            <w:tcW w:w="1428" w:type="dxa"/>
            <w:tcPrChange w:id="3064" w:author="Farouk Bouhafs" w:date="2023-12-21T16:41:00Z">
              <w:tcPr>
                <w:tcW w:w="1428" w:type="dxa"/>
              </w:tcPr>
            </w:tcPrChange>
          </w:tcPr>
          <w:p w14:paraId="1BE2ADA7" w14:textId="5E5D765B" w:rsidR="00BC3022" w:rsidRPr="00243943" w:rsidDel="000A3E8D" w:rsidRDefault="00BC3022" w:rsidP="00BC3022">
            <w:pPr>
              <w:spacing w:before="20" w:after="40" w:line="240" w:lineRule="auto"/>
              <w:rPr>
                <w:del w:id="3065" w:author="Houyem Rais" w:date="2024-02-22T15:17:00Z"/>
                <w:rFonts w:asciiTheme="minorHAnsi" w:hAnsiTheme="minorHAnsi" w:cstheme="minorHAnsi"/>
                <w:sz w:val="16"/>
                <w:szCs w:val="16"/>
                <w:rPrChange w:id="3066" w:author="Farouk Bouhafs" w:date="2023-12-21T16:41:00Z">
                  <w:rPr>
                    <w:del w:id="3067" w:author="Houyem Rais" w:date="2024-02-22T15:17:00Z"/>
                    <w:rFonts w:asciiTheme="minorHAnsi" w:hAnsiTheme="minorHAnsi" w:cstheme="minorHAnsi"/>
                    <w:sz w:val="18"/>
                    <w:szCs w:val="18"/>
                  </w:rPr>
                </w:rPrChange>
              </w:rPr>
            </w:pPr>
            <w:del w:id="3068" w:author="Houyem Rais" w:date="2024-02-22T15:17:00Z">
              <w:r w:rsidRPr="00243943" w:rsidDel="000A3E8D">
                <w:rPr>
                  <w:rFonts w:asciiTheme="minorHAnsi" w:hAnsiTheme="minorHAnsi" w:cstheme="minorHAnsi"/>
                  <w:sz w:val="16"/>
                  <w:szCs w:val="16"/>
                  <w:rPrChange w:id="3069" w:author="Farouk Bouhafs" w:date="2023-12-21T16:41:00Z">
                    <w:rPr>
                      <w:rFonts w:asciiTheme="minorHAnsi" w:hAnsiTheme="minorHAnsi" w:cstheme="minorHAnsi"/>
                      <w:sz w:val="18"/>
                      <w:szCs w:val="18"/>
                    </w:rPr>
                  </w:rPrChange>
                </w:rPr>
                <w:delText>Partenaire privé</w:delText>
              </w:r>
            </w:del>
          </w:p>
        </w:tc>
        <w:tc>
          <w:tcPr>
            <w:tcW w:w="1560" w:type="dxa"/>
            <w:tcPrChange w:id="3070" w:author="Farouk Bouhafs" w:date="2023-12-21T16:41:00Z">
              <w:tcPr>
                <w:tcW w:w="1560" w:type="dxa"/>
              </w:tcPr>
            </w:tcPrChange>
          </w:tcPr>
          <w:p w14:paraId="622CA9EC" w14:textId="05486920" w:rsidR="00BC3022" w:rsidRPr="00243943" w:rsidDel="000A3E8D" w:rsidRDefault="00BC3022" w:rsidP="00BC3022">
            <w:pPr>
              <w:spacing w:before="20" w:after="40" w:line="240" w:lineRule="auto"/>
              <w:rPr>
                <w:del w:id="3071" w:author="Houyem Rais" w:date="2024-02-22T15:17:00Z"/>
                <w:rFonts w:asciiTheme="minorHAnsi" w:hAnsiTheme="minorHAnsi" w:cstheme="minorHAnsi"/>
                <w:sz w:val="16"/>
                <w:szCs w:val="16"/>
                <w:rPrChange w:id="3072" w:author="Farouk Bouhafs" w:date="2023-12-21T16:41:00Z">
                  <w:rPr>
                    <w:del w:id="3073" w:author="Houyem Rais" w:date="2024-02-22T15:17:00Z"/>
                    <w:rFonts w:asciiTheme="minorHAnsi" w:hAnsiTheme="minorHAnsi" w:cstheme="minorHAnsi"/>
                    <w:sz w:val="18"/>
                    <w:szCs w:val="18"/>
                  </w:rPr>
                </w:rPrChange>
              </w:rPr>
            </w:pPr>
            <w:del w:id="3074" w:author="Houyem Rais" w:date="2024-02-22T15:17:00Z">
              <w:r w:rsidRPr="00243943" w:rsidDel="000A3E8D">
                <w:rPr>
                  <w:rFonts w:asciiTheme="minorHAnsi" w:hAnsiTheme="minorHAnsi" w:cstheme="minorHAnsi"/>
                  <w:sz w:val="16"/>
                  <w:szCs w:val="16"/>
                  <w:rPrChange w:id="3075" w:author="Farouk Bouhafs" w:date="2023-12-21T16:41:00Z">
                    <w:rPr>
                      <w:rFonts w:asciiTheme="minorHAnsi" w:hAnsiTheme="minorHAnsi" w:cstheme="minorHAnsi"/>
                      <w:sz w:val="18"/>
                      <w:szCs w:val="18"/>
                    </w:rPr>
                  </w:rPrChange>
                </w:rPr>
                <w:delText>Partenaire privé</w:delText>
              </w:r>
            </w:del>
          </w:p>
        </w:tc>
      </w:tr>
      <w:tr w:rsidR="00BC3022" w:rsidRPr="00243943" w:rsidDel="000A3E8D" w14:paraId="483945A7" w14:textId="637879E3" w:rsidTr="00243943">
        <w:trPr>
          <w:trHeight w:val="526"/>
          <w:del w:id="3076" w:author="Houyem Rais" w:date="2024-02-22T15:17:00Z"/>
          <w:trPrChange w:id="3077" w:author="Farouk Bouhafs" w:date="2023-12-21T16:41:00Z">
            <w:trPr>
              <w:trHeight w:val="526"/>
            </w:trPr>
          </w:trPrChange>
        </w:trPr>
        <w:tc>
          <w:tcPr>
            <w:tcW w:w="2007" w:type="dxa"/>
            <w:hideMark/>
            <w:tcPrChange w:id="3078" w:author="Farouk Bouhafs" w:date="2023-12-21T16:41:00Z">
              <w:tcPr>
                <w:tcW w:w="2007" w:type="dxa"/>
                <w:hideMark/>
              </w:tcPr>
            </w:tcPrChange>
          </w:tcPr>
          <w:p w14:paraId="48AF24B0" w14:textId="3FDB9AE9" w:rsidR="00BC3022" w:rsidRPr="00243943" w:rsidDel="000A3E8D" w:rsidRDefault="00BC3022" w:rsidP="00BC3022">
            <w:pPr>
              <w:spacing w:before="20" w:after="40" w:line="240" w:lineRule="auto"/>
              <w:rPr>
                <w:del w:id="3079" w:author="Houyem Rais" w:date="2024-02-22T15:17:00Z"/>
                <w:rFonts w:asciiTheme="minorHAnsi" w:hAnsiTheme="minorHAnsi" w:cstheme="minorHAnsi"/>
                <w:b/>
                <w:bCs/>
                <w:sz w:val="16"/>
                <w:szCs w:val="16"/>
                <w:rPrChange w:id="3080" w:author="Farouk Bouhafs" w:date="2023-12-21T16:41:00Z">
                  <w:rPr>
                    <w:del w:id="3081" w:author="Houyem Rais" w:date="2024-02-22T15:17:00Z"/>
                    <w:rFonts w:asciiTheme="minorHAnsi" w:hAnsiTheme="minorHAnsi" w:cstheme="minorHAnsi"/>
                    <w:b/>
                    <w:bCs/>
                    <w:sz w:val="18"/>
                    <w:szCs w:val="18"/>
                  </w:rPr>
                </w:rPrChange>
              </w:rPr>
            </w:pPr>
            <w:del w:id="3082" w:author="Houyem Rais" w:date="2024-02-22T15:17:00Z">
              <w:r w:rsidRPr="00243943" w:rsidDel="000A3E8D">
                <w:rPr>
                  <w:rFonts w:asciiTheme="minorHAnsi" w:hAnsiTheme="minorHAnsi" w:cstheme="minorHAnsi"/>
                  <w:b/>
                  <w:bCs/>
                  <w:sz w:val="16"/>
                  <w:szCs w:val="16"/>
                  <w:rPrChange w:id="3083" w:author="Farouk Bouhafs" w:date="2023-12-21T16:41:00Z">
                    <w:rPr>
                      <w:rFonts w:asciiTheme="minorHAnsi" w:hAnsiTheme="minorHAnsi" w:cstheme="minorHAnsi"/>
                      <w:b/>
                      <w:bCs/>
                      <w:sz w:val="18"/>
                      <w:szCs w:val="18"/>
                    </w:rPr>
                  </w:rPrChange>
                </w:rPr>
                <w:delText>Gros entretien/ réparation</w:delText>
              </w:r>
            </w:del>
          </w:p>
        </w:tc>
        <w:tc>
          <w:tcPr>
            <w:tcW w:w="1641" w:type="dxa"/>
            <w:tcPrChange w:id="3084" w:author="Farouk Bouhafs" w:date="2023-12-21T16:41:00Z">
              <w:tcPr>
                <w:tcW w:w="1373" w:type="dxa"/>
              </w:tcPr>
            </w:tcPrChange>
          </w:tcPr>
          <w:p w14:paraId="021F40F8" w14:textId="3DD79766" w:rsidR="00BC3022" w:rsidRPr="00243943" w:rsidDel="000A3E8D" w:rsidRDefault="00BC3022" w:rsidP="00BC3022">
            <w:pPr>
              <w:spacing w:before="20" w:after="40" w:line="240" w:lineRule="auto"/>
              <w:rPr>
                <w:del w:id="3085" w:author="Houyem Rais" w:date="2024-02-22T15:17:00Z"/>
                <w:rFonts w:asciiTheme="minorHAnsi" w:hAnsiTheme="minorHAnsi" w:cstheme="minorHAnsi"/>
                <w:sz w:val="16"/>
                <w:szCs w:val="16"/>
                <w:rPrChange w:id="3086" w:author="Farouk Bouhafs" w:date="2023-12-21T16:41:00Z">
                  <w:rPr>
                    <w:del w:id="3087" w:author="Houyem Rais" w:date="2024-02-22T15:17:00Z"/>
                    <w:rFonts w:asciiTheme="minorHAnsi" w:hAnsiTheme="minorHAnsi" w:cstheme="minorHAnsi"/>
                    <w:sz w:val="18"/>
                    <w:szCs w:val="18"/>
                  </w:rPr>
                </w:rPrChange>
              </w:rPr>
            </w:pPr>
            <w:del w:id="3088" w:author="Houyem Rais" w:date="2024-02-22T15:17:00Z">
              <w:r w:rsidRPr="00243943" w:rsidDel="000A3E8D">
                <w:rPr>
                  <w:rFonts w:asciiTheme="minorHAnsi" w:hAnsiTheme="minorHAnsi" w:cstheme="minorHAnsi"/>
                  <w:sz w:val="16"/>
                  <w:szCs w:val="16"/>
                  <w:rPrChange w:id="3089" w:author="Farouk Bouhafs" w:date="2023-12-21T16:41:00Z">
                    <w:rPr>
                      <w:rFonts w:asciiTheme="minorHAnsi" w:hAnsiTheme="minorHAnsi" w:cstheme="minorHAnsi"/>
                      <w:sz w:val="18"/>
                      <w:szCs w:val="18"/>
                    </w:rPr>
                  </w:rPrChange>
                </w:rPr>
                <w:delText>Autorité contractante</w:delText>
              </w:r>
            </w:del>
          </w:p>
        </w:tc>
        <w:tc>
          <w:tcPr>
            <w:tcW w:w="1161" w:type="dxa"/>
            <w:tcPrChange w:id="3090" w:author="Farouk Bouhafs" w:date="2023-12-21T16:41:00Z">
              <w:tcPr>
                <w:tcW w:w="1429" w:type="dxa"/>
              </w:tcPr>
            </w:tcPrChange>
          </w:tcPr>
          <w:p w14:paraId="040C1315" w14:textId="02C3F0E9" w:rsidR="00BC3022" w:rsidRPr="00243943" w:rsidDel="000A3E8D" w:rsidRDefault="00BC3022" w:rsidP="00BC3022">
            <w:pPr>
              <w:spacing w:before="20" w:after="40" w:line="240" w:lineRule="auto"/>
              <w:rPr>
                <w:del w:id="3091" w:author="Houyem Rais" w:date="2024-02-22T15:17:00Z"/>
                <w:rFonts w:asciiTheme="minorHAnsi" w:hAnsiTheme="minorHAnsi" w:cstheme="minorHAnsi"/>
                <w:sz w:val="16"/>
                <w:szCs w:val="16"/>
                <w:rPrChange w:id="3092" w:author="Farouk Bouhafs" w:date="2023-12-21T16:41:00Z">
                  <w:rPr>
                    <w:del w:id="3093" w:author="Houyem Rais" w:date="2024-02-22T15:17:00Z"/>
                    <w:rFonts w:asciiTheme="minorHAnsi" w:hAnsiTheme="minorHAnsi" w:cstheme="minorHAnsi"/>
                    <w:sz w:val="18"/>
                    <w:szCs w:val="18"/>
                  </w:rPr>
                </w:rPrChange>
              </w:rPr>
            </w:pPr>
            <w:del w:id="3094" w:author="Houyem Rais" w:date="2024-02-22T15:17:00Z">
              <w:r w:rsidRPr="00243943" w:rsidDel="000A3E8D">
                <w:rPr>
                  <w:rFonts w:asciiTheme="minorHAnsi" w:hAnsiTheme="minorHAnsi" w:cstheme="minorHAnsi"/>
                  <w:sz w:val="16"/>
                  <w:szCs w:val="16"/>
                  <w:rPrChange w:id="3095" w:author="Farouk Bouhafs" w:date="2023-12-21T16:41:00Z">
                    <w:rPr>
                      <w:rFonts w:asciiTheme="minorHAnsi" w:hAnsiTheme="minorHAnsi" w:cstheme="minorHAnsi"/>
                      <w:sz w:val="18"/>
                      <w:szCs w:val="18"/>
                    </w:rPr>
                  </w:rPrChange>
                </w:rPr>
                <w:delText>Autorité contractante</w:delText>
              </w:r>
            </w:del>
          </w:p>
        </w:tc>
        <w:tc>
          <w:tcPr>
            <w:tcW w:w="1428" w:type="dxa"/>
            <w:tcPrChange w:id="3096" w:author="Farouk Bouhafs" w:date="2023-12-21T16:41:00Z">
              <w:tcPr>
                <w:tcW w:w="1428" w:type="dxa"/>
              </w:tcPr>
            </w:tcPrChange>
          </w:tcPr>
          <w:p w14:paraId="5E44CDD1" w14:textId="71DEE12A" w:rsidR="00BC3022" w:rsidRPr="00243943" w:rsidDel="000A3E8D" w:rsidRDefault="00BC3022" w:rsidP="00BC3022">
            <w:pPr>
              <w:spacing w:before="20" w:after="40" w:line="240" w:lineRule="auto"/>
              <w:rPr>
                <w:del w:id="3097" w:author="Houyem Rais" w:date="2024-02-22T15:17:00Z"/>
                <w:rFonts w:asciiTheme="minorHAnsi" w:hAnsiTheme="minorHAnsi" w:cstheme="minorHAnsi"/>
                <w:sz w:val="16"/>
                <w:szCs w:val="16"/>
                <w:rPrChange w:id="3098" w:author="Farouk Bouhafs" w:date="2023-12-21T16:41:00Z">
                  <w:rPr>
                    <w:del w:id="3099" w:author="Houyem Rais" w:date="2024-02-22T15:17:00Z"/>
                    <w:rFonts w:asciiTheme="minorHAnsi" w:hAnsiTheme="minorHAnsi" w:cstheme="minorHAnsi"/>
                    <w:sz w:val="18"/>
                    <w:szCs w:val="18"/>
                  </w:rPr>
                </w:rPrChange>
              </w:rPr>
            </w:pPr>
            <w:del w:id="3100" w:author="Houyem Rais" w:date="2024-02-22T15:17:00Z">
              <w:r w:rsidRPr="00243943" w:rsidDel="000A3E8D">
                <w:rPr>
                  <w:rFonts w:asciiTheme="minorHAnsi" w:hAnsiTheme="minorHAnsi" w:cstheme="minorHAnsi"/>
                  <w:sz w:val="16"/>
                  <w:szCs w:val="16"/>
                  <w:rPrChange w:id="3101" w:author="Farouk Bouhafs" w:date="2023-12-21T16:41:00Z">
                    <w:rPr>
                      <w:rFonts w:asciiTheme="minorHAnsi" w:hAnsiTheme="minorHAnsi" w:cstheme="minorHAnsi"/>
                      <w:sz w:val="18"/>
                      <w:szCs w:val="18"/>
                    </w:rPr>
                  </w:rPrChange>
                </w:rPr>
                <w:delText>Partenaire privé</w:delText>
              </w:r>
            </w:del>
          </w:p>
        </w:tc>
        <w:tc>
          <w:tcPr>
            <w:tcW w:w="1560" w:type="dxa"/>
            <w:tcPrChange w:id="3102" w:author="Farouk Bouhafs" w:date="2023-12-21T16:41:00Z">
              <w:tcPr>
                <w:tcW w:w="1560" w:type="dxa"/>
              </w:tcPr>
            </w:tcPrChange>
          </w:tcPr>
          <w:p w14:paraId="1098BCD0" w14:textId="204A7508" w:rsidR="00BC3022" w:rsidRPr="00243943" w:rsidDel="000A3E8D" w:rsidRDefault="00BC3022" w:rsidP="00BC3022">
            <w:pPr>
              <w:spacing w:before="20" w:after="40" w:line="240" w:lineRule="auto"/>
              <w:rPr>
                <w:del w:id="3103" w:author="Houyem Rais" w:date="2024-02-22T15:17:00Z"/>
                <w:rFonts w:asciiTheme="minorHAnsi" w:hAnsiTheme="minorHAnsi" w:cstheme="minorHAnsi"/>
                <w:sz w:val="16"/>
                <w:szCs w:val="16"/>
                <w:rPrChange w:id="3104" w:author="Farouk Bouhafs" w:date="2023-12-21T16:41:00Z">
                  <w:rPr>
                    <w:del w:id="3105" w:author="Houyem Rais" w:date="2024-02-22T15:17:00Z"/>
                    <w:rFonts w:asciiTheme="minorHAnsi" w:hAnsiTheme="minorHAnsi" w:cstheme="minorHAnsi"/>
                    <w:sz w:val="18"/>
                    <w:szCs w:val="18"/>
                  </w:rPr>
                </w:rPrChange>
              </w:rPr>
            </w:pPr>
            <w:del w:id="3106" w:author="Houyem Rais" w:date="2024-02-22T15:17:00Z">
              <w:r w:rsidRPr="00243943" w:rsidDel="000A3E8D">
                <w:rPr>
                  <w:rFonts w:asciiTheme="minorHAnsi" w:hAnsiTheme="minorHAnsi" w:cstheme="minorHAnsi"/>
                  <w:sz w:val="16"/>
                  <w:szCs w:val="16"/>
                  <w:rPrChange w:id="3107" w:author="Farouk Bouhafs" w:date="2023-12-21T16:41:00Z">
                    <w:rPr>
                      <w:rFonts w:asciiTheme="minorHAnsi" w:hAnsiTheme="minorHAnsi" w:cstheme="minorHAnsi"/>
                      <w:sz w:val="18"/>
                      <w:szCs w:val="18"/>
                    </w:rPr>
                  </w:rPrChange>
                </w:rPr>
                <w:delText>Partenaire privé</w:delText>
              </w:r>
            </w:del>
          </w:p>
        </w:tc>
      </w:tr>
      <w:tr w:rsidR="00E377B5" w:rsidRPr="00243943" w:rsidDel="000A3E8D" w14:paraId="26B30952" w14:textId="07AFCCAE" w:rsidTr="00243943">
        <w:trPr>
          <w:trHeight w:val="265"/>
          <w:del w:id="3108" w:author="Houyem Rais" w:date="2024-02-22T15:17:00Z"/>
          <w:trPrChange w:id="3109" w:author="Farouk Bouhafs" w:date="2023-12-21T16:41:00Z">
            <w:trPr>
              <w:trHeight w:val="265"/>
            </w:trPr>
          </w:trPrChange>
        </w:trPr>
        <w:tc>
          <w:tcPr>
            <w:tcW w:w="2007" w:type="dxa"/>
            <w:hideMark/>
            <w:tcPrChange w:id="3110" w:author="Farouk Bouhafs" w:date="2023-12-21T16:41:00Z">
              <w:tcPr>
                <w:tcW w:w="2007" w:type="dxa"/>
                <w:hideMark/>
              </w:tcPr>
            </w:tcPrChange>
          </w:tcPr>
          <w:p w14:paraId="0A0F847C" w14:textId="45BF3DD0" w:rsidR="00E377B5" w:rsidRPr="00243943" w:rsidDel="000A3E8D" w:rsidRDefault="00E377B5" w:rsidP="00E377B5">
            <w:pPr>
              <w:spacing w:before="20" w:after="40" w:line="240" w:lineRule="auto"/>
              <w:rPr>
                <w:del w:id="3111" w:author="Houyem Rais" w:date="2024-02-22T15:17:00Z"/>
                <w:rFonts w:asciiTheme="minorHAnsi" w:hAnsiTheme="minorHAnsi" w:cstheme="minorHAnsi"/>
                <w:b/>
                <w:bCs/>
                <w:sz w:val="16"/>
                <w:szCs w:val="16"/>
                <w:rPrChange w:id="3112" w:author="Farouk Bouhafs" w:date="2023-12-21T16:41:00Z">
                  <w:rPr>
                    <w:del w:id="3113" w:author="Houyem Rais" w:date="2024-02-22T15:17:00Z"/>
                    <w:rFonts w:asciiTheme="minorHAnsi" w:hAnsiTheme="minorHAnsi" w:cstheme="minorHAnsi"/>
                    <w:b/>
                    <w:bCs/>
                    <w:sz w:val="18"/>
                    <w:szCs w:val="18"/>
                  </w:rPr>
                </w:rPrChange>
              </w:rPr>
            </w:pPr>
            <w:del w:id="3114" w:author="Houyem Rais" w:date="2024-02-22T15:17:00Z">
              <w:r w:rsidRPr="00243943" w:rsidDel="000A3E8D">
                <w:rPr>
                  <w:rFonts w:asciiTheme="minorHAnsi" w:hAnsiTheme="minorHAnsi" w:cstheme="minorHAnsi"/>
                  <w:b/>
                  <w:bCs/>
                  <w:sz w:val="16"/>
                  <w:szCs w:val="16"/>
                  <w:rPrChange w:id="3115" w:author="Farouk Bouhafs" w:date="2023-12-21T16:41:00Z">
                    <w:rPr>
                      <w:rFonts w:asciiTheme="minorHAnsi" w:hAnsiTheme="minorHAnsi" w:cstheme="minorHAnsi"/>
                      <w:b/>
                      <w:bCs/>
                      <w:sz w:val="18"/>
                      <w:szCs w:val="18"/>
                    </w:rPr>
                  </w:rPrChange>
                </w:rPr>
                <w:delText>Exploitation et entretien courants</w:delText>
              </w:r>
            </w:del>
          </w:p>
        </w:tc>
        <w:tc>
          <w:tcPr>
            <w:tcW w:w="1641" w:type="dxa"/>
            <w:tcPrChange w:id="3116" w:author="Farouk Bouhafs" w:date="2023-12-21T16:41:00Z">
              <w:tcPr>
                <w:tcW w:w="1373" w:type="dxa"/>
              </w:tcPr>
            </w:tcPrChange>
          </w:tcPr>
          <w:p w14:paraId="105A32C9" w14:textId="79A8EFD8" w:rsidR="00E377B5" w:rsidRPr="00243943" w:rsidDel="000A3E8D" w:rsidRDefault="00E377B5" w:rsidP="00E377B5">
            <w:pPr>
              <w:spacing w:before="20" w:after="40" w:line="240" w:lineRule="auto"/>
              <w:rPr>
                <w:del w:id="3117" w:author="Houyem Rais" w:date="2024-02-22T15:17:00Z"/>
                <w:rFonts w:asciiTheme="minorHAnsi" w:hAnsiTheme="minorHAnsi" w:cstheme="minorHAnsi"/>
                <w:sz w:val="16"/>
                <w:szCs w:val="16"/>
                <w:rPrChange w:id="3118" w:author="Farouk Bouhafs" w:date="2023-12-21T16:41:00Z">
                  <w:rPr>
                    <w:del w:id="3119" w:author="Houyem Rais" w:date="2024-02-22T15:17:00Z"/>
                    <w:rFonts w:asciiTheme="minorHAnsi" w:hAnsiTheme="minorHAnsi" w:cstheme="minorHAnsi"/>
                    <w:sz w:val="18"/>
                    <w:szCs w:val="18"/>
                  </w:rPr>
                </w:rPrChange>
              </w:rPr>
            </w:pPr>
            <w:del w:id="3120" w:author="Houyem Rais" w:date="2024-02-22T15:17:00Z">
              <w:r w:rsidRPr="00243943" w:rsidDel="000A3E8D">
                <w:rPr>
                  <w:rFonts w:asciiTheme="minorHAnsi" w:hAnsiTheme="minorHAnsi" w:cstheme="minorHAnsi"/>
                  <w:sz w:val="16"/>
                  <w:szCs w:val="16"/>
                  <w:rPrChange w:id="3121" w:author="Farouk Bouhafs" w:date="2023-12-21T16:41:00Z">
                    <w:rPr>
                      <w:rFonts w:asciiTheme="minorHAnsi" w:hAnsiTheme="minorHAnsi" w:cstheme="minorHAnsi"/>
                      <w:sz w:val="18"/>
                      <w:szCs w:val="18"/>
                    </w:rPr>
                  </w:rPrChange>
                </w:rPr>
                <w:delText>Autorité contractante</w:delText>
              </w:r>
            </w:del>
          </w:p>
        </w:tc>
        <w:tc>
          <w:tcPr>
            <w:tcW w:w="1161" w:type="dxa"/>
            <w:tcPrChange w:id="3122" w:author="Farouk Bouhafs" w:date="2023-12-21T16:41:00Z">
              <w:tcPr>
                <w:tcW w:w="1429" w:type="dxa"/>
              </w:tcPr>
            </w:tcPrChange>
          </w:tcPr>
          <w:p w14:paraId="6F5B0329" w14:textId="4584270B" w:rsidR="00E377B5" w:rsidRPr="00243943" w:rsidDel="000A3E8D" w:rsidRDefault="00E377B5" w:rsidP="00E377B5">
            <w:pPr>
              <w:spacing w:before="20" w:after="40" w:line="240" w:lineRule="auto"/>
              <w:rPr>
                <w:del w:id="3123" w:author="Houyem Rais" w:date="2024-02-22T15:17:00Z"/>
                <w:rFonts w:asciiTheme="minorHAnsi" w:hAnsiTheme="minorHAnsi" w:cstheme="minorHAnsi"/>
                <w:sz w:val="16"/>
                <w:szCs w:val="16"/>
                <w:rPrChange w:id="3124" w:author="Farouk Bouhafs" w:date="2023-12-21T16:41:00Z">
                  <w:rPr>
                    <w:del w:id="3125" w:author="Houyem Rais" w:date="2024-02-22T15:17:00Z"/>
                    <w:rFonts w:asciiTheme="minorHAnsi" w:hAnsiTheme="minorHAnsi" w:cstheme="minorHAnsi"/>
                    <w:sz w:val="18"/>
                    <w:szCs w:val="18"/>
                  </w:rPr>
                </w:rPrChange>
              </w:rPr>
            </w:pPr>
            <w:del w:id="3126" w:author="Houyem Rais" w:date="2024-02-22T15:17:00Z">
              <w:r w:rsidRPr="00243943" w:rsidDel="000A3E8D">
                <w:rPr>
                  <w:rFonts w:asciiTheme="minorHAnsi" w:hAnsiTheme="minorHAnsi" w:cstheme="minorHAnsi"/>
                  <w:sz w:val="16"/>
                  <w:szCs w:val="16"/>
                  <w:rPrChange w:id="3127" w:author="Farouk Bouhafs" w:date="2023-12-21T16:41:00Z">
                    <w:rPr>
                      <w:rFonts w:asciiTheme="minorHAnsi" w:hAnsiTheme="minorHAnsi" w:cstheme="minorHAnsi"/>
                      <w:sz w:val="18"/>
                      <w:szCs w:val="18"/>
                    </w:rPr>
                  </w:rPrChange>
                </w:rPr>
                <w:delText>Autorité contractante</w:delText>
              </w:r>
            </w:del>
          </w:p>
        </w:tc>
        <w:tc>
          <w:tcPr>
            <w:tcW w:w="1428" w:type="dxa"/>
            <w:tcPrChange w:id="3128" w:author="Farouk Bouhafs" w:date="2023-12-21T16:41:00Z">
              <w:tcPr>
                <w:tcW w:w="1428" w:type="dxa"/>
              </w:tcPr>
            </w:tcPrChange>
          </w:tcPr>
          <w:p w14:paraId="11953A4D" w14:textId="52F89B03" w:rsidR="00E377B5" w:rsidRPr="00243943" w:rsidDel="000A3E8D" w:rsidRDefault="00E377B5" w:rsidP="00E377B5">
            <w:pPr>
              <w:spacing w:before="20" w:after="40" w:line="240" w:lineRule="auto"/>
              <w:rPr>
                <w:del w:id="3129" w:author="Houyem Rais" w:date="2024-02-22T15:17:00Z"/>
                <w:rFonts w:asciiTheme="minorHAnsi" w:hAnsiTheme="minorHAnsi" w:cstheme="minorHAnsi"/>
                <w:sz w:val="16"/>
                <w:szCs w:val="16"/>
                <w:rPrChange w:id="3130" w:author="Farouk Bouhafs" w:date="2023-12-21T16:41:00Z">
                  <w:rPr>
                    <w:del w:id="3131" w:author="Houyem Rais" w:date="2024-02-22T15:17:00Z"/>
                    <w:rFonts w:asciiTheme="minorHAnsi" w:hAnsiTheme="minorHAnsi" w:cstheme="minorHAnsi"/>
                    <w:sz w:val="18"/>
                    <w:szCs w:val="18"/>
                  </w:rPr>
                </w:rPrChange>
              </w:rPr>
            </w:pPr>
            <w:del w:id="3132" w:author="Houyem Rais" w:date="2024-02-22T15:17:00Z">
              <w:r w:rsidRPr="00243943" w:rsidDel="000A3E8D">
                <w:rPr>
                  <w:rFonts w:asciiTheme="minorHAnsi" w:hAnsiTheme="minorHAnsi" w:cstheme="minorHAnsi"/>
                  <w:sz w:val="16"/>
                  <w:szCs w:val="16"/>
                  <w:rPrChange w:id="3133" w:author="Farouk Bouhafs" w:date="2023-12-21T16:41:00Z">
                    <w:rPr>
                      <w:rFonts w:asciiTheme="minorHAnsi" w:hAnsiTheme="minorHAnsi" w:cstheme="minorHAnsi"/>
                      <w:sz w:val="18"/>
                      <w:szCs w:val="18"/>
                    </w:rPr>
                  </w:rPrChange>
                </w:rPr>
                <w:delText>Partenaire privé</w:delText>
              </w:r>
            </w:del>
          </w:p>
        </w:tc>
        <w:tc>
          <w:tcPr>
            <w:tcW w:w="1560" w:type="dxa"/>
            <w:tcPrChange w:id="3134" w:author="Farouk Bouhafs" w:date="2023-12-21T16:41:00Z">
              <w:tcPr>
                <w:tcW w:w="1560" w:type="dxa"/>
              </w:tcPr>
            </w:tcPrChange>
          </w:tcPr>
          <w:p w14:paraId="24EA5FEF" w14:textId="3C864FCA" w:rsidR="00E377B5" w:rsidRPr="00243943" w:rsidDel="000A3E8D" w:rsidRDefault="00E377B5" w:rsidP="00E377B5">
            <w:pPr>
              <w:spacing w:before="20" w:after="40" w:line="240" w:lineRule="auto"/>
              <w:rPr>
                <w:del w:id="3135" w:author="Houyem Rais" w:date="2024-02-22T15:17:00Z"/>
                <w:rFonts w:asciiTheme="minorHAnsi" w:hAnsiTheme="minorHAnsi" w:cstheme="minorHAnsi"/>
                <w:sz w:val="16"/>
                <w:szCs w:val="16"/>
                <w:rPrChange w:id="3136" w:author="Farouk Bouhafs" w:date="2023-12-21T16:41:00Z">
                  <w:rPr>
                    <w:del w:id="3137" w:author="Houyem Rais" w:date="2024-02-22T15:17:00Z"/>
                    <w:rFonts w:asciiTheme="minorHAnsi" w:hAnsiTheme="minorHAnsi" w:cstheme="minorHAnsi"/>
                    <w:sz w:val="18"/>
                    <w:szCs w:val="18"/>
                  </w:rPr>
                </w:rPrChange>
              </w:rPr>
            </w:pPr>
            <w:del w:id="3138" w:author="Houyem Rais" w:date="2024-02-22T15:17:00Z">
              <w:r w:rsidRPr="00243943" w:rsidDel="000A3E8D">
                <w:rPr>
                  <w:rFonts w:asciiTheme="minorHAnsi" w:hAnsiTheme="minorHAnsi" w:cstheme="minorHAnsi"/>
                  <w:sz w:val="16"/>
                  <w:szCs w:val="16"/>
                  <w:rPrChange w:id="3139" w:author="Farouk Bouhafs" w:date="2023-12-21T16:41:00Z">
                    <w:rPr>
                      <w:rFonts w:asciiTheme="minorHAnsi" w:hAnsiTheme="minorHAnsi" w:cstheme="minorHAnsi"/>
                      <w:sz w:val="18"/>
                      <w:szCs w:val="18"/>
                    </w:rPr>
                  </w:rPrChange>
                </w:rPr>
                <w:delText>Partenaire privé</w:delText>
              </w:r>
            </w:del>
          </w:p>
        </w:tc>
      </w:tr>
      <w:tr w:rsidR="00E377B5" w:rsidRPr="00243943" w:rsidDel="000A3E8D" w14:paraId="0E7D6578" w14:textId="7F02EF8D" w:rsidTr="00243943">
        <w:trPr>
          <w:trHeight w:val="273"/>
          <w:del w:id="3140" w:author="Houyem Rais" w:date="2024-02-22T15:17:00Z"/>
          <w:trPrChange w:id="3141" w:author="Farouk Bouhafs" w:date="2023-12-21T16:41:00Z">
            <w:trPr>
              <w:trHeight w:val="273"/>
            </w:trPr>
          </w:trPrChange>
        </w:trPr>
        <w:tc>
          <w:tcPr>
            <w:tcW w:w="2007" w:type="dxa"/>
            <w:hideMark/>
            <w:tcPrChange w:id="3142" w:author="Farouk Bouhafs" w:date="2023-12-21T16:41:00Z">
              <w:tcPr>
                <w:tcW w:w="2007" w:type="dxa"/>
                <w:hideMark/>
              </w:tcPr>
            </w:tcPrChange>
          </w:tcPr>
          <w:p w14:paraId="18C4D51E" w14:textId="424114B8" w:rsidR="00E377B5" w:rsidRPr="00243943" w:rsidDel="000A3E8D" w:rsidRDefault="00E377B5" w:rsidP="00E377B5">
            <w:pPr>
              <w:spacing w:before="20" w:after="40" w:line="240" w:lineRule="auto"/>
              <w:rPr>
                <w:del w:id="3143" w:author="Houyem Rais" w:date="2024-02-22T15:17:00Z"/>
                <w:rFonts w:asciiTheme="minorHAnsi" w:hAnsiTheme="minorHAnsi" w:cstheme="minorHAnsi"/>
                <w:b/>
                <w:bCs/>
                <w:sz w:val="16"/>
                <w:szCs w:val="16"/>
                <w:rPrChange w:id="3144" w:author="Farouk Bouhafs" w:date="2023-12-21T16:41:00Z">
                  <w:rPr>
                    <w:del w:id="3145" w:author="Houyem Rais" w:date="2024-02-22T15:17:00Z"/>
                    <w:rFonts w:asciiTheme="minorHAnsi" w:hAnsiTheme="minorHAnsi" w:cstheme="minorHAnsi"/>
                    <w:b/>
                    <w:bCs/>
                    <w:sz w:val="18"/>
                    <w:szCs w:val="18"/>
                  </w:rPr>
                </w:rPrChange>
              </w:rPr>
            </w:pPr>
            <w:del w:id="3146" w:author="Houyem Rais" w:date="2024-02-22T15:17:00Z">
              <w:r w:rsidRPr="00243943" w:rsidDel="000A3E8D">
                <w:rPr>
                  <w:rFonts w:asciiTheme="minorHAnsi" w:hAnsiTheme="minorHAnsi" w:cstheme="minorHAnsi"/>
                  <w:b/>
                  <w:bCs/>
                  <w:sz w:val="16"/>
                  <w:szCs w:val="16"/>
                  <w:rPrChange w:id="3147" w:author="Farouk Bouhafs" w:date="2023-12-21T16:41:00Z">
                    <w:rPr>
                      <w:rFonts w:asciiTheme="minorHAnsi" w:hAnsiTheme="minorHAnsi" w:cstheme="minorHAnsi"/>
                      <w:b/>
                      <w:bCs/>
                      <w:sz w:val="18"/>
                      <w:szCs w:val="18"/>
                    </w:rPr>
                  </w:rPrChange>
                </w:rPr>
                <w:delText>Gestion des services</w:delText>
              </w:r>
            </w:del>
          </w:p>
        </w:tc>
        <w:tc>
          <w:tcPr>
            <w:tcW w:w="1641" w:type="dxa"/>
            <w:tcPrChange w:id="3148" w:author="Farouk Bouhafs" w:date="2023-12-21T16:41:00Z">
              <w:tcPr>
                <w:tcW w:w="1373" w:type="dxa"/>
              </w:tcPr>
            </w:tcPrChange>
          </w:tcPr>
          <w:p w14:paraId="52308D74" w14:textId="75F88296" w:rsidR="00E377B5" w:rsidRPr="00243943" w:rsidDel="000A3E8D" w:rsidRDefault="00E377B5" w:rsidP="00E377B5">
            <w:pPr>
              <w:spacing w:before="20" w:after="40" w:line="240" w:lineRule="auto"/>
              <w:rPr>
                <w:del w:id="3149" w:author="Houyem Rais" w:date="2024-02-22T15:17:00Z"/>
                <w:rFonts w:asciiTheme="minorHAnsi" w:hAnsiTheme="minorHAnsi" w:cstheme="minorHAnsi"/>
                <w:sz w:val="16"/>
                <w:szCs w:val="16"/>
                <w:rPrChange w:id="3150" w:author="Farouk Bouhafs" w:date="2023-12-21T16:41:00Z">
                  <w:rPr>
                    <w:del w:id="3151" w:author="Houyem Rais" w:date="2024-02-22T15:17:00Z"/>
                    <w:rFonts w:asciiTheme="minorHAnsi" w:hAnsiTheme="minorHAnsi" w:cstheme="minorHAnsi"/>
                    <w:sz w:val="18"/>
                    <w:szCs w:val="18"/>
                  </w:rPr>
                </w:rPrChange>
              </w:rPr>
            </w:pPr>
            <w:del w:id="3152" w:author="Houyem Rais" w:date="2024-02-22T15:17:00Z">
              <w:r w:rsidRPr="00243943" w:rsidDel="000A3E8D">
                <w:rPr>
                  <w:rFonts w:asciiTheme="minorHAnsi" w:hAnsiTheme="minorHAnsi" w:cstheme="minorHAnsi"/>
                  <w:sz w:val="16"/>
                  <w:szCs w:val="16"/>
                  <w:rPrChange w:id="3153" w:author="Farouk Bouhafs" w:date="2023-12-21T16:41:00Z">
                    <w:rPr>
                      <w:rFonts w:asciiTheme="minorHAnsi" w:hAnsiTheme="minorHAnsi" w:cstheme="minorHAnsi"/>
                      <w:sz w:val="18"/>
                      <w:szCs w:val="18"/>
                    </w:rPr>
                  </w:rPrChange>
                </w:rPr>
                <w:delText>Autorité contractante</w:delText>
              </w:r>
            </w:del>
          </w:p>
        </w:tc>
        <w:tc>
          <w:tcPr>
            <w:tcW w:w="1161" w:type="dxa"/>
            <w:tcPrChange w:id="3154" w:author="Farouk Bouhafs" w:date="2023-12-21T16:41:00Z">
              <w:tcPr>
                <w:tcW w:w="1429" w:type="dxa"/>
              </w:tcPr>
            </w:tcPrChange>
          </w:tcPr>
          <w:p w14:paraId="2BAF85C4" w14:textId="4ED7BE16" w:rsidR="00E377B5" w:rsidRPr="00243943" w:rsidDel="000A3E8D" w:rsidRDefault="00E377B5" w:rsidP="00E377B5">
            <w:pPr>
              <w:spacing w:before="20" w:after="40" w:line="240" w:lineRule="auto"/>
              <w:rPr>
                <w:del w:id="3155" w:author="Houyem Rais" w:date="2024-02-22T15:17:00Z"/>
                <w:rFonts w:asciiTheme="minorHAnsi" w:hAnsiTheme="minorHAnsi" w:cstheme="minorHAnsi"/>
                <w:sz w:val="16"/>
                <w:szCs w:val="16"/>
                <w:rPrChange w:id="3156" w:author="Farouk Bouhafs" w:date="2023-12-21T16:41:00Z">
                  <w:rPr>
                    <w:del w:id="3157" w:author="Houyem Rais" w:date="2024-02-22T15:17:00Z"/>
                    <w:rFonts w:asciiTheme="minorHAnsi" w:hAnsiTheme="minorHAnsi" w:cstheme="minorHAnsi"/>
                    <w:sz w:val="18"/>
                    <w:szCs w:val="18"/>
                  </w:rPr>
                </w:rPrChange>
              </w:rPr>
            </w:pPr>
            <w:del w:id="3158" w:author="Houyem Rais" w:date="2024-02-22T15:17:00Z">
              <w:r w:rsidRPr="00243943" w:rsidDel="000A3E8D">
                <w:rPr>
                  <w:rFonts w:asciiTheme="minorHAnsi" w:hAnsiTheme="minorHAnsi" w:cstheme="minorHAnsi"/>
                  <w:sz w:val="16"/>
                  <w:szCs w:val="16"/>
                  <w:rPrChange w:id="3159" w:author="Farouk Bouhafs" w:date="2023-12-21T16:41:00Z">
                    <w:rPr>
                      <w:rFonts w:asciiTheme="minorHAnsi" w:hAnsiTheme="minorHAnsi" w:cstheme="minorHAnsi"/>
                      <w:sz w:val="18"/>
                      <w:szCs w:val="18"/>
                    </w:rPr>
                  </w:rPrChange>
                </w:rPr>
                <w:delText>Autorité contractante</w:delText>
              </w:r>
            </w:del>
          </w:p>
        </w:tc>
        <w:tc>
          <w:tcPr>
            <w:tcW w:w="1428" w:type="dxa"/>
            <w:tcPrChange w:id="3160" w:author="Farouk Bouhafs" w:date="2023-12-21T16:41:00Z">
              <w:tcPr>
                <w:tcW w:w="1428" w:type="dxa"/>
              </w:tcPr>
            </w:tcPrChange>
          </w:tcPr>
          <w:p w14:paraId="07AB75E4" w14:textId="471B3193" w:rsidR="00E377B5" w:rsidRPr="00243943" w:rsidDel="000A3E8D" w:rsidRDefault="00E377B5" w:rsidP="00E377B5">
            <w:pPr>
              <w:spacing w:before="20" w:after="40" w:line="240" w:lineRule="auto"/>
              <w:rPr>
                <w:del w:id="3161" w:author="Houyem Rais" w:date="2024-02-22T15:17:00Z"/>
                <w:rFonts w:asciiTheme="minorHAnsi" w:hAnsiTheme="minorHAnsi" w:cstheme="minorHAnsi"/>
                <w:sz w:val="16"/>
                <w:szCs w:val="16"/>
                <w:rPrChange w:id="3162" w:author="Farouk Bouhafs" w:date="2023-12-21T16:41:00Z">
                  <w:rPr>
                    <w:del w:id="3163" w:author="Houyem Rais" w:date="2024-02-22T15:17:00Z"/>
                    <w:rFonts w:asciiTheme="minorHAnsi" w:hAnsiTheme="minorHAnsi" w:cstheme="minorHAnsi"/>
                    <w:sz w:val="18"/>
                    <w:szCs w:val="18"/>
                  </w:rPr>
                </w:rPrChange>
              </w:rPr>
            </w:pPr>
            <w:del w:id="3164" w:author="Houyem Rais" w:date="2024-02-22T15:17:00Z">
              <w:r w:rsidRPr="00243943" w:rsidDel="000A3E8D">
                <w:rPr>
                  <w:rFonts w:asciiTheme="minorHAnsi" w:hAnsiTheme="minorHAnsi" w:cstheme="minorHAnsi"/>
                  <w:sz w:val="16"/>
                  <w:szCs w:val="16"/>
                  <w:rPrChange w:id="3165" w:author="Farouk Bouhafs" w:date="2023-12-21T16:41:00Z">
                    <w:rPr>
                      <w:rFonts w:asciiTheme="minorHAnsi" w:hAnsiTheme="minorHAnsi" w:cstheme="minorHAnsi"/>
                      <w:sz w:val="18"/>
                      <w:szCs w:val="18"/>
                    </w:rPr>
                  </w:rPrChange>
                </w:rPr>
                <w:delText>Partenaire privé</w:delText>
              </w:r>
            </w:del>
          </w:p>
        </w:tc>
        <w:tc>
          <w:tcPr>
            <w:tcW w:w="1560" w:type="dxa"/>
            <w:tcPrChange w:id="3166" w:author="Farouk Bouhafs" w:date="2023-12-21T16:41:00Z">
              <w:tcPr>
                <w:tcW w:w="1560" w:type="dxa"/>
              </w:tcPr>
            </w:tcPrChange>
          </w:tcPr>
          <w:p w14:paraId="57D65C75" w14:textId="1C54DF30" w:rsidR="00E377B5" w:rsidRPr="00243943" w:rsidDel="000A3E8D" w:rsidRDefault="00E377B5" w:rsidP="00E377B5">
            <w:pPr>
              <w:spacing w:before="20" w:after="40" w:line="240" w:lineRule="auto"/>
              <w:rPr>
                <w:del w:id="3167" w:author="Houyem Rais" w:date="2024-02-22T15:17:00Z"/>
                <w:rFonts w:asciiTheme="minorHAnsi" w:hAnsiTheme="minorHAnsi" w:cstheme="minorHAnsi"/>
                <w:sz w:val="16"/>
                <w:szCs w:val="16"/>
                <w:rPrChange w:id="3168" w:author="Farouk Bouhafs" w:date="2023-12-21T16:41:00Z">
                  <w:rPr>
                    <w:del w:id="3169" w:author="Houyem Rais" w:date="2024-02-22T15:17:00Z"/>
                    <w:rFonts w:asciiTheme="minorHAnsi" w:hAnsiTheme="minorHAnsi" w:cstheme="minorHAnsi"/>
                    <w:sz w:val="18"/>
                    <w:szCs w:val="18"/>
                  </w:rPr>
                </w:rPrChange>
              </w:rPr>
            </w:pPr>
            <w:del w:id="3170" w:author="Houyem Rais" w:date="2024-02-22T15:17:00Z">
              <w:r w:rsidRPr="00243943" w:rsidDel="000A3E8D">
                <w:rPr>
                  <w:rFonts w:asciiTheme="minorHAnsi" w:hAnsiTheme="minorHAnsi" w:cstheme="minorHAnsi"/>
                  <w:sz w:val="16"/>
                  <w:szCs w:val="16"/>
                  <w:rPrChange w:id="3171" w:author="Farouk Bouhafs" w:date="2023-12-21T16:41:00Z">
                    <w:rPr>
                      <w:rFonts w:asciiTheme="minorHAnsi" w:hAnsiTheme="minorHAnsi" w:cstheme="minorHAnsi"/>
                      <w:sz w:val="18"/>
                      <w:szCs w:val="18"/>
                    </w:rPr>
                  </w:rPrChange>
                </w:rPr>
                <w:delText>Partenaire privé</w:delText>
              </w:r>
            </w:del>
          </w:p>
        </w:tc>
      </w:tr>
      <w:tr w:rsidR="00E377B5" w:rsidRPr="00243943" w:rsidDel="000A3E8D" w14:paraId="332C53D5" w14:textId="6DFC7C45" w:rsidTr="00243943">
        <w:trPr>
          <w:trHeight w:val="41"/>
          <w:del w:id="3172" w:author="Houyem Rais" w:date="2024-02-22T15:17:00Z"/>
          <w:trPrChange w:id="3173" w:author="Farouk Bouhafs" w:date="2023-12-21T16:41:00Z">
            <w:trPr>
              <w:trHeight w:val="41"/>
            </w:trPr>
          </w:trPrChange>
        </w:trPr>
        <w:tc>
          <w:tcPr>
            <w:tcW w:w="2007" w:type="dxa"/>
            <w:hideMark/>
            <w:tcPrChange w:id="3174" w:author="Farouk Bouhafs" w:date="2023-12-21T16:41:00Z">
              <w:tcPr>
                <w:tcW w:w="2007" w:type="dxa"/>
                <w:hideMark/>
              </w:tcPr>
            </w:tcPrChange>
          </w:tcPr>
          <w:p w14:paraId="54403F45" w14:textId="3DF89673" w:rsidR="00E377B5" w:rsidRPr="00243943" w:rsidDel="000A3E8D" w:rsidRDefault="00E377B5" w:rsidP="00E377B5">
            <w:pPr>
              <w:spacing w:before="20" w:after="40" w:line="240" w:lineRule="auto"/>
              <w:rPr>
                <w:del w:id="3175" w:author="Houyem Rais" w:date="2024-02-22T15:17:00Z"/>
                <w:rFonts w:asciiTheme="minorHAnsi" w:hAnsiTheme="minorHAnsi" w:cstheme="minorHAnsi"/>
                <w:b/>
                <w:bCs/>
                <w:sz w:val="16"/>
                <w:szCs w:val="16"/>
                <w:rPrChange w:id="3176" w:author="Farouk Bouhafs" w:date="2023-12-21T16:41:00Z">
                  <w:rPr>
                    <w:del w:id="3177" w:author="Houyem Rais" w:date="2024-02-22T15:17:00Z"/>
                    <w:rFonts w:asciiTheme="minorHAnsi" w:hAnsiTheme="minorHAnsi" w:cstheme="minorHAnsi"/>
                    <w:b/>
                    <w:bCs/>
                    <w:sz w:val="18"/>
                    <w:szCs w:val="18"/>
                  </w:rPr>
                </w:rPrChange>
              </w:rPr>
            </w:pPr>
            <w:del w:id="3178" w:author="Houyem Rais" w:date="2024-02-22T15:17:00Z">
              <w:r w:rsidRPr="00243943" w:rsidDel="000A3E8D">
                <w:rPr>
                  <w:rFonts w:asciiTheme="minorHAnsi" w:hAnsiTheme="minorHAnsi" w:cstheme="minorHAnsi"/>
                  <w:b/>
                  <w:bCs/>
                  <w:sz w:val="16"/>
                  <w:szCs w:val="16"/>
                  <w:rPrChange w:id="3179" w:author="Farouk Bouhafs" w:date="2023-12-21T16:41:00Z">
                    <w:rPr>
                      <w:rFonts w:asciiTheme="minorHAnsi" w:hAnsiTheme="minorHAnsi" w:cstheme="minorHAnsi"/>
                      <w:b/>
                      <w:bCs/>
                      <w:sz w:val="18"/>
                      <w:szCs w:val="18"/>
                    </w:rPr>
                  </w:rPrChange>
                </w:rPr>
                <w:delText>Rémunération par</w:delText>
              </w:r>
            </w:del>
          </w:p>
        </w:tc>
        <w:tc>
          <w:tcPr>
            <w:tcW w:w="1641" w:type="dxa"/>
            <w:tcPrChange w:id="3180" w:author="Farouk Bouhafs" w:date="2023-12-21T16:41:00Z">
              <w:tcPr>
                <w:tcW w:w="1373" w:type="dxa"/>
              </w:tcPr>
            </w:tcPrChange>
          </w:tcPr>
          <w:p w14:paraId="3FC8206B" w14:textId="03589A61" w:rsidR="00E377B5" w:rsidRPr="00243943" w:rsidDel="000A3E8D" w:rsidRDefault="00E377B5" w:rsidP="00E377B5">
            <w:pPr>
              <w:spacing w:before="20" w:after="40" w:line="240" w:lineRule="auto"/>
              <w:rPr>
                <w:del w:id="3181" w:author="Houyem Rais" w:date="2024-02-22T15:17:00Z"/>
                <w:rFonts w:asciiTheme="minorHAnsi" w:hAnsiTheme="minorHAnsi" w:cstheme="minorHAnsi"/>
                <w:sz w:val="16"/>
                <w:szCs w:val="16"/>
                <w:rPrChange w:id="3182" w:author="Farouk Bouhafs" w:date="2023-12-21T16:41:00Z">
                  <w:rPr>
                    <w:del w:id="3183" w:author="Houyem Rais" w:date="2024-02-22T15:17:00Z"/>
                    <w:rFonts w:asciiTheme="minorHAnsi" w:hAnsiTheme="minorHAnsi" w:cstheme="minorHAnsi"/>
                    <w:sz w:val="18"/>
                    <w:szCs w:val="18"/>
                  </w:rPr>
                </w:rPrChange>
              </w:rPr>
            </w:pPr>
            <w:del w:id="3184" w:author="Houyem Rais" w:date="2024-02-22T15:17:00Z">
              <w:r w:rsidRPr="00243943" w:rsidDel="000A3E8D">
                <w:rPr>
                  <w:rFonts w:asciiTheme="minorHAnsi" w:hAnsiTheme="minorHAnsi" w:cstheme="minorHAnsi"/>
                  <w:sz w:val="16"/>
                  <w:szCs w:val="16"/>
                  <w:rPrChange w:id="3185" w:author="Farouk Bouhafs" w:date="2023-12-21T16:41:00Z">
                    <w:rPr>
                      <w:rFonts w:asciiTheme="minorHAnsi" w:hAnsiTheme="minorHAnsi" w:cstheme="minorHAnsi"/>
                      <w:sz w:val="18"/>
                      <w:szCs w:val="18"/>
                    </w:rPr>
                  </w:rPrChange>
                </w:rPr>
                <w:delText>Autorité contractante</w:delText>
              </w:r>
            </w:del>
          </w:p>
        </w:tc>
        <w:tc>
          <w:tcPr>
            <w:tcW w:w="1161" w:type="dxa"/>
            <w:tcPrChange w:id="3186" w:author="Farouk Bouhafs" w:date="2023-12-21T16:41:00Z">
              <w:tcPr>
                <w:tcW w:w="1429" w:type="dxa"/>
              </w:tcPr>
            </w:tcPrChange>
          </w:tcPr>
          <w:p w14:paraId="7B90875A" w14:textId="6E605DD9" w:rsidR="00E377B5" w:rsidRPr="00243943" w:rsidDel="000A3E8D" w:rsidRDefault="00E377B5" w:rsidP="00E377B5">
            <w:pPr>
              <w:spacing w:before="20" w:after="40" w:line="240" w:lineRule="auto"/>
              <w:rPr>
                <w:del w:id="3187" w:author="Houyem Rais" w:date="2024-02-22T15:17:00Z"/>
                <w:rFonts w:asciiTheme="minorHAnsi" w:hAnsiTheme="minorHAnsi" w:cstheme="minorHAnsi"/>
                <w:sz w:val="16"/>
                <w:szCs w:val="16"/>
                <w:rPrChange w:id="3188" w:author="Farouk Bouhafs" w:date="2023-12-21T16:41:00Z">
                  <w:rPr>
                    <w:del w:id="3189" w:author="Houyem Rais" w:date="2024-02-22T15:17:00Z"/>
                    <w:rFonts w:asciiTheme="minorHAnsi" w:hAnsiTheme="minorHAnsi" w:cstheme="minorHAnsi"/>
                    <w:sz w:val="18"/>
                    <w:szCs w:val="18"/>
                  </w:rPr>
                </w:rPrChange>
              </w:rPr>
            </w:pPr>
            <w:del w:id="3190" w:author="Houyem Rais" w:date="2024-02-22T15:17:00Z">
              <w:r w:rsidRPr="00243943" w:rsidDel="000A3E8D">
                <w:rPr>
                  <w:rFonts w:asciiTheme="minorHAnsi" w:hAnsiTheme="minorHAnsi" w:cstheme="minorHAnsi"/>
                  <w:sz w:val="16"/>
                  <w:szCs w:val="16"/>
                  <w:rPrChange w:id="3191" w:author="Farouk Bouhafs" w:date="2023-12-21T16:41:00Z">
                    <w:rPr>
                      <w:rFonts w:asciiTheme="minorHAnsi" w:hAnsiTheme="minorHAnsi" w:cstheme="minorHAnsi"/>
                      <w:sz w:val="18"/>
                      <w:szCs w:val="18"/>
                    </w:rPr>
                  </w:rPrChange>
                </w:rPr>
                <w:delText>Autorité contractante</w:delText>
              </w:r>
            </w:del>
          </w:p>
        </w:tc>
        <w:tc>
          <w:tcPr>
            <w:tcW w:w="1428" w:type="dxa"/>
            <w:tcPrChange w:id="3192" w:author="Farouk Bouhafs" w:date="2023-12-21T16:41:00Z">
              <w:tcPr>
                <w:tcW w:w="1428" w:type="dxa"/>
              </w:tcPr>
            </w:tcPrChange>
          </w:tcPr>
          <w:p w14:paraId="72A589C5" w14:textId="6DEC7DE9" w:rsidR="00E377B5" w:rsidRPr="00243943" w:rsidDel="000A3E8D" w:rsidRDefault="00E377B5" w:rsidP="00E377B5">
            <w:pPr>
              <w:spacing w:before="20" w:after="40" w:line="240" w:lineRule="auto"/>
              <w:rPr>
                <w:del w:id="3193" w:author="Houyem Rais" w:date="2024-02-22T15:17:00Z"/>
                <w:rFonts w:asciiTheme="minorHAnsi" w:hAnsiTheme="minorHAnsi" w:cstheme="minorHAnsi"/>
                <w:sz w:val="16"/>
                <w:szCs w:val="16"/>
                <w:rPrChange w:id="3194" w:author="Farouk Bouhafs" w:date="2023-12-21T16:41:00Z">
                  <w:rPr>
                    <w:del w:id="3195" w:author="Houyem Rais" w:date="2024-02-22T15:17:00Z"/>
                    <w:rFonts w:asciiTheme="minorHAnsi" w:hAnsiTheme="minorHAnsi" w:cstheme="minorHAnsi"/>
                    <w:sz w:val="18"/>
                    <w:szCs w:val="18"/>
                  </w:rPr>
                </w:rPrChange>
              </w:rPr>
            </w:pPr>
            <w:del w:id="3196" w:author="Houyem Rais" w:date="2024-02-22T15:17:00Z">
              <w:r w:rsidRPr="00243943" w:rsidDel="000A3E8D">
                <w:rPr>
                  <w:rFonts w:asciiTheme="minorHAnsi" w:hAnsiTheme="minorHAnsi" w:cstheme="minorHAnsi"/>
                  <w:sz w:val="16"/>
                  <w:szCs w:val="16"/>
                  <w:rPrChange w:id="3197" w:author="Farouk Bouhafs" w:date="2023-12-21T16:41:00Z">
                    <w:rPr>
                      <w:rFonts w:asciiTheme="minorHAnsi" w:hAnsiTheme="minorHAnsi" w:cstheme="minorHAnsi"/>
                      <w:sz w:val="18"/>
                      <w:szCs w:val="18"/>
                    </w:rPr>
                  </w:rPrChange>
                </w:rPr>
                <w:delText>Utilisateurs</w:delText>
              </w:r>
            </w:del>
          </w:p>
        </w:tc>
        <w:tc>
          <w:tcPr>
            <w:tcW w:w="1560" w:type="dxa"/>
            <w:tcPrChange w:id="3198" w:author="Farouk Bouhafs" w:date="2023-12-21T16:41:00Z">
              <w:tcPr>
                <w:tcW w:w="1560" w:type="dxa"/>
              </w:tcPr>
            </w:tcPrChange>
          </w:tcPr>
          <w:p w14:paraId="53A330FE" w14:textId="3FEFCF9C" w:rsidR="00E377B5" w:rsidRPr="00243943" w:rsidDel="000A3E8D" w:rsidRDefault="00E377B5" w:rsidP="00E377B5">
            <w:pPr>
              <w:spacing w:before="20" w:after="40" w:line="240" w:lineRule="auto"/>
              <w:rPr>
                <w:del w:id="3199" w:author="Houyem Rais" w:date="2024-02-22T15:17:00Z"/>
                <w:rFonts w:asciiTheme="minorHAnsi" w:hAnsiTheme="minorHAnsi" w:cstheme="minorHAnsi"/>
                <w:sz w:val="16"/>
                <w:szCs w:val="16"/>
                <w:rPrChange w:id="3200" w:author="Farouk Bouhafs" w:date="2023-12-21T16:41:00Z">
                  <w:rPr>
                    <w:del w:id="3201" w:author="Houyem Rais" w:date="2024-02-22T15:17:00Z"/>
                    <w:rFonts w:asciiTheme="minorHAnsi" w:hAnsiTheme="minorHAnsi" w:cstheme="minorHAnsi"/>
                    <w:sz w:val="18"/>
                    <w:szCs w:val="18"/>
                  </w:rPr>
                </w:rPrChange>
              </w:rPr>
            </w:pPr>
            <w:del w:id="3202" w:author="Houyem Rais" w:date="2024-02-22T15:17:00Z">
              <w:r w:rsidRPr="00243943" w:rsidDel="000A3E8D">
                <w:rPr>
                  <w:rFonts w:asciiTheme="minorHAnsi" w:hAnsiTheme="minorHAnsi" w:cstheme="minorHAnsi"/>
                  <w:sz w:val="16"/>
                  <w:szCs w:val="16"/>
                  <w:rPrChange w:id="3203" w:author="Farouk Bouhafs" w:date="2023-12-21T16:41:00Z">
                    <w:rPr>
                      <w:rFonts w:asciiTheme="minorHAnsi" w:hAnsiTheme="minorHAnsi" w:cstheme="minorHAnsi"/>
                      <w:sz w:val="18"/>
                      <w:szCs w:val="18"/>
                    </w:rPr>
                  </w:rPrChange>
                </w:rPr>
                <w:delText>Autorité contractante</w:delText>
              </w:r>
            </w:del>
          </w:p>
        </w:tc>
      </w:tr>
      <w:tr w:rsidR="00E377B5" w:rsidRPr="00243943" w:rsidDel="000A3E8D" w14:paraId="1965E9D9" w14:textId="5252A7A1" w:rsidTr="00243943">
        <w:trPr>
          <w:trHeight w:val="85"/>
          <w:del w:id="3204" w:author="Houyem Rais" w:date="2024-02-22T15:17:00Z"/>
          <w:trPrChange w:id="3205" w:author="Farouk Bouhafs" w:date="2023-12-21T16:41:00Z">
            <w:trPr>
              <w:trHeight w:val="85"/>
            </w:trPr>
          </w:trPrChange>
        </w:trPr>
        <w:tc>
          <w:tcPr>
            <w:tcW w:w="2007" w:type="dxa"/>
            <w:hideMark/>
            <w:tcPrChange w:id="3206" w:author="Farouk Bouhafs" w:date="2023-12-21T16:41:00Z">
              <w:tcPr>
                <w:tcW w:w="2007" w:type="dxa"/>
                <w:hideMark/>
              </w:tcPr>
            </w:tcPrChange>
          </w:tcPr>
          <w:p w14:paraId="029D4809" w14:textId="2DCCBC44" w:rsidR="00E377B5" w:rsidRPr="00243943" w:rsidDel="000A3E8D" w:rsidRDefault="00E377B5" w:rsidP="00E377B5">
            <w:pPr>
              <w:spacing w:before="20" w:after="40" w:line="240" w:lineRule="auto"/>
              <w:rPr>
                <w:del w:id="3207" w:author="Houyem Rais" w:date="2024-02-22T15:17:00Z"/>
                <w:rFonts w:asciiTheme="minorHAnsi" w:hAnsiTheme="minorHAnsi" w:cstheme="minorHAnsi"/>
                <w:b/>
                <w:bCs/>
                <w:sz w:val="16"/>
                <w:szCs w:val="16"/>
                <w:rPrChange w:id="3208" w:author="Farouk Bouhafs" w:date="2023-12-21T16:41:00Z">
                  <w:rPr>
                    <w:del w:id="3209" w:author="Houyem Rais" w:date="2024-02-22T15:17:00Z"/>
                    <w:rFonts w:asciiTheme="minorHAnsi" w:hAnsiTheme="minorHAnsi" w:cstheme="minorHAnsi"/>
                    <w:b/>
                    <w:bCs/>
                    <w:sz w:val="18"/>
                    <w:szCs w:val="18"/>
                  </w:rPr>
                </w:rPrChange>
              </w:rPr>
            </w:pPr>
            <w:del w:id="3210" w:author="Houyem Rais" w:date="2024-02-22T15:17:00Z">
              <w:r w:rsidRPr="00243943" w:rsidDel="000A3E8D">
                <w:rPr>
                  <w:rFonts w:asciiTheme="minorHAnsi" w:hAnsiTheme="minorHAnsi" w:cstheme="minorHAnsi"/>
                  <w:b/>
                  <w:bCs/>
                  <w:sz w:val="16"/>
                  <w:szCs w:val="16"/>
                  <w:rPrChange w:id="3211" w:author="Farouk Bouhafs" w:date="2023-12-21T16:41:00Z">
                    <w:rPr>
                      <w:rFonts w:asciiTheme="minorHAnsi" w:hAnsiTheme="minorHAnsi" w:cstheme="minorHAnsi"/>
                      <w:b/>
                      <w:bCs/>
                      <w:sz w:val="18"/>
                      <w:szCs w:val="18"/>
                    </w:rPr>
                  </w:rPrChange>
                </w:rPr>
                <w:delText>Risque de recette</w:delText>
              </w:r>
            </w:del>
          </w:p>
        </w:tc>
        <w:tc>
          <w:tcPr>
            <w:tcW w:w="1641" w:type="dxa"/>
            <w:tcPrChange w:id="3212" w:author="Farouk Bouhafs" w:date="2023-12-21T16:41:00Z">
              <w:tcPr>
                <w:tcW w:w="1373" w:type="dxa"/>
              </w:tcPr>
            </w:tcPrChange>
          </w:tcPr>
          <w:p w14:paraId="66E13D96" w14:textId="3D65913B" w:rsidR="00E377B5" w:rsidRPr="00243943" w:rsidDel="000A3E8D" w:rsidRDefault="00E377B5" w:rsidP="00E377B5">
            <w:pPr>
              <w:spacing w:before="20" w:after="40" w:line="240" w:lineRule="auto"/>
              <w:rPr>
                <w:del w:id="3213" w:author="Houyem Rais" w:date="2024-02-22T15:17:00Z"/>
                <w:rFonts w:asciiTheme="minorHAnsi" w:hAnsiTheme="minorHAnsi" w:cstheme="minorHAnsi"/>
                <w:sz w:val="16"/>
                <w:szCs w:val="16"/>
                <w:rPrChange w:id="3214" w:author="Farouk Bouhafs" w:date="2023-12-21T16:41:00Z">
                  <w:rPr>
                    <w:del w:id="3215" w:author="Houyem Rais" w:date="2024-02-22T15:17:00Z"/>
                    <w:rFonts w:asciiTheme="minorHAnsi" w:hAnsiTheme="minorHAnsi" w:cstheme="minorHAnsi"/>
                    <w:sz w:val="18"/>
                    <w:szCs w:val="18"/>
                  </w:rPr>
                </w:rPrChange>
              </w:rPr>
            </w:pPr>
            <w:del w:id="3216" w:author="Houyem Rais" w:date="2024-02-22T15:17:00Z">
              <w:r w:rsidRPr="00243943" w:rsidDel="000A3E8D">
                <w:rPr>
                  <w:rFonts w:asciiTheme="minorHAnsi" w:hAnsiTheme="minorHAnsi" w:cstheme="minorHAnsi"/>
                  <w:sz w:val="16"/>
                  <w:szCs w:val="16"/>
                  <w:rPrChange w:id="3217" w:author="Farouk Bouhafs" w:date="2023-12-21T16:41:00Z">
                    <w:rPr>
                      <w:rFonts w:asciiTheme="minorHAnsi" w:hAnsiTheme="minorHAnsi" w:cstheme="minorHAnsi"/>
                      <w:sz w:val="18"/>
                      <w:szCs w:val="18"/>
                    </w:rPr>
                  </w:rPrChange>
                </w:rPr>
                <w:delText>Autorité contractante</w:delText>
              </w:r>
            </w:del>
          </w:p>
        </w:tc>
        <w:tc>
          <w:tcPr>
            <w:tcW w:w="1161" w:type="dxa"/>
            <w:tcPrChange w:id="3218" w:author="Farouk Bouhafs" w:date="2023-12-21T16:41:00Z">
              <w:tcPr>
                <w:tcW w:w="1429" w:type="dxa"/>
              </w:tcPr>
            </w:tcPrChange>
          </w:tcPr>
          <w:p w14:paraId="6A0485CC" w14:textId="091BDFD7" w:rsidR="00E377B5" w:rsidRPr="00243943" w:rsidDel="000A3E8D" w:rsidRDefault="00E377B5" w:rsidP="00E377B5">
            <w:pPr>
              <w:spacing w:before="20" w:after="40" w:line="240" w:lineRule="auto"/>
              <w:rPr>
                <w:del w:id="3219" w:author="Houyem Rais" w:date="2024-02-22T15:17:00Z"/>
                <w:rFonts w:asciiTheme="minorHAnsi" w:hAnsiTheme="minorHAnsi" w:cstheme="minorHAnsi"/>
                <w:sz w:val="16"/>
                <w:szCs w:val="16"/>
                <w:rPrChange w:id="3220" w:author="Farouk Bouhafs" w:date="2023-12-21T16:41:00Z">
                  <w:rPr>
                    <w:del w:id="3221" w:author="Houyem Rais" w:date="2024-02-22T15:17:00Z"/>
                    <w:rFonts w:asciiTheme="minorHAnsi" w:hAnsiTheme="minorHAnsi" w:cstheme="minorHAnsi"/>
                    <w:sz w:val="18"/>
                    <w:szCs w:val="18"/>
                  </w:rPr>
                </w:rPrChange>
              </w:rPr>
            </w:pPr>
            <w:del w:id="3222" w:author="Houyem Rais" w:date="2024-02-22T15:17:00Z">
              <w:r w:rsidRPr="00243943" w:rsidDel="000A3E8D">
                <w:rPr>
                  <w:rFonts w:asciiTheme="minorHAnsi" w:hAnsiTheme="minorHAnsi" w:cstheme="minorHAnsi"/>
                  <w:sz w:val="16"/>
                  <w:szCs w:val="16"/>
                  <w:rPrChange w:id="3223" w:author="Farouk Bouhafs" w:date="2023-12-21T16:41:00Z">
                    <w:rPr>
                      <w:rFonts w:asciiTheme="minorHAnsi" w:hAnsiTheme="minorHAnsi" w:cstheme="minorHAnsi"/>
                      <w:sz w:val="18"/>
                      <w:szCs w:val="18"/>
                    </w:rPr>
                  </w:rPrChange>
                </w:rPr>
                <w:delText>Autorité contractante</w:delText>
              </w:r>
            </w:del>
          </w:p>
        </w:tc>
        <w:tc>
          <w:tcPr>
            <w:tcW w:w="1428" w:type="dxa"/>
            <w:tcPrChange w:id="3224" w:author="Farouk Bouhafs" w:date="2023-12-21T16:41:00Z">
              <w:tcPr>
                <w:tcW w:w="1428" w:type="dxa"/>
              </w:tcPr>
            </w:tcPrChange>
          </w:tcPr>
          <w:p w14:paraId="4A8DDFF1" w14:textId="4051A202" w:rsidR="00E377B5" w:rsidRPr="00243943" w:rsidDel="000A3E8D" w:rsidRDefault="00E377B5" w:rsidP="00E377B5">
            <w:pPr>
              <w:spacing w:before="20" w:after="40" w:line="240" w:lineRule="auto"/>
              <w:rPr>
                <w:del w:id="3225" w:author="Houyem Rais" w:date="2024-02-22T15:17:00Z"/>
                <w:rFonts w:asciiTheme="minorHAnsi" w:hAnsiTheme="minorHAnsi" w:cstheme="minorHAnsi"/>
                <w:sz w:val="16"/>
                <w:szCs w:val="16"/>
                <w:rPrChange w:id="3226" w:author="Farouk Bouhafs" w:date="2023-12-21T16:41:00Z">
                  <w:rPr>
                    <w:del w:id="3227" w:author="Houyem Rais" w:date="2024-02-22T15:17:00Z"/>
                    <w:rFonts w:asciiTheme="minorHAnsi" w:hAnsiTheme="minorHAnsi" w:cstheme="minorHAnsi"/>
                    <w:sz w:val="18"/>
                    <w:szCs w:val="18"/>
                  </w:rPr>
                </w:rPrChange>
              </w:rPr>
            </w:pPr>
            <w:del w:id="3228" w:author="Houyem Rais" w:date="2024-02-22T15:17:00Z">
              <w:r w:rsidRPr="00243943" w:rsidDel="000A3E8D">
                <w:rPr>
                  <w:rFonts w:asciiTheme="minorHAnsi" w:hAnsiTheme="minorHAnsi" w:cstheme="minorHAnsi"/>
                  <w:sz w:val="16"/>
                  <w:szCs w:val="16"/>
                  <w:rPrChange w:id="3229" w:author="Farouk Bouhafs" w:date="2023-12-21T16:41:00Z">
                    <w:rPr>
                      <w:rFonts w:asciiTheme="minorHAnsi" w:hAnsiTheme="minorHAnsi" w:cstheme="minorHAnsi"/>
                      <w:sz w:val="18"/>
                      <w:szCs w:val="18"/>
                    </w:rPr>
                  </w:rPrChange>
                </w:rPr>
                <w:delText>Partenaire privé</w:delText>
              </w:r>
            </w:del>
          </w:p>
        </w:tc>
        <w:tc>
          <w:tcPr>
            <w:tcW w:w="1560" w:type="dxa"/>
            <w:tcPrChange w:id="3230" w:author="Farouk Bouhafs" w:date="2023-12-21T16:41:00Z">
              <w:tcPr>
                <w:tcW w:w="1560" w:type="dxa"/>
              </w:tcPr>
            </w:tcPrChange>
          </w:tcPr>
          <w:p w14:paraId="665D799B" w14:textId="061442C8" w:rsidR="00E377B5" w:rsidRPr="00243943" w:rsidDel="000A3E8D" w:rsidRDefault="00E377B5" w:rsidP="00E377B5">
            <w:pPr>
              <w:spacing w:before="20" w:after="40" w:line="240" w:lineRule="auto"/>
              <w:rPr>
                <w:del w:id="3231" w:author="Houyem Rais" w:date="2024-02-22T15:17:00Z"/>
                <w:rFonts w:asciiTheme="minorHAnsi" w:hAnsiTheme="minorHAnsi" w:cstheme="minorHAnsi"/>
                <w:sz w:val="16"/>
                <w:szCs w:val="16"/>
                <w:rPrChange w:id="3232" w:author="Farouk Bouhafs" w:date="2023-12-21T16:41:00Z">
                  <w:rPr>
                    <w:del w:id="3233" w:author="Houyem Rais" w:date="2024-02-22T15:17:00Z"/>
                    <w:rFonts w:asciiTheme="minorHAnsi" w:hAnsiTheme="minorHAnsi" w:cstheme="minorHAnsi"/>
                    <w:sz w:val="18"/>
                    <w:szCs w:val="18"/>
                  </w:rPr>
                </w:rPrChange>
              </w:rPr>
            </w:pPr>
            <w:del w:id="3234" w:author="Houyem Rais" w:date="2024-02-22T15:17:00Z">
              <w:r w:rsidRPr="00243943" w:rsidDel="000A3E8D">
                <w:rPr>
                  <w:rFonts w:asciiTheme="minorHAnsi" w:hAnsiTheme="minorHAnsi" w:cstheme="minorHAnsi"/>
                  <w:sz w:val="16"/>
                  <w:szCs w:val="16"/>
                  <w:rPrChange w:id="3235" w:author="Farouk Bouhafs" w:date="2023-12-21T16:41:00Z">
                    <w:rPr>
                      <w:rFonts w:asciiTheme="minorHAnsi" w:hAnsiTheme="minorHAnsi" w:cstheme="minorHAnsi"/>
                      <w:sz w:val="18"/>
                      <w:szCs w:val="18"/>
                    </w:rPr>
                  </w:rPrChange>
                </w:rPr>
                <w:delText>Autorité contractante</w:delText>
              </w:r>
            </w:del>
          </w:p>
        </w:tc>
      </w:tr>
    </w:tbl>
    <w:p w14:paraId="70E0232E" w14:textId="4B914E52" w:rsidR="00AE72B5" w:rsidRPr="0075512F" w:rsidDel="000A3E8D" w:rsidRDefault="00AE72B5" w:rsidP="00115F39">
      <w:pPr>
        <w:pStyle w:val="ListParagraph"/>
        <w:numPr>
          <w:ilvl w:val="0"/>
          <w:numId w:val="0"/>
        </w:numPr>
        <w:spacing w:before="240" w:after="240"/>
        <w:ind w:left="1218" w:right="1386"/>
        <w:jc w:val="right"/>
        <w:rPr>
          <w:del w:id="3236" w:author="Houyem Rais" w:date="2024-02-22T15:17:00Z"/>
        </w:rPr>
      </w:pPr>
      <w:del w:id="3237" w:author="Houyem Rais" w:date="2024-02-22T15:17:00Z">
        <w:r w:rsidRPr="0075512F" w:rsidDel="000A3E8D">
          <w:rPr>
            <w:b/>
            <w:bCs/>
            <w:i/>
            <w:iCs/>
          </w:rPr>
          <w:delText xml:space="preserve">Source : </w:delText>
        </w:r>
        <w:r w:rsidRPr="0075512F" w:rsidDel="000A3E8D">
          <w:rPr>
            <w:i/>
            <w:iCs/>
          </w:rPr>
          <w:delText>Auteur</w:delText>
        </w:r>
      </w:del>
    </w:p>
    <w:p w14:paraId="0F3EF018" w14:textId="5F4FE261" w:rsidR="0002530D" w:rsidRPr="0075512F" w:rsidDel="000A3E8D" w:rsidRDefault="00F4350D" w:rsidP="00484D39">
      <w:pPr>
        <w:pStyle w:val="Titre2"/>
        <w:rPr>
          <w:del w:id="3238" w:author="Houyem Rais" w:date="2024-02-22T15:17:00Z"/>
        </w:rPr>
      </w:pPr>
      <w:bookmarkStart w:id="3239" w:name="_Toc142174678"/>
      <w:del w:id="3240" w:author="Houyem Rais" w:date="2024-02-22T15:17:00Z">
        <w:r w:rsidRPr="0075512F" w:rsidDel="000A3E8D">
          <w:delText xml:space="preserve">Etendue de service </w:delText>
        </w:r>
        <w:r w:rsidR="00615930" w:rsidRPr="0075512F" w:rsidDel="000A3E8D">
          <w:delText>d</w:delText>
        </w:r>
        <w:r w:rsidRPr="0075512F" w:rsidDel="000A3E8D">
          <w:delText>u secteur privé</w:delText>
        </w:r>
        <w:bookmarkEnd w:id="3239"/>
      </w:del>
    </w:p>
    <w:p w14:paraId="5B816CFC" w14:textId="5A5106AA" w:rsidR="0002530D" w:rsidRPr="0075512F" w:rsidDel="000A3E8D" w:rsidRDefault="00E76436" w:rsidP="00115F39">
      <w:pPr>
        <w:rPr>
          <w:del w:id="3241" w:author="Houyem Rais" w:date="2024-02-22T15:17:00Z"/>
        </w:rPr>
      </w:pPr>
      <w:del w:id="3242" w:author="Houyem Rais" w:date="2024-02-22T15:17:00Z">
        <w:r w:rsidRPr="0075512F" w:rsidDel="000A3E8D">
          <w:delText>Le tableau ci-dessous résume et compare diverses caractéristiques des modèles de réalisation. La comparaison couvre diverses composantes d'un projet routier et met particulièrement l'accent sur l'étendue du service et les considérations de risques économiques pour les modèles de réalisation d'investissement en capital.</w:delText>
        </w:r>
      </w:del>
    </w:p>
    <w:p w14:paraId="1D395633" w14:textId="2AE04812" w:rsidR="001312B5" w:rsidRPr="0075512F" w:rsidDel="000A3E8D" w:rsidRDefault="001312B5" w:rsidP="001312B5">
      <w:pPr>
        <w:pStyle w:val="Caption"/>
        <w:rPr>
          <w:del w:id="3243" w:author="Houyem Rais" w:date="2024-02-22T15:17:00Z"/>
        </w:rPr>
      </w:pPr>
      <w:bookmarkStart w:id="3244" w:name="_Toc144481082"/>
      <w:del w:id="3245"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14</w:delText>
        </w:r>
        <w:r w:rsidRPr="0075512F" w:rsidDel="000A3E8D">
          <w:fldChar w:fldCharType="end"/>
        </w:r>
        <w:r w:rsidRPr="0075512F" w:rsidDel="000A3E8D">
          <w:delText xml:space="preserve">: </w:delText>
        </w:r>
        <w:r w:rsidR="007D0CEF" w:rsidRPr="0075512F" w:rsidDel="000A3E8D">
          <w:delText>Comparaison de l’étendue du service et considérations de risques économiques pour les différentes options de réalisation du projet</w:delText>
        </w:r>
        <w:bookmarkEnd w:id="3244"/>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37"/>
        <w:gridCol w:w="1025"/>
        <w:gridCol w:w="1532"/>
        <w:gridCol w:w="1413"/>
        <w:gridCol w:w="1838"/>
      </w:tblGrid>
      <w:tr w:rsidR="008E5185" w:rsidRPr="0075512F" w:rsidDel="000A3E8D" w14:paraId="3399749E" w14:textId="1F34AC85" w:rsidTr="00115F39">
        <w:trPr>
          <w:trHeight w:val="55"/>
          <w:tblHeader/>
          <w:jc w:val="center"/>
          <w:del w:id="3246" w:author="Houyem Rais" w:date="2024-02-22T15:17:00Z"/>
        </w:trPr>
        <w:tc>
          <w:tcPr>
            <w:tcW w:w="3237" w:type="dxa"/>
            <w:shd w:val="clear" w:color="auto" w:fill="244061" w:themeFill="accent1" w:themeFillShade="80"/>
            <w:noWrap/>
          </w:tcPr>
          <w:p w14:paraId="35D6ACA8" w14:textId="793997FA" w:rsidR="008E5185" w:rsidRPr="0075512F" w:rsidDel="000A3E8D" w:rsidRDefault="008E5185" w:rsidP="00115F39">
            <w:pPr>
              <w:spacing w:before="20" w:after="40"/>
              <w:rPr>
                <w:del w:id="3247" w:author="Houyem Rais" w:date="2024-02-22T15:17:00Z"/>
                <w:rFonts w:cstheme="minorHAnsi"/>
                <w:sz w:val="20"/>
                <w:szCs w:val="20"/>
              </w:rPr>
            </w:pPr>
          </w:p>
        </w:tc>
        <w:tc>
          <w:tcPr>
            <w:tcW w:w="5263" w:type="dxa"/>
            <w:gridSpan w:val="4"/>
            <w:shd w:val="clear" w:color="auto" w:fill="244061" w:themeFill="accent1" w:themeFillShade="80"/>
            <w:noWrap/>
          </w:tcPr>
          <w:p w14:paraId="07AA8413" w14:textId="556F058C" w:rsidR="008E5185" w:rsidRPr="0075512F" w:rsidDel="000A3E8D" w:rsidRDefault="008E5185" w:rsidP="00115F39">
            <w:pPr>
              <w:spacing w:before="20" w:after="40"/>
              <w:jc w:val="center"/>
              <w:rPr>
                <w:del w:id="3248" w:author="Houyem Rais" w:date="2024-02-22T15:17:00Z"/>
                <w:rFonts w:cstheme="minorHAnsi"/>
                <w:b/>
                <w:bCs/>
                <w:sz w:val="20"/>
                <w:szCs w:val="20"/>
              </w:rPr>
            </w:pPr>
            <w:del w:id="3249" w:author="Houyem Rais" w:date="2024-02-22T15:17:00Z">
              <w:r w:rsidRPr="0075512F" w:rsidDel="000A3E8D">
                <w:rPr>
                  <w:rFonts w:cstheme="minorHAnsi"/>
                  <w:b/>
                  <w:bCs/>
                  <w:sz w:val="20"/>
                  <w:szCs w:val="20"/>
                </w:rPr>
                <w:delText>Option</w:delText>
              </w:r>
            </w:del>
          </w:p>
        </w:tc>
      </w:tr>
      <w:tr w:rsidR="008E5185" w:rsidRPr="0075512F" w:rsidDel="000A3E8D" w14:paraId="70CA8977" w14:textId="7D9A7F0E" w:rsidTr="00115F39">
        <w:trPr>
          <w:trHeight w:val="331"/>
          <w:tblHeader/>
          <w:jc w:val="center"/>
          <w:del w:id="3250" w:author="Houyem Rais" w:date="2024-02-22T15:17:00Z"/>
        </w:trPr>
        <w:tc>
          <w:tcPr>
            <w:tcW w:w="3237" w:type="dxa"/>
            <w:shd w:val="clear" w:color="auto" w:fill="244061" w:themeFill="accent1" w:themeFillShade="80"/>
            <w:noWrap/>
          </w:tcPr>
          <w:p w14:paraId="211B8F37" w14:textId="07147179" w:rsidR="008E5185" w:rsidRPr="0075512F" w:rsidDel="000A3E8D" w:rsidRDefault="008E5185" w:rsidP="00115F39">
            <w:pPr>
              <w:spacing w:before="20" w:after="40"/>
              <w:rPr>
                <w:del w:id="3251" w:author="Houyem Rais" w:date="2024-02-22T15:17:00Z"/>
                <w:rFonts w:cstheme="minorHAnsi"/>
                <w:b/>
                <w:bCs/>
                <w:sz w:val="20"/>
                <w:szCs w:val="20"/>
              </w:rPr>
            </w:pPr>
            <w:del w:id="3252" w:author="Houyem Rais" w:date="2024-02-22T15:17:00Z">
              <w:r w:rsidRPr="0075512F" w:rsidDel="000A3E8D">
                <w:rPr>
                  <w:rFonts w:cstheme="minorHAnsi"/>
                  <w:b/>
                  <w:bCs/>
                  <w:sz w:val="20"/>
                  <w:szCs w:val="20"/>
                </w:rPr>
                <w:delText>Considération</w:delText>
              </w:r>
            </w:del>
          </w:p>
        </w:tc>
        <w:tc>
          <w:tcPr>
            <w:tcW w:w="1025" w:type="dxa"/>
            <w:shd w:val="clear" w:color="auto" w:fill="244061" w:themeFill="accent1" w:themeFillShade="80"/>
            <w:noWrap/>
            <w:hideMark/>
          </w:tcPr>
          <w:p w14:paraId="39520533" w14:textId="7C072969" w:rsidR="008E5185" w:rsidRPr="0075512F" w:rsidDel="000A3E8D" w:rsidRDefault="008E5185" w:rsidP="00115F39">
            <w:pPr>
              <w:spacing w:before="20" w:after="40"/>
              <w:jc w:val="center"/>
              <w:rPr>
                <w:del w:id="3253" w:author="Houyem Rais" w:date="2024-02-22T15:17:00Z"/>
                <w:rFonts w:cstheme="minorHAnsi"/>
                <w:b/>
                <w:bCs/>
                <w:sz w:val="20"/>
                <w:szCs w:val="20"/>
              </w:rPr>
            </w:pPr>
            <w:del w:id="3254" w:author="Houyem Rais" w:date="2024-02-22T15:17:00Z">
              <w:r w:rsidRPr="0075512F" w:rsidDel="000A3E8D">
                <w:rPr>
                  <w:rFonts w:cstheme="minorHAnsi"/>
                  <w:b/>
                  <w:bCs/>
                  <w:sz w:val="20"/>
                  <w:szCs w:val="20"/>
                </w:rPr>
                <w:delText>EPC</w:delText>
              </w:r>
            </w:del>
          </w:p>
        </w:tc>
        <w:tc>
          <w:tcPr>
            <w:tcW w:w="987" w:type="dxa"/>
            <w:shd w:val="clear" w:color="auto" w:fill="244061" w:themeFill="accent1" w:themeFillShade="80"/>
            <w:noWrap/>
          </w:tcPr>
          <w:p w14:paraId="1A9E55AA" w14:textId="78F7F4DA" w:rsidR="008E5185" w:rsidRPr="0075512F" w:rsidDel="000A3E8D" w:rsidRDefault="008E5185" w:rsidP="00115F39">
            <w:pPr>
              <w:spacing w:before="20" w:after="40"/>
              <w:jc w:val="center"/>
              <w:rPr>
                <w:del w:id="3255" w:author="Houyem Rais" w:date="2024-02-22T15:17:00Z"/>
                <w:rFonts w:cstheme="minorHAnsi"/>
                <w:b/>
                <w:bCs/>
                <w:sz w:val="20"/>
                <w:szCs w:val="20"/>
              </w:rPr>
            </w:pPr>
            <w:del w:id="3256" w:author="Houyem Rais" w:date="2024-02-22T15:17:00Z">
              <w:r w:rsidRPr="0075512F" w:rsidDel="000A3E8D">
                <w:rPr>
                  <w:rFonts w:cstheme="minorHAnsi"/>
                  <w:b/>
                  <w:bCs/>
                  <w:sz w:val="20"/>
                  <w:szCs w:val="20"/>
                </w:rPr>
                <w:delText>EPC+F</w:delText>
              </w:r>
            </w:del>
          </w:p>
        </w:tc>
        <w:tc>
          <w:tcPr>
            <w:tcW w:w="1413" w:type="dxa"/>
            <w:shd w:val="clear" w:color="auto" w:fill="244061" w:themeFill="accent1" w:themeFillShade="80"/>
            <w:noWrap/>
          </w:tcPr>
          <w:p w14:paraId="47490FF5" w14:textId="597D1B7E" w:rsidR="008E5185" w:rsidRPr="0075512F" w:rsidDel="000A3E8D" w:rsidRDefault="008E5185" w:rsidP="00115F39">
            <w:pPr>
              <w:spacing w:before="20" w:after="40"/>
              <w:jc w:val="center"/>
              <w:rPr>
                <w:del w:id="3257" w:author="Houyem Rais" w:date="2024-02-22T15:17:00Z"/>
                <w:rFonts w:cstheme="minorHAnsi"/>
                <w:b/>
                <w:bCs/>
                <w:sz w:val="20"/>
                <w:szCs w:val="20"/>
              </w:rPr>
            </w:pPr>
            <w:del w:id="3258" w:author="Houyem Rais" w:date="2024-02-22T15:17:00Z">
              <w:r w:rsidRPr="0075512F" w:rsidDel="000A3E8D">
                <w:rPr>
                  <w:rFonts w:cstheme="minorHAnsi"/>
                  <w:b/>
                  <w:bCs/>
                  <w:sz w:val="20"/>
                  <w:szCs w:val="20"/>
                </w:rPr>
                <w:delText>Concession</w:delText>
              </w:r>
            </w:del>
          </w:p>
        </w:tc>
        <w:tc>
          <w:tcPr>
            <w:tcW w:w="1838" w:type="dxa"/>
            <w:shd w:val="clear" w:color="auto" w:fill="244061" w:themeFill="accent1" w:themeFillShade="80"/>
            <w:noWrap/>
          </w:tcPr>
          <w:p w14:paraId="58F6027E" w14:textId="60A0383E" w:rsidR="008E5185" w:rsidRPr="0075512F" w:rsidDel="000A3E8D" w:rsidRDefault="00C17437" w:rsidP="00115F39">
            <w:pPr>
              <w:spacing w:before="20" w:after="40"/>
              <w:jc w:val="center"/>
              <w:rPr>
                <w:del w:id="3259" w:author="Houyem Rais" w:date="2024-02-22T15:17:00Z"/>
                <w:rFonts w:cstheme="minorHAnsi"/>
                <w:b/>
                <w:bCs/>
                <w:sz w:val="20"/>
                <w:szCs w:val="20"/>
              </w:rPr>
            </w:pPr>
            <w:del w:id="3260" w:author="Houyem Rais" w:date="2024-02-22T15:17:00Z">
              <w:r w:rsidRPr="0075512F" w:rsidDel="000A3E8D">
                <w:rPr>
                  <w:rFonts w:cstheme="minorHAnsi"/>
                  <w:b/>
                  <w:bCs/>
                  <w:sz w:val="20"/>
                  <w:szCs w:val="20"/>
                </w:rPr>
                <w:delText>Contrat de partenariat (à</w:delText>
              </w:r>
              <w:r w:rsidR="008E5185" w:rsidRPr="0075512F" w:rsidDel="000A3E8D">
                <w:rPr>
                  <w:rFonts w:cstheme="minorHAnsi"/>
                  <w:b/>
                  <w:bCs/>
                  <w:sz w:val="20"/>
                  <w:szCs w:val="20"/>
                </w:rPr>
                <w:delText xml:space="preserve"> payement </w:delText>
              </w:r>
              <w:r w:rsidRPr="0075512F" w:rsidDel="000A3E8D">
                <w:rPr>
                  <w:rFonts w:cstheme="minorHAnsi"/>
                  <w:b/>
                  <w:bCs/>
                  <w:sz w:val="20"/>
                  <w:szCs w:val="20"/>
                </w:rPr>
                <w:delText>public)</w:delText>
              </w:r>
            </w:del>
          </w:p>
        </w:tc>
      </w:tr>
      <w:tr w:rsidR="00416B5C" w:rsidRPr="0075512F" w:rsidDel="000A3E8D" w14:paraId="54D7B4BF" w14:textId="5A6EC388" w:rsidTr="00115F39">
        <w:trPr>
          <w:trHeight w:val="291"/>
          <w:jc w:val="center"/>
          <w:del w:id="3261" w:author="Houyem Rais" w:date="2024-02-22T15:17:00Z"/>
        </w:trPr>
        <w:tc>
          <w:tcPr>
            <w:tcW w:w="3237" w:type="dxa"/>
            <w:shd w:val="clear" w:color="auto" w:fill="auto"/>
            <w:noWrap/>
          </w:tcPr>
          <w:p w14:paraId="25089770" w14:textId="1E3ABF1C" w:rsidR="00416B5C" w:rsidRPr="0075512F" w:rsidDel="000A3E8D" w:rsidRDefault="00416B5C" w:rsidP="00D06333">
            <w:pPr>
              <w:pStyle w:val="ListParagraph"/>
              <w:widowControl/>
              <w:numPr>
                <w:ilvl w:val="0"/>
                <w:numId w:val="8"/>
              </w:numPr>
              <w:autoSpaceDE/>
              <w:autoSpaceDN/>
              <w:spacing w:before="20" w:after="40" w:line="259" w:lineRule="auto"/>
              <w:ind w:left="0"/>
              <w:contextualSpacing/>
              <w:rPr>
                <w:del w:id="3262" w:author="Houyem Rais" w:date="2024-02-22T15:17:00Z"/>
                <w:rFonts w:cstheme="minorHAnsi"/>
                <w:sz w:val="20"/>
                <w:szCs w:val="20"/>
              </w:rPr>
            </w:pPr>
            <w:del w:id="3263" w:author="Houyem Rais" w:date="2024-02-22T15:17:00Z">
              <w:r w:rsidRPr="0075512F" w:rsidDel="000A3E8D">
                <w:rPr>
                  <w:rFonts w:cstheme="minorHAnsi"/>
                  <w:sz w:val="20"/>
                  <w:szCs w:val="20"/>
                </w:rPr>
                <w:delText>Implication du secteur privé dans la conception</w:delText>
              </w:r>
            </w:del>
          </w:p>
        </w:tc>
        <w:tc>
          <w:tcPr>
            <w:tcW w:w="1025" w:type="dxa"/>
            <w:shd w:val="clear" w:color="auto" w:fill="auto"/>
            <w:noWrap/>
            <w:vAlign w:val="center"/>
          </w:tcPr>
          <w:p w14:paraId="55A66B3E" w14:textId="10C85EB1" w:rsidR="00416B5C" w:rsidRPr="0075512F" w:rsidDel="000A3E8D" w:rsidRDefault="00416B5C" w:rsidP="00115F39">
            <w:pPr>
              <w:spacing w:before="20" w:after="40"/>
              <w:jc w:val="center"/>
              <w:rPr>
                <w:del w:id="3264" w:author="Houyem Rais" w:date="2024-02-22T15:17:00Z"/>
                <w:rFonts w:cstheme="minorHAnsi"/>
                <w:b/>
                <w:bCs/>
                <w:color w:val="00B050"/>
              </w:rPr>
            </w:pPr>
            <w:del w:id="3265" w:author="Houyem Rais" w:date="2024-02-22T15:17:00Z">
              <w:r w:rsidRPr="0075512F" w:rsidDel="000A3E8D">
                <w:rPr>
                  <w:rFonts w:cstheme="minorHAnsi"/>
                  <w:b/>
                  <w:bCs/>
                  <w:color w:val="00B050"/>
                  <w:sz w:val="20"/>
                  <w:szCs w:val="20"/>
                </w:rPr>
                <w:delText>Oui</w:delText>
              </w:r>
            </w:del>
          </w:p>
        </w:tc>
        <w:tc>
          <w:tcPr>
            <w:tcW w:w="987" w:type="dxa"/>
            <w:shd w:val="clear" w:color="auto" w:fill="auto"/>
            <w:noWrap/>
            <w:vAlign w:val="center"/>
          </w:tcPr>
          <w:p w14:paraId="6C6D1545" w14:textId="097271A1" w:rsidR="00416B5C" w:rsidRPr="0075512F" w:rsidDel="000A3E8D" w:rsidRDefault="00416B5C" w:rsidP="00115F39">
            <w:pPr>
              <w:spacing w:before="20" w:after="40"/>
              <w:jc w:val="center"/>
              <w:rPr>
                <w:del w:id="3266" w:author="Houyem Rais" w:date="2024-02-22T15:17:00Z"/>
                <w:rFonts w:cstheme="minorHAnsi"/>
                <w:b/>
                <w:bCs/>
                <w:color w:val="00B050"/>
              </w:rPr>
            </w:pPr>
            <w:del w:id="3267" w:author="Houyem Rais" w:date="2024-02-22T15:17:00Z">
              <w:r w:rsidRPr="0075512F" w:rsidDel="000A3E8D">
                <w:rPr>
                  <w:rFonts w:cstheme="minorHAnsi"/>
                  <w:b/>
                  <w:bCs/>
                  <w:color w:val="00B050"/>
                  <w:sz w:val="20"/>
                  <w:szCs w:val="20"/>
                </w:rPr>
                <w:delText>Oui</w:delText>
              </w:r>
            </w:del>
          </w:p>
        </w:tc>
        <w:tc>
          <w:tcPr>
            <w:tcW w:w="1413" w:type="dxa"/>
            <w:shd w:val="clear" w:color="auto" w:fill="auto"/>
            <w:noWrap/>
            <w:vAlign w:val="center"/>
          </w:tcPr>
          <w:p w14:paraId="2FD5D98D" w14:textId="27B323D1" w:rsidR="00416B5C" w:rsidRPr="0075512F" w:rsidDel="000A3E8D" w:rsidRDefault="00416B5C" w:rsidP="00115F39">
            <w:pPr>
              <w:spacing w:before="20" w:after="40"/>
              <w:jc w:val="center"/>
              <w:rPr>
                <w:del w:id="3268" w:author="Houyem Rais" w:date="2024-02-22T15:17:00Z"/>
                <w:rFonts w:cstheme="minorHAnsi"/>
                <w:b/>
                <w:bCs/>
                <w:color w:val="00B050"/>
              </w:rPr>
            </w:pPr>
            <w:del w:id="3269" w:author="Houyem Rais" w:date="2024-02-22T15:17:00Z">
              <w:r w:rsidRPr="0075512F" w:rsidDel="000A3E8D">
                <w:rPr>
                  <w:rFonts w:cstheme="minorHAnsi"/>
                  <w:b/>
                  <w:bCs/>
                  <w:color w:val="00B050"/>
                  <w:sz w:val="20"/>
                  <w:szCs w:val="20"/>
                </w:rPr>
                <w:delText>Oui</w:delText>
              </w:r>
            </w:del>
          </w:p>
        </w:tc>
        <w:tc>
          <w:tcPr>
            <w:tcW w:w="1838" w:type="dxa"/>
            <w:shd w:val="clear" w:color="auto" w:fill="auto"/>
            <w:noWrap/>
            <w:vAlign w:val="center"/>
          </w:tcPr>
          <w:p w14:paraId="3A07B5D6" w14:textId="0E833401" w:rsidR="00416B5C" w:rsidRPr="0075512F" w:rsidDel="000A3E8D" w:rsidRDefault="00416B5C" w:rsidP="00115F39">
            <w:pPr>
              <w:spacing w:before="20" w:after="40"/>
              <w:jc w:val="center"/>
              <w:rPr>
                <w:del w:id="3270" w:author="Houyem Rais" w:date="2024-02-22T15:17:00Z"/>
                <w:rFonts w:cstheme="minorHAnsi"/>
                <w:b/>
                <w:bCs/>
                <w:color w:val="FF0000"/>
              </w:rPr>
            </w:pPr>
            <w:del w:id="3271" w:author="Houyem Rais" w:date="2024-02-22T15:17:00Z">
              <w:r w:rsidRPr="0075512F" w:rsidDel="000A3E8D">
                <w:rPr>
                  <w:rFonts w:cstheme="minorHAnsi"/>
                  <w:b/>
                  <w:bCs/>
                  <w:color w:val="00B050"/>
                  <w:sz w:val="20"/>
                  <w:szCs w:val="20"/>
                </w:rPr>
                <w:delText>Oui</w:delText>
              </w:r>
            </w:del>
          </w:p>
        </w:tc>
      </w:tr>
      <w:tr w:rsidR="00416B5C" w:rsidRPr="0075512F" w:rsidDel="000A3E8D" w14:paraId="04F3640B" w14:textId="70C3AAE2" w:rsidTr="00115F39">
        <w:trPr>
          <w:trHeight w:val="291"/>
          <w:jc w:val="center"/>
          <w:del w:id="3272" w:author="Houyem Rais" w:date="2024-02-22T15:17:00Z"/>
        </w:trPr>
        <w:tc>
          <w:tcPr>
            <w:tcW w:w="3237" w:type="dxa"/>
            <w:shd w:val="clear" w:color="auto" w:fill="auto"/>
            <w:noWrap/>
          </w:tcPr>
          <w:p w14:paraId="723DF3B4" w14:textId="2583B836" w:rsidR="00416B5C" w:rsidRPr="0075512F" w:rsidDel="000A3E8D" w:rsidRDefault="00416B5C" w:rsidP="00D06333">
            <w:pPr>
              <w:pStyle w:val="ListParagraph"/>
              <w:widowControl/>
              <w:numPr>
                <w:ilvl w:val="0"/>
                <w:numId w:val="8"/>
              </w:numPr>
              <w:autoSpaceDE/>
              <w:autoSpaceDN/>
              <w:spacing w:before="20" w:after="40" w:line="259" w:lineRule="auto"/>
              <w:ind w:left="0"/>
              <w:contextualSpacing/>
              <w:rPr>
                <w:del w:id="3273" w:author="Houyem Rais" w:date="2024-02-22T15:17:00Z"/>
                <w:rFonts w:cstheme="minorHAnsi"/>
                <w:sz w:val="20"/>
                <w:szCs w:val="20"/>
              </w:rPr>
            </w:pPr>
            <w:del w:id="3274" w:author="Houyem Rais" w:date="2024-02-22T15:17:00Z">
              <w:r w:rsidRPr="0075512F" w:rsidDel="000A3E8D">
                <w:rPr>
                  <w:rFonts w:cstheme="minorHAnsi"/>
                  <w:sz w:val="20"/>
                  <w:szCs w:val="20"/>
                </w:rPr>
                <w:delText>Implication du secteur privé dans la construction</w:delText>
              </w:r>
            </w:del>
          </w:p>
        </w:tc>
        <w:tc>
          <w:tcPr>
            <w:tcW w:w="1025" w:type="dxa"/>
            <w:shd w:val="clear" w:color="auto" w:fill="auto"/>
            <w:noWrap/>
            <w:vAlign w:val="center"/>
          </w:tcPr>
          <w:p w14:paraId="4DBB24F2" w14:textId="06C975F1" w:rsidR="00416B5C" w:rsidRPr="0075512F" w:rsidDel="000A3E8D" w:rsidRDefault="00416B5C" w:rsidP="00115F39">
            <w:pPr>
              <w:spacing w:before="20" w:after="40"/>
              <w:jc w:val="center"/>
              <w:rPr>
                <w:del w:id="3275" w:author="Houyem Rais" w:date="2024-02-22T15:17:00Z"/>
                <w:rFonts w:cstheme="minorHAnsi"/>
                <w:b/>
                <w:bCs/>
                <w:color w:val="00B050"/>
              </w:rPr>
            </w:pPr>
            <w:del w:id="3276" w:author="Houyem Rais" w:date="2024-02-22T15:17:00Z">
              <w:r w:rsidRPr="0075512F" w:rsidDel="000A3E8D">
                <w:rPr>
                  <w:rFonts w:cstheme="minorHAnsi"/>
                  <w:b/>
                  <w:bCs/>
                  <w:color w:val="00B050"/>
                  <w:sz w:val="20"/>
                  <w:szCs w:val="20"/>
                </w:rPr>
                <w:delText>Oui</w:delText>
              </w:r>
            </w:del>
          </w:p>
        </w:tc>
        <w:tc>
          <w:tcPr>
            <w:tcW w:w="987" w:type="dxa"/>
            <w:shd w:val="clear" w:color="auto" w:fill="auto"/>
            <w:noWrap/>
            <w:vAlign w:val="center"/>
          </w:tcPr>
          <w:p w14:paraId="1F8528C4" w14:textId="14C26F34" w:rsidR="00416B5C" w:rsidRPr="0075512F" w:rsidDel="000A3E8D" w:rsidRDefault="00416B5C" w:rsidP="00115F39">
            <w:pPr>
              <w:spacing w:before="20" w:after="40"/>
              <w:jc w:val="center"/>
              <w:rPr>
                <w:del w:id="3277" w:author="Houyem Rais" w:date="2024-02-22T15:17:00Z"/>
                <w:rFonts w:cstheme="minorHAnsi"/>
                <w:b/>
                <w:bCs/>
                <w:color w:val="00B050"/>
              </w:rPr>
            </w:pPr>
            <w:del w:id="3278" w:author="Houyem Rais" w:date="2024-02-22T15:17:00Z">
              <w:r w:rsidRPr="0075512F" w:rsidDel="000A3E8D">
                <w:rPr>
                  <w:rFonts w:cstheme="minorHAnsi"/>
                  <w:b/>
                  <w:bCs/>
                  <w:color w:val="00B050"/>
                  <w:sz w:val="20"/>
                  <w:szCs w:val="20"/>
                </w:rPr>
                <w:delText>Oui</w:delText>
              </w:r>
            </w:del>
          </w:p>
        </w:tc>
        <w:tc>
          <w:tcPr>
            <w:tcW w:w="1413" w:type="dxa"/>
            <w:shd w:val="clear" w:color="auto" w:fill="auto"/>
            <w:noWrap/>
            <w:vAlign w:val="center"/>
          </w:tcPr>
          <w:p w14:paraId="52799A4E" w14:textId="24A662CA" w:rsidR="00416B5C" w:rsidRPr="0075512F" w:rsidDel="000A3E8D" w:rsidRDefault="00416B5C" w:rsidP="00115F39">
            <w:pPr>
              <w:spacing w:before="20" w:after="40"/>
              <w:jc w:val="center"/>
              <w:rPr>
                <w:del w:id="3279" w:author="Houyem Rais" w:date="2024-02-22T15:17:00Z"/>
                <w:rFonts w:cstheme="minorHAnsi"/>
                <w:b/>
                <w:bCs/>
                <w:color w:val="00B050"/>
              </w:rPr>
            </w:pPr>
            <w:del w:id="3280" w:author="Houyem Rais" w:date="2024-02-22T15:17:00Z">
              <w:r w:rsidRPr="0075512F" w:rsidDel="000A3E8D">
                <w:rPr>
                  <w:rFonts w:cstheme="minorHAnsi"/>
                  <w:b/>
                  <w:bCs/>
                  <w:color w:val="00B050"/>
                  <w:sz w:val="20"/>
                  <w:szCs w:val="20"/>
                </w:rPr>
                <w:delText>Oui</w:delText>
              </w:r>
            </w:del>
          </w:p>
        </w:tc>
        <w:tc>
          <w:tcPr>
            <w:tcW w:w="1838" w:type="dxa"/>
            <w:shd w:val="clear" w:color="auto" w:fill="auto"/>
            <w:noWrap/>
          </w:tcPr>
          <w:p w14:paraId="1E217788" w14:textId="18FB038B" w:rsidR="00416B5C" w:rsidRPr="0075512F" w:rsidDel="000A3E8D" w:rsidRDefault="00416B5C" w:rsidP="00115F39">
            <w:pPr>
              <w:spacing w:before="20" w:after="40"/>
              <w:jc w:val="center"/>
              <w:rPr>
                <w:del w:id="3281" w:author="Houyem Rais" w:date="2024-02-22T15:17:00Z"/>
                <w:rFonts w:cstheme="minorHAnsi"/>
                <w:b/>
                <w:bCs/>
                <w:color w:val="F79646" w:themeColor="accent6"/>
              </w:rPr>
            </w:pPr>
            <w:del w:id="3282" w:author="Houyem Rais" w:date="2024-02-22T15:17:00Z">
              <w:r w:rsidRPr="0075512F" w:rsidDel="000A3E8D">
                <w:rPr>
                  <w:rFonts w:cstheme="minorHAnsi"/>
                  <w:b/>
                  <w:bCs/>
                  <w:color w:val="00B050"/>
                  <w:sz w:val="20"/>
                  <w:szCs w:val="20"/>
                </w:rPr>
                <w:delText>Oui</w:delText>
              </w:r>
            </w:del>
          </w:p>
        </w:tc>
      </w:tr>
      <w:tr w:rsidR="00416B5C" w:rsidRPr="0075512F" w:rsidDel="000A3E8D" w14:paraId="45B55EDD" w14:textId="273E8614" w:rsidTr="00115F39">
        <w:trPr>
          <w:trHeight w:val="291"/>
          <w:jc w:val="center"/>
          <w:del w:id="3283" w:author="Houyem Rais" w:date="2024-02-22T15:17:00Z"/>
        </w:trPr>
        <w:tc>
          <w:tcPr>
            <w:tcW w:w="3237" w:type="dxa"/>
            <w:shd w:val="clear" w:color="auto" w:fill="auto"/>
            <w:noWrap/>
          </w:tcPr>
          <w:p w14:paraId="08519FFD" w14:textId="424CF811" w:rsidR="00416B5C" w:rsidRPr="0075512F" w:rsidDel="000A3E8D" w:rsidRDefault="00416B5C" w:rsidP="00D06333">
            <w:pPr>
              <w:pStyle w:val="ListParagraph"/>
              <w:widowControl/>
              <w:numPr>
                <w:ilvl w:val="0"/>
                <w:numId w:val="8"/>
              </w:numPr>
              <w:autoSpaceDE/>
              <w:autoSpaceDN/>
              <w:spacing w:before="20" w:after="40" w:line="259" w:lineRule="auto"/>
              <w:ind w:left="0"/>
              <w:contextualSpacing/>
              <w:rPr>
                <w:del w:id="3284" w:author="Houyem Rais" w:date="2024-02-22T15:17:00Z"/>
                <w:rFonts w:cstheme="minorHAnsi"/>
                <w:sz w:val="20"/>
                <w:szCs w:val="20"/>
              </w:rPr>
            </w:pPr>
            <w:del w:id="3285" w:author="Houyem Rais" w:date="2024-02-22T15:17:00Z">
              <w:r w:rsidRPr="0075512F" w:rsidDel="000A3E8D">
                <w:rPr>
                  <w:rFonts w:cstheme="minorHAnsi"/>
                  <w:sz w:val="20"/>
                  <w:szCs w:val="20"/>
                </w:rPr>
                <w:delText>Implication du secteur privé dans l’exploitation/maintenance</w:delText>
              </w:r>
            </w:del>
          </w:p>
        </w:tc>
        <w:tc>
          <w:tcPr>
            <w:tcW w:w="1025" w:type="dxa"/>
            <w:shd w:val="clear" w:color="auto" w:fill="auto"/>
            <w:noWrap/>
            <w:vAlign w:val="center"/>
          </w:tcPr>
          <w:p w14:paraId="3E7363E8" w14:textId="24CB748C" w:rsidR="00416B5C" w:rsidRPr="0075512F" w:rsidDel="000A3E8D" w:rsidRDefault="00416B5C" w:rsidP="00115F39">
            <w:pPr>
              <w:spacing w:before="20" w:after="40"/>
              <w:jc w:val="center"/>
              <w:rPr>
                <w:del w:id="3286" w:author="Houyem Rais" w:date="2024-02-22T15:17:00Z"/>
                <w:rFonts w:cstheme="minorHAnsi"/>
                <w:b/>
                <w:bCs/>
                <w:color w:val="FF0000"/>
              </w:rPr>
            </w:pPr>
            <w:del w:id="3287" w:author="Houyem Rais" w:date="2024-02-22T15:17:00Z">
              <w:r w:rsidRPr="0075512F" w:rsidDel="000A3E8D">
                <w:rPr>
                  <w:rFonts w:cstheme="minorHAnsi"/>
                  <w:b/>
                  <w:bCs/>
                  <w:color w:val="00B050"/>
                  <w:sz w:val="20"/>
                  <w:szCs w:val="20"/>
                </w:rPr>
                <w:delText>Oui</w:delText>
              </w:r>
            </w:del>
          </w:p>
        </w:tc>
        <w:tc>
          <w:tcPr>
            <w:tcW w:w="987" w:type="dxa"/>
            <w:shd w:val="clear" w:color="auto" w:fill="auto"/>
            <w:noWrap/>
            <w:vAlign w:val="center"/>
          </w:tcPr>
          <w:p w14:paraId="6BCCA18E" w14:textId="1BF90E7E" w:rsidR="00416B5C" w:rsidRPr="0075512F" w:rsidDel="000A3E8D" w:rsidRDefault="00416B5C" w:rsidP="00115F39">
            <w:pPr>
              <w:spacing w:before="20" w:after="40"/>
              <w:jc w:val="center"/>
              <w:rPr>
                <w:del w:id="3288" w:author="Houyem Rais" w:date="2024-02-22T15:17:00Z"/>
                <w:rFonts w:cstheme="minorHAnsi"/>
                <w:b/>
                <w:bCs/>
                <w:color w:val="00B050"/>
              </w:rPr>
            </w:pPr>
            <w:del w:id="3289" w:author="Houyem Rais" w:date="2024-02-22T15:17:00Z">
              <w:r w:rsidRPr="0075512F" w:rsidDel="000A3E8D">
                <w:rPr>
                  <w:rFonts w:cstheme="minorHAnsi"/>
                  <w:b/>
                  <w:bCs/>
                  <w:color w:val="00B050"/>
                  <w:sz w:val="20"/>
                  <w:szCs w:val="20"/>
                </w:rPr>
                <w:delText>Oui</w:delText>
              </w:r>
            </w:del>
          </w:p>
        </w:tc>
        <w:tc>
          <w:tcPr>
            <w:tcW w:w="1413" w:type="dxa"/>
            <w:shd w:val="clear" w:color="auto" w:fill="auto"/>
            <w:noWrap/>
            <w:vAlign w:val="center"/>
          </w:tcPr>
          <w:p w14:paraId="245EC278" w14:textId="6F8C5107" w:rsidR="00416B5C" w:rsidRPr="0075512F" w:rsidDel="000A3E8D" w:rsidRDefault="00416B5C" w:rsidP="00115F39">
            <w:pPr>
              <w:spacing w:before="20" w:after="40"/>
              <w:jc w:val="center"/>
              <w:rPr>
                <w:del w:id="3290" w:author="Houyem Rais" w:date="2024-02-22T15:17:00Z"/>
                <w:rFonts w:cstheme="minorHAnsi"/>
                <w:b/>
                <w:bCs/>
                <w:color w:val="00B050"/>
              </w:rPr>
            </w:pPr>
            <w:del w:id="3291" w:author="Houyem Rais" w:date="2024-02-22T15:17:00Z">
              <w:r w:rsidRPr="0075512F" w:rsidDel="000A3E8D">
                <w:rPr>
                  <w:rFonts w:cstheme="minorHAnsi"/>
                  <w:b/>
                  <w:bCs/>
                  <w:color w:val="00B050"/>
                  <w:sz w:val="20"/>
                  <w:szCs w:val="20"/>
                </w:rPr>
                <w:delText>Oui</w:delText>
              </w:r>
            </w:del>
          </w:p>
        </w:tc>
        <w:tc>
          <w:tcPr>
            <w:tcW w:w="1838" w:type="dxa"/>
            <w:shd w:val="clear" w:color="auto" w:fill="auto"/>
            <w:noWrap/>
          </w:tcPr>
          <w:p w14:paraId="62572F10" w14:textId="20DF07E4" w:rsidR="00416B5C" w:rsidRPr="0075512F" w:rsidDel="000A3E8D" w:rsidRDefault="00416B5C" w:rsidP="00115F39">
            <w:pPr>
              <w:spacing w:before="20" w:after="40"/>
              <w:jc w:val="center"/>
              <w:rPr>
                <w:del w:id="3292" w:author="Houyem Rais" w:date="2024-02-22T15:17:00Z"/>
                <w:rFonts w:cstheme="minorHAnsi"/>
                <w:b/>
                <w:bCs/>
                <w:color w:val="F79646" w:themeColor="accent6"/>
              </w:rPr>
            </w:pPr>
            <w:del w:id="3293" w:author="Houyem Rais" w:date="2024-02-22T15:17:00Z">
              <w:r w:rsidRPr="0075512F" w:rsidDel="000A3E8D">
                <w:rPr>
                  <w:rFonts w:cstheme="minorHAnsi"/>
                  <w:b/>
                  <w:bCs/>
                  <w:color w:val="00B050"/>
                  <w:sz w:val="20"/>
                  <w:szCs w:val="20"/>
                </w:rPr>
                <w:delText>Oui</w:delText>
              </w:r>
            </w:del>
          </w:p>
        </w:tc>
      </w:tr>
      <w:tr w:rsidR="00416B5C" w:rsidRPr="0075512F" w:rsidDel="000A3E8D" w14:paraId="30A923BB" w14:textId="73D61DB4" w:rsidTr="00115F39">
        <w:trPr>
          <w:trHeight w:val="291"/>
          <w:jc w:val="center"/>
          <w:del w:id="3294" w:author="Houyem Rais" w:date="2024-02-22T15:17:00Z"/>
        </w:trPr>
        <w:tc>
          <w:tcPr>
            <w:tcW w:w="3237" w:type="dxa"/>
            <w:shd w:val="clear" w:color="auto" w:fill="auto"/>
            <w:noWrap/>
          </w:tcPr>
          <w:p w14:paraId="5A052D42" w14:textId="3A64A722" w:rsidR="00416B5C" w:rsidRPr="0075512F" w:rsidDel="000A3E8D" w:rsidRDefault="00416B5C" w:rsidP="00D06333">
            <w:pPr>
              <w:pStyle w:val="ListParagraph"/>
              <w:widowControl/>
              <w:numPr>
                <w:ilvl w:val="0"/>
                <w:numId w:val="8"/>
              </w:numPr>
              <w:autoSpaceDE/>
              <w:autoSpaceDN/>
              <w:spacing w:before="20" w:after="40" w:line="259" w:lineRule="auto"/>
              <w:ind w:left="0"/>
              <w:contextualSpacing/>
              <w:rPr>
                <w:del w:id="3295" w:author="Houyem Rais" w:date="2024-02-22T15:17:00Z"/>
                <w:rFonts w:cstheme="minorHAnsi"/>
                <w:sz w:val="20"/>
                <w:szCs w:val="20"/>
              </w:rPr>
            </w:pPr>
            <w:del w:id="3296" w:author="Houyem Rais" w:date="2024-02-22T15:17:00Z">
              <w:r w:rsidRPr="0075512F" w:rsidDel="000A3E8D">
                <w:rPr>
                  <w:rFonts w:cstheme="minorHAnsi"/>
                  <w:sz w:val="20"/>
                  <w:szCs w:val="20"/>
                </w:rPr>
                <w:delText>Implication du secteur privé dans le financement des actifs</w:delText>
              </w:r>
            </w:del>
          </w:p>
        </w:tc>
        <w:tc>
          <w:tcPr>
            <w:tcW w:w="1025" w:type="dxa"/>
            <w:shd w:val="clear" w:color="auto" w:fill="auto"/>
            <w:noWrap/>
            <w:vAlign w:val="center"/>
          </w:tcPr>
          <w:p w14:paraId="13A6292D" w14:textId="58A9B712" w:rsidR="00416B5C" w:rsidRPr="0075512F" w:rsidDel="000A3E8D" w:rsidRDefault="00416B5C" w:rsidP="00115F39">
            <w:pPr>
              <w:spacing w:before="20" w:after="40"/>
              <w:jc w:val="center"/>
              <w:rPr>
                <w:del w:id="3297" w:author="Houyem Rais" w:date="2024-02-22T15:17:00Z"/>
                <w:rFonts w:cstheme="minorHAnsi"/>
                <w:b/>
                <w:bCs/>
                <w:color w:val="FF0000"/>
              </w:rPr>
            </w:pPr>
            <w:del w:id="3298" w:author="Houyem Rais" w:date="2024-02-22T15:17:00Z">
              <w:r w:rsidRPr="0075512F" w:rsidDel="000A3E8D">
                <w:rPr>
                  <w:rFonts w:cstheme="minorHAnsi"/>
                  <w:b/>
                  <w:bCs/>
                  <w:color w:val="FF0000"/>
                  <w:sz w:val="20"/>
                  <w:szCs w:val="20"/>
                </w:rPr>
                <w:delText>Non</w:delText>
              </w:r>
            </w:del>
          </w:p>
        </w:tc>
        <w:tc>
          <w:tcPr>
            <w:tcW w:w="987" w:type="dxa"/>
            <w:shd w:val="clear" w:color="auto" w:fill="auto"/>
            <w:noWrap/>
            <w:vAlign w:val="center"/>
          </w:tcPr>
          <w:p w14:paraId="688661E9" w14:textId="3320EC2D" w:rsidR="00416B5C" w:rsidRPr="0075512F" w:rsidDel="000A3E8D" w:rsidRDefault="008426A5" w:rsidP="00115F39">
            <w:pPr>
              <w:spacing w:before="20" w:after="40"/>
              <w:jc w:val="center"/>
              <w:rPr>
                <w:del w:id="3299" w:author="Houyem Rais" w:date="2024-02-22T15:17:00Z"/>
                <w:rFonts w:cstheme="minorHAnsi"/>
                <w:b/>
                <w:bCs/>
                <w:color w:val="00B050"/>
              </w:rPr>
            </w:pPr>
            <w:del w:id="3300" w:author="Houyem Rais" w:date="2024-02-22T15:17:00Z">
              <w:r w:rsidRPr="0075512F" w:rsidDel="000A3E8D">
                <w:rPr>
                  <w:rFonts w:cstheme="minorHAnsi"/>
                  <w:b/>
                  <w:bCs/>
                  <w:color w:val="00B050"/>
                  <w:sz w:val="20"/>
                  <w:szCs w:val="20"/>
                </w:rPr>
                <w:delText>Oui</w:delText>
              </w:r>
            </w:del>
          </w:p>
        </w:tc>
        <w:tc>
          <w:tcPr>
            <w:tcW w:w="1413" w:type="dxa"/>
            <w:shd w:val="clear" w:color="auto" w:fill="auto"/>
            <w:noWrap/>
            <w:vAlign w:val="center"/>
          </w:tcPr>
          <w:p w14:paraId="06671B30" w14:textId="5E9B97D9" w:rsidR="00416B5C" w:rsidRPr="0075512F" w:rsidDel="000A3E8D" w:rsidRDefault="00416B5C" w:rsidP="00115F39">
            <w:pPr>
              <w:spacing w:before="20" w:after="40"/>
              <w:jc w:val="center"/>
              <w:rPr>
                <w:del w:id="3301" w:author="Houyem Rais" w:date="2024-02-22T15:17:00Z"/>
                <w:rFonts w:cstheme="minorHAnsi"/>
                <w:b/>
                <w:bCs/>
                <w:color w:val="00B050"/>
              </w:rPr>
            </w:pPr>
            <w:del w:id="3302" w:author="Houyem Rais" w:date="2024-02-22T15:17:00Z">
              <w:r w:rsidRPr="0075512F" w:rsidDel="000A3E8D">
                <w:rPr>
                  <w:rFonts w:cstheme="minorHAnsi"/>
                  <w:b/>
                  <w:bCs/>
                  <w:color w:val="00B050"/>
                  <w:sz w:val="20"/>
                  <w:szCs w:val="20"/>
                </w:rPr>
                <w:delText>Oui</w:delText>
              </w:r>
            </w:del>
          </w:p>
        </w:tc>
        <w:tc>
          <w:tcPr>
            <w:tcW w:w="1838" w:type="dxa"/>
            <w:shd w:val="clear" w:color="auto" w:fill="auto"/>
            <w:noWrap/>
            <w:vAlign w:val="center"/>
          </w:tcPr>
          <w:p w14:paraId="3C8AB75C" w14:textId="06F804A0" w:rsidR="00416B5C" w:rsidRPr="0075512F" w:rsidDel="000A3E8D" w:rsidRDefault="008426A5" w:rsidP="00115F39">
            <w:pPr>
              <w:spacing w:before="20" w:after="40"/>
              <w:jc w:val="center"/>
              <w:rPr>
                <w:del w:id="3303" w:author="Houyem Rais" w:date="2024-02-22T15:17:00Z"/>
                <w:rFonts w:cstheme="minorHAnsi"/>
                <w:b/>
                <w:bCs/>
                <w:color w:val="FF0000"/>
              </w:rPr>
            </w:pPr>
            <w:del w:id="3304" w:author="Houyem Rais" w:date="2024-02-22T15:17:00Z">
              <w:r w:rsidRPr="0075512F" w:rsidDel="000A3E8D">
                <w:rPr>
                  <w:rFonts w:cstheme="minorHAnsi"/>
                  <w:b/>
                  <w:bCs/>
                  <w:color w:val="00B050"/>
                  <w:sz w:val="20"/>
                  <w:szCs w:val="20"/>
                </w:rPr>
                <w:delText>Oui</w:delText>
              </w:r>
            </w:del>
          </w:p>
        </w:tc>
      </w:tr>
      <w:tr w:rsidR="00416B5C" w:rsidRPr="0075512F" w:rsidDel="000A3E8D" w14:paraId="0AA73824" w14:textId="2C51ADE4" w:rsidTr="00115F39">
        <w:trPr>
          <w:trHeight w:val="291"/>
          <w:jc w:val="center"/>
          <w:del w:id="3305" w:author="Houyem Rais" w:date="2024-02-22T15:17:00Z"/>
        </w:trPr>
        <w:tc>
          <w:tcPr>
            <w:tcW w:w="3237" w:type="dxa"/>
            <w:shd w:val="clear" w:color="auto" w:fill="auto"/>
            <w:noWrap/>
          </w:tcPr>
          <w:p w14:paraId="63CC9892" w14:textId="220FA8E2" w:rsidR="00416B5C" w:rsidRPr="0075512F" w:rsidDel="000A3E8D" w:rsidRDefault="00416B5C" w:rsidP="00D06333">
            <w:pPr>
              <w:pStyle w:val="ListParagraph"/>
              <w:widowControl/>
              <w:numPr>
                <w:ilvl w:val="0"/>
                <w:numId w:val="8"/>
              </w:numPr>
              <w:autoSpaceDE/>
              <w:autoSpaceDN/>
              <w:spacing w:before="20" w:after="40" w:line="259" w:lineRule="auto"/>
              <w:ind w:left="0"/>
              <w:contextualSpacing/>
              <w:rPr>
                <w:del w:id="3306" w:author="Houyem Rais" w:date="2024-02-22T15:17:00Z"/>
                <w:rFonts w:cstheme="minorHAnsi"/>
                <w:sz w:val="20"/>
                <w:szCs w:val="20"/>
              </w:rPr>
            </w:pPr>
            <w:del w:id="3307" w:author="Houyem Rais" w:date="2024-02-22T15:17:00Z">
              <w:r w:rsidRPr="0075512F" w:rsidDel="000A3E8D">
                <w:rPr>
                  <w:rFonts w:cstheme="minorHAnsi"/>
                  <w:sz w:val="20"/>
                  <w:szCs w:val="20"/>
                </w:rPr>
                <w:delText>Transfert du risque de coût de construction au secteur privé</w:delText>
              </w:r>
            </w:del>
          </w:p>
        </w:tc>
        <w:tc>
          <w:tcPr>
            <w:tcW w:w="1025" w:type="dxa"/>
            <w:shd w:val="clear" w:color="auto" w:fill="auto"/>
            <w:noWrap/>
            <w:vAlign w:val="center"/>
          </w:tcPr>
          <w:p w14:paraId="3B05F880" w14:textId="0C0B9BBD" w:rsidR="00416B5C" w:rsidRPr="0075512F" w:rsidDel="000A3E8D" w:rsidRDefault="00416B5C" w:rsidP="00115F39">
            <w:pPr>
              <w:spacing w:before="20" w:after="40"/>
              <w:jc w:val="center"/>
              <w:rPr>
                <w:del w:id="3308" w:author="Houyem Rais" w:date="2024-02-22T15:17:00Z"/>
                <w:rFonts w:cstheme="minorHAnsi"/>
                <w:b/>
                <w:bCs/>
                <w:color w:val="FFC000"/>
              </w:rPr>
            </w:pPr>
            <w:del w:id="3309" w:author="Houyem Rais" w:date="2024-02-22T15:17:00Z">
              <w:r w:rsidRPr="0075512F" w:rsidDel="000A3E8D">
                <w:rPr>
                  <w:rFonts w:cstheme="minorHAnsi"/>
                  <w:b/>
                  <w:bCs/>
                  <w:color w:val="FFC000"/>
                  <w:sz w:val="20"/>
                  <w:szCs w:val="20"/>
                </w:rPr>
                <w:delText>Partiel</w:delText>
              </w:r>
            </w:del>
          </w:p>
        </w:tc>
        <w:tc>
          <w:tcPr>
            <w:tcW w:w="987" w:type="dxa"/>
            <w:shd w:val="clear" w:color="auto" w:fill="auto"/>
            <w:noWrap/>
            <w:vAlign w:val="center"/>
          </w:tcPr>
          <w:p w14:paraId="6F1B09B5" w14:textId="3E1DB238" w:rsidR="00416B5C" w:rsidRPr="0075512F" w:rsidDel="000A3E8D" w:rsidRDefault="00731B2B" w:rsidP="00115F39">
            <w:pPr>
              <w:spacing w:before="20" w:after="40"/>
              <w:jc w:val="center"/>
              <w:rPr>
                <w:del w:id="3310" w:author="Houyem Rais" w:date="2024-02-22T15:17:00Z"/>
                <w:rFonts w:cstheme="minorHAnsi"/>
                <w:b/>
                <w:bCs/>
                <w:color w:val="F79646" w:themeColor="accent6"/>
              </w:rPr>
            </w:pPr>
            <w:del w:id="3311" w:author="Houyem Rais" w:date="2024-02-22T15:17:00Z">
              <w:r w:rsidRPr="0075512F" w:rsidDel="000A3E8D">
                <w:rPr>
                  <w:rFonts w:cstheme="minorHAnsi"/>
                  <w:b/>
                  <w:bCs/>
                  <w:color w:val="92D050"/>
                  <w:sz w:val="20"/>
                  <w:szCs w:val="20"/>
                </w:rPr>
                <w:delText>Important</w:delText>
              </w:r>
            </w:del>
          </w:p>
        </w:tc>
        <w:tc>
          <w:tcPr>
            <w:tcW w:w="1413" w:type="dxa"/>
            <w:shd w:val="clear" w:color="auto" w:fill="auto"/>
            <w:noWrap/>
            <w:vAlign w:val="center"/>
          </w:tcPr>
          <w:p w14:paraId="7B506255" w14:textId="194CBE27" w:rsidR="00416B5C" w:rsidRPr="0075512F" w:rsidDel="000A3E8D" w:rsidRDefault="00416B5C" w:rsidP="00115F39">
            <w:pPr>
              <w:spacing w:before="20" w:after="40"/>
              <w:jc w:val="center"/>
              <w:rPr>
                <w:del w:id="3312" w:author="Houyem Rais" w:date="2024-02-22T15:17:00Z"/>
                <w:rFonts w:cstheme="minorHAnsi"/>
                <w:b/>
                <w:bCs/>
                <w:color w:val="008000"/>
              </w:rPr>
            </w:pPr>
            <w:del w:id="3313" w:author="Houyem Rais" w:date="2024-02-22T15:17:00Z">
              <w:r w:rsidRPr="0075512F" w:rsidDel="000A3E8D">
                <w:rPr>
                  <w:rFonts w:cstheme="minorHAnsi"/>
                  <w:b/>
                  <w:bCs/>
                  <w:color w:val="92D050"/>
                  <w:sz w:val="20"/>
                  <w:szCs w:val="20"/>
                </w:rPr>
                <w:delText>Important</w:delText>
              </w:r>
            </w:del>
          </w:p>
        </w:tc>
        <w:tc>
          <w:tcPr>
            <w:tcW w:w="1838" w:type="dxa"/>
            <w:shd w:val="clear" w:color="auto" w:fill="auto"/>
            <w:noWrap/>
            <w:vAlign w:val="center"/>
          </w:tcPr>
          <w:p w14:paraId="55D94133" w14:textId="7BF976DB" w:rsidR="00416B5C" w:rsidRPr="0075512F" w:rsidDel="000A3E8D" w:rsidRDefault="00731B2B" w:rsidP="00115F39">
            <w:pPr>
              <w:spacing w:before="20" w:after="40"/>
              <w:jc w:val="center"/>
              <w:rPr>
                <w:del w:id="3314" w:author="Houyem Rais" w:date="2024-02-22T15:17:00Z"/>
                <w:rFonts w:cstheme="minorHAnsi"/>
                <w:b/>
                <w:bCs/>
                <w:color w:val="FFC000"/>
              </w:rPr>
            </w:pPr>
            <w:del w:id="3315" w:author="Houyem Rais" w:date="2024-02-22T15:17:00Z">
              <w:r w:rsidRPr="0075512F" w:rsidDel="000A3E8D">
                <w:rPr>
                  <w:rFonts w:cstheme="minorHAnsi"/>
                  <w:b/>
                  <w:bCs/>
                  <w:color w:val="92D050"/>
                  <w:sz w:val="20"/>
                  <w:szCs w:val="20"/>
                </w:rPr>
                <w:delText>Important</w:delText>
              </w:r>
            </w:del>
          </w:p>
        </w:tc>
      </w:tr>
      <w:tr w:rsidR="00243943" w:rsidRPr="0075512F" w:rsidDel="000A3E8D" w14:paraId="3B5766D1" w14:textId="4867E43C" w:rsidTr="00115F39">
        <w:trPr>
          <w:trHeight w:val="291"/>
          <w:jc w:val="center"/>
          <w:del w:id="3316" w:author="Houyem Rais" w:date="2024-02-22T15:17:00Z"/>
        </w:trPr>
        <w:tc>
          <w:tcPr>
            <w:tcW w:w="3237" w:type="dxa"/>
            <w:shd w:val="clear" w:color="auto" w:fill="auto"/>
            <w:noWrap/>
          </w:tcPr>
          <w:p w14:paraId="4C218529" w14:textId="1D5CEC75" w:rsidR="00243943" w:rsidRPr="0075512F" w:rsidDel="000A3E8D" w:rsidRDefault="00243943" w:rsidP="00243943">
            <w:pPr>
              <w:pStyle w:val="ListParagraph"/>
              <w:widowControl/>
              <w:numPr>
                <w:ilvl w:val="0"/>
                <w:numId w:val="8"/>
              </w:numPr>
              <w:autoSpaceDE/>
              <w:autoSpaceDN/>
              <w:spacing w:before="20" w:after="40" w:line="259" w:lineRule="auto"/>
              <w:ind w:left="0"/>
              <w:contextualSpacing/>
              <w:rPr>
                <w:del w:id="3317" w:author="Houyem Rais" w:date="2024-02-22T15:17:00Z"/>
                <w:rFonts w:cstheme="minorHAnsi"/>
                <w:sz w:val="20"/>
                <w:szCs w:val="20"/>
              </w:rPr>
            </w:pPr>
            <w:del w:id="3318" w:author="Houyem Rais" w:date="2024-02-22T15:17:00Z">
              <w:r w:rsidRPr="0075512F" w:rsidDel="000A3E8D">
                <w:rPr>
                  <w:rFonts w:cstheme="minorHAnsi"/>
                  <w:sz w:val="20"/>
                  <w:szCs w:val="20"/>
                </w:rPr>
                <w:delText>Transfert du risque de coût d'exploitation au secteur privé</w:delText>
              </w:r>
            </w:del>
          </w:p>
        </w:tc>
        <w:tc>
          <w:tcPr>
            <w:tcW w:w="1025" w:type="dxa"/>
            <w:shd w:val="clear" w:color="auto" w:fill="auto"/>
            <w:noWrap/>
            <w:vAlign w:val="center"/>
          </w:tcPr>
          <w:p w14:paraId="3CFE45B2" w14:textId="2F7FDA14" w:rsidR="00243943" w:rsidRPr="0075512F" w:rsidDel="000A3E8D" w:rsidRDefault="00243943" w:rsidP="00243943">
            <w:pPr>
              <w:spacing w:before="20" w:after="40"/>
              <w:jc w:val="center"/>
              <w:rPr>
                <w:del w:id="3319" w:author="Houyem Rais" w:date="2024-02-22T15:17:00Z"/>
                <w:rFonts w:cstheme="minorHAnsi"/>
                <w:b/>
                <w:bCs/>
                <w:color w:val="FFC000"/>
              </w:rPr>
            </w:pPr>
            <w:del w:id="3320" w:author="Houyem Rais" w:date="2024-02-22T15:17:00Z">
              <w:r w:rsidRPr="0075512F" w:rsidDel="000A3E8D">
                <w:rPr>
                  <w:rFonts w:cstheme="minorHAnsi"/>
                  <w:b/>
                  <w:bCs/>
                  <w:color w:val="FFC000"/>
                  <w:sz w:val="20"/>
                  <w:szCs w:val="20"/>
                </w:rPr>
                <w:delText>Partiel</w:delText>
              </w:r>
            </w:del>
          </w:p>
        </w:tc>
        <w:tc>
          <w:tcPr>
            <w:tcW w:w="987" w:type="dxa"/>
            <w:shd w:val="clear" w:color="auto" w:fill="auto"/>
            <w:noWrap/>
            <w:vAlign w:val="center"/>
          </w:tcPr>
          <w:p w14:paraId="01C4824D" w14:textId="700262A1" w:rsidR="00243943" w:rsidRPr="0075512F" w:rsidDel="000A3E8D" w:rsidRDefault="00243943" w:rsidP="00243943">
            <w:pPr>
              <w:spacing w:before="20" w:after="40"/>
              <w:jc w:val="center"/>
              <w:rPr>
                <w:del w:id="3321" w:author="Houyem Rais" w:date="2024-02-22T15:17:00Z"/>
                <w:rFonts w:cstheme="minorHAnsi"/>
                <w:b/>
                <w:bCs/>
                <w:color w:val="F79646" w:themeColor="accent6"/>
              </w:rPr>
            </w:pPr>
            <w:ins w:id="3322" w:author="Farouk Bouhafs" w:date="2023-12-21T16:42:00Z">
              <w:del w:id="3323" w:author="Houyem Rais" w:date="2024-02-22T15:17:00Z">
                <w:r w:rsidRPr="0075512F" w:rsidDel="000A3E8D">
                  <w:rPr>
                    <w:rFonts w:cstheme="minorHAnsi"/>
                    <w:b/>
                    <w:bCs/>
                    <w:color w:val="FFC000"/>
                    <w:sz w:val="20"/>
                    <w:szCs w:val="20"/>
                  </w:rPr>
                  <w:delText>Partiel</w:delText>
                </w:r>
              </w:del>
            </w:ins>
            <w:del w:id="3324" w:author="Houyem Rais" w:date="2024-02-22T15:17:00Z">
              <w:r w:rsidRPr="0075512F" w:rsidDel="000A3E8D">
                <w:rPr>
                  <w:rFonts w:cstheme="minorHAnsi"/>
                  <w:b/>
                  <w:bCs/>
                  <w:color w:val="92D050"/>
                  <w:sz w:val="20"/>
                  <w:szCs w:val="20"/>
                </w:rPr>
                <w:delText>Important</w:delText>
              </w:r>
            </w:del>
          </w:p>
        </w:tc>
        <w:tc>
          <w:tcPr>
            <w:tcW w:w="1413" w:type="dxa"/>
            <w:shd w:val="clear" w:color="auto" w:fill="auto"/>
            <w:noWrap/>
            <w:vAlign w:val="center"/>
          </w:tcPr>
          <w:p w14:paraId="6AC78622" w14:textId="4D40C29A" w:rsidR="00243943" w:rsidRPr="0075512F" w:rsidDel="000A3E8D" w:rsidRDefault="00243943" w:rsidP="00243943">
            <w:pPr>
              <w:spacing w:before="20" w:after="40"/>
              <w:jc w:val="center"/>
              <w:rPr>
                <w:del w:id="3325" w:author="Houyem Rais" w:date="2024-02-22T15:17:00Z"/>
                <w:rFonts w:cstheme="minorHAnsi"/>
                <w:b/>
                <w:bCs/>
                <w:color w:val="92D050"/>
              </w:rPr>
            </w:pPr>
            <w:del w:id="3326" w:author="Houyem Rais" w:date="2024-02-22T15:17:00Z">
              <w:r w:rsidRPr="0075512F" w:rsidDel="000A3E8D">
                <w:rPr>
                  <w:rFonts w:cstheme="minorHAnsi"/>
                  <w:b/>
                  <w:bCs/>
                  <w:color w:val="92D050"/>
                  <w:sz w:val="20"/>
                  <w:szCs w:val="20"/>
                </w:rPr>
                <w:delText>Important</w:delText>
              </w:r>
            </w:del>
          </w:p>
        </w:tc>
        <w:tc>
          <w:tcPr>
            <w:tcW w:w="1838" w:type="dxa"/>
            <w:shd w:val="clear" w:color="auto" w:fill="auto"/>
            <w:noWrap/>
            <w:vAlign w:val="center"/>
          </w:tcPr>
          <w:p w14:paraId="0371AF1C" w14:textId="00B2049E" w:rsidR="00243943" w:rsidRPr="0075512F" w:rsidDel="000A3E8D" w:rsidRDefault="00243943" w:rsidP="00243943">
            <w:pPr>
              <w:spacing w:before="20" w:after="40"/>
              <w:jc w:val="center"/>
              <w:rPr>
                <w:del w:id="3327" w:author="Houyem Rais" w:date="2024-02-22T15:17:00Z"/>
                <w:rFonts w:cstheme="minorHAnsi"/>
                <w:b/>
                <w:bCs/>
                <w:color w:val="FFC000"/>
              </w:rPr>
            </w:pPr>
            <w:del w:id="3328" w:author="Houyem Rais" w:date="2024-02-22T15:17:00Z">
              <w:r w:rsidRPr="0075512F" w:rsidDel="000A3E8D">
                <w:rPr>
                  <w:rFonts w:cstheme="minorHAnsi"/>
                  <w:b/>
                  <w:bCs/>
                  <w:color w:val="92D050"/>
                  <w:sz w:val="20"/>
                  <w:szCs w:val="20"/>
                </w:rPr>
                <w:delText>Important</w:delText>
              </w:r>
            </w:del>
          </w:p>
        </w:tc>
      </w:tr>
      <w:tr w:rsidR="00243943" w:rsidRPr="0075512F" w:rsidDel="000A3E8D" w14:paraId="125AEB92" w14:textId="226499BA" w:rsidTr="00115F39">
        <w:trPr>
          <w:trHeight w:val="291"/>
          <w:jc w:val="center"/>
          <w:del w:id="3329" w:author="Houyem Rais" w:date="2024-02-22T15:17:00Z"/>
        </w:trPr>
        <w:tc>
          <w:tcPr>
            <w:tcW w:w="3237" w:type="dxa"/>
            <w:shd w:val="clear" w:color="auto" w:fill="auto"/>
            <w:noWrap/>
          </w:tcPr>
          <w:p w14:paraId="231028C2" w14:textId="5906E7CC" w:rsidR="00243943" w:rsidRPr="0075512F" w:rsidDel="000A3E8D" w:rsidRDefault="00243943" w:rsidP="00243943">
            <w:pPr>
              <w:pStyle w:val="ListParagraph"/>
              <w:widowControl/>
              <w:numPr>
                <w:ilvl w:val="0"/>
                <w:numId w:val="8"/>
              </w:numPr>
              <w:autoSpaceDE/>
              <w:autoSpaceDN/>
              <w:spacing w:before="20" w:after="40" w:line="259" w:lineRule="auto"/>
              <w:ind w:left="0"/>
              <w:contextualSpacing/>
              <w:rPr>
                <w:del w:id="3330" w:author="Houyem Rais" w:date="2024-02-22T15:17:00Z"/>
                <w:rFonts w:cstheme="minorHAnsi"/>
                <w:sz w:val="20"/>
                <w:szCs w:val="20"/>
              </w:rPr>
            </w:pPr>
            <w:del w:id="3331" w:author="Houyem Rais" w:date="2024-02-22T15:17:00Z">
              <w:r w:rsidRPr="0075512F" w:rsidDel="000A3E8D">
                <w:rPr>
                  <w:rFonts w:cstheme="minorHAnsi"/>
                  <w:sz w:val="20"/>
                  <w:szCs w:val="20"/>
                </w:rPr>
                <w:delText>Transfert du risque de disponibilité des services au secteur privé</w:delText>
              </w:r>
            </w:del>
          </w:p>
        </w:tc>
        <w:tc>
          <w:tcPr>
            <w:tcW w:w="1025" w:type="dxa"/>
            <w:shd w:val="clear" w:color="auto" w:fill="auto"/>
            <w:noWrap/>
            <w:vAlign w:val="center"/>
          </w:tcPr>
          <w:p w14:paraId="3DF8633B" w14:textId="46A0F97D" w:rsidR="00243943" w:rsidRPr="0075512F" w:rsidDel="000A3E8D" w:rsidRDefault="00243943" w:rsidP="00243943">
            <w:pPr>
              <w:spacing w:before="20" w:after="40"/>
              <w:jc w:val="center"/>
              <w:rPr>
                <w:del w:id="3332" w:author="Houyem Rais" w:date="2024-02-22T15:17:00Z"/>
                <w:rFonts w:cstheme="minorHAnsi"/>
                <w:b/>
                <w:bCs/>
                <w:color w:val="92D050"/>
              </w:rPr>
            </w:pPr>
            <w:del w:id="3333" w:author="Houyem Rais" w:date="2024-02-22T15:17:00Z">
              <w:r w:rsidRPr="0075512F" w:rsidDel="000A3E8D">
                <w:rPr>
                  <w:rFonts w:cstheme="minorHAnsi"/>
                  <w:b/>
                  <w:bCs/>
                  <w:color w:val="FFC000"/>
                  <w:sz w:val="20"/>
                  <w:szCs w:val="20"/>
                </w:rPr>
                <w:delText>Partiel</w:delText>
              </w:r>
            </w:del>
          </w:p>
        </w:tc>
        <w:tc>
          <w:tcPr>
            <w:tcW w:w="987" w:type="dxa"/>
            <w:shd w:val="clear" w:color="auto" w:fill="auto"/>
            <w:noWrap/>
            <w:vAlign w:val="center"/>
          </w:tcPr>
          <w:p w14:paraId="7D03B695" w14:textId="7417A397" w:rsidR="00243943" w:rsidRPr="0075512F" w:rsidDel="000A3E8D" w:rsidRDefault="00243943" w:rsidP="00243943">
            <w:pPr>
              <w:spacing w:before="20" w:after="40"/>
              <w:jc w:val="center"/>
              <w:rPr>
                <w:del w:id="3334" w:author="Houyem Rais" w:date="2024-02-22T15:17:00Z"/>
                <w:rFonts w:cstheme="minorHAnsi"/>
                <w:b/>
                <w:bCs/>
                <w:color w:val="92D050"/>
              </w:rPr>
            </w:pPr>
            <w:ins w:id="3335" w:author="Farouk Bouhafs" w:date="2023-12-21T16:42:00Z">
              <w:del w:id="3336" w:author="Houyem Rais" w:date="2024-02-22T15:17:00Z">
                <w:r w:rsidRPr="0075512F" w:rsidDel="000A3E8D">
                  <w:rPr>
                    <w:rFonts w:cstheme="minorHAnsi"/>
                    <w:b/>
                    <w:bCs/>
                    <w:color w:val="FFC000"/>
                    <w:sz w:val="20"/>
                    <w:szCs w:val="20"/>
                  </w:rPr>
                  <w:delText>Partiel</w:delText>
                </w:r>
              </w:del>
            </w:ins>
            <w:del w:id="3337" w:author="Houyem Rais" w:date="2024-02-22T15:17:00Z">
              <w:r w:rsidRPr="0075512F" w:rsidDel="000A3E8D">
                <w:rPr>
                  <w:rFonts w:cstheme="minorHAnsi"/>
                  <w:b/>
                  <w:bCs/>
                  <w:color w:val="92D050"/>
                  <w:sz w:val="20"/>
                  <w:szCs w:val="20"/>
                </w:rPr>
                <w:delText>Important</w:delText>
              </w:r>
            </w:del>
          </w:p>
        </w:tc>
        <w:tc>
          <w:tcPr>
            <w:tcW w:w="1413" w:type="dxa"/>
            <w:shd w:val="clear" w:color="auto" w:fill="auto"/>
            <w:noWrap/>
            <w:vAlign w:val="center"/>
          </w:tcPr>
          <w:p w14:paraId="12805E67" w14:textId="76D83443" w:rsidR="00243943" w:rsidRPr="0075512F" w:rsidDel="000A3E8D" w:rsidRDefault="00243943" w:rsidP="00243943">
            <w:pPr>
              <w:spacing w:before="20" w:after="40"/>
              <w:jc w:val="center"/>
              <w:rPr>
                <w:del w:id="3338" w:author="Houyem Rais" w:date="2024-02-22T15:17:00Z"/>
                <w:rFonts w:cstheme="minorHAnsi"/>
                <w:b/>
                <w:bCs/>
                <w:color w:val="92D050"/>
              </w:rPr>
            </w:pPr>
            <w:del w:id="3339" w:author="Houyem Rais" w:date="2024-02-22T15:17:00Z">
              <w:r w:rsidRPr="0075512F" w:rsidDel="000A3E8D">
                <w:rPr>
                  <w:rFonts w:cstheme="minorHAnsi"/>
                  <w:b/>
                  <w:bCs/>
                  <w:color w:val="92D050"/>
                  <w:sz w:val="20"/>
                  <w:szCs w:val="20"/>
                </w:rPr>
                <w:delText>Important</w:delText>
              </w:r>
            </w:del>
          </w:p>
        </w:tc>
        <w:tc>
          <w:tcPr>
            <w:tcW w:w="1838" w:type="dxa"/>
            <w:shd w:val="clear" w:color="auto" w:fill="auto"/>
            <w:noWrap/>
            <w:vAlign w:val="center"/>
          </w:tcPr>
          <w:p w14:paraId="61B25B06" w14:textId="15275E98" w:rsidR="00243943" w:rsidRPr="0075512F" w:rsidDel="000A3E8D" w:rsidRDefault="00243943" w:rsidP="00243943">
            <w:pPr>
              <w:spacing w:before="20" w:after="40"/>
              <w:jc w:val="center"/>
              <w:rPr>
                <w:del w:id="3340" w:author="Houyem Rais" w:date="2024-02-22T15:17:00Z"/>
                <w:rFonts w:cstheme="minorHAnsi"/>
                <w:b/>
                <w:bCs/>
                <w:color w:val="FFC000"/>
              </w:rPr>
            </w:pPr>
            <w:del w:id="3341" w:author="Houyem Rais" w:date="2024-02-22T15:17:00Z">
              <w:r w:rsidRPr="0075512F" w:rsidDel="000A3E8D">
                <w:rPr>
                  <w:rFonts w:cstheme="minorHAnsi"/>
                  <w:b/>
                  <w:bCs/>
                  <w:color w:val="92D050"/>
                  <w:sz w:val="20"/>
                  <w:szCs w:val="20"/>
                </w:rPr>
                <w:delText>Important</w:delText>
              </w:r>
            </w:del>
          </w:p>
        </w:tc>
      </w:tr>
      <w:tr w:rsidR="00243943" w:rsidRPr="0075512F" w:rsidDel="000A3E8D" w14:paraId="125910ED" w14:textId="5265A231" w:rsidTr="00115F39">
        <w:trPr>
          <w:trHeight w:val="291"/>
          <w:jc w:val="center"/>
          <w:del w:id="3342" w:author="Houyem Rais" w:date="2024-02-22T15:17:00Z"/>
        </w:trPr>
        <w:tc>
          <w:tcPr>
            <w:tcW w:w="3237" w:type="dxa"/>
            <w:shd w:val="clear" w:color="auto" w:fill="auto"/>
            <w:noWrap/>
          </w:tcPr>
          <w:p w14:paraId="3A3055E1" w14:textId="70B3AACC" w:rsidR="00243943" w:rsidRPr="0075512F" w:rsidDel="000A3E8D" w:rsidRDefault="00243943" w:rsidP="00243943">
            <w:pPr>
              <w:pStyle w:val="ListParagraph"/>
              <w:widowControl/>
              <w:numPr>
                <w:ilvl w:val="0"/>
                <w:numId w:val="8"/>
              </w:numPr>
              <w:autoSpaceDE/>
              <w:autoSpaceDN/>
              <w:spacing w:before="20" w:after="40" w:line="259" w:lineRule="auto"/>
              <w:ind w:left="0"/>
              <w:contextualSpacing/>
              <w:rPr>
                <w:del w:id="3343" w:author="Houyem Rais" w:date="2024-02-22T15:17:00Z"/>
                <w:rFonts w:cstheme="minorHAnsi"/>
                <w:sz w:val="20"/>
                <w:szCs w:val="20"/>
              </w:rPr>
            </w:pPr>
            <w:del w:id="3344" w:author="Houyem Rais" w:date="2024-02-22T15:17:00Z">
              <w:r w:rsidRPr="0075512F" w:rsidDel="000A3E8D">
                <w:rPr>
                  <w:rFonts w:cstheme="minorHAnsi"/>
                  <w:sz w:val="20"/>
                  <w:szCs w:val="20"/>
                </w:rPr>
                <w:delText>Transfert du risque de demande/revenu au secteur privé</w:delText>
              </w:r>
            </w:del>
          </w:p>
        </w:tc>
        <w:tc>
          <w:tcPr>
            <w:tcW w:w="1025" w:type="dxa"/>
            <w:shd w:val="clear" w:color="auto" w:fill="auto"/>
            <w:noWrap/>
            <w:vAlign w:val="center"/>
          </w:tcPr>
          <w:p w14:paraId="6B5B775F" w14:textId="67F4E0C6" w:rsidR="00243943" w:rsidRPr="0075512F" w:rsidDel="000A3E8D" w:rsidRDefault="00243943" w:rsidP="00243943">
            <w:pPr>
              <w:spacing w:before="20" w:after="40"/>
              <w:jc w:val="center"/>
              <w:rPr>
                <w:del w:id="3345" w:author="Houyem Rais" w:date="2024-02-22T15:17:00Z"/>
                <w:rFonts w:cstheme="minorHAnsi"/>
                <w:b/>
                <w:bCs/>
                <w:color w:val="92D050"/>
              </w:rPr>
            </w:pPr>
            <w:del w:id="3346" w:author="Houyem Rais" w:date="2024-02-22T15:17:00Z">
              <w:r w:rsidRPr="0075512F" w:rsidDel="000A3E8D">
                <w:rPr>
                  <w:rFonts w:cstheme="minorHAnsi"/>
                  <w:b/>
                  <w:bCs/>
                  <w:color w:val="FF0000"/>
                  <w:sz w:val="20"/>
                  <w:szCs w:val="20"/>
                </w:rPr>
                <w:delText>Non</w:delText>
              </w:r>
            </w:del>
          </w:p>
        </w:tc>
        <w:tc>
          <w:tcPr>
            <w:tcW w:w="987" w:type="dxa"/>
            <w:shd w:val="clear" w:color="auto" w:fill="auto"/>
            <w:noWrap/>
            <w:vAlign w:val="center"/>
          </w:tcPr>
          <w:p w14:paraId="2EFF6129" w14:textId="5362C85C" w:rsidR="00243943" w:rsidRPr="0075512F" w:rsidDel="000A3E8D" w:rsidRDefault="00243943" w:rsidP="00243943">
            <w:pPr>
              <w:spacing w:before="20" w:after="40"/>
              <w:jc w:val="center"/>
              <w:rPr>
                <w:del w:id="3347" w:author="Houyem Rais" w:date="2024-02-22T15:17:00Z"/>
                <w:rFonts w:cstheme="minorHAnsi"/>
                <w:b/>
                <w:bCs/>
                <w:color w:val="92D050"/>
              </w:rPr>
            </w:pPr>
            <w:ins w:id="3348" w:author="Farouk Bouhafs" w:date="2023-12-21T16:42:00Z">
              <w:del w:id="3349" w:author="Houyem Rais" w:date="2024-02-22T15:17:00Z">
                <w:r w:rsidRPr="0075512F" w:rsidDel="000A3E8D">
                  <w:rPr>
                    <w:rFonts w:cstheme="minorHAnsi"/>
                    <w:b/>
                    <w:bCs/>
                    <w:color w:val="FF0000"/>
                    <w:sz w:val="20"/>
                    <w:szCs w:val="20"/>
                  </w:rPr>
                  <w:delText>Non</w:delText>
                </w:r>
              </w:del>
            </w:ins>
            <w:del w:id="3350" w:author="Houyem Rais" w:date="2024-02-22T15:17:00Z">
              <w:r w:rsidRPr="0075512F" w:rsidDel="000A3E8D">
                <w:rPr>
                  <w:rFonts w:cstheme="minorHAnsi"/>
                  <w:b/>
                  <w:bCs/>
                  <w:color w:val="92D050"/>
                  <w:sz w:val="20"/>
                  <w:szCs w:val="20"/>
                </w:rPr>
                <w:delText>Important</w:delText>
              </w:r>
            </w:del>
          </w:p>
        </w:tc>
        <w:tc>
          <w:tcPr>
            <w:tcW w:w="1413" w:type="dxa"/>
            <w:shd w:val="clear" w:color="auto" w:fill="auto"/>
            <w:noWrap/>
            <w:vAlign w:val="center"/>
          </w:tcPr>
          <w:p w14:paraId="163F403B" w14:textId="095D7649" w:rsidR="00243943" w:rsidRPr="0075512F" w:rsidDel="000A3E8D" w:rsidRDefault="00243943" w:rsidP="00243943">
            <w:pPr>
              <w:spacing w:before="20" w:after="40"/>
              <w:jc w:val="center"/>
              <w:rPr>
                <w:del w:id="3351" w:author="Houyem Rais" w:date="2024-02-22T15:17:00Z"/>
                <w:rFonts w:cstheme="minorHAnsi"/>
                <w:b/>
                <w:bCs/>
                <w:color w:val="F79646" w:themeColor="accent6"/>
              </w:rPr>
            </w:pPr>
            <w:del w:id="3352" w:author="Houyem Rais" w:date="2024-02-22T15:17:00Z">
              <w:r w:rsidRPr="0075512F" w:rsidDel="000A3E8D">
                <w:rPr>
                  <w:rFonts w:cstheme="minorHAnsi"/>
                  <w:b/>
                  <w:bCs/>
                  <w:color w:val="92D050"/>
                  <w:sz w:val="20"/>
                  <w:szCs w:val="20"/>
                </w:rPr>
                <w:delText>Important</w:delText>
              </w:r>
            </w:del>
          </w:p>
        </w:tc>
        <w:tc>
          <w:tcPr>
            <w:tcW w:w="1838" w:type="dxa"/>
            <w:shd w:val="clear" w:color="auto" w:fill="auto"/>
            <w:noWrap/>
            <w:vAlign w:val="center"/>
          </w:tcPr>
          <w:p w14:paraId="138FE536" w14:textId="5C3E057E" w:rsidR="00243943" w:rsidRPr="0075512F" w:rsidDel="000A3E8D" w:rsidRDefault="00243943" w:rsidP="00243943">
            <w:pPr>
              <w:spacing w:before="20" w:after="40"/>
              <w:jc w:val="center"/>
              <w:rPr>
                <w:del w:id="3353" w:author="Houyem Rais" w:date="2024-02-22T15:17:00Z"/>
                <w:rFonts w:cstheme="minorHAnsi"/>
                <w:b/>
                <w:bCs/>
                <w:color w:val="92D050"/>
              </w:rPr>
            </w:pPr>
            <w:del w:id="3354" w:author="Houyem Rais" w:date="2024-02-22T15:17:00Z">
              <w:r w:rsidRPr="0075512F" w:rsidDel="000A3E8D">
                <w:rPr>
                  <w:rFonts w:cstheme="minorHAnsi"/>
                  <w:b/>
                  <w:bCs/>
                  <w:color w:val="FFC000"/>
                  <w:sz w:val="20"/>
                  <w:szCs w:val="20"/>
                </w:rPr>
                <w:delText>Partiel</w:delText>
              </w:r>
            </w:del>
          </w:p>
        </w:tc>
      </w:tr>
      <w:tr w:rsidR="00416B5C" w:rsidRPr="0075512F" w:rsidDel="000A3E8D" w14:paraId="3A1509E7" w14:textId="653B786A" w:rsidTr="00115F39">
        <w:trPr>
          <w:trHeight w:val="291"/>
          <w:jc w:val="center"/>
          <w:del w:id="3355" w:author="Houyem Rais" w:date="2024-02-22T15:17:00Z"/>
        </w:trPr>
        <w:tc>
          <w:tcPr>
            <w:tcW w:w="3237" w:type="dxa"/>
            <w:shd w:val="clear" w:color="auto" w:fill="auto"/>
            <w:noWrap/>
          </w:tcPr>
          <w:p w14:paraId="74D9F248" w14:textId="09B9FDA8" w:rsidR="00416B5C" w:rsidRPr="0075512F" w:rsidDel="000A3E8D" w:rsidRDefault="00416B5C" w:rsidP="00D06333">
            <w:pPr>
              <w:pStyle w:val="ListParagraph"/>
              <w:widowControl/>
              <w:numPr>
                <w:ilvl w:val="0"/>
                <w:numId w:val="8"/>
              </w:numPr>
              <w:autoSpaceDE/>
              <w:autoSpaceDN/>
              <w:spacing w:before="20" w:after="40" w:line="259" w:lineRule="auto"/>
              <w:ind w:left="0"/>
              <w:contextualSpacing/>
              <w:rPr>
                <w:del w:id="3356" w:author="Houyem Rais" w:date="2024-02-22T15:17:00Z"/>
                <w:rFonts w:cstheme="minorHAnsi"/>
                <w:sz w:val="20"/>
                <w:szCs w:val="20"/>
              </w:rPr>
            </w:pPr>
            <w:del w:id="3357" w:author="Houyem Rais" w:date="2024-02-22T15:17:00Z">
              <w:r w:rsidRPr="0075512F" w:rsidDel="000A3E8D">
                <w:rPr>
                  <w:rFonts w:cstheme="minorHAnsi"/>
                  <w:sz w:val="20"/>
                  <w:szCs w:val="20"/>
                </w:rPr>
                <w:delText>Transfert de la propriété des actifs au secteur privé</w:delText>
              </w:r>
            </w:del>
          </w:p>
        </w:tc>
        <w:tc>
          <w:tcPr>
            <w:tcW w:w="1025" w:type="dxa"/>
            <w:shd w:val="clear" w:color="auto" w:fill="auto"/>
            <w:noWrap/>
            <w:vAlign w:val="center"/>
          </w:tcPr>
          <w:p w14:paraId="6830A61F" w14:textId="4FE19025" w:rsidR="00416B5C" w:rsidRPr="0075512F" w:rsidDel="000A3E8D" w:rsidRDefault="00416B5C" w:rsidP="00115F39">
            <w:pPr>
              <w:spacing w:before="20" w:after="40"/>
              <w:jc w:val="center"/>
              <w:rPr>
                <w:del w:id="3358" w:author="Houyem Rais" w:date="2024-02-22T15:17:00Z"/>
                <w:rFonts w:cstheme="minorHAnsi"/>
                <w:b/>
                <w:bCs/>
                <w:color w:val="92D050"/>
              </w:rPr>
            </w:pPr>
            <w:del w:id="3359" w:author="Houyem Rais" w:date="2024-02-22T15:17:00Z">
              <w:r w:rsidRPr="0075512F" w:rsidDel="000A3E8D">
                <w:rPr>
                  <w:rFonts w:cstheme="minorHAnsi"/>
                  <w:b/>
                  <w:bCs/>
                  <w:color w:val="FF0000"/>
                  <w:sz w:val="20"/>
                  <w:szCs w:val="20"/>
                </w:rPr>
                <w:delText>Non</w:delText>
              </w:r>
            </w:del>
          </w:p>
        </w:tc>
        <w:tc>
          <w:tcPr>
            <w:tcW w:w="987" w:type="dxa"/>
            <w:shd w:val="clear" w:color="auto" w:fill="auto"/>
            <w:noWrap/>
            <w:vAlign w:val="center"/>
          </w:tcPr>
          <w:p w14:paraId="2D61D7BE" w14:textId="5AE6800F" w:rsidR="00416B5C" w:rsidRPr="0075512F" w:rsidDel="000A3E8D" w:rsidRDefault="00731B2B" w:rsidP="00115F39">
            <w:pPr>
              <w:spacing w:before="20" w:after="40"/>
              <w:jc w:val="center"/>
              <w:rPr>
                <w:del w:id="3360" w:author="Houyem Rais" w:date="2024-02-22T15:17:00Z"/>
                <w:rFonts w:cstheme="minorHAnsi"/>
                <w:b/>
                <w:bCs/>
                <w:color w:val="92D050"/>
              </w:rPr>
            </w:pPr>
            <w:del w:id="3361" w:author="Houyem Rais" w:date="2024-02-22T15:17:00Z">
              <w:r w:rsidRPr="0075512F" w:rsidDel="000A3E8D">
                <w:rPr>
                  <w:rFonts w:cstheme="minorHAnsi"/>
                  <w:b/>
                  <w:bCs/>
                  <w:color w:val="FF0000"/>
                  <w:sz w:val="20"/>
                  <w:szCs w:val="20"/>
                </w:rPr>
                <w:delText>Non</w:delText>
              </w:r>
            </w:del>
          </w:p>
        </w:tc>
        <w:tc>
          <w:tcPr>
            <w:tcW w:w="1413" w:type="dxa"/>
            <w:shd w:val="clear" w:color="auto" w:fill="auto"/>
            <w:noWrap/>
            <w:vAlign w:val="center"/>
          </w:tcPr>
          <w:p w14:paraId="1D9E5DC1" w14:textId="3CA430F0" w:rsidR="00416B5C" w:rsidRPr="0075512F" w:rsidDel="000A3E8D" w:rsidRDefault="00416B5C" w:rsidP="00115F39">
            <w:pPr>
              <w:spacing w:before="20" w:after="40"/>
              <w:jc w:val="center"/>
              <w:rPr>
                <w:del w:id="3362" w:author="Houyem Rais" w:date="2024-02-22T15:17:00Z"/>
                <w:rFonts w:cstheme="minorHAnsi"/>
                <w:b/>
                <w:bCs/>
                <w:color w:val="F79646" w:themeColor="accent6"/>
              </w:rPr>
            </w:pPr>
            <w:del w:id="3363" w:author="Houyem Rais" w:date="2024-02-22T15:17:00Z">
              <w:r w:rsidRPr="0075512F" w:rsidDel="000A3E8D">
                <w:rPr>
                  <w:rFonts w:cstheme="minorHAnsi"/>
                  <w:b/>
                  <w:bCs/>
                  <w:color w:val="FF0000"/>
                  <w:sz w:val="20"/>
                  <w:szCs w:val="20"/>
                </w:rPr>
                <w:delText>Non</w:delText>
              </w:r>
            </w:del>
          </w:p>
        </w:tc>
        <w:tc>
          <w:tcPr>
            <w:tcW w:w="1838" w:type="dxa"/>
            <w:shd w:val="clear" w:color="auto" w:fill="auto"/>
            <w:noWrap/>
            <w:vAlign w:val="center"/>
          </w:tcPr>
          <w:p w14:paraId="5F7F84C3" w14:textId="5EBF2000" w:rsidR="00416B5C" w:rsidRPr="0075512F" w:rsidDel="000A3E8D" w:rsidRDefault="00731B2B" w:rsidP="00115F39">
            <w:pPr>
              <w:spacing w:before="20" w:after="40"/>
              <w:jc w:val="center"/>
              <w:rPr>
                <w:del w:id="3364" w:author="Houyem Rais" w:date="2024-02-22T15:17:00Z"/>
                <w:rFonts w:cstheme="minorHAnsi"/>
                <w:b/>
                <w:bCs/>
                <w:color w:val="92D050"/>
              </w:rPr>
            </w:pPr>
            <w:del w:id="3365" w:author="Houyem Rais" w:date="2024-02-22T15:17:00Z">
              <w:r w:rsidRPr="0075512F" w:rsidDel="000A3E8D">
                <w:rPr>
                  <w:rFonts w:cstheme="minorHAnsi"/>
                  <w:b/>
                  <w:bCs/>
                  <w:color w:val="FF0000"/>
                  <w:sz w:val="20"/>
                  <w:szCs w:val="20"/>
                </w:rPr>
                <w:delText>Non</w:delText>
              </w:r>
            </w:del>
          </w:p>
        </w:tc>
      </w:tr>
    </w:tbl>
    <w:p w14:paraId="68543C92" w14:textId="291C8E0F" w:rsidR="005E61AA" w:rsidRPr="0075512F" w:rsidDel="000A3E8D" w:rsidRDefault="00F4350D" w:rsidP="00115F39">
      <w:pPr>
        <w:pStyle w:val="Titre2"/>
        <w:rPr>
          <w:del w:id="3366" w:author="Houyem Rais" w:date="2024-02-22T15:17:00Z"/>
        </w:rPr>
      </w:pPr>
      <w:bookmarkStart w:id="3367" w:name="_Toc142174679"/>
      <w:bookmarkStart w:id="3368" w:name="_Toc141255681"/>
      <w:bookmarkStart w:id="3369" w:name="_Toc141256000"/>
      <w:bookmarkStart w:id="3370" w:name="_Toc137137760"/>
      <w:del w:id="3371" w:author="Houyem Rais" w:date="2024-02-22T15:17:00Z">
        <w:r w:rsidRPr="0075512F" w:rsidDel="000A3E8D">
          <w:delText>Analyse multicritère des options proposées</w:delText>
        </w:r>
        <w:bookmarkEnd w:id="3367"/>
      </w:del>
    </w:p>
    <w:p w14:paraId="5EF8AD9F" w14:textId="3D52F41B" w:rsidR="00F4350D" w:rsidRPr="0075512F" w:rsidDel="000A3E8D" w:rsidRDefault="00F4350D" w:rsidP="00F4350D">
      <w:pPr>
        <w:rPr>
          <w:del w:id="3372" w:author="Houyem Rais" w:date="2024-02-22T15:17:00Z"/>
        </w:rPr>
      </w:pPr>
      <w:del w:id="3373" w:author="Houyem Rais" w:date="2024-02-22T15:17:00Z">
        <w:r w:rsidRPr="0075512F" w:rsidDel="000A3E8D">
          <w:delText>La comparaison des options de réalisation du projet (PPP ou pas) est un processus au cas par cas basé sur une analyse multicritères. Une telle analyse est essentielle pour présélectionner les meilleures options possibles pour l’infrastructure. Nous avons énuméré ci-dessous 7 critères de sélection typiques qui devraient également être alignés sur les objectifs de l’Etat tunisien.</w:delText>
        </w:r>
      </w:del>
    </w:p>
    <w:p w14:paraId="3F1AD258" w14:textId="64A8DEA9" w:rsidR="00F4350D" w:rsidRPr="0075512F" w:rsidDel="000A3E8D" w:rsidRDefault="00F4350D" w:rsidP="00F4350D">
      <w:pPr>
        <w:rPr>
          <w:del w:id="3374" w:author="Houyem Rais" w:date="2024-02-22T15:17:00Z"/>
        </w:rPr>
      </w:pPr>
      <w:del w:id="3375" w:author="Houyem Rais" w:date="2024-02-22T15:17:00Z">
        <w:r w:rsidRPr="0075512F" w:rsidDel="000A3E8D">
          <w:delText>Les critères suivants pourraient être pertinents pour déterminer le modèle préféré, sur la base de l’expérience internationale en matière de développement d’infrastructures et de la compréhension des objectifs du projet.</w:delText>
        </w:r>
      </w:del>
    </w:p>
    <w:p w14:paraId="5F212EDF" w14:textId="26A8565E" w:rsidR="00F4350D" w:rsidRPr="0075512F" w:rsidDel="000A3E8D" w:rsidRDefault="00F4350D" w:rsidP="00D06333">
      <w:pPr>
        <w:pStyle w:val="ListParagraph"/>
        <w:numPr>
          <w:ilvl w:val="0"/>
          <w:numId w:val="11"/>
        </w:numPr>
        <w:rPr>
          <w:del w:id="3376" w:author="Houyem Rais" w:date="2024-02-22T15:17:00Z"/>
        </w:rPr>
      </w:pPr>
      <w:del w:id="3377" w:author="Houyem Rais" w:date="2024-02-22T15:17:00Z">
        <w:r w:rsidRPr="0075512F" w:rsidDel="000A3E8D">
          <w:rPr>
            <w:b/>
            <w:bCs/>
            <w:color w:val="17365D" w:themeColor="text2" w:themeShade="BF"/>
          </w:rPr>
          <w:delText>Eviter le financement du coût d’investissement par l’Etat</w:delText>
        </w:r>
        <w:r w:rsidRPr="0075512F" w:rsidDel="000A3E8D">
          <w:rPr>
            <w:color w:val="17365D" w:themeColor="text2" w:themeShade="BF"/>
          </w:rPr>
          <w:delText> </w:delText>
        </w:r>
        <w:r w:rsidRPr="0075512F" w:rsidDel="000A3E8D">
          <w:delText>: Dans les situations de contraintes budgétaires publiques, l’option retenue doit permettre à l’autorité contractante de minimiser l’impact budgétaire du projet en réduisant les dépenses publiques immédiates et globales. Les coûts du cycle de vie du projet doivent également être minimisés en choisissant la bonne option.</w:delText>
        </w:r>
      </w:del>
    </w:p>
    <w:p w14:paraId="1B495642" w14:textId="1512F1FD" w:rsidR="00F4350D" w:rsidRPr="0075512F" w:rsidDel="000A3E8D" w:rsidRDefault="00F4350D" w:rsidP="00D06333">
      <w:pPr>
        <w:pStyle w:val="ListParagraph"/>
        <w:numPr>
          <w:ilvl w:val="0"/>
          <w:numId w:val="11"/>
        </w:numPr>
        <w:rPr>
          <w:del w:id="3378" w:author="Houyem Rais" w:date="2024-02-22T15:17:00Z"/>
        </w:rPr>
      </w:pPr>
      <w:del w:id="3379" w:author="Houyem Rais" w:date="2024-02-22T15:17:00Z">
        <w:r w:rsidRPr="0075512F" w:rsidDel="000A3E8D">
          <w:rPr>
            <w:b/>
            <w:bCs/>
            <w:color w:val="17365D" w:themeColor="text2" w:themeShade="BF"/>
          </w:rPr>
          <w:delText>Eviter/Réduire les annuités d’une dette de l’Etat </w:delText>
        </w:r>
        <w:r w:rsidRPr="0075512F" w:rsidDel="000A3E8D">
          <w:delText>: Eviter/Réduire les annuités d'une dette de l'Etat : L'option retenue devrait chercher à minimiser le fardeau de la dette pour l'État tunisien en évitant ou en réduisant les paiements d'intérêts et de remboursement de la dette contractée pour financer le projet. Une option qui permet de mobiliser des financements privés pour la réalisation de l'infrastructure peut contribuer à éviter une augmentation significative de l'endettement public. Le partenariat public-privé (PPP) pourrait permettre de financer le projet par le biais d'investissements privés, libérant ainsi les ressources budgétaires de l'État pour d'autres besoins prioritaires.</w:delText>
        </w:r>
      </w:del>
    </w:p>
    <w:p w14:paraId="5B734ABA" w14:textId="61066BA1" w:rsidR="00F4350D" w:rsidRPr="0075512F" w:rsidDel="000A3E8D" w:rsidRDefault="00F4350D" w:rsidP="00D06333">
      <w:pPr>
        <w:pStyle w:val="ListParagraph"/>
        <w:numPr>
          <w:ilvl w:val="0"/>
          <w:numId w:val="11"/>
        </w:numPr>
        <w:rPr>
          <w:del w:id="3380" w:author="Houyem Rais" w:date="2024-02-22T15:17:00Z"/>
        </w:rPr>
      </w:pPr>
      <w:del w:id="3381" w:author="Houyem Rais" w:date="2024-02-22T15:17:00Z">
        <w:r w:rsidRPr="0075512F" w:rsidDel="000A3E8D">
          <w:rPr>
            <w:b/>
            <w:bCs/>
            <w:color w:val="17365D" w:themeColor="text2" w:themeShade="BF"/>
          </w:rPr>
          <w:delText>Appel d'offres rapide et livraison accélérée du projet</w:delText>
        </w:r>
        <w:r w:rsidRPr="0075512F" w:rsidDel="000A3E8D">
          <w:delText xml:space="preserve"> : Il est important que l’option sélectionnée permette d’accélérer le processus d’appel d’offres et de réduire les risques de retards dans la phase de passation des marchés. Le projet doit également faire l’objet d’un appel d’offres dans le cadre d’un processus qui maximise l’efficacité et la transparence et encourage une concurrence saine entre des soumissionnaires fiables. En fin de compte, la livraison accélérée du projet devrait être garantie en maximisant le potentiel de livraison du projet à temps.</w:delText>
        </w:r>
      </w:del>
    </w:p>
    <w:p w14:paraId="7106B089" w14:textId="5ECF26F2" w:rsidR="00F4350D" w:rsidRPr="0075512F" w:rsidDel="000A3E8D" w:rsidRDefault="00F4350D" w:rsidP="00D06333">
      <w:pPr>
        <w:pStyle w:val="ListParagraph"/>
        <w:numPr>
          <w:ilvl w:val="0"/>
          <w:numId w:val="11"/>
        </w:numPr>
        <w:rPr>
          <w:del w:id="3382" w:author="Houyem Rais" w:date="2024-02-22T15:17:00Z"/>
        </w:rPr>
      </w:pPr>
      <w:del w:id="3383" w:author="Houyem Rais" w:date="2024-02-22T15:17:00Z">
        <w:r w:rsidRPr="0075512F" w:rsidDel="000A3E8D">
          <w:rPr>
            <w:b/>
            <w:bCs/>
            <w:color w:val="17365D" w:themeColor="text2" w:themeShade="BF"/>
          </w:rPr>
          <w:delText>Attractivité pour le secteur privé et les bailleurs de fonds</w:delText>
        </w:r>
        <w:r w:rsidRPr="0075512F" w:rsidDel="000A3E8D">
          <w:delText> : Une option est considérée comme attractive pour le secteur privé et les bailleurs de fonds lorsqu’il garantit une « bancabilité » maximale. L’option sélectionnée devrait permettre au projet d’être accepté par les prêteurs en tant qu’investissement et de lever un montant significatif de financement au moyen de prêts à long terme dans le cadre du financement de projet, en raison de sa solvabilité en termes de suffisance et de fiabilité des flux de trésorerie futurs.</w:delText>
        </w:r>
      </w:del>
    </w:p>
    <w:p w14:paraId="28AF7859" w14:textId="1E8336ED" w:rsidR="00F4350D" w:rsidRPr="0075512F" w:rsidDel="000A3E8D" w:rsidRDefault="00F4350D" w:rsidP="00D06333">
      <w:pPr>
        <w:pStyle w:val="ListParagraph"/>
        <w:numPr>
          <w:ilvl w:val="0"/>
          <w:numId w:val="11"/>
        </w:numPr>
        <w:rPr>
          <w:del w:id="3384" w:author="Houyem Rais" w:date="2024-02-22T15:17:00Z"/>
        </w:rPr>
      </w:pPr>
      <w:del w:id="3385" w:author="Houyem Rais" w:date="2024-02-22T15:17:00Z">
        <w:r w:rsidRPr="0075512F" w:rsidDel="000A3E8D">
          <w:rPr>
            <w:b/>
            <w:bCs/>
            <w:color w:val="17365D" w:themeColor="text2" w:themeShade="BF"/>
          </w:rPr>
          <w:delText>Transfert de risques vers le secteur privé</w:delText>
        </w:r>
        <w:r w:rsidRPr="0075512F" w:rsidDel="000A3E8D">
          <w:delText> : L’équilibre, l’allocation, le transfert et le partage des risques entre le secteur public et le secteur privé est au cœur de tous les projets prévus en PPP. La répartition efficace des risques est généralement le moteur le plus important pour obtenir une meilleure Value for Money. Pour cette raison, il est jugé crucial que l’option réduise le niveau des risques, notamment d’interface, supportés par le partenaire public, et maximise les risques transférés au partenaire privé.</w:delText>
        </w:r>
      </w:del>
    </w:p>
    <w:p w14:paraId="34197D8E" w14:textId="09044FB0" w:rsidR="00F4350D" w:rsidRPr="0075512F" w:rsidDel="000A3E8D" w:rsidRDefault="00F4350D" w:rsidP="00D06333">
      <w:pPr>
        <w:pStyle w:val="ListParagraph"/>
        <w:numPr>
          <w:ilvl w:val="0"/>
          <w:numId w:val="11"/>
        </w:numPr>
        <w:rPr>
          <w:del w:id="3386" w:author="Houyem Rais" w:date="2024-02-22T15:17:00Z"/>
        </w:rPr>
      </w:pPr>
      <w:del w:id="3387" w:author="Houyem Rais" w:date="2024-02-22T15:17:00Z">
        <w:r w:rsidRPr="0075512F" w:rsidDel="000A3E8D">
          <w:rPr>
            <w:b/>
            <w:bCs/>
            <w:color w:val="17365D" w:themeColor="text2" w:themeShade="BF"/>
          </w:rPr>
          <w:delText>Eviter/Réduire les coûts opérationnels pour l'Etat</w:delText>
        </w:r>
        <w:r w:rsidRPr="0075512F" w:rsidDel="000A3E8D">
          <w:delText xml:space="preserve"> : L'option préférée devrait chercher à minimiser les coûts opérationnels supportés par l'État tunisien une fois </w:delText>
        </w:r>
        <w:r w:rsidR="00FE2BA5" w:rsidRPr="0075512F" w:rsidDel="000A3E8D">
          <w:delText>la construction</w:delText>
        </w:r>
        <w:r w:rsidRPr="0075512F" w:rsidDel="000A3E8D">
          <w:delText xml:space="preserve"> terminé</w:delText>
        </w:r>
        <w:r w:rsidR="00FE2BA5" w:rsidRPr="0075512F" w:rsidDel="000A3E8D">
          <w:delText>e</w:delText>
        </w:r>
        <w:r w:rsidRPr="0075512F" w:rsidDel="000A3E8D">
          <w:delText>. Cela peut inclure des économies sur les coûts d'exploitation, d'entretien, de maintenance et de gestion du pont. Le modèle choisi doit permettre au secteur privé de gérer efficacement et à moindre coût les opérations quotidiennes du pont, tout en garantissant un niveau de service élevé et sûr pour les usagers. De cette manière, l'État peut se concentrer sur ses fonctions régaliennes et les ressources libérées peuvent être réaffectées à d'autres besoins publics essentiels.</w:delText>
        </w:r>
      </w:del>
    </w:p>
    <w:p w14:paraId="3A66C4CF" w14:textId="7D171AF5" w:rsidR="00F4350D" w:rsidRPr="0075512F" w:rsidDel="000A3E8D" w:rsidRDefault="00F4350D" w:rsidP="00D06333">
      <w:pPr>
        <w:pStyle w:val="ListParagraph"/>
        <w:numPr>
          <w:ilvl w:val="0"/>
          <w:numId w:val="11"/>
        </w:numPr>
        <w:rPr>
          <w:del w:id="3388" w:author="Houyem Rais" w:date="2024-02-22T15:17:00Z"/>
        </w:rPr>
      </w:pPr>
      <w:del w:id="3389" w:author="Houyem Rais" w:date="2024-02-22T15:17:00Z">
        <w:r w:rsidRPr="0075512F" w:rsidDel="000A3E8D">
          <w:rPr>
            <w:b/>
            <w:bCs/>
            <w:color w:val="17365D" w:themeColor="text2" w:themeShade="BF"/>
          </w:rPr>
          <w:delText>Contrôler le prix du péage</w:delText>
        </w:r>
        <w:r w:rsidRPr="0075512F" w:rsidDel="000A3E8D">
          <w:delText xml:space="preserve"> : Il est important de sélectionner une option qui offre un mécanisme pour contrôler le prix du péage imposé aux usagers du pont. L'État tunisien peut souhaiter garantir un équilibre entre la rentabilité du projet pour le partenaire privé et l'accessibilité pour les usagers. Le contrôle du prix du péage peut être réalisé par le biais de clauses contractuelles spécifiques, de mécanismes de régulation, ou en définissant des plafonds ou des règles spécifiques concernant l'ajustement des tarifs. Cela permet de garantir que le péage reste raisonnable et abordable pour les usagers tout en assurant que le partenaire privé peut atteindre ses objectifs financiers sur la durée du contrat. Cela peut également inclure des dispositions pour des augmentations raisonnables et réglementées du péage au fil du temps, alignées sur l'inflation ou d'autres paramètres</w:delText>
        </w:r>
        <w:r w:rsidR="00FE2BA5" w:rsidRPr="0075512F" w:rsidDel="000A3E8D">
          <w:delText>.</w:delText>
        </w:r>
      </w:del>
    </w:p>
    <w:p w14:paraId="137E849D" w14:textId="06EEBBA9" w:rsidR="00FE2BA5" w:rsidRPr="0075512F" w:rsidDel="000A3E8D" w:rsidRDefault="00FE2BA5" w:rsidP="00FE2BA5">
      <w:pPr>
        <w:rPr>
          <w:del w:id="3390" w:author="Houyem Rais" w:date="2024-02-22T15:17:00Z"/>
        </w:rPr>
      </w:pPr>
      <w:del w:id="3391" w:author="Houyem Rais" w:date="2024-02-22T15:17:00Z">
        <w:r w:rsidRPr="0075512F" w:rsidDel="000A3E8D">
          <w:delText>Ces critères sont considérés les plus pertinents pour le cas du projet de la liaison permanente entre l’Île de Djerba et le continent et serviront par la suite à évaluer les différentes options de la réalisation du projet.</w:delText>
        </w:r>
      </w:del>
    </w:p>
    <w:p w14:paraId="195F3236" w14:textId="56421C93" w:rsidR="005E61AA" w:rsidRPr="0075512F" w:rsidDel="000A3E8D" w:rsidRDefault="00FE2BA5" w:rsidP="00FE2BA5">
      <w:pPr>
        <w:rPr>
          <w:del w:id="3392" w:author="Houyem Rais" w:date="2024-02-22T15:17:00Z"/>
        </w:rPr>
      </w:pPr>
      <w:del w:id="3393" w:author="Houyem Rais" w:date="2024-02-22T15:17:00Z">
        <w:r w:rsidRPr="0075512F" w:rsidDel="000A3E8D">
          <w:delText>Le tableau suivant présente une comparaison, d’un point de vue stratégique et selon une approche qualitative, de ces options de réalisation du projet.</w:delText>
        </w:r>
      </w:del>
    </w:p>
    <w:p w14:paraId="2C3DE6C9" w14:textId="414F1FF9" w:rsidR="00615930" w:rsidRPr="0075512F" w:rsidDel="000A3E8D" w:rsidRDefault="00615930" w:rsidP="007920D0">
      <w:pPr>
        <w:rPr>
          <w:del w:id="3394" w:author="Houyem Rais" w:date="2024-02-22T15:17:00Z"/>
        </w:rPr>
      </w:pPr>
    </w:p>
    <w:p w14:paraId="520B5AE3" w14:textId="41B22138" w:rsidR="00B166D0" w:rsidDel="000A3E8D" w:rsidRDefault="00B166D0">
      <w:pPr>
        <w:spacing w:before="0" w:after="0" w:line="240" w:lineRule="auto"/>
        <w:jc w:val="left"/>
        <w:rPr>
          <w:del w:id="3395" w:author="Houyem Rais" w:date="2024-02-22T15:17:00Z"/>
          <w:rFonts w:eastAsiaTheme="minorHAnsi" w:cstheme="majorBidi"/>
          <w:b/>
          <w:bCs/>
          <w:i/>
          <w:color w:val="0070C0"/>
          <w:sz w:val="18"/>
          <w:szCs w:val="18"/>
        </w:rPr>
      </w:pPr>
      <w:del w:id="3396" w:author="Houyem Rais" w:date="2024-02-22T15:17:00Z">
        <w:r w:rsidDel="000A3E8D">
          <w:br w:type="page"/>
        </w:r>
      </w:del>
    </w:p>
    <w:p w14:paraId="3DED995C" w14:textId="26995EAD" w:rsidR="00615930" w:rsidRPr="0075512F" w:rsidDel="000A3E8D" w:rsidRDefault="00615930" w:rsidP="00115F39">
      <w:pPr>
        <w:pStyle w:val="Caption"/>
        <w:rPr>
          <w:del w:id="3397" w:author="Houyem Rais" w:date="2024-02-22T15:17:00Z"/>
        </w:rPr>
      </w:pPr>
      <w:bookmarkStart w:id="3398" w:name="_Toc144481083"/>
      <w:del w:id="3399"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15</w:delText>
        </w:r>
        <w:r w:rsidRPr="0075512F" w:rsidDel="000A3E8D">
          <w:fldChar w:fldCharType="end"/>
        </w:r>
        <w:r w:rsidRPr="0075512F" w:rsidDel="000A3E8D">
          <w:delText xml:space="preserve"> Comparaison générale des options de mise en œuvre selon les objectifs du projet</w:delText>
        </w:r>
        <w:bookmarkEnd w:id="3398"/>
      </w:del>
    </w:p>
    <w:tbl>
      <w:tblPr>
        <w:tblW w:w="8341"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35"/>
        <w:gridCol w:w="1327"/>
        <w:gridCol w:w="1460"/>
        <w:gridCol w:w="1474"/>
        <w:gridCol w:w="1445"/>
      </w:tblGrid>
      <w:tr w:rsidR="00F4350D" w:rsidRPr="0075512F" w:rsidDel="000A3E8D" w14:paraId="7355AF22" w14:textId="02BE346E" w:rsidTr="00115F39">
        <w:trPr>
          <w:trHeight w:val="22"/>
          <w:tblHeader/>
          <w:del w:id="3400" w:author="Houyem Rais" w:date="2024-02-22T15:17:00Z"/>
        </w:trPr>
        <w:tc>
          <w:tcPr>
            <w:tcW w:w="2635" w:type="dxa"/>
            <w:shd w:val="clear" w:color="auto" w:fill="17365D" w:themeFill="text2" w:themeFillShade="BF"/>
            <w:tcMar>
              <w:top w:w="15" w:type="dxa"/>
              <w:left w:w="108" w:type="dxa"/>
              <w:bottom w:w="0" w:type="dxa"/>
              <w:right w:w="108" w:type="dxa"/>
            </w:tcMar>
            <w:vAlign w:val="center"/>
            <w:hideMark/>
          </w:tcPr>
          <w:p w14:paraId="686FE7FC" w14:textId="5F532895" w:rsidR="00F4350D" w:rsidRPr="0075512F" w:rsidDel="000A3E8D" w:rsidRDefault="00F4350D" w:rsidP="00115F39">
            <w:pPr>
              <w:spacing w:before="20" w:after="40" w:line="240" w:lineRule="auto"/>
              <w:rPr>
                <w:del w:id="3401" w:author="Houyem Rais" w:date="2024-02-22T15:17:00Z"/>
                <w:b/>
                <w:bCs/>
                <w:sz w:val="20"/>
                <w:szCs w:val="20"/>
              </w:rPr>
            </w:pPr>
            <w:del w:id="3402" w:author="Houyem Rais" w:date="2024-02-22T15:17:00Z">
              <w:r w:rsidRPr="0075512F" w:rsidDel="000A3E8D">
                <w:rPr>
                  <w:b/>
                  <w:bCs/>
                  <w:sz w:val="20"/>
                  <w:szCs w:val="20"/>
                </w:rPr>
                <w:delText>Critère</w:delText>
              </w:r>
            </w:del>
          </w:p>
        </w:tc>
        <w:tc>
          <w:tcPr>
            <w:tcW w:w="1327" w:type="dxa"/>
            <w:shd w:val="clear" w:color="auto" w:fill="17365D" w:themeFill="text2" w:themeFillShade="BF"/>
            <w:tcMar>
              <w:top w:w="15" w:type="dxa"/>
              <w:left w:w="108" w:type="dxa"/>
              <w:bottom w:w="0" w:type="dxa"/>
              <w:right w:w="108" w:type="dxa"/>
            </w:tcMar>
            <w:vAlign w:val="center"/>
            <w:hideMark/>
          </w:tcPr>
          <w:p w14:paraId="2823A490" w14:textId="44517E94" w:rsidR="00F4350D" w:rsidRPr="0075512F" w:rsidDel="000A3E8D" w:rsidRDefault="00F4350D" w:rsidP="00115F39">
            <w:pPr>
              <w:spacing w:before="20" w:after="40" w:line="240" w:lineRule="auto"/>
              <w:jc w:val="center"/>
              <w:rPr>
                <w:del w:id="3403" w:author="Houyem Rais" w:date="2024-02-22T15:17:00Z"/>
                <w:b/>
                <w:bCs/>
                <w:sz w:val="20"/>
                <w:szCs w:val="20"/>
              </w:rPr>
            </w:pPr>
            <w:del w:id="3404" w:author="Houyem Rais" w:date="2024-02-22T15:17:00Z">
              <w:r w:rsidRPr="0075512F" w:rsidDel="000A3E8D">
                <w:rPr>
                  <w:b/>
                  <w:bCs/>
                  <w:sz w:val="20"/>
                  <w:szCs w:val="20"/>
                  <w:u w:val="single"/>
                </w:rPr>
                <w:delText>EPC</w:delText>
              </w:r>
            </w:del>
          </w:p>
        </w:tc>
        <w:tc>
          <w:tcPr>
            <w:tcW w:w="1460" w:type="dxa"/>
            <w:shd w:val="clear" w:color="auto" w:fill="17365D" w:themeFill="text2" w:themeFillShade="BF"/>
            <w:tcMar>
              <w:top w:w="15" w:type="dxa"/>
              <w:left w:w="108" w:type="dxa"/>
              <w:bottom w:w="0" w:type="dxa"/>
              <w:right w:w="108" w:type="dxa"/>
            </w:tcMar>
            <w:vAlign w:val="center"/>
            <w:hideMark/>
          </w:tcPr>
          <w:p w14:paraId="7A6CDF02" w14:textId="76FE269A" w:rsidR="00F4350D" w:rsidRPr="0075512F" w:rsidDel="000A3E8D" w:rsidRDefault="00F4350D" w:rsidP="00115F39">
            <w:pPr>
              <w:spacing w:before="20" w:after="40" w:line="240" w:lineRule="auto"/>
              <w:jc w:val="center"/>
              <w:rPr>
                <w:del w:id="3405" w:author="Houyem Rais" w:date="2024-02-22T15:17:00Z"/>
                <w:b/>
                <w:bCs/>
                <w:sz w:val="20"/>
                <w:szCs w:val="20"/>
              </w:rPr>
            </w:pPr>
            <w:del w:id="3406" w:author="Houyem Rais" w:date="2024-02-22T15:17:00Z">
              <w:r w:rsidRPr="0075512F" w:rsidDel="000A3E8D">
                <w:rPr>
                  <w:b/>
                  <w:bCs/>
                  <w:sz w:val="20"/>
                  <w:szCs w:val="20"/>
                  <w:u w:val="single"/>
                </w:rPr>
                <w:delText>EPC+F</w:delText>
              </w:r>
            </w:del>
          </w:p>
        </w:tc>
        <w:tc>
          <w:tcPr>
            <w:tcW w:w="1474" w:type="dxa"/>
            <w:shd w:val="clear" w:color="auto" w:fill="17365D" w:themeFill="text2" w:themeFillShade="BF"/>
            <w:tcMar>
              <w:top w:w="15" w:type="dxa"/>
              <w:left w:w="108" w:type="dxa"/>
              <w:bottom w:w="0" w:type="dxa"/>
              <w:right w:w="108" w:type="dxa"/>
            </w:tcMar>
            <w:vAlign w:val="center"/>
            <w:hideMark/>
          </w:tcPr>
          <w:p w14:paraId="3DB4407E" w14:textId="3B46E2FC" w:rsidR="00F4350D" w:rsidRPr="0075512F" w:rsidDel="000A3E8D" w:rsidRDefault="00F7467B" w:rsidP="00115F39">
            <w:pPr>
              <w:spacing w:before="20" w:after="40" w:line="240" w:lineRule="auto"/>
              <w:jc w:val="center"/>
              <w:rPr>
                <w:del w:id="3407" w:author="Houyem Rais" w:date="2024-02-22T15:17:00Z"/>
                <w:b/>
                <w:bCs/>
                <w:sz w:val="20"/>
                <w:szCs w:val="20"/>
              </w:rPr>
            </w:pPr>
            <w:del w:id="3408" w:author="Houyem Rais" w:date="2024-02-22T15:17:00Z">
              <w:r w:rsidRPr="0075512F" w:rsidDel="000A3E8D">
                <w:rPr>
                  <w:b/>
                  <w:bCs/>
                  <w:sz w:val="20"/>
                  <w:szCs w:val="20"/>
                  <w:u w:val="single"/>
                </w:rPr>
                <w:delText>Concession</w:delText>
              </w:r>
            </w:del>
          </w:p>
        </w:tc>
        <w:tc>
          <w:tcPr>
            <w:tcW w:w="1445" w:type="dxa"/>
            <w:shd w:val="clear" w:color="auto" w:fill="17365D" w:themeFill="text2" w:themeFillShade="BF"/>
            <w:tcMar>
              <w:top w:w="15" w:type="dxa"/>
              <w:left w:w="108" w:type="dxa"/>
              <w:bottom w:w="0" w:type="dxa"/>
              <w:right w:w="108" w:type="dxa"/>
            </w:tcMar>
            <w:vAlign w:val="center"/>
            <w:hideMark/>
          </w:tcPr>
          <w:p w14:paraId="471B09D9" w14:textId="7B7997B7" w:rsidR="00F4350D" w:rsidRPr="0075512F" w:rsidDel="000A3E8D" w:rsidRDefault="00F4350D" w:rsidP="00115F39">
            <w:pPr>
              <w:spacing w:before="20" w:after="40" w:line="240" w:lineRule="auto"/>
              <w:jc w:val="center"/>
              <w:rPr>
                <w:del w:id="3409" w:author="Houyem Rais" w:date="2024-02-22T15:17:00Z"/>
                <w:b/>
                <w:bCs/>
                <w:sz w:val="20"/>
                <w:szCs w:val="20"/>
              </w:rPr>
            </w:pPr>
            <w:del w:id="3410" w:author="Houyem Rais" w:date="2024-02-22T15:17:00Z">
              <w:r w:rsidRPr="0075512F" w:rsidDel="000A3E8D">
                <w:rPr>
                  <w:b/>
                  <w:bCs/>
                  <w:sz w:val="20"/>
                  <w:szCs w:val="20"/>
                  <w:u w:val="single"/>
                </w:rPr>
                <w:delText>PPP</w:delText>
              </w:r>
            </w:del>
          </w:p>
        </w:tc>
      </w:tr>
      <w:tr w:rsidR="000371F4" w:rsidRPr="0075512F" w:rsidDel="000A3E8D" w14:paraId="0F1F26B3" w14:textId="7CDFA00C" w:rsidTr="00115F39">
        <w:trPr>
          <w:trHeight w:val="22"/>
          <w:del w:id="3411" w:author="Houyem Rais" w:date="2024-02-22T15:17:00Z"/>
        </w:trPr>
        <w:tc>
          <w:tcPr>
            <w:tcW w:w="2635" w:type="dxa"/>
            <w:shd w:val="clear" w:color="auto" w:fill="auto"/>
            <w:tcMar>
              <w:top w:w="15" w:type="dxa"/>
              <w:left w:w="108" w:type="dxa"/>
              <w:bottom w:w="0" w:type="dxa"/>
              <w:right w:w="108" w:type="dxa"/>
            </w:tcMar>
            <w:vAlign w:val="center"/>
            <w:hideMark/>
          </w:tcPr>
          <w:p w14:paraId="392C9B5F" w14:textId="2A0D7A1F" w:rsidR="000371F4" w:rsidRPr="0075512F" w:rsidDel="000A3E8D" w:rsidRDefault="000371F4" w:rsidP="00115F39">
            <w:pPr>
              <w:spacing w:before="20" w:after="40" w:line="240" w:lineRule="auto"/>
              <w:rPr>
                <w:del w:id="3412" w:author="Houyem Rais" w:date="2024-02-22T15:17:00Z"/>
                <w:sz w:val="20"/>
                <w:szCs w:val="20"/>
              </w:rPr>
            </w:pPr>
            <w:del w:id="3413" w:author="Houyem Rais" w:date="2024-02-22T15:17:00Z">
              <w:r w:rsidRPr="0075512F" w:rsidDel="000A3E8D">
                <w:rPr>
                  <w:sz w:val="20"/>
                  <w:szCs w:val="20"/>
                </w:rPr>
                <w:delText>Eviter le financement du coût d’investissement par l’Etat</w:delText>
              </w:r>
            </w:del>
          </w:p>
        </w:tc>
        <w:tc>
          <w:tcPr>
            <w:tcW w:w="1327" w:type="dxa"/>
            <w:shd w:val="clear" w:color="auto" w:fill="auto"/>
            <w:tcMar>
              <w:top w:w="15" w:type="dxa"/>
              <w:left w:w="108" w:type="dxa"/>
              <w:bottom w:w="0" w:type="dxa"/>
              <w:right w:w="108" w:type="dxa"/>
            </w:tcMar>
            <w:vAlign w:val="center"/>
            <w:hideMark/>
          </w:tcPr>
          <w:p w14:paraId="7F515443" w14:textId="04772072" w:rsidR="000371F4" w:rsidRPr="0075512F" w:rsidDel="000A3E8D" w:rsidRDefault="000371F4" w:rsidP="00115F39">
            <w:pPr>
              <w:spacing w:before="20" w:after="40" w:line="240" w:lineRule="auto"/>
              <w:jc w:val="center"/>
              <w:rPr>
                <w:del w:id="3414" w:author="Houyem Rais" w:date="2024-02-22T15:17:00Z"/>
                <w:sz w:val="20"/>
                <w:szCs w:val="20"/>
              </w:rPr>
            </w:pPr>
            <w:del w:id="3415" w:author="Houyem Rais" w:date="2024-02-22T15:17:00Z">
              <w:r w:rsidRPr="0075512F" w:rsidDel="000A3E8D">
                <w:rPr>
                  <w:rFonts w:cs="Calibri"/>
                  <w:b/>
                  <w:bCs/>
                  <w:color w:val="C00000"/>
                  <w:kern w:val="24"/>
                  <w:sz w:val="20"/>
                  <w:szCs w:val="20"/>
                </w:rPr>
                <w:delText>–</w:delText>
              </w:r>
            </w:del>
          </w:p>
        </w:tc>
        <w:tc>
          <w:tcPr>
            <w:tcW w:w="1460" w:type="dxa"/>
            <w:shd w:val="clear" w:color="auto" w:fill="auto"/>
            <w:tcMar>
              <w:top w:w="15" w:type="dxa"/>
              <w:left w:w="108" w:type="dxa"/>
              <w:bottom w:w="0" w:type="dxa"/>
              <w:right w:w="108" w:type="dxa"/>
            </w:tcMar>
            <w:vAlign w:val="center"/>
            <w:hideMark/>
          </w:tcPr>
          <w:p w14:paraId="6E1A9CDA" w14:textId="320D04B4" w:rsidR="000371F4" w:rsidRPr="0075512F" w:rsidDel="000A3E8D" w:rsidRDefault="00F7467B" w:rsidP="00115F39">
            <w:pPr>
              <w:spacing w:before="20" w:after="40" w:line="240" w:lineRule="auto"/>
              <w:jc w:val="center"/>
              <w:rPr>
                <w:del w:id="3416" w:author="Houyem Rais" w:date="2024-02-22T15:17:00Z"/>
                <w:sz w:val="20"/>
                <w:szCs w:val="20"/>
              </w:rPr>
            </w:pPr>
            <w:del w:id="3417" w:author="Houyem Rais" w:date="2024-02-22T15:17:00Z">
              <w:r w:rsidRPr="0075512F" w:rsidDel="000A3E8D">
                <w:rPr>
                  <w:rFonts w:cs="Calibri"/>
                  <w:b/>
                  <w:bCs/>
                  <w:color w:val="C00000"/>
                  <w:kern w:val="24"/>
                  <w:sz w:val="20"/>
                  <w:szCs w:val="20"/>
                </w:rPr>
                <w:delText>–</w:delText>
              </w:r>
            </w:del>
          </w:p>
        </w:tc>
        <w:tc>
          <w:tcPr>
            <w:tcW w:w="1474" w:type="dxa"/>
            <w:shd w:val="clear" w:color="auto" w:fill="auto"/>
            <w:tcMar>
              <w:top w:w="15" w:type="dxa"/>
              <w:left w:w="108" w:type="dxa"/>
              <w:bottom w:w="0" w:type="dxa"/>
              <w:right w:w="108" w:type="dxa"/>
            </w:tcMar>
            <w:vAlign w:val="center"/>
            <w:hideMark/>
          </w:tcPr>
          <w:p w14:paraId="0E00439F" w14:textId="44876591" w:rsidR="000371F4" w:rsidRPr="0075512F" w:rsidDel="000A3E8D" w:rsidRDefault="000371F4" w:rsidP="00115F39">
            <w:pPr>
              <w:spacing w:before="20" w:after="40" w:line="240" w:lineRule="auto"/>
              <w:jc w:val="center"/>
              <w:rPr>
                <w:del w:id="3418" w:author="Houyem Rais" w:date="2024-02-22T15:17:00Z"/>
                <w:sz w:val="20"/>
                <w:szCs w:val="20"/>
              </w:rPr>
            </w:pPr>
            <w:del w:id="3419" w:author="Houyem Rais" w:date="2024-02-22T15:17:00Z">
              <w:r w:rsidRPr="0075512F" w:rsidDel="000A3E8D">
                <w:rPr>
                  <w:rFonts w:cs="Calibri"/>
                  <w:b/>
                  <w:bCs/>
                  <w:color w:val="00B050"/>
                  <w:kern w:val="24"/>
                  <w:sz w:val="20"/>
                  <w:szCs w:val="20"/>
                </w:rPr>
                <w:delText>+ +</w:delText>
              </w:r>
            </w:del>
          </w:p>
        </w:tc>
        <w:tc>
          <w:tcPr>
            <w:tcW w:w="1445" w:type="dxa"/>
            <w:shd w:val="clear" w:color="auto" w:fill="auto"/>
            <w:tcMar>
              <w:top w:w="15" w:type="dxa"/>
              <w:left w:w="108" w:type="dxa"/>
              <w:bottom w:w="0" w:type="dxa"/>
              <w:right w:w="108" w:type="dxa"/>
            </w:tcMar>
            <w:vAlign w:val="center"/>
            <w:hideMark/>
          </w:tcPr>
          <w:p w14:paraId="3B2ED7F2" w14:textId="34996C61" w:rsidR="000371F4" w:rsidRPr="0075512F" w:rsidDel="000A3E8D" w:rsidRDefault="000371F4" w:rsidP="00115F39">
            <w:pPr>
              <w:spacing w:before="20" w:after="40" w:line="240" w:lineRule="auto"/>
              <w:jc w:val="center"/>
              <w:rPr>
                <w:del w:id="3420" w:author="Houyem Rais" w:date="2024-02-22T15:17:00Z"/>
                <w:sz w:val="20"/>
                <w:szCs w:val="20"/>
              </w:rPr>
            </w:pPr>
            <w:del w:id="3421" w:author="Houyem Rais" w:date="2024-02-22T15:17:00Z">
              <w:r w:rsidRPr="0075512F" w:rsidDel="000A3E8D">
                <w:rPr>
                  <w:rFonts w:cs="Calibri"/>
                  <w:b/>
                  <w:bCs/>
                  <w:color w:val="00B050"/>
                  <w:kern w:val="24"/>
                  <w:sz w:val="20"/>
                  <w:szCs w:val="20"/>
                </w:rPr>
                <w:delText>+ +</w:delText>
              </w:r>
            </w:del>
          </w:p>
        </w:tc>
      </w:tr>
      <w:tr w:rsidR="00F4350D" w:rsidRPr="0075512F" w:rsidDel="000A3E8D" w14:paraId="6DB87DDE" w14:textId="0E8D4524" w:rsidTr="00115F39">
        <w:trPr>
          <w:trHeight w:val="284"/>
          <w:del w:id="3422" w:author="Houyem Rais" w:date="2024-02-22T15:17:00Z"/>
        </w:trPr>
        <w:tc>
          <w:tcPr>
            <w:tcW w:w="2635" w:type="dxa"/>
            <w:shd w:val="clear" w:color="auto" w:fill="auto"/>
            <w:tcMar>
              <w:top w:w="15" w:type="dxa"/>
              <w:left w:w="108" w:type="dxa"/>
              <w:bottom w:w="0" w:type="dxa"/>
              <w:right w:w="108" w:type="dxa"/>
            </w:tcMar>
            <w:vAlign w:val="center"/>
            <w:hideMark/>
          </w:tcPr>
          <w:p w14:paraId="391C54F4" w14:textId="2759983B" w:rsidR="00F4350D" w:rsidRPr="0075512F" w:rsidDel="000A3E8D" w:rsidRDefault="00F4350D" w:rsidP="00115F39">
            <w:pPr>
              <w:spacing w:before="20" w:after="40" w:line="240" w:lineRule="auto"/>
              <w:rPr>
                <w:del w:id="3423" w:author="Houyem Rais" w:date="2024-02-22T15:17:00Z"/>
                <w:sz w:val="20"/>
                <w:szCs w:val="20"/>
              </w:rPr>
            </w:pPr>
            <w:del w:id="3424" w:author="Houyem Rais" w:date="2024-02-22T15:17:00Z">
              <w:r w:rsidRPr="0075512F" w:rsidDel="000A3E8D">
                <w:rPr>
                  <w:sz w:val="20"/>
                  <w:szCs w:val="20"/>
                </w:rPr>
                <w:delText>Eviter/Réduire les annuités d’une dette de l’Etat</w:delText>
              </w:r>
            </w:del>
          </w:p>
        </w:tc>
        <w:tc>
          <w:tcPr>
            <w:tcW w:w="1327" w:type="dxa"/>
            <w:shd w:val="clear" w:color="auto" w:fill="auto"/>
            <w:tcMar>
              <w:top w:w="15" w:type="dxa"/>
              <w:left w:w="108" w:type="dxa"/>
              <w:bottom w:w="0" w:type="dxa"/>
              <w:right w:w="108" w:type="dxa"/>
            </w:tcMar>
            <w:vAlign w:val="center"/>
            <w:hideMark/>
          </w:tcPr>
          <w:p w14:paraId="0EF3E9C3" w14:textId="1CD793B7" w:rsidR="00F4350D" w:rsidRPr="0075512F" w:rsidDel="000A3E8D" w:rsidRDefault="00F4350D" w:rsidP="00115F39">
            <w:pPr>
              <w:spacing w:before="20" w:after="40"/>
              <w:jc w:val="center"/>
              <w:rPr>
                <w:del w:id="3425" w:author="Houyem Rais" w:date="2024-02-22T15:17:00Z"/>
                <w:rFonts w:cs="Calibri"/>
                <w:b/>
                <w:bCs/>
                <w:color w:val="C00000"/>
                <w:kern w:val="24"/>
                <w:sz w:val="20"/>
                <w:szCs w:val="20"/>
              </w:rPr>
            </w:pPr>
            <w:del w:id="3426" w:author="Houyem Rais" w:date="2024-02-22T15:17:00Z">
              <w:r w:rsidRPr="0075512F" w:rsidDel="000A3E8D">
                <w:rPr>
                  <w:rFonts w:cs="Calibri"/>
                  <w:b/>
                  <w:bCs/>
                  <w:color w:val="C00000"/>
                  <w:kern w:val="24"/>
                  <w:sz w:val="20"/>
                  <w:szCs w:val="20"/>
                </w:rPr>
                <w:delText>–</w:delText>
              </w:r>
            </w:del>
          </w:p>
        </w:tc>
        <w:tc>
          <w:tcPr>
            <w:tcW w:w="1460" w:type="dxa"/>
            <w:shd w:val="clear" w:color="auto" w:fill="auto"/>
            <w:tcMar>
              <w:top w:w="15" w:type="dxa"/>
              <w:left w:w="108" w:type="dxa"/>
              <w:bottom w:w="0" w:type="dxa"/>
              <w:right w:w="108" w:type="dxa"/>
            </w:tcMar>
            <w:vAlign w:val="center"/>
            <w:hideMark/>
          </w:tcPr>
          <w:p w14:paraId="3E5B9E81" w14:textId="6AFC6A93" w:rsidR="00F4350D" w:rsidRPr="0075512F" w:rsidDel="000A3E8D" w:rsidRDefault="00F4350D" w:rsidP="00115F39">
            <w:pPr>
              <w:spacing w:before="20" w:after="40"/>
              <w:jc w:val="center"/>
              <w:rPr>
                <w:del w:id="3427" w:author="Houyem Rais" w:date="2024-02-22T15:17:00Z"/>
                <w:rFonts w:cs="Calibri"/>
                <w:b/>
                <w:bCs/>
                <w:color w:val="FF0000"/>
                <w:kern w:val="24"/>
                <w:sz w:val="20"/>
                <w:szCs w:val="20"/>
              </w:rPr>
            </w:pPr>
            <w:del w:id="3428" w:author="Houyem Rais" w:date="2024-02-22T15:17:00Z">
              <w:r w:rsidRPr="0075512F" w:rsidDel="000A3E8D">
                <w:rPr>
                  <w:rFonts w:cs="Calibri"/>
                  <w:b/>
                  <w:bCs/>
                  <w:color w:val="FF0000"/>
                  <w:kern w:val="24"/>
                  <w:sz w:val="20"/>
                  <w:szCs w:val="20"/>
                </w:rPr>
                <w:delText>– –</w:delText>
              </w:r>
            </w:del>
          </w:p>
        </w:tc>
        <w:tc>
          <w:tcPr>
            <w:tcW w:w="1474" w:type="dxa"/>
            <w:shd w:val="clear" w:color="auto" w:fill="auto"/>
            <w:tcMar>
              <w:top w:w="15" w:type="dxa"/>
              <w:left w:w="108" w:type="dxa"/>
              <w:bottom w:w="0" w:type="dxa"/>
              <w:right w:w="108" w:type="dxa"/>
            </w:tcMar>
            <w:vAlign w:val="center"/>
            <w:hideMark/>
          </w:tcPr>
          <w:p w14:paraId="5BDC8B56" w14:textId="16A71BAE" w:rsidR="00F4350D" w:rsidRPr="0075512F" w:rsidDel="000A3E8D" w:rsidRDefault="00F4350D" w:rsidP="00115F39">
            <w:pPr>
              <w:spacing w:before="20" w:after="40"/>
              <w:jc w:val="center"/>
              <w:rPr>
                <w:del w:id="3429" w:author="Houyem Rais" w:date="2024-02-22T15:17:00Z"/>
                <w:rFonts w:cs="Calibri"/>
                <w:b/>
                <w:bCs/>
                <w:color w:val="00B050"/>
                <w:kern w:val="24"/>
                <w:sz w:val="20"/>
                <w:szCs w:val="20"/>
              </w:rPr>
            </w:pPr>
            <w:del w:id="3430" w:author="Houyem Rais" w:date="2024-02-22T15:17:00Z">
              <w:r w:rsidRPr="0075512F" w:rsidDel="000A3E8D">
                <w:rPr>
                  <w:rFonts w:cs="Calibri"/>
                  <w:b/>
                  <w:bCs/>
                  <w:color w:val="00B050"/>
                  <w:kern w:val="24"/>
                  <w:sz w:val="20"/>
                  <w:szCs w:val="20"/>
                </w:rPr>
                <w:delText>+ +</w:delText>
              </w:r>
            </w:del>
          </w:p>
        </w:tc>
        <w:tc>
          <w:tcPr>
            <w:tcW w:w="1445" w:type="dxa"/>
            <w:shd w:val="clear" w:color="auto" w:fill="auto"/>
            <w:tcMar>
              <w:top w:w="15" w:type="dxa"/>
              <w:left w:w="108" w:type="dxa"/>
              <w:bottom w:w="0" w:type="dxa"/>
              <w:right w:w="108" w:type="dxa"/>
            </w:tcMar>
            <w:vAlign w:val="center"/>
            <w:hideMark/>
          </w:tcPr>
          <w:p w14:paraId="36DA3F3B" w14:textId="0AC3A493" w:rsidR="00F4350D" w:rsidRPr="0075512F" w:rsidDel="000A3E8D" w:rsidRDefault="00F4350D" w:rsidP="00115F39">
            <w:pPr>
              <w:spacing w:before="20" w:after="40"/>
              <w:jc w:val="center"/>
              <w:rPr>
                <w:del w:id="3431" w:author="Houyem Rais" w:date="2024-02-22T15:17:00Z"/>
                <w:rFonts w:cs="Calibri"/>
                <w:b/>
                <w:bCs/>
                <w:color w:val="C00000"/>
                <w:kern w:val="24"/>
                <w:sz w:val="20"/>
                <w:szCs w:val="20"/>
              </w:rPr>
            </w:pPr>
            <w:del w:id="3432" w:author="Houyem Rais" w:date="2024-02-22T15:17:00Z">
              <w:r w:rsidRPr="0075512F" w:rsidDel="000A3E8D">
                <w:rPr>
                  <w:rFonts w:cs="Calibri"/>
                  <w:b/>
                  <w:bCs/>
                  <w:color w:val="C00000"/>
                  <w:kern w:val="24"/>
                  <w:sz w:val="20"/>
                  <w:szCs w:val="20"/>
                </w:rPr>
                <w:delText>–</w:delText>
              </w:r>
            </w:del>
          </w:p>
        </w:tc>
      </w:tr>
      <w:tr w:rsidR="00F4350D" w:rsidRPr="0075512F" w:rsidDel="000A3E8D" w14:paraId="4DA1A00C" w14:textId="1B3489ED" w:rsidTr="00115F39">
        <w:trPr>
          <w:trHeight w:val="22"/>
          <w:del w:id="3433" w:author="Houyem Rais" w:date="2024-02-22T15:17:00Z"/>
        </w:trPr>
        <w:tc>
          <w:tcPr>
            <w:tcW w:w="2635" w:type="dxa"/>
            <w:shd w:val="clear" w:color="auto" w:fill="auto"/>
            <w:tcMar>
              <w:top w:w="15" w:type="dxa"/>
              <w:left w:w="108" w:type="dxa"/>
              <w:bottom w:w="0" w:type="dxa"/>
              <w:right w:w="108" w:type="dxa"/>
            </w:tcMar>
            <w:vAlign w:val="center"/>
            <w:hideMark/>
          </w:tcPr>
          <w:p w14:paraId="59C199C5" w14:textId="5520D2BF" w:rsidR="00F4350D" w:rsidRPr="0075512F" w:rsidDel="000A3E8D" w:rsidRDefault="00F4350D" w:rsidP="00115F39">
            <w:pPr>
              <w:spacing w:before="20" w:after="40" w:line="240" w:lineRule="auto"/>
              <w:rPr>
                <w:del w:id="3434" w:author="Houyem Rais" w:date="2024-02-22T15:17:00Z"/>
                <w:sz w:val="20"/>
                <w:szCs w:val="20"/>
              </w:rPr>
            </w:pPr>
            <w:del w:id="3435" w:author="Houyem Rais" w:date="2024-02-22T15:17:00Z">
              <w:r w:rsidRPr="0075512F" w:rsidDel="000A3E8D">
                <w:rPr>
                  <w:sz w:val="20"/>
                  <w:szCs w:val="20"/>
                </w:rPr>
                <w:delText>Appel d'offres rapide</w:delText>
              </w:r>
            </w:del>
          </w:p>
        </w:tc>
        <w:tc>
          <w:tcPr>
            <w:tcW w:w="1327" w:type="dxa"/>
            <w:shd w:val="clear" w:color="auto" w:fill="auto"/>
            <w:tcMar>
              <w:top w:w="15" w:type="dxa"/>
              <w:left w:w="108" w:type="dxa"/>
              <w:bottom w:w="0" w:type="dxa"/>
              <w:right w:w="108" w:type="dxa"/>
            </w:tcMar>
            <w:vAlign w:val="center"/>
            <w:hideMark/>
          </w:tcPr>
          <w:p w14:paraId="7334F899" w14:textId="6360DD6B" w:rsidR="00F4350D" w:rsidRPr="0075512F" w:rsidDel="000A3E8D" w:rsidRDefault="00F4350D" w:rsidP="00115F39">
            <w:pPr>
              <w:spacing w:before="20" w:after="40"/>
              <w:jc w:val="center"/>
              <w:rPr>
                <w:del w:id="3436" w:author="Houyem Rais" w:date="2024-02-22T15:17:00Z"/>
                <w:rFonts w:cs="Calibri"/>
                <w:b/>
                <w:bCs/>
                <w:color w:val="92D050"/>
                <w:kern w:val="24"/>
                <w:sz w:val="20"/>
                <w:szCs w:val="20"/>
              </w:rPr>
            </w:pPr>
            <w:del w:id="3437" w:author="Houyem Rais" w:date="2024-02-22T15:17:00Z">
              <w:r w:rsidRPr="0075512F" w:rsidDel="000A3E8D">
                <w:rPr>
                  <w:rFonts w:cs="Calibri"/>
                  <w:b/>
                  <w:bCs/>
                  <w:color w:val="92D050"/>
                  <w:kern w:val="24"/>
                  <w:sz w:val="20"/>
                  <w:szCs w:val="20"/>
                </w:rPr>
                <w:delText>+</w:delText>
              </w:r>
            </w:del>
          </w:p>
        </w:tc>
        <w:tc>
          <w:tcPr>
            <w:tcW w:w="1460" w:type="dxa"/>
            <w:shd w:val="clear" w:color="auto" w:fill="auto"/>
            <w:tcMar>
              <w:top w:w="15" w:type="dxa"/>
              <w:left w:w="108" w:type="dxa"/>
              <w:bottom w:w="0" w:type="dxa"/>
              <w:right w:w="108" w:type="dxa"/>
            </w:tcMar>
            <w:vAlign w:val="center"/>
            <w:hideMark/>
          </w:tcPr>
          <w:p w14:paraId="52320436" w14:textId="2E11F824" w:rsidR="00F4350D" w:rsidRPr="0075512F" w:rsidDel="000A3E8D" w:rsidRDefault="00F4350D" w:rsidP="00115F39">
            <w:pPr>
              <w:spacing w:before="20" w:after="40"/>
              <w:jc w:val="center"/>
              <w:rPr>
                <w:del w:id="3438" w:author="Houyem Rais" w:date="2024-02-22T15:17:00Z"/>
                <w:rFonts w:cs="Calibri"/>
                <w:b/>
                <w:bCs/>
                <w:color w:val="C00000"/>
                <w:kern w:val="24"/>
                <w:sz w:val="20"/>
                <w:szCs w:val="20"/>
              </w:rPr>
            </w:pPr>
            <w:del w:id="3439" w:author="Houyem Rais" w:date="2024-02-22T15:17:00Z">
              <w:r w:rsidRPr="0075512F" w:rsidDel="000A3E8D">
                <w:rPr>
                  <w:rFonts w:cs="Calibri"/>
                  <w:b/>
                  <w:bCs/>
                  <w:color w:val="C00000"/>
                  <w:kern w:val="24"/>
                  <w:sz w:val="20"/>
                  <w:szCs w:val="20"/>
                </w:rPr>
                <w:delText>–</w:delText>
              </w:r>
            </w:del>
          </w:p>
        </w:tc>
        <w:tc>
          <w:tcPr>
            <w:tcW w:w="1474" w:type="dxa"/>
            <w:shd w:val="clear" w:color="auto" w:fill="auto"/>
            <w:tcMar>
              <w:top w:w="15" w:type="dxa"/>
              <w:left w:w="108" w:type="dxa"/>
              <w:bottom w:w="0" w:type="dxa"/>
              <w:right w:w="108" w:type="dxa"/>
            </w:tcMar>
            <w:vAlign w:val="center"/>
            <w:hideMark/>
          </w:tcPr>
          <w:p w14:paraId="63D8648E" w14:textId="1B838637" w:rsidR="00F4350D" w:rsidRPr="0075512F" w:rsidDel="000A3E8D" w:rsidRDefault="00F4350D" w:rsidP="00115F39">
            <w:pPr>
              <w:spacing w:before="20" w:after="40"/>
              <w:jc w:val="center"/>
              <w:rPr>
                <w:del w:id="3440" w:author="Houyem Rais" w:date="2024-02-22T15:17:00Z"/>
                <w:rFonts w:cs="Calibri"/>
                <w:b/>
                <w:bCs/>
                <w:color w:val="FF0000"/>
                <w:kern w:val="24"/>
                <w:sz w:val="20"/>
                <w:szCs w:val="20"/>
              </w:rPr>
            </w:pPr>
            <w:del w:id="3441" w:author="Houyem Rais" w:date="2024-02-22T15:17:00Z">
              <w:r w:rsidRPr="0075512F" w:rsidDel="000A3E8D">
                <w:rPr>
                  <w:rFonts w:cs="Calibri"/>
                  <w:b/>
                  <w:bCs/>
                  <w:color w:val="FF0000"/>
                  <w:kern w:val="24"/>
                  <w:sz w:val="20"/>
                  <w:szCs w:val="20"/>
                </w:rPr>
                <w:delText>– –</w:delText>
              </w:r>
            </w:del>
          </w:p>
        </w:tc>
        <w:tc>
          <w:tcPr>
            <w:tcW w:w="1445" w:type="dxa"/>
            <w:shd w:val="clear" w:color="auto" w:fill="auto"/>
            <w:tcMar>
              <w:top w:w="15" w:type="dxa"/>
              <w:left w:w="108" w:type="dxa"/>
              <w:bottom w:w="0" w:type="dxa"/>
              <w:right w:w="108" w:type="dxa"/>
            </w:tcMar>
            <w:vAlign w:val="center"/>
            <w:hideMark/>
          </w:tcPr>
          <w:p w14:paraId="7F968CB9" w14:textId="3AFD1C54" w:rsidR="00F4350D" w:rsidRPr="0075512F" w:rsidDel="000A3E8D" w:rsidRDefault="00F4350D" w:rsidP="00115F39">
            <w:pPr>
              <w:spacing w:before="20" w:after="40"/>
              <w:jc w:val="center"/>
              <w:rPr>
                <w:del w:id="3442" w:author="Houyem Rais" w:date="2024-02-22T15:17:00Z"/>
                <w:rFonts w:cs="Calibri"/>
                <w:b/>
                <w:bCs/>
                <w:color w:val="C00000"/>
                <w:kern w:val="24"/>
                <w:sz w:val="20"/>
                <w:szCs w:val="20"/>
              </w:rPr>
            </w:pPr>
            <w:del w:id="3443" w:author="Houyem Rais" w:date="2024-02-22T15:17:00Z">
              <w:r w:rsidRPr="0075512F" w:rsidDel="000A3E8D">
                <w:rPr>
                  <w:rFonts w:cs="Calibri"/>
                  <w:b/>
                  <w:bCs/>
                  <w:color w:val="C00000"/>
                  <w:kern w:val="24"/>
                  <w:sz w:val="20"/>
                  <w:szCs w:val="20"/>
                </w:rPr>
                <w:delText>–</w:delText>
              </w:r>
            </w:del>
          </w:p>
        </w:tc>
      </w:tr>
      <w:tr w:rsidR="00F4350D" w:rsidRPr="0075512F" w:rsidDel="000A3E8D" w14:paraId="637B8827" w14:textId="5B18E022" w:rsidTr="00115F39">
        <w:trPr>
          <w:trHeight w:val="582"/>
          <w:del w:id="3444" w:author="Houyem Rais" w:date="2024-02-22T15:17:00Z"/>
        </w:trPr>
        <w:tc>
          <w:tcPr>
            <w:tcW w:w="2635" w:type="dxa"/>
            <w:shd w:val="clear" w:color="auto" w:fill="auto"/>
            <w:tcMar>
              <w:top w:w="15" w:type="dxa"/>
              <w:left w:w="108" w:type="dxa"/>
              <w:bottom w:w="0" w:type="dxa"/>
              <w:right w:w="108" w:type="dxa"/>
            </w:tcMar>
            <w:vAlign w:val="center"/>
            <w:hideMark/>
          </w:tcPr>
          <w:p w14:paraId="4C85DC87" w14:textId="00CDBE39" w:rsidR="00F4350D" w:rsidRPr="0075512F" w:rsidDel="000A3E8D" w:rsidRDefault="00F4350D" w:rsidP="00115F39">
            <w:pPr>
              <w:spacing w:before="20" w:after="40" w:line="240" w:lineRule="auto"/>
              <w:rPr>
                <w:del w:id="3445" w:author="Houyem Rais" w:date="2024-02-22T15:17:00Z"/>
                <w:sz w:val="20"/>
                <w:szCs w:val="20"/>
              </w:rPr>
            </w:pPr>
            <w:del w:id="3446" w:author="Houyem Rais" w:date="2024-02-22T15:17:00Z">
              <w:r w:rsidRPr="0075512F" w:rsidDel="000A3E8D">
                <w:rPr>
                  <w:sz w:val="20"/>
                  <w:szCs w:val="20"/>
                </w:rPr>
                <w:delText>Attractivité pour le secteur privé et les bailleurs de fonds</w:delText>
              </w:r>
            </w:del>
          </w:p>
        </w:tc>
        <w:tc>
          <w:tcPr>
            <w:tcW w:w="1327" w:type="dxa"/>
            <w:shd w:val="clear" w:color="auto" w:fill="auto"/>
            <w:tcMar>
              <w:top w:w="15" w:type="dxa"/>
              <w:left w:w="108" w:type="dxa"/>
              <w:bottom w:w="0" w:type="dxa"/>
              <w:right w:w="108" w:type="dxa"/>
            </w:tcMar>
            <w:vAlign w:val="center"/>
            <w:hideMark/>
          </w:tcPr>
          <w:p w14:paraId="4669FDA9" w14:textId="63819D38" w:rsidR="00F4350D" w:rsidRPr="0075512F" w:rsidDel="000A3E8D" w:rsidRDefault="00F4350D" w:rsidP="00115F39">
            <w:pPr>
              <w:spacing w:before="20" w:after="40"/>
              <w:jc w:val="center"/>
              <w:rPr>
                <w:del w:id="3447" w:author="Houyem Rais" w:date="2024-02-22T15:17:00Z"/>
                <w:rFonts w:cs="Calibri"/>
                <w:b/>
                <w:bCs/>
                <w:color w:val="00B050"/>
                <w:kern w:val="24"/>
                <w:sz w:val="20"/>
                <w:szCs w:val="20"/>
              </w:rPr>
            </w:pPr>
            <w:del w:id="3448" w:author="Houyem Rais" w:date="2024-02-22T15:17:00Z">
              <w:r w:rsidRPr="0075512F" w:rsidDel="000A3E8D">
                <w:rPr>
                  <w:rFonts w:cs="Calibri"/>
                  <w:b/>
                  <w:bCs/>
                  <w:color w:val="00B050"/>
                  <w:kern w:val="24"/>
                  <w:sz w:val="20"/>
                  <w:szCs w:val="20"/>
                </w:rPr>
                <w:delText>+ +</w:delText>
              </w:r>
            </w:del>
          </w:p>
        </w:tc>
        <w:tc>
          <w:tcPr>
            <w:tcW w:w="1460" w:type="dxa"/>
            <w:shd w:val="clear" w:color="auto" w:fill="auto"/>
            <w:tcMar>
              <w:top w:w="15" w:type="dxa"/>
              <w:left w:w="108" w:type="dxa"/>
              <w:bottom w:w="0" w:type="dxa"/>
              <w:right w:w="108" w:type="dxa"/>
            </w:tcMar>
            <w:vAlign w:val="center"/>
            <w:hideMark/>
          </w:tcPr>
          <w:p w14:paraId="6B351555" w14:textId="0E142318" w:rsidR="00F4350D" w:rsidRPr="0075512F" w:rsidDel="000A3E8D" w:rsidRDefault="00F4350D" w:rsidP="00115F39">
            <w:pPr>
              <w:spacing w:before="20" w:after="40"/>
              <w:jc w:val="center"/>
              <w:rPr>
                <w:del w:id="3449" w:author="Houyem Rais" w:date="2024-02-22T15:17:00Z"/>
                <w:rFonts w:cs="Calibri"/>
                <w:b/>
                <w:bCs/>
                <w:color w:val="92D050"/>
                <w:kern w:val="24"/>
                <w:sz w:val="20"/>
                <w:szCs w:val="20"/>
              </w:rPr>
            </w:pPr>
            <w:del w:id="3450" w:author="Houyem Rais" w:date="2024-02-22T15:17:00Z">
              <w:r w:rsidRPr="0075512F" w:rsidDel="000A3E8D">
                <w:rPr>
                  <w:rFonts w:cs="Calibri"/>
                  <w:b/>
                  <w:bCs/>
                  <w:color w:val="92D050"/>
                  <w:kern w:val="24"/>
                  <w:sz w:val="20"/>
                  <w:szCs w:val="20"/>
                </w:rPr>
                <w:delText>+</w:delText>
              </w:r>
            </w:del>
          </w:p>
        </w:tc>
        <w:tc>
          <w:tcPr>
            <w:tcW w:w="1474" w:type="dxa"/>
            <w:shd w:val="clear" w:color="auto" w:fill="auto"/>
            <w:tcMar>
              <w:top w:w="15" w:type="dxa"/>
              <w:left w:w="108" w:type="dxa"/>
              <w:bottom w:w="0" w:type="dxa"/>
              <w:right w:w="108" w:type="dxa"/>
            </w:tcMar>
            <w:vAlign w:val="center"/>
            <w:hideMark/>
          </w:tcPr>
          <w:p w14:paraId="6E804F05" w14:textId="64A65E8F" w:rsidR="00F4350D" w:rsidRPr="0075512F" w:rsidDel="000A3E8D" w:rsidRDefault="00536E1A" w:rsidP="00115F39">
            <w:pPr>
              <w:spacing w:before="20" w:after="40"/>
              <w:jc w:val="center"/>
              <w:rPr>
                <w:del w:id="3451" w:author="Houyem Rais" w:date="2024-02-22T15:17:00Z"/>
                <w:rFonts w:cs="Calibri"/>
                <w:b/>
                <w:bCs/>
                <w:color w:val="C00000"/>
                <w:kern w:val="24"/>
                <w:sz w:val="20"/>
                <w:szCs w:val="20"/>
              </w:rPr>
            </w:pPr>
            <w:del w:id="3452" w:author="Houyem Rais" w:date="2024-02-22T15:17:00Z">
              <w:r w:rsidRPr="0075512F" w:rsidDel="000A3E8D">
                <w:rPr>
                  <w:rFonts w:cs="Calibri"/>
                  <w:b/>
                  <w:bCs/>
                  <w:color w:val="92D050"/>
                  <w:kern w:val="24"/>
                  <w:sz w:val="20"/>
                  <w:szCs w:val="20"/>
                </w:rPr>
                <w:delText>+</w:delText>
              </w:r>
            </w:del>
          </w:p>
        </w:tc>
        <w:tc>
          <w:tcPr>
            <w:tcW w:w="1445" w:type="dxa"/>
            <w:shd w:val="clear" w:color="auto" w:fill="auto"/>
            <w:tcMar>
              <w:top w:w="15" w:type="dxa"/>
              <w:left w:w="108" w:type="dxa"/>
              <w:bottom w:w="0" w:type="dxa"/>
              <w:right w:w="108" w:type="dxa"/>
            </w:tcMar>
            <w:vAlign w:val="center"/>
            <w:hideMark/>
          </w:tcPr>
          <w:p w14:paraId="4B645772" w14:textId="09D5688F" w:rsidR="00F4350D" w:rsidRPr="0075512F" w:rsidDel="000A3E8D" w:rsidRDefault="00F4350D" w:rsidP="00115F39">
            <w:pPr>
              <w:spacing w:before="20" w:after="40"/>
              <w:jc w:val="center"/>
              <w:rPr>
                <w:del w:id="3453" w:author="Houyem Rais" w:date="2024-02-22T15:17:00Z"/>
                <w:rFonts w:cs="Calibri"/>
                <w:b/>
                <w:bCs/>
                <w:color w:val="92D050"/>
                <w:kern w:val="24"/>
                <w:sz w:val="20"/>
                <w:szCs w:val="20"/>
              </w:rPr>
            </w:pPr>
            <w:del w:id="3454" w:author="Houyem Rais" w:date="2024-02-22T15:17:00Z">
              <w:r w:rsidRPr="0075512F" w:rsidDel="000A3E8D">
                <w:rPr>
                  <w:rFonts w:cs="Calibri"/>
                  <w:b/>
                  <w:bCs/>
                  <w:color w:val="92D050"/>
                  <w:kern w:val="24"/>
                  <w:sz w:val="20"/>
                  <w:szCs w:val="20"/>
                </w:rPr>
                <w:delText>+</w:delText>
              </w:r>
            </w:del>
          </w:p>
        </w:tc>
      </w:tr>
      <w:tr w:rsidR="00F4350D" w:rsidRPr="0075512F" w:rsidDel="000A3E8D" w14:paraId="702ACC90" w14:textId="78C376E5" w:rsidTr="00115F39">
        <w:trPr>
          <w:trHeight w:val="22"/>
          <w:del w:id="3455" w:author="Houyem Rais" w:date="2024-02-22T15:17:00Z"/>
        </w:trPr>
        <w:tc>
          <w:tcPr>
            <w:tcW w:w="2635" w:type="dxa"/>
            <w:shd w:val="clear" w:color="auto" w:fill="auto"/>
            <w:tcMar>
              <w:top w:w="15" w:type="dxa"/>
              <w:left w:w="108" w:type="dxa"/>
              <w:bottom w:w="0" w:type="dxa"/>
              <w:right w:w="108" w:type="dxa"/>
            </w:tcMar>
            <w:vAlign w:val="center"/>
            <w:hideMark/>
          </w:tcPr>
          <w:p w14:paraId="152334E9" w14:textId="1FF10204" w:rsidR="00F4350D" w:rsidRPr="0075512F" w:rsidDel="000A3E8D" w:rsidRDefault="00F4350D" w:rsidP="00115F39">
            <w:pPr>
              <w:spacing w:before="20" w:after="40" w:line="240" w:lineRule="auto"/>
              <w:rPr>
                <w:del w:id="3456" w:author="Houyem Rais" w:date="2024-02-22T15:17:00Z"/>
                <w:sz w:val="20"/>
                <w:szCs w:val="20"/>
              </w:rPr>
            </w:pPr>
            <w:del w:id="3457" w:author="Houyem Rais" w:date="2024-02-22T15:17:00Z">
              <w:r w:rsidRPr="0075512F" w:rsidDel="000A3E8D">
                <w:rPr>
                  <w:sz w:val="20"/>
                  <w:szCs w:val="20"/>
                </w:rPr>
                <w:delText>Transfert de risques vers le secteur privé</w:delText>
              </w:r>
            </w:del>
          </w:p>
        </w:tc>
        <w:tc>
          <w:tcPr>
            <w:tcW w:w="1327" w:type="dxa"/>
            <w:shd w:val="clear" w:color="auto" w:fill="auto"/>
            <w:tcMar>
              <w:top w:w="15" w:type="dxa"/>
              <w:left w:w="108" w:type="dxa"/>
              <w:bottom w:w="0" w:type="dxa"/>
              <w:right w:w="108" w:type="dxa"/>
            </w:tcMar>
            <w:vAlign w:val="center"/>
            <w:hideMark/>
          </w:tcPr>
          <w:p w14:paraId="02B181F9" w14:textId="6BCD69EE" w:rsidR="00F4350D" w:rsidRPr="0075512F" w:rsidDel="000A3E8D" w:rsidRDefault="00F4350D" w:rsidP="00115F39">
            <w:pPr>
              <w:spacing w:before="20" w:after="40"/>
              <w:jc w:val="center"/>
              <w:rPr>
                <w:del w:id="3458" w:author="Houyem Rais" w:date="2024-02-22T15:17:00Z"/>
                <w:rFonts w:cs="Calibri"/>
                <w:b/>
                <w:bCs/>
                <w:color w:val="FF0000"/>
                <w:kern w:val="24"/>
                <w:sz w:val="20"/>
                <w:szCs w:val="20"/>
              </w:rPr>
            </w:pPr>
            <w:del w:id="3459" w:author="Houyem Rais" w:date="2024-02-22T15:17:00Z">
              <w:r w:rsidRPr="0075512F" w:rsidDel="000A3E8D">
                <w:rPr>
                  <w:rFonts w:cs="Calibri"/>
                  <w:b/>
                  <w:bCs/>
                  <w:color w:val="FF0000"/>
                  <w:kern w:val="24"/>
                  <w:sz w:val="20"/>
                  <w:szCs w:val="20"/>
                </w:rPr>
                <w:delText>– –</w:delText>
              </w:r>
            </w:del>
          </w:p>
        </w:tc>
        <w:tc>
          <w:tcPr>
            <w:tcW w:w="1460" w:type="dxa"/>
            <w:shd w:val="clear" w:color="auto" w:fill="auto"/>
            <w:tcMar>
              <w:top w:w="15" w:type="dxa"/>
              <w:left w:w="108" w:type="dxa"/>
              <w:bottom w:w="0" w:type="dxa"/>
              <w:right w:w="108" w:type="dxa"/>
            </w:tcMar>
            <w:vAlign w:val="center"/>
            <w:hideMark/>
          </w:tcPr>
          <w:p w14:paraId="6ED3F131" w14:textId="528130AF" w:rsidR="00F4350D" w:rsidRPr="0075512F" w:rsidDel="000A3E8D" w:rsidRDefault="00F4350D" w:rsidP="00115F39">
            <w:pPr>
              <w:spacing w:before="20" w:after="40"/>
              <w:jc w:val="center"/>
              <w:rPr>
                <w:del w:id="3460" w:author="Houyem Rais" w:date="2024-02-22T15:17:00Z"/>
                <w:rFonts w:cs="Calibri"/>
                <w:b/>
                <w:bCs/>
                <w:color w:val="C00000"/>
                <w:kern w:val="24"/>
                <w:sz w:val="20"/>
                <w:szCs w:val="20"/>
              </w:rPr>
            </w:pPr>
            <w:del w:id="3461" w:author="Houyem Rais" w:date="2024-02-22T15:17:00Z">
              <w:r w:rsidRPr="0075512F" w:rsidDel="000A3E8D">
                <w:rPr>
                  <w:rFonts w:cs="Calibri"/>
                  <w:b/>
                  <w:bCs/>
                  <w:color w:val="C00000"/>
                  <w:kern w:val="24"/>
                  <w:sz w:val="20"/>
                  <w:szCs w:val="20"/>
                </w:rPr>
                <w:delText>–</w:delText>
              </w:r>
            </w:del>
          </w:p>
        </w:tc>
        <w:tc>
          <w:tcPr>
            <w:tcW w:w="1474" w:type="dxa"/>
            <w:shd w:val="clear" w:color="auto" w:fill="auto"/>
            <w:tcMar>
              <w:top w:w="15" w:type="dxa"/>
              <w:left w:w="108" w:type="dxa"/>
              <w:bottom w:w="0" w:type="dxa"/>
              <w:right w:w="108" w:type="dxa"/>
            </w:tcMar>
            <w:vAlign w:val="center"/>
            <w:hideMark/>
          </w:tcPr>
          <w:p w14:paraId="53D8C66F" w14:textId="3C21F523" w:rsidR="00F4350D" w:rsidRPr="0075512F" w:rsidDel="000A3E8D" w:rsidRDefault="00F4350D" w:rsidP="00115F39">
            <w:pPr>
              <w:spacing w:before="20" w:after="40"/>
              <w:jc w:val="center"/>
              <w:rPr>
                <w:del w:id="3462" w:author="Houyem Rais" w:date="2024-02-22T15:17:00Z"/>
                <w:rFonts w:cs="Calibri"/>
                <w:b/>
                <w:bCs/>
                <w:color w:val="00B050"/>
                <w:kern w:val="24"/>
                <w:sz w:val="20"/>
                <w:szCs w:val="20"/>
              </w:rPr>
            </w:pPr>
            <w:del w:id="3463" w:author="Houyem Rais" w:date="2024-02-22T15:17:00Z">
              <w:r w:rsidRPr="0075512F" w:rsidDel="000A3E8D">
                <w:rPr>
                  <w:rFonts w:cs="Calibri"/>
                  <w:b/>
                  <w:bCs/>
                  <w:color w:val="00B050"/>
                  <w:kern w:val="24"/>
                  <w:sz w:val="20"/>
                  <w:szCs w:val="20"/>
                </w:rPr>
                <w:delText>+ + +</w:delText>
              </w:r>
            </w:del>
          </w:p>
        </w:tc>
        <w:tc>
          <w:tcPr>
            <w:tcW w:w="1445" w:type="dxa"/>
            <w:shd w:val="clear" w:color="auto" w:fill="auto"/>
            <w:tcMar>
              <w:top w:w="15" w:type="dxa"/>
              <w:left w:w="108" w:type="dxa"/>
              <w:bottom w:w="0" w:type="dxa"/>
              <w:right w:w="108" w:type="dxa"/>
            </w:tcMar>
            <w:vAlign w:val="center"/>
            <w:hideMark/>
          </w:tcPr>
          <w:p w14:paraId="3E4174CE" w14:textId="354D7D0F" w:rsidR="00F4350D" w:rsidRPr="0075512F" w:rsidDel="000A3E8D" w:rsidRDefault="00F4350D" w:rsidP="00115F39">
            <w:pPr>
              <w:spacing w:before="20" w:after="40"/>
              <w:jc w:val="center"/>
              <w:rPr>
                <w:del w:id="3464" w:author="Houyem Rais" w:date="2024-02-22T15:17:00Z"/>
                <w:rFonts w:cs="Calibri"/>
                <w:b/>
                <w:bCs/>
                <w:color w:val="00B050"/>
                <w:kern w:val="24"/>
                <w:sz w:val="20"/>
                <w:szCs w:val="20"/>
              </w:rPr>
            </w:pPr>
            <w:del w:id="3465" w:author="Houyem Rais" w:date="2024-02-22T15:17:00Z">
              <w:r w:rsidRPr="0075512F" w:rsidDel="000A3E8D">
                <w:rPr>
                  <w:rFonts w:cs="Calibri"/>
                  <w:b/>
                  <w:bCs/>
                  <w:color w:val="00B050"/>
                  <w:kern w:val="24"/>
                  <w:sz w:val="20"/>
                  <w:szCs w:val="20"/>
                </w:rPr>
                <w:delText>+ +</w:delText>
              </w:r>
            </w:del>
          </w:p>
        </w:tc>
      </w:tr>
      <w:tr w:rsidR="00F4350D" w:rsidRPr="0075512F" w:rsidDel="000A3E8D" w14:paraId="79F06F3B" w14:textId="118A0CC7" w:rsidTr="00115F39">
        <w:trPr>
          <w:trHeight w:val="634"/>
          <w:del w:id="3466" w:author="Houyem Rais" w:date="2024-02-22T15:17:00Z"/>
        </w:trPr>
        <w:tc>
          <w:tcPr>
            <w:tcW w:w="2635" w:type="dxa"/>
            <w:shd w:val="clear" w:color="auto" w:fill="auto"/>
            <w:tcMar>
              <w:top w:w="15" w:type="dxa"/>
              <w:left w:w="108" w:type="dxa"/>
              <w:bottom w:w="0" w:type="dxa"/>
              <w:right w:w="108" w:type="dxa"/>
            </w:tcMar>
            <w:vAlign w:val="center"/>
            <w:hideMark/>
          </w:tcPr>
          <w:p w14:paraId="34F6A653" w14:textId="2BED9BBF" w:rsidR="00F4350D" w:rsidRPr="0075512F" w:rsidDel="000A3E8D" w:rsidRDefault="00F4350D" w:rsidP="00115F39">
            <w:pPr>
              <w:spacing w:before="20" w:after="40" w:line="240" w:lineRule="auto"/>
              <w:rPr>
                <w:del w:id="3467" w:author="Houyem Rais" w:date="2024-02-22T15:17:00Z"/>
                <w:sz w:val="20"/>
                <w:szCs w:val="20"/>
              </w:rPr>
            </w:pPr>
            <w:del w:id="3468" w:author="Houyem Rais" w:date="2024-02-22T15:17:00Z">
              <w:r w:rsidRPr="0075512F" w:rsidDel="000A3E8D">
                <w:rPr>
                  <w:sz w:val="20"/>
                  <w:szCs w:val="20"/>
                </w:rPr>
                <w:delText>Eviter/Réduire les coûts opérationnels pour l’Etat</w:delText>
              </w:r>
            </w:del>
          </w:p>
        </w:tc>
        <w:tc>
          <w:tcPr>
            <w:tcW w:w="1327" w:type="dxa"/>
            <w:shd w:val="clear" w:color="auto" w:fill="auto"/>
            <w:tcMar>
              <w:top w:w="15" w:type="dxa"/>
              <w:left w:w="108" w:type="dxa"/>
              <w:bottom w:w="0" w:type="dxa"/>
              <w:right w:w="108" w:type="dxa"/>
            </w:tcMar>
            <w:vAlign w:val="center"/>
            <w:hideMark/>
          </w:tcPr>
          <w:p w14:paraId="75579B49" w14:textId="2CAD46AE" w:rsidR="00F4350D" w:rsidRPr="0075512F" w:rsidDel="000A3E8D" w:rsidRDefault="00F4350D" w:rsidP="00115F39">
            <w:pPr>
              <w:spacing w:before="20" w:after="40"/>
              <w:jc w:val="center"/>
              <w:rPr>
                <w:del w:id="3469" w:author="Houyem Rais" w:date="2024-02-22T15:17:00Z"/>
                <w:rFonts w:cs="Calibri"/>
                <w:b/>
                <w:bCs/>
                <w:color w:val="C00000"/>
                <w:kern w:val="24"/>
                <w:sz w:val="20"/>
                <w:szCs w:val="20"/>
              </w:rPr>
            </w:pPr>
            <w:del w:id="3470" w:author="Houyem Rais" w:date="2024-02-22T15:17:00Z">
              <w:r w:rsidRPr="0075512F" w:rsidDel="000A3E8D">
                <w:rPr>
                  <w:rFonts w:cs="Calibri"/>
                  <w:b/>
                  <w:bCs/>
                  <w:color w:val="C00000"/>
                  <w:kern w:val="24"/>
                  <w:sz w:val="20"/>
                  <w:szCs w:val="20"/>
                </w:rPr>
                <w:delText>–</w:delText>
              </w:r>
            </w:del>
          </w:p>
        </w:tc>
        <w:tc>
          <w:tcPr>
            <w:tcW w:w="1460" w:type="dxa"/>
            <w:shd w:val="clear" w:color="auto" w:fill="auto"/>
            <w:tcMar>
              <w:top w:w="15" w:type="dxa"/>
              <w:left w:w="108" w:type="dxa"/>
              <w:bottom w:w="0" w:type="dxa"/>
              <w:right w:w="108" w:type="dxa"/>
            </w:tcMar>
            <w:vAlign w:val="center"/>
            <w:hideMark/>
          </w:tcPr>
          <w:p w14:paraId="3CED3741" w14:textId="7574C8EF" w:rsidR="00F4350D" w:rsidRPr="0075512F" w:rsidDel="000A3E8D" w:rsidRDefault="00F4350D" w:rsidP="00115F39">
            <w:pPr>
              <w:spacing w:before="20" w:after="40"/>
              <w:jc w:val="center"/>
              <w:rPr>
                <w:del w:id="3471" w:author="Houyem Rais" w:date="2024-02-22T15:17:00Z"/>
                <w:rFonts w:cs="Calibri"/>
                <w:b/>
                <w:bCs/>
                <w:color w:val="C00000"/>
                <w:kern w:val="24"/>
                <w:sz w:val="20"/>
                <w:szCs w:val="20"/>
              </w:rPr>
            </w:pPr>
            <w:del w:id="3472" w:author="Houyem Rais" w:date="2024-02-22T15:17:00Z">
              <w:r w:rsidRPr="0075512F" w:rsidDel="000A3E8D">
                <w:rPr>
                  <w:rFonts w:cs="Calibri"/>
                  <w:b/>
                  <w:bCs/>
                  <w:color w:val="C00000"/>
                  <w:kern w:val="24"/>
                  <w:sz w:val="20"/>
                  <w:szCs w:val="20"/>
                </w:rPr>
                <w:delText>–</w:delText>
              </w:r>
            </w:del>
          </w:p>
        </w:tc>
        <w:tc>
          <w:tcPr>
            <w:tcW w:w="1474" w:type="dxa"/>
            <w:shd w:val="clear" w:color="auto" w:fill="auto"/>
            <w:tcMar>
              <w:top w:w="15" w:type="dxa"/>
              <w:left w:w="108" w:type="dxa"/>
              <w:bottom w:w="0" w:type="dxa"/>
              <w:right w:w="108" w:type="dxa"/>
            </w:tcMar>
            <w:vAlign w:val="center"/>
            <w:hideMark/>
          </w:tcPr>
          <w:p w14:paraId="736D9CA4" w14:textId="600F76FB" w:rsidR="00F4350D" w:rsidRPr="0075512F" w:rsidDel="000A3E8D" w:rsidRDefault="00F4350D" w:rsidP="00115F39">
            <w:pPr>
              <w:spacing w:before="20" w:after="40"/>
              <w:jc w:val="center"/>
              <w:rPr>
                <w:del w:id="3473" w:author="Houyem Rais" w:date="2024-02-22T15:17:00Z"/>
                <w:rFonts w:cs="Calibri"/>
                <w:b/>
                <w:bCs/>
                <w:color w:val="00B050"/>
                <w:kern w:val="24"/>
                <w:sz w:val="20"/>
                <w:szCs w:val="20"/>
              </w:rPr>
            </w:pPr>
            <w:del w:id="3474" w:author="Houyem Rais" w:date="2024-02-22T15:17:00Z">
              <w:r w:rsidRPr="0075512F" w:rsidDel="000A3E8D">
                <w:rPr>
                  <w:rFonts w:cs="Calibri"/>
                  <w:b/>
                  <w:bCs/>
                  <w:color w:val="00B050"/>
                  <w:kern w:val="24"/>
                  <w:sz w:val="20"/>
                  <w:szCs w:val="20"/>
                </w:rPr>
                <w:delText>+ +</w:delText>
              </w:r>
            </w:del>
          </w:p>
        </w:tc>
        <w:tc>
          <w:tcPr>
            <w:tcW w:w="1445" w:type="dxa"/>
            <w:shd w:val="clear" w:color="auto" w:fill="auto"/>
            <w:tcMar>
              <w:top w:w="15" w:type="dxa"/>
              <w:left w:w="108" w:type="dxa"/>
              <w:bottom w:w="0" w:type="dxa"/>
              <w:right w:w="108" w:type="dxa"/>
            </w:tcMar>
            <w:vAlign w:val="center"/>
            <w:hideMark/>
          </w:tcPr>
          <w:p w14:paraId="4F1F2C39" w14:textId="5F0302AA" w:rsidR="00F4350D" w:rsidRPr="0075512F" w:rsidDel="000A3E8D" w:rsidRDefault="00F4350D" w:rsidP="00115F39">
            <w:pPr>
              <w:spacing w:before="20" w:after="40"/>
              <w:jc w:val="center"/>
              <w:rPr>
                <w:del w:id="3475" w:author="Houyem Rais" w:date="2024-02-22T15:17:00Z"/>
                <w:rFonts w:cs="Calibri"/>
                <w:b/>
                <w:bCs/>
                <w:color w:val="00B050"/>
                <w:kern w:val="24"/>
                <w:sz w:val="20"/>
                <w:szCs w:val="20"/>
              </w:rPr>
            </w:pPr>
            <w:del w:id="3476" w:author="Houyem Rais" w:date="2024-02-22T15:17:00Z">
              <w:r w:rsidRPr="0075512F" w:rsidDel="000A3E8D">
                <w:rPr>
                  <w:rFonts w:cs="Calibri"/>
                  <w:b/>
                  <w:bCs/>
                  <w:color w:val="00B050"/>
                  <w:kern w:val="24"/>
                  <w:sz w:val="20"/>
                  <w:szCs w:val="20"/>
                </w:rPr>
                <w:delText>+ +</w:delText>
              </w:r>
            </w:del>
          </w:p>
        </w:tc>
      </w:tr>
      <w:tr w:rsidR="00F4350D" w:rsidRPr="0075512F" w:rsidDel="000A3E8D" w14:paraId="649F02ED" w14:textId="0F3DCF7F" w:rsidTr="00115F39">
        <w:trPr>
          <w:trHeight w:val="22"/>
          <w:del w:id="3477" w:author="Houyem Rais" w:date="2024-02-22T15:17:00Z"/>
        </w:trPr>
        <w:tc>
          <w:tcPr>
            <w:tcW w:w="2635" w:type="dxa"/>
            <w:shd w:val="clear" w:color="auto" w:fill="auto"/>
            <w:tcMar>
              <w:top w:w="15" w:type="dxa"/>
              <w:left w:w="108" w:type="dxa"/>
              <w:bottom w:w="0" w:type="dxa"/>
              <w:right w:w="108" w:type="dxa"/>
            </w:tcMar>
            <w:vAlign w:val="center"/>
            <w:hideMark/>
          </w:tcPr>
          <w:p w14:paraId="17E81330" w14:textId="6C63A234" w:rsidR="00F4350D" w:rsidRPr="0075512F" w:rsidDel="000A3E8D" w:rsidRDefault="00F4350D" w:rsidP="00115F39">
            <w:pPr>
              <w:spacing w:before="20" w:after="40" w:line="240" w:lineRule="auto"/>
              <w:rPr>
                <w:del w:id="3478" w:author="Houyem Rais" w:date="2024-02-22T15:17:00Z"/>
                <w:sz w:val="20"/>
                <w:szCs w:val="20"/>
              </w:rPr>
            </w:pPr>
            <w:del w:id="3479" w:author="Houyem Rais" w:date="2024-02-22T15:17:00Z">
              <w:r w:rsidRPr="0075512F" w:rsidDel="000A3E8D">
                <w:rPr>
                  <w:sz w:val="20"/>
                  <w:szCs w:val="20"/>
                </w:rPr>
                <w:delText>Contrôler le prix du péage</w:delText>
              </w:r>
            </w:del>
          </w:p>
        </w:tc>
        <w:tc>
          <w:tcPr>
            <w:tcW w:w="1327" w:type="dxa"/>
            <w:shd w:val="clear" w:color="auto" w:fill="auto"/>
            <w:tcMar>
              <w:top w:w="15" w:type="dxa"/>
              <w:left w:w="108" w:type="dxa"/>
              <w:bottom w:w="0" w:type="dxa"/>
              <w:right w:w="108" w:type="dxa"/>
            </w:tcMar>
            <w:vAlign w:val="center"/>
            <w:hideMark/>
          </w:tcPr>
          <w:p w14:paraId="3D34C984" w14:textId="0C3E765E" w:rsidR="00F4350D" w:rsidRPr="0075512F" w:rsidDel="000A3E8D" w:rsidRDefault="00F4350D" w:rsidP="00115F39">
            <w:pPr>
              <w:spacing w:before="20" w:after="40"/>
              <w:jc w:val="center"/>
              <w:rPr>
                <w:del w:id="3480" w:author="Houyem Rais" w:date="2024-02-22T15:17:00Z"/>
                <w:rFonts w:cs="Calibri"/>
                <w:b/>
                <w:bCs/>
                <w:color w:val="92D050"/>
                <w:kern w:val="24"/>
                <w:sz w:val="20"/>
                <w:szCs w:val="20"/>
              </w:rPr>
            </w:pPr>
            <w:del w:id="3481" w:author="Houyem Rais" w:date="2024-02-22T15:17:00Z">
              <w:r w:rsidRPr="0075512F" w:rsidDel="000A3E8D">
                <w:rPr>
                  <w:rFonts w:cs="Calibri"/>
                  <w:b/>
                  <w:bCs/>
                  <w:color w:val="92D050"/>
                  <w:kern w:val="24"/>
                  <w:sz w:val="20"/>
                  <w:szCs w:val="20"/>
                </w:rPr>
                <w:delText>+</w:delText>
              </w:r>
            </w:del>
          </w:p>
        </w:tc>
        <w:tc>
          <w:tcPr>
            <w:tcW w:w="1460" w:type="dxa"/>
            <w:shd w:val="clear" w:color="auto" w:fill="auto"/>
            <w:tcMar>
              <w:top w:w="15" w:type="dxa"/>
              <w:left w:w="108" w:type="dxa"/>
              <w:bottom w:w="0" w:type="dxa"/>
              <w:right w:w="108" w:type="dxa"/>
            </w:tcMar>
            <w:vAlign w:val="center"/>
            <w:hideMark/>
          </w:tcPr>
          <w:p w14:paraId="2D23A5D2" w14:textId="34D274C9" w:rsidR="00F4350D" w:rsidRPr="0075512F" w:rsidDel="000A3E8D" w:rsidRDefault="00F4350D" w:rsidP="00115F39">
            <w:pPr>
              <w:spacing w:before="20" w:after="40"/>
              <w:jc w:val="center"/>
              <w:rPr>
                <w:del w:id="3482" w:author="Houyem Rais" w:date="2024-02-22T15:17:00Z"/>
                <w:rFonts w:cs="Calibri"/>
                <w:b/>
                <w:bCs/>
                <w:color w:val="92D050"/>
                <w:kern w:val="24"/>
                <w:sz w:val="20"/>
                <w:szCs w:val="20"/>
              </w:rPr>
            </w:pPr>
            <w:del w:id="3483" w:author="Houyem Rais" w:date="2024-02-22T15:17:00Z">
              <w:r w:rsidRPr="0075512F" w:rsidDel="000A3E8D">
                <w:rPr>
                  <w:rFonts w:cs="Calibri"/>
                  <w:b/>
                  <w:bCs/>
                  <w:color w:val="92D050"/>
                  <w:kern w:val="24"/>
                  <w:sz w:val="20"/>
                  <w:szCs w:val="20"/>
                </w:rPr>
                <w:delText>+</w:delText>
              </w:r>
            </w:del>
          </w:p>
        </w:tc>
        <w:tc>
          <w:tcPr>
            <w:tcW w:w="1474" w:type="dxa"/>
            <w:shd w:val="clear" w:color="auto" w:fill="auto"/>
            <w:tcMar>
              <w:top w:w="15" w:type="dxa"/>
              <w:left w:w="108" w:type="dxa"/>
              <w:bottom w:w="0" w:type="dxa"/>
              <w:right w:w="108" w:type="dxa"/>
            </w:tcMar>
            <w:vAlign w:val="center"/>
            <w:hideMark/>
          </w:tcPr>
          <w:p w14:paraId="4B9D2D19" w14:textId="3DF6E70E" w:rsidR="00F4350D" w:rsidRPr="0075512F" w:rsidDel="000A3E8D" w:rsidRDefault="00F4350D" w:rsidP="00115F39">
            <w:pPr>
              <w:spacing w:before="20" w:after="40"/>
              <w:jc w:val="center"/>
              <w:rPr>
                <w:del w:id="3484" w:author="Houyem Rais" w:date="2024-02-22T15:17:00Z"/>
                <w:rFonts w:cs="Calibri"/>
                <w:b/>
                <w:bCs/>
                <w:color w:val="C00000"/>
                <w:kern w:val="24"/>
                <w:sz w:val="20"/>
                <w:szCs w:val="20"/>
              </w:rPr>
            </w:pPr>
            <w:del w:id="3485" w:author="Houyem Rais" w:date="2024-02-22T15:17:00Z">
              <w:r w:rsidRPr="0075512F" w:rsidDel="000A3E8D">
                <w:rPr>
                  <w:rFonts w:cs="Calibri"/>
                  <w:b/>
                  <w:bCs/>
                  <w:color w:val="C00000"/>
                  <w:kern w:val="24"/>
                  <w:sz w:val="20"/>
                  <w:szCs w:val="20"/>
                </w:rPr>
                <w:delText>–</w:delText>
              </w:r>
            </w:del>
          </w:p>
        </w:tc>
        <w:tc>
          <w:tcPr>
            <w:tcW w:w="1445" w:type="dxa"/>
            <w:shd w:val="clear" w:color="auto" w:fill="auto"/>
            <w:tcMar>
              <w:top w:w="15" w:type="dxa"/>
              <w:left w:w="108" w:type="dxa"/>
              <w:bottom w:w="0" w:type="dxa"/>
              <w:right w:w="108" w:type="dxa"/>
            </w:tcMar>
            <w:vAlign w:val="center"/>
            <w:hideMark/>
          </w:tcPr>
          <w:p w14:paraId="67D800AE" w14:textId="6D026085" w:rsidR="00F4350D" w:rsidRPr="0075512F" w:rsidDel="000A3E8D" w:rsidRDefault="00F4350D" w:rsidP="00115F39">
            <w:pPr>
              <w:spacing w:before="20" w:after="40"/>
              <w:jc w:val="center"/>
              <w:rPr>
                <w:del w:id="3486" w:author="Houyem Rais" w:date="2024-02-22T15:17:00Z"/>
                <w:rFonts w:cs="Calibri"/>
                <w:b/>
                <w:bCs/>
                <w:color w:val="92D050"/>
                <w:kern w:val="24"/>
                <w:sz w:val="20"/>
                <w:szCs w:val="20"/>
              </w:rPr>
            </w:pPr>
            <w:del w:id="3487" w:author="Houyem Rais" w:date="2024-02-22T15:17:00Z">
              <w:r w:rsidRPr="0075512F" w:rsidDel="000A3E8D">
                <w:rPr>
                  <w:rFonts w:cs="Calibri"/>
                  <w:b/>
                  <w:bCs/>
                  <w:color w:val="92D050"/>
                  <w:kern w:val="24"/>
                  <w:sz w:val="20"/>
                  <w:szCs w:val="20"/>
                </w:rPr>
                <w:delText>+</w:delText>
              </w:r>
            </w:del>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1"/>
        <w:gridCol w:w="3366"/>
      </w:tblGrid>
      <w:tr w:rsidR="000371F4" w:rsidRPr="0075512F" w:rsidDel="000A3E8D" w14:paraId="6B1610F5" w14:textId="2DD537EB" w:rsidTr="00115F39">
        <w:trPr>
          <w:trHeight w:val="262"/>
          <w:jc w:val="center"/>
          <w:del w:id="3488" w:author="Houyem Rais" w:date="2024-02-22T15:17:00Z"/>
        </w:trPr>
        <w:tc>
          <w:tcPr>
            <w:tcW w:w="3291" w:type="dxa"/>
          </w:tcPr>
          <w:p w14:paraId="393EBCCB" w14:textId="36A244E1" w:rsidR="000371F4" w:rsidRPr="0075512F" w:rsidDel="000A3E8D" w:rsidRDefault="000371F4" w:rsidP="007920D0">
            <w:pPr>
              <w:spacing w:after="0"/>
              <w:rPr>
                <w:del w:id="3489" w:author="Houyem Rais" w:date="2024-02-22T15:17:00Z"/>
                <w:rFonts w:cs="Calibri"/>
                <w:b/>
                <w:bCs/>
                <w:color w:val="00B050"/>
                <w:kern w:val="24"/>
                <w:sz w:val="20"/>
                <w:szCs w:val="20"/>
              </w:rPr>
            </w:pPr>
            <w:del w:id="3490" w:author="Houyem Rais" w:date="2024-02-22T15:17:00Z">
              <w:r w:rsidRPr="0075512F" w:rsidDel="000A3E8D">
                <w:rPr>
                  <w:rFonts w:cs="Calibri"/>
                  <w:b/>
                  <w:bCs/>
                  <w:color w:val="00B050"/>
                  <w:kern w:val="24"/>
                  <w:sz w:val="20"/>
                  <w:szCs w:val="20"/>
                </w:rPr>
                <w:delText>+ + : très avantageuse</w:delText>
              </w:r>
            </w:del>
          </w:p>
        </w:tc>
        <w:tc>
          <w:tcPr>
            <w:tcW w:w="3366" w:type="dxa"/>
          </w:tcPr>
          <w:p w14:paraId="36DD83CD" w14:textId="512C5C13" w:rsidR="000371F4" w:rsidRPr="0075512F" w:rsidDel="000A3E8D" w:rsidRDefault="000371F4" w:rsidP="007920D0">
            <w:pPr>
              <w:spacing w:after="0"/>
              <w:rPr>
                <w:del w:id="3491" w:author="Houyem Rais" w:date="2024-02-22T15:17:00Z"/>
                <w:rFonts w:cs="Calibri"/>
                <w:b/>
                <w:bCs/>
                <w:color w:val="00B050"/>
                <w:kern w:val="24"/>
                <w:sz w:val="20"/>
                <w:szCs w:val="20"/>
              </w:rPr>
            </w:pPr>
            <w:del w:id="3492" w:author="Houyem Rais" w:date="2024-02-22T15:17:00Z">
              <w:r w:rsidRPr="0075512F" w:rsidDel="000A3E8D">
                <w:rPr>
                  <w:rFonts w:cs="Calibri"/>
                  <w:b/>
                  <w:bCs/>
                  <w:color w:val="C00000"/>
                  <w:kern w:val="24"/>
                  <w:sz w:val="20"/>
                  <w:szCs w:val="20"/>
                </w:rPr>
                <w:delText>– : peu avantageuse</w:delText>
              </w:r>
            </w:del>
          </w:p>
        </w:tc>
      </w:tr>
      <w:tr w:rsidR="000371F4" w:rsidRPr="0075512F" w:rsidDel="000A3E8D" w14:paraId="5AF39822" w14:textId="3A8F9CB3" w:rsidTr="00115F39">
        <w:trPr>
          <w:trHeight w:val="262"/>
          <w:jc w:val="center"/>
          <w:del w:id="3493" w:author="Houyem Rais" w:date="2024-02-22T15:17:00Z"/>
        </w:trPr>
        <w:tc>
          <w:tcPr>
            <w:tcW w:w="3291" w:type="dxa"/>
          </w:tcPr>
          <w:p w14:paraId="48957DC4" w14:textId="0C08F152" w:rsidR="000371F4" w:rsidRPr="0075512F" w:rsidDel="000A3E8D" w:rsidRDefault="000371F4" w:rsidP="007920D0">
            <w:pPr>
              <w:spacing w:after="0"/>
              <w:rPr>
                <w:del w:id="3494" w:author="Houyem Rais" w:date="2024-02-22T15:17:00Z"/>
                <w:rFonts w:cs="Calibri"/>
                <w:b/>
                <w:bCs/>
                <w:color w:val="00B050"/>
                <w:kern w:val="24"/>
                <w:sz w:val="20"/>
                <w:szCs w:val="20"/>
              </w:rPr>
            </w:pPr>
            <w:del w:id="3495" w:author="Houyem Rais" w:date="2024-02-22T15:17:00Z">
              <w:r w:rsidRPr="0075512F" w:rsidDel="000A3E8D">
                <w:rPr>
                  <w:rFonts w:cs="Calibri"/>
                  <w:b/>
                  <w:bCs/>
                  <w:color w:val="92D050"/>
                  <w:kern w:val="24"/>
                  <w:sz w:val="20"/>
                  <w:szCs w:val="20"/>
                </w:rPr>
                <w:delText>+ : avantageuse</w:delText>
              </w:r>
            </w:del>
          </w:p>
        </w:tc>
        <w:tc>
          <w:tcPr>
            <w:tcW w:w="3366" w:type="dxa"/>
          </w:tcPr>
          <w:p w14:paraId="2A069E4C" w14:textId="7798C377" w:rsidR="000371F4" w:rsidRPr="0075512F" w:rsidDel="000A3E8D" w:rsidRDefault="000371F4" w:rsidP="007920D0">
            <w:pPr>
              <w:spacing w:after="0"/>
              <w:rPr>
                <w:del w:id="3496" w:author="Houyem Rais" w:date="2024-02-22T15:17:00Z"/>
                <w:rFonts w:cs="Calibri"/>
                <w:b/>
                <w:bCs/>
                <w:color w:val="00B050"/>
                <w:kern w:val="24"/>
                <w:sz w:val="20"/>
                <w:szCs w:val="20"/>
              </w:rPr>
            </w:pPr>
            <w:del w:id="3497" w:author="Houyem Rais" w:date="2024-02-22T15:17:00Z">
              <w:r w:rsidRPr="0075512F" w:rsidDel="000A3E8D">
                <w:rPr>
                  <w:rFonts w:cs="Calibri"/>
                  <w:b/>
                  <w:bCs/>
                  <w:color w:val="FF0000"/>
                  <w:kern w:val="24"/>
                  <w:sz w:val="20"/>
                  <w:szCs w:val="20"/>
                </w:rPr>
                <w:delText>– – : très peu avantageuse</w:delText>
              </w:r>
            </w:del>
          </w:p>
        </w:tc>
      </w:tr>
    </w:tbl>
    <w:p w14:paraId="491C0299" w14:textId="327B4B3B" w:rsidR="000371F4" w:rsidRPr="0075512F" w:rsidDel="000A3E8D" w:rsidRDefault="000371F4" w:rsidP="00115F39">
      <w:pPr>
        <w:rPr>
          <w:del w:id="3498" w:author="Houyem Rais" w:date="2024-02-22T15:17:00Z"/>
        </w:rPr>
      </w:pPr>
    </w:p>
    <w:p w14:paraId="2834599A" w14:textId="46DBF114" w:rsidR="0078056B" w:rsidRPr="0075512F" w:rsidDel="000A3E8D" w:rsidRDefault="0078056B">
      <w:pPr>
        <w:pStyle w:val="Titre2"/>
        <w:rPr>
          <w:del w:id="3499" w:author="Houyem Rais" w:date="2024-02-22T15:17:00Z"/>
        </w:rPr>
      </w:pPr>
      <w:bookmarkStart w:id="3500" w:name="_Toc142174680"/>
      <w:del w:id="3501" w:author="Houyem Rais" w:date="2024-02-22T15:17:00Z">
        <w:r w:rsidRPr="0075512F" w:rsidDel="000A3E8D">
          <w:delText>Conclusion</w:delText>
        </w:r>
        <w:bookmarkEnd w:id="3368"/>
        <w:bookmarkEnd w:id="3369"/>
        <w:bookmarkEnd w:id="3500"/>
        <w:r w:rsidRPr="0075512F" w:rsidDel="000A3E8D">
          <w:delText xml:space="preserve"> </w:delText>
        </w:r>
      </w:del>
    </w:p>
    <w:p w14:paraId="1F353814" w14:textId="7B00B1A1" w:rsidR="0078056B" w:rsidRPr="0075512F" w:rsidDel="000A3E8D" w:rsidRDefault="0078056B" w:rsidP="0078056B">
      <w:pPr>
        <w:rPr>
          <w:del w:id="3502" w:author="Houyem Rais" w:date="2024-02-22T15:17:00Z"/>
        </w:rPr>
      </w:pPr>
      <w:del w:id="3503" w:author="Houyem Rais" w:date="2024-02-22T15:17:00Z">
        <w:r w:rsidRPr="0075512F" w:rsidDel="000A3E8D">
          <w:delText>D’après l’analyse comparative</w:delText>
        </w:r>
        <w:r w:rsidR="00767524" w:rsidRPr="0075512F" w:rsidDel="000A3E8D">
          <w:delText xml:space="preserve"> préliminaire, nous constatons que l’option Concession apporte le plus d’avantages pour la partie contractante par rapport aux autres options.</w:delText>
        </w:r>
      </w:del>
    </w:p>
    <w:p w14:paraId="4F676065" w14:textId="7144B5D8" w:rsidR="0078056B" w:rsidRPr="0075512F" w:rsidDel="000A3E8D" w:rsidRDefault="0078056B" w:rsidP="00115F39">
      <w:pPr>
        <w:rPr>
          <w:del w:id="3504" w:author="Houyem Rais" w:date="2024-02-22T15:17:00Z"/>
        </w:rPr>
      </w:pPr>
      <w:del w:id="3505" w:author="Houyem Rais" w:date="2024-02-22T15:17:00Z">
        <w:r w:rsidRPr="0075512F" w:rsidDel="000A3E8D">
          <w:delText>L</w:delText>
        </w:r>
        <w:r w:rsidR="00767524" w:rsidRPr="0075512F" w:rsidDel="000A3E8D">
          <w:delText>’analyse et l</w:delText>
        </w:r>
        <w:r w:rsidRPr="0075512F" w:rsidDel="000A3E8D">
          <w:delText xml:space="preserve">a modélisation financière devra confirmer </w:delText>
        </w:r>
        <w:r w:rsidR="008472D9" w:rsidRPr="0075512F" w:rsidDel="000A3E8D">
          <w:delText xml:space="preserve">ou rectifier </w:delText>
        </w:r>
        <w:r w:rsidRPr="0075512F" w:rsidDel="000A3E8D">
          <w:delText>les ressortis de l’analyse multicritères et fournir plus de détails sur la viabilité financière du projet, les retours sur investissement attendus, les flux de trésorerie et les revenus projetés pour chacune des options possibles. Cela permettra au ministère de l’Equipement et de l’Habitat de prendre des décisions éclairées en tenant compte des aspects financiers et des implications économiques du projet.</w:delText>
        </w:r>
      </w:del>
    </w:p>
    <w:p w14:paraId="2EF02DE9" w14:textId="6B00719B" w:rsidR="000741B4" w:rsidRPr="0075512F" w:rsidDel="000A3E8D" w:rsidRDefault="000741B4">
      <w:pPr>
        <w:spacing w:before="0" w:after="0" w:line="240" w:lineRule="auto"/>
        <w:jc w:val="left"/>
        <w:rPr>
          <w:del w:id="3506" w:author="Houyem Rais" w:date="2024-02-22T15:17:00Z"/>
          <w:rFonts w:eastAsia="Calibri" w:cs="Calibri"/>
          <w:b/>
          <w:bCs/>
          <w:color w:val="002060"/>
          <w:sz w:val="36"/>
          <w:szCs w:val="36"/>
        </w:rPr>
      </w:pPr>
      <w:del w:id="3507" w:author="Houyem Rais" w:date="2024-02-22T15:17:00Z">
        <w:r w:rsidRPr="0075512F" w:rsidDel="000A3E8D">
          <w:br w:type="page"/>
        </w:r>
      </w:del>
    </w:p>
    <w:p w14:paraId="787FC4AF" w14:textId="7D5A9A33" w:rsidR="002669F2" w:rsidRPr="0075512F" w:rsidDel="000A3E8D" w:rsidRDefault="002669F2" w:rsidP="00484D39">
      <w:pPr>
        <w:pStyle w:val="Titre1"/>
        <w:numPr>
          <w:ilvl w:val="0"/>
          <w:numId w:val="1"/>
        </w:numPr>
        <w:jc w:val="left"/>
        <w:rPr>
          <w:del w:id="3508" w:author="Houyem Rais" w:date="2024-02-22T15:17:00Z"/>
        </w:rPr>
      </w:pPr>
      <w:bookmarkStart w:id="3509" w:name="_Toc142174681"/>
      <w:bookmarkStart w:id="3510" w:name="_Toc141255682"/>
      <w:bookmarkStart w:id="3511" w:name="_Toc141256001"/>
      <w:del w:id="3512" w:author="Houyem Rais" w:date="2024-02-22T15:17:00Z">
        <w:r w:rsidRPr="0075512F" w:rsidDel="000A3E8D">
          <w:delText xml:space="preserve">Consultation </w:delText>
        </w:r>
        <w:r w:rsidR="00CF1066" w:rsidRPr="0075512F" w:rsidDel="000A3E8D">
          <w:delText>des partenaires techniques et financiers</w:delText>
        </w:r>
        <w:r w:rsidR="00CF06FB" w:rsidRPr="0075512F" w:rsidDel="000A3E8D">
          <w:delText xml:space="preserve"> et du secteur privé</w:delText>
        </w:r>
        <w:bookmarkEnd w:id="3509"/>
      </w:del>
    </w:p>
    <w:p w14:paraId="57CD69A2" w14:textId="3822F244" w:rsidR="00895B87" w:rsidRPr="0075512F" w:rsidDel="000A3E8D" w:rsidRDefault="00895B87" w:rsidP="00895B87">
      <w:pPr>
        <w:pStyle w:val="Titre2"/>
        <w:rPr>
          <w:del w:id="3513" w:author="Houyem Rais" w:date="2024-02-22T15:17:00Z"/>
        </w:rPr>
      </w:pPr>
      <w:bookmarkStart w:id="3514" w:name="_Toc142174682"/>
      <w:del w:id="3515" w:author="Houyem Rais" w:date="2024-02-22T15:17:00Z">
        <w:r w:rsidRPr="0075512F" w:rsidDel="000A3E8D">
          <w:delText>Introduction</w:delText>
        </w:r>
        <w:bookmarkEnd w:id="3514"/>
        <w:r w:rsidRPr="0075512F" w:rsidDel="000A3E8D">
          <w:delText xml:space="preserve"> </w:delText>
        </w:r>
      </w:del>
    </w:p>
    <w:p w14:paraId="007360E5" w14:textId="3379130E" w:rsidR="00895B87" w:rsidRPr="0075512F" w:rsidDel="000A3E8D" w:rsidRDefault="00552ED8" w:rsidP="001C1D44">
      <w:pPr>
        <w:rPr>
          <w:del w:id="3516" w:author="Houyem Rais" w:date="2024-02-22T15:17:00Z"/>
        </w:rPr>
      </w:pPr>
      <w:del w:id="3517" w:author="Houyem Rais" w:date="2024-02-22T15:17:00Z">
        <w:r w:rsidRPr="0075512F" w:rsidDel="000A3E8D">
          <w:delText xml:space="preserve">SCET Tunisie soutenue par Jade Advisory (le Consultant) </w:delText>
        </w:r>
        <w:r w:rsidR="00895B87" w:rsidRPr="0075512F" w:rsidDel="000A3E8D">
          <w:delText xml:space="preserve">a </w:delText>
        </w:r>
        <w:r w:rsidR="00D15E3E" w:rsidRPr="0075512F" w:rsidDel="000A3E8D">
          <w:delText>mené</w:delText>
        </w:r>
        <w:r w:rsidR="00895B87" w:rsidRPr="0075512F" w:rsidDel="000A3E8D">
          <w:delText xml:space="preserve"> une consultation </w:delText>
        </w:r>
        <w:r w:rsidR="00D15E3E" w:rsidRPr="0075512F" w:rsidDel="000A3E8D">
          <w:delText xml:space="preserve">auprès </w:delText>
        </w:r>
        <w:r w:rsidR="00895B87" w:rsidRPr="0075512F" w:rsidDel="000A3E8D">
          <w:delText xml:space="preserve">des partenaires techniques et financiers de la Tunisie </w:delText>
        </w:r>
        <w:r w:rsidR="00D15E3E" w:rsidRPr="0075512F" w:rsidDel="000A3E8D">
          <w:delText xml:space="preserve">et du secteur privé international susceptible d’être intéressé par le Projet </w:delText>
        </w:r>
        <w:r w:rsidR="00EA3FA8" w:rsidRPr="0075512F" w:rsidDel="000A3E8D">
          <w:delText xml:space="preserve">de la liaison permanente entre l’île de Djerba et le continent au niveau de la région du Djorf </w:delText>
        </w:r>
        <w:r w:rsidR="00D15E3E" w:rsidRPr="0075512F" w:rsidDel="000A3E8D">
          <w:delText>(sociétés de BTP ayant des activités d</w:delText>
        </w:r>
        <w:r w:rsidR="00F908AD" w:rsidRPr="0075512F" w:rsidDel="000A3E8D">
          <w:delText xml:space="preserve">e concessions autoroutières, fonds d’investissement spécialisés dans le secteur de l’infrastructure) </w:delText>
        </w:r>
        <w:r w:rsidR="00895B87" w:rsidRPr="0075512F" w:rsidDel="000A3E8D">
          <w:delText xml:space="preserve">pour évaluer l'intérêt général envers le </w:delText>
        </w:r>
        <w:r w:rsidR="00EA3FA8" w:rsidRPr="0075512F" w:rsidDel="000A3E8D">
          <w:delText>P</w:delText>
        </w:r>
        <w:r w:rsidR="00895B87" w:rsidRPr="0075512F" w:rsidDel="000A3E8D">
          <w:delText>rojet et bénéficier de leur expertise</w:delText>
        </w:r>
        <w:r w:rsidR="00EA3FA8" w:rsidRPr="0075512F" w:rsidDel="000A3E8D">
          <w:delText xml:space="preserve"> en matière de financement des grands projets d’infrastructure</w:delText>
        </w:r>
        <w:r w:rsidR="00895B87" w:rsidRPr="0075512F" w:rsidDel="000A3E8D">
          <w:delText>.</w:delText>
        </w:r>
        <w:r w:rsidR="00EA3FA8" w:rsidRPr="0075512F" w:rsidDel="000A3E8D">
          <w:delText xml:space="preserve"> </w:delText>
        </w:r>
        <w:r w:rsidRPr="0075512F" w:rsidDel="000A3E8D">
          <w:delText xml:space="preserve"> L’</w:delText>
        </w:r>
        <w:r w:rsidR="001C1D44" w:rsidRPr="0075512F" w:rsidDel="000A3E8D">
          <w:delText>objectif de la Consultation est aussi d’</w:delText>
        </w:r>
        <w:r w:rsidR="00895B87" w:rsidRPr="0075512F" w:rsidDel="000A3E8D">
          <w:delText xml:space="preserve">identifier les facteurs de succès du projet. </w:delText>
        </w:r>
      </w:del>
    </w:p>
    <w:p w14:paraId="13B0BB09" w14:textId="66B12A1E" w:rsidR="00CF06FB" w:rsidRPr="0075512F" w:rsidDel="000A3E8D" w:rsidRDefault="00895B87" w:rsidP="00CF06FB">
      <w:pPr>
        <w:rPr>
          <w:del w:id="3518" w:author="Houyem Rais" w:date="2024-02-22T15:17:00Z"/>
        </w:rPr>
      </w:pPr>
      <w:bookmarkStart w:id="3519" w:name="_Hlk141960030"/>
      <w:del w:id="3520" w:author="Houyem Rais" w:date="2024-02-22T15:17:00Z">
        <w:r w:rsidRPr="0075512F" w:rsidDel="000A3E8D">
          <w:delText xml:space="preserve">La DGPC a fourni au Consultant une lettre d’introduction (annexe 1) qui lui a permis de justifier son mandat pour mener la Consultation dans le cadre de l’étude de faisabilité </w:delText>
        </w:r>
        <w:r w:rsidR="004860BC" w:rsidRPr="0075512F" w:rsidDel="000A3E8D">
          <w:delText>du Projet</w:delText>
        </w:r>
        <w:r w:rsidRPr="0075512F" w:rsidDel="000A3E8D">
          <w:delText>. La consultation consistait en des entretiens individuels réalisés suivant un questionnaire préparé par le Consultant (annexe 2)</w:delText>
        </w:r>
        <w:r w:rsidR="00CF06FB" w:rsidRPr="0075512F" w:rsidDel="000A3E8D">
          <w:delText xml:space="preserve"> et</w:delText>
        </w:r>
        <w:r w:rsidRPr="0075512F" w:rsidDel="000A3E8D">
          <w:delText xml:space="preserve"> </w:delText>
        </w:r>
        <w:r w:rsidR="00CF06FB" w:rsidRPr="0075512F" w:rsidDel="000A3E8D">
          <w:delText>s’est focalisée sur :</w:delText>
        </w:r>
      </w:del>
    </w:p>
    <w:p w14:paraId="7E03FF43" w14:textId="4C1157BD" w:rsidR="00CF06FB" w:rsidRPr="0075512F" w:rsidDel="000A3E8D" w:rsidRDefault="00CF06FB" w:rsidP="00D06333">
      <w:pPr>
        <w:pStyle w:val="ListParagraph"/>
        <w:numPr>
          <w:ilvl w:val="0"/>
          <w:numId w:val="23"/>
        </w:numPr>
        <w:rPr>
          <w:del w:id="3521" w:author="Houyem Rais" w:date="2024-02-22T15:17:00Z"/>
        </w:rPr>
      </w:pPr>
      <w:del w:id="3522" w:author="Houyem Rais" w:date="2024-02-22T15:17:00Z">
        <w:r w:rsidRPr="0075512F" w:rsidDel="000A3E8D">
          <w:delText>Tester le niveau de sensibilisation du marché et d'intérêt pour le projet ;</w:delText>
        </w:r>
      </w:del>
    </w:p>
    <w:p w14:paraId="7A64B9FA" w14:textId="2344DC98" w:rsidR="00CF06FB" w:rsidRPr="0075512F" w:rsidDel="000A3E8D" w:rsidRDefault="00CF06FB" w:rsidP="00D06333">
      <w:pPr>
        <w:pStyle w:val="ListParagraph"/>
        <w:numPr>
          <w:ilvl w:val="0"/>
          <w:numId w:val="23"/>
        </w:numPr>
        <w:rPr>
          <w:del w:id="3523" w:author="Houyem Rais" w:date="2024-02-22T15:17:00Z"/>
        </w:rPr>
      </w:pPr>
      <w:del w:id="3524" w:author="Houyem Rais" w:date="2024-02-22T15:17:00Z">
        <w:r w:rsidRPr="0075512F" w:rsidDel="000A3E8D">
          <w:delText>Solliciter des commentaires et des retours sur la structure de passation de marché et saisir toutes les préoccupations soulevées et / ou les améliorations suggérées ;</w:delText>
        </w:r>
      </w:del>
    </w:p>
    <w:p w14:paraId="053FA9C7" w14:textId="6A88FF75" w:rsidR="00CF06FB" w:rsidRPr="0075512F" w:rsidDel="000A3E8D" w:rsidRDefault="00CF06FB" w:rsidP="00D06333">
      <w:pPr>
        <w:pStyle w:val="ListParagraph"/>
        <w:numPr>
          <w:ilvl w:val="0"/>
          <w:numId w:val="23"/>
        </w:numPr>
        <w:rPr>
          <w:del w:id="3525" w:author="Houyem Rais" w:date="2024-02-22T15:17:00Z"/>
        </w:rPr>
      </w:pPr>
      <w:del w:id="3526" w:author="Houyem Rais" w:date="2024-02-22T15:17:00Z">
        <w:r w:rsidRPr="0075512F" w:rsidDel="000A3E8D">
          <w:delText>Comprendre la perception du marché des risques du projet et la répartition acceptable des risques ;</w:delText>
        </w:r>
      </w:del>
    </w:p>
    <w:p w14:paraId="7660F7CE" w14:textId="069C0371" w:rsidR="00CF06FB" w:rsidRPr="0075512F" w:rsidDel="000A3E8D" w:rsidRDefault="00CF06FB" w:rsidP="00D06333">
      <w:pPr>
        <w:pStyle w:val="ListParagraph"/>
        <w:numPr>
          <w:ilvl w:val="0"/>
          <w:numId w:val="23"/>
        </w:numPr>
        <w:rPr>
          <w:del w:id="3527" w:author="Houyem Rais" w:date="2024-02-22T15:17:00Z"/>
        </w:rPr>
      </w:pPr>
      <w:del w:id="3528" w:author="Houyem Rais" w:date="2024-02-22T15:17:00Z">
        <w:r w:rsidRPr="0075512F" w:rsidDel="000A3E8D">
          <w:delText>Capturer la perception du marché sur la « bancabilité » du projet et les défis attendus liés au financement ; etc.</w:delText>
        </w:r>
      </w:del>
    </w:p>
    <w:bookmarkEnd w:id="3519"/>
    <w:p w14:paraId="6B71C840" w14:textId="75617053" w:rsidR="00DE6640" w:rsidRPr="0075512F" w:rsidDel="000A3E8D" w:rsidRDefault="00895B87" w:rsidP="00CF06FB">
      <w:pPr>
        <w:rPr>
          <w:del w:id="3529" w:author="Houyem Rais" w:date="2024-02-22T15:17:00Z"/>
        </w:rPr>
      </w:pPr>
      <w:del w:id="3530" w:author="Houyem Rais" w:date="2024-02-22T15:17:00Z">
        <w:r w:rsidRPr="0075512F" w:rsidDel="000A3E8D">
          <w:delText xml:space="preserve">Le but de cette section est de fournir au ministère de l’Equipement et de l’Habitat les principales conclusions et les avis issus de cette consultation, ce qui permettra de concevoir une stratégie de financement du projet. </w:delText>
        </w:r>
      </w:del>
    </w:p>
    <w:p w14:paraId="071C24A2" w14:textId="7B71528E" w:rsidR="00DE6640" w:rsidRPr="0075512F" w:rsidDel="000A3E8D" w:rsidRDefault="00DE6640" w:rsidP="00DE6640">
      <w:pPr>
        <w:rPr>
          <w:del w:id="3531" w:author="Houyem Rais" w:date="2024-02-22T15:17:00Z"/>
        </w:rPr>
      </w:pPr>
      <w:del w:id="3532" w:author="Houyem Rais" w:date="2024-02-22T15:17:00Z">
        <w:r w:rsidRPr="0075512F" w:rsidDel="000A3E8D">
          <w:delText>Une liste de contacts des bailleurs de fonds potentiels et des investisseurs privés (fonds</w:delText>
        </w:r>
        <w:r w:rsidR="00CF06FB" w:rsidRPr="0075512F" w:rsidDel="000A3E8D">
          <w:delText xml:space="preserve"> </w:delText>
        </w:r>
        <w:r w:rsidRPr="0075512F" w:rsidDel="000A3E8D">
          <w:delText>d’investissement et Sociétés internationales de BTP spécialisées dans les PPP et les Concessions) a été identifiée sur la base du réseau professionnel du Consultant.</w:delText>
        </w:r>
      </w:del>
    </w:p>
    <w:p w14:paraId="48280D11" w14:textId="4EC0BA2B" w:rsidR="00895B87" w:rsidRPr="0075512F" w:rsidDel="000A3E8D" w:rsidRDefault="00895B87" w:rsidP="00895B87">
      <w:pPr>
        <w:pStyle w:val="Titre2"/>
        <w:rPr>
          <w:del w:id="3533" w:author="Houyem Rais" w:date="2024-02-22T15:17:00Z"/>
        </w:rPr>
      </w:pPr>
      <w:bookmarkStart w:id="3534" w:name="_Toc142174683"/>
      <w:del w:id="3535" w:author="Houyem Rais" w:date="2024-02-22T15:17:00Z">
        <w:r w:rsidRPr="0075512F" w:rsidDel="000A3E8D">
          <w:delText>Conclusions de la consultation</w:delText>
        </w:r>
        <w:bookmarkEnd w:id="3534"/>
      </w:del>
    </w:p>
    <w:p w14:paraId="086C6658" w14:textId="34F4D1E0" w:rsidR="00B0705A" w:rsidRPr="0075512F" w:rsidDel="000A3E8D" w:rsidRDefault="00B0705A" w:rsidP="00B0705A">
      <w:pPr>
        <w:pStyle w:val="Titre3"/>
        <w:rPr>
          <w:del w:id="3536" w:author="Houyem Rais" w:date="2024-02-22T15:17:00Z"/>
        </w:rPr>
      </w:pPr>
      <w:bookmarkStart w:id="3537" w:name="_Toc142174684"/>
      <w:del w:id="3538" w:author="Houyem Rais" w:date="2024-02-22T15:17:00Z">
        <w:r w:rsidRPr="0075512F" w:rsidDel="000A3E8D">
          <w:delText>Intérêt pour le projet et facteurs de succès</w:delText>
        </w:r>
        <w:bookmarkEnd w:id="3537"/>
      </w:del>
    </w:p>
    <w:p w14:paraId="5DB6052F" w14:textId="6E5C1877" w:rsidR="00DE6640" w:rsidRPr="0075512F" w:rsidDel="000A3E8D" w:rsidRDefault="00DE6640" w:rsidP="00DE6640">
      <w:pPr>
        <w:rPr>
          <w:del w:id="3539" w:author="Houyem Rais" w:date="2024-02-22T15:17:00Z"/>
        </w:rPr>
      </w:pPr>
      <w:del w:id="3540" w:author="Houyem Rais" w:date="2024-02-22T15:17:00Z">
        <w:r w:rsidRPr="0075512F" w:rsidDel="000A3E8D">
          <w:delText xml:space="preserve">Sur </w:delText>
        </w:r>
        <w:r w:rsidR="00E51A57" w:rsidRPr="0075512F" w:rsidDel="000A3E8D">
          <w:rPr>
            <w:b/>
            <w:bCs/>
          </w:rPr>
          <w:delText>8</w:delText>
        </w:r>
        <w:r w:rsidRPr="0075512F" w:rsidDel="000A3E8D">
          <w:rPr>
            <w:b/>
            <w:bCs/>
          </w:rPr>
          <w:delText xml:space="preserve"> organisations</w:delText>
        </w:r>
        <w:r w:rsidRPr="0075512F" w:rsidDel="000A3E8D">
          <w:delText xml:space="preserve"> contactées par le Consultant, </w:delText>
        </w:r>
        <w:r w:rsidR="00E51A57" w:rsidRPr="0075512F" w:rsidDel="000A3E8D">
          <w:rPr>
            <w:b/>
            <w:bCs/>
          </w:rPr>
          <w:delText>6</w:delText>
        </w:r>
        <w:r w:rsidRPr="0075512F" w:rsidDel="000A3E8D">
          <w:rPr>
            <w:b/>
            <w:bCs/>
          </w:rPr>
          <w:delText xml:space="preserve"> ont réagi et </w:delText>
        </w:r>
        <w:r w:rsidR="00E51A57" w:rsidRPr="0075512F" w:rsidDel="000A3E8D">
          <w:rPr>
            <w:b/>
            <w:bCs/>
          </w:rPr>
          <w:delText xml:space="preserve">5 </w:delText>
        </w:r>
        <w:r w:rsidRPr="0075512F" w:rsidDel="000A3E8D">
          <w:rPr>
            <w:b/>
            <w:bCs/>
          </w:rPr>
          <w:delText>ont accepté de participer aux entretiens</w:delText>
        </w:r>
        <w:r w:rsidRPr="0075512F" w:rsidDel="000A3E8D">
          <w:delText xml:space="preserve">.  </w:delText>
        </w:r>
      </w:del>
    </w:p>
    <w:p w14:paraId="2AF1CDF8" w14:textId="1027646D" w:rsidR="00DE6640" w:rsidRPr="0075512F" w:rsidDel="000A3E8D" w:rsidRDefault="00DE6640" w:rsidP="00DE6640">
      <w:pPr>
        <w:rPr>
          <w:del w:id="3541" w:author="Houyem Rais" w:date="2024-02-22T15:17:00Z"/>
        </w:rPr>
      </w:pPr>
      <w:del w:id="3542" w:author="Houyem Rais" w:date="2024-02-22T15:17:00Z">
        <w:r w:rsidRPr="0075512F" w:rsidDel="000A3E8D">
          <w:delText>Les principaux résultats issus des entretiens dans le cadre de la consultation sont comme suit :</w:delText>
        </w:r>
      </w:del>
    </w:p>
    <w:p w14:paraId="19775A2B" w14:textId="20E929FB" w:rsidR="00DE6640" w:rsidRPr="0075512F" w:rsidDel="000A3E8D" w:rsidRDefault="00DE6640" w:rsidP="00D06333">
      <w:pPr>
        <w:pStyle w:val="ListParagraph"/>
        <w:numPr>
          <w:ilvl w:val="0"/>
          <w:numId w:val="23"/>
        </w:numPr>
        <w:rPr>
          <w:del w:id="3543" w:author="Houyem Rais" w:date="2024-02-22T15:17:00Z"/>
        </w:rPr>
      </w:pPr>
      <w:del w:id="3544" w:author="Houyem Rais" w:date="2024-02-22T15:17:00Z">
        <w:r w:rsidRPr="0075512F" w:rsidDel="000A3E8D">
          <w:delText xml:space="preserve">Les </w:delText>
        </w:r>
        <w:r w:rsidR="003872D5" w:rsidRPr="0075512F" w:rsidDel="000A3E8D">
          <w:delText xml:space="preserve">bailleurs de fonds </w:delText>
        </w:r>
        <w:r w:rsidRPr="0075512F" w:rsidDel="000A3E8D">
          <w:delText xml:space="preserve">ont une idée préalable sur le projet et ont exprimé un </w:delText>
        </w:r>
        <w:r w:rsidRPr="0075512F" w:rsidDel="000A3E8D">
          <w:rPr>
            <w:b/>
            <w:bCs/>
          </w:rPr>
          <w:delText>niveau d'intérêt faible à moyen</w:delText>
        </w:r>
        <w:r w:rsidRPr="0075512F" w:rsidDel="000A3E8D">
          <w:delText xml:space="preserve"> pour participer dans son développement.</w:delText>
        </w:r>
        <w:r w:rsidR="003872D5" w:rsidRPr="0075512F" w:rsidDel="000A3E8D">
          <w:delText xml:space="preserve"> L</w:delText>
        </w:r>
        <w:r w:rsidR="003B71C0" w:rsidRPr="0075512F" w:rsidDel="000A3E8D">
          <w:delText xml:space="preserve">e secteur privé en revanche n’est pas informé du projet. </w:delText>
        </w:r>
      </w:del>
    </w:p>
    <w:p w14:paraId="15D8040F" w14:textId="135C7CE8" w:rsidR="00876453" w:rsidRPr="0075512F" w:rsidDel="000A3E8D" w:rsidRDefault="00876453" w:rsidP="00D06333">
      <w:pPr>
        <w:pStyle w:val="ListParagraph"/>
        <w:numPr>
          <w:ilvl w:val="0"/>
          <w:numId w:val="23"/>
        </w:numPr>
        <w:rPr>
          <w:del w:id="3545" w:author="Houyem Rais" w:date="2024-02-22T15:17:00Z"/>
        </w:rPr>
      </w:pPr>
      <w:del w:id="3546" w:author="Houyem Rais" w:date="2024-02-22T15:17:00Z">
        <w:r w:rsidRPr="0075512F" w:rsidDel="000A3E8D">
          <w:delText xml:space="preserve">Les deux composantes du projet (Viaduc et </w:delText>
        </w:r>
        <w:r w:rsidR="00975660" w:rsidRPr="0075512F" w:rsidDel="000A3E8D">
          <w:delText>v</w:delText>
        </w:r>
        <w:r w:rsidRPr="0075512F" w:rsidDel="000A3E8D">
          <w:delText>oies d’</w:delText>
        </w:r>
        <w:r w:rsidR="00975660" w:rsidRPr="0075512F" w:rsidDel="000A3E8D">
          <w:delText>a</w:delText>
        </w:r>
        <w:r w:rsidRPr="0075512F" w:rsidDel="000A3E8D">
          <w:delText xml:space="preserve">ccès) sont éligibles pour </w:delText>
        </w:r>
        <w:r w:rsidR="00625A3C" w:rsidRPr="0075512F" w:rsidDel="000A3E8D">
          <w:delText xml:space="preserve">un financement dans le cadre d’un PPP ou d’un marché public classique. </w:delText>
        </w:r>
      </w:del>
    </w:p>
    <w:p w14:paraId="12CAEA82" w14:textId="2D96F9F9" w:rsidR="00DE6640" w:rsidRPr="0075512F" w:rsidDel="000A3E8D" w:rsidRDefault="00DE6640" w:rsidP="00D06333">
      <w:pPr>
        <w:pStyle w:val="ListParagraph"/>
        <w:numPr>
          <w:ilvl w:val="0"/>
          <w:numId w:val="23"/>
        </w:numPr>
        <w:rPr>
          <w:del w:id="3547" w:author="Houyem Rais" w:date="2024-02-22T15:17:00Z"/>
        </w:rPr>
      </w:pPr>
      <w:del w:id="3548" w:author="Houyem Rais" w:date="2024-02-22T15:17:00Z">
        <w:r w:rsidRPr="0075512F" w:rsidDel="000A3E8D">
          <w:delText xml:space="preserve">Les personnes interrogées ont mentionné </w:delText>
        </w:r>
        <w:r w:rsidRPr="0075512F" w:rsidDel="000A3E8D">
          <w:rPr>
            <w:b/>
            <w:bCs/>
          </w:rPr>
          <w:delText>l’acceptabilité du péage</w:delText>
        </w:r>
        <w:r w:rsidRPr="0075512F" w:rsidDel="000A3E8D">
          <w:delText xml:space="preserve">, la </w:delText>
        </w:r>
        <w:r w:rsidRPr="0075512F" w:rsidDel="000A3E8D">
          <w:rPr>
            <w:b/>
            <w:bCs/>
          </w:rPr>
          <w:delText>rentabilité économique et financière</w:delText>
        </w:r>
        <w:r w:rsidRPr="0075512F" w:rsidDel="000A3E8D">
          <w:delText xml:space="preserve">, le niveau de </w:delText>
        </w:r>
        <w:r w:rsidRPr="0075512F" w:rsidDel="000A3E8D">
          <w:rPr>
            <w:b/>
            <w:bCs/>
          </w:rPr>
          <w:delText>soutien du gouvernement</w:delText>
        </w:r>
        <w:r w:rsidRPr="0075512F" w:rsidDel="000A3E8D">
          <w:delText xml:space="preserve">, la </w:delText>
        </w:r>
        <w:r w:rsidRPr="0075512F" w:rsidDel="000A3E8D">
          <w:rPr>
            <w:b/>
            <w:bCs/>
          </w:rPr>
          <w:delText>stabilité du processus décisionnel</w:delText>
        </w:r>
        <w:r w:rsidRPr="0075512F" w:rsidDel="000A3E8D">
          <w:delText xml:space="preserve"> comme facteurs clés déterminant l'intérêt des participants pour le projet.</w:delText>
        </w:r>
      </w:del>
    </w:p>
    <w:p w14:paraId="0D932A43" w14:textId="16F184E7" w:rsidR="00DE6640" w:rsidRPr="0075512F" w:rsidDel="000A3E8D" w:rsidRDefault="00DE6640" w:rsidP="00D06333">
      <w:pPr>
        <w:pStyle w:val="ListParagraph"/>
        <w:numPr>
          <w:ilvl w:val="0"/>
          <w:numId w:val="23"/>
        </w:numPr>
        <w:rPr>
          <w:del w:id="3549" w:author="Houyem Rais" w:date="2024-02-22T15:17:00Z"/>
        </w:rPr>
      </w:pPr>
      <w:del w:id="3550" w:author="Houyem Rais" w:date="2024-02-22T15:17:00Z">
        <w:r w:rsidRPr="0075512F" w:rsidDel="000A3E8D">
          <w:delText>Le risque lié au niveau de trafic est un risque majeur qui devrait être pris en charge par la partie contractante (ministère, Tunisie Autoroute ou autre à définir</w:delText>
        </w:r>
        <w:r w:rsidR="0018606C" w:rsidRPr="0075512F" w:rsidDel="000A3E8D">
          <w:delText>).</w:delText>
        </w:r>
      </w:del>
    </w:p>
    <w:p w14:paraId="10D2DDAE" w14:textId="3B16442E" w:rsidR="00DE6640" w:rsidRPr="0075512F" w:rsidDel="000A3E8D" w:rsidRDefault="0018606C" w:rsidP="00D06333">
      <w:pPr>
        <w:pStyle w:val="ListParagraph"/>
        <w:numPr>
          <w:ilvl w:val="0"/>
          <w:numId w:val="23"/>
        </w:numPr>
        <w:rPr>
          <w:del w:id="3551" w:author="Houyem Rais" w:date="2024-02-22T15:17:00Z"/>
        </w:rPr>
      </w:pPr>
      <w:del w:id="3552" w:author="Houyem Rais" w:date="2024-02-22T15:17:00Z">
        <w:r w:rsidRPr="0075512F" w:rsidDel="000A3E8D">
          <w:delText>Les t</w:delText>
        </w:r>
        <w:r w:rsidR="00DE6640" w:rsidRPr="0075512F" w:rsidDel="000A3E8D">
          <w:delText>rois bailleurs de fonds interviewés (deux bailleurs de fonds multilatéraux et un bailleur bilatéral)</w:delText>
        </w:r>
        <w:r w:rsidRPr="0075512F" w:rsidDel="000A3E8D">
          <w:delText xml:space="preserve"> </w:delText>
        </w:r>
        <w:r w:rsidR="00DE6640" w:rsidRPr="0075512F" w:rsidDel="000A3E8D">
          <w:delText xml:space="preserve">ont soulevé la question de la </w:delText>
        </w:r>
        <w:r w:rsidR="00DE6640" w:rsidRPr="0075512F" w:rsidDel="000A3E8D">
          <w:rPr>
            <w:b/>
            <w:bCs/>
          </w:rPr>
          <w:delText>soutenabilité de la dette en Tunisie</w:delText>
        </w:r>
        <w:r w:rsidR="00DE6640" w:rsidRPr="0075512F" w:rsidDel="000A3E8D">
          <w:delText xml:space="preserve"> et son impact sur le choix du mode de financement du projet.</w:delText>
        </w:r>
        <w:r w:rsidR="00C03C0E" w:rsidRPr="0075512F" w:rsidDel="000A3E8D">
          <w:delText xml:space="preserve"> </w:delText>
        </w:r>
        <w:r w:rsidR="00DE6640" w:rsidRPr="0075512F" w:rsidDel="000A3E8D">
          <w:delText xml:space="preserve">Le marché de la dette pourrait ne pas être capable d’absorber les besoins en capitaux du projet avec des taux d’intérêt compétitifs. </w:delText>
        </w:r>
      </w:del>
    </w:p>
    <w:p w14:paraId="3ED9EA4F" w14:textId="6E87F008" w:rsidR="00B0705A" w:rsidRPr="0075512F" w:rsidDel="000A3E8D" w:rsidRDefault="0032478E" w:rsidP="00B0705A">
      <w:pPr>
        <w:pStyle w:val="Titre3"/>
        <w:rPr>
          <w:del w:id="3553" w:author="Houyem Rais" w:date="2024-02-22T15:17:00Z"/>
        </w:rPr>
      </w:pPr>
      <w:bookmarkStart w:id="3554" w:name="_Toc142174685"/>
      <w:del w:id="3555" w:author="Houyem Rais" w:date="2024-02-22T15:17:00Z">
        <w:r w:rsidRPr="0075512F" w:rsidDel="000A3E8D">
          <w:delText>Conditions de financement et rentabilité requise</w:delText>
        </w:r>
        <w:bookmarkEnd w:id="3554"/>
      </w:del>
    </w:p>
    <w:p w14:paraId="3454B6BF" w14:textId="03002927" w:rsidR="0032478E" w:rsidRPr="0075512F" w:rsidDel="000A3E8D" w:rsidRDefault="00E371C6" w:rsidP="0032478E">
      <w:pPr>
        <w:rPr>
          <w:del w:id="3556" w:author="Houyem Rais" w:date="2024-02-22T15:17:00Z"/>
        </w:rPr>
      </w:pPr>
      <w:del w:id="3557" w:author="Houyem Rais" w:date="2024-02-22T15:17:00Z">
        <w:r w:rsidRPr="0075512F" w:rsidDel="000A3E8D">
          <w:delText>En réponse aux questions sur les conditions de financement (taux d’intérêt pour l’Etat, taux d’intérêt pour le secteur privé</w:delText>
        </w:r>
        <w:r w:rsidR="001B7E42" w:rsidRPr="0075512F" w:rsidDel="000A3E8D">
          <w:delText>) et les indicateurs de rentabilité et de robustesse de la structure de financement, les bailleurs de fonds et le</w:delText>
        </w:r>
        <w:r w:rsidR="00301198" w:rsidRPr="0075512F" w:rsidDel="000A3E8D">
          <w:delText>s investisseurs potentiels ont fourni les réponses suivantes :</w:delText>
        </w:r>
      </w:del>
    </w:p>
    <w:p w14:paraId="790BCD71" w14:textId="039E1D9D" w:rsidR="00C229A1" w:rsidRPr="0075512F" w:rsidDel="000A3E8D" w:rsidRDefault="00C60C97" w:rsidP="00D06333">
      <w:pPr>
        <w:pStyle w:val="ListParagraph"/>
        <w:numPr>
          <w:ilvl w:val="0"/>
          <w:numId w:val="23"/>
        </w:numPr>
        <w:rPr>
          <w:del w:id="3558" w:author="Houyem Rais" w:date="2024-02-22T15:17:00Z"/>
        </w:rPr>
      </w:pPr>
      <w:del w:id="3559" w:author="Houyem Rais" w:date="2024-02-22T15:17:00Z">
        <w:r w:rsidRPr="0075512F" w:rsidDel="000A3E8D">
          <w:delText xml:space="preserve">Les </w:delText>
        </w:r>
        <w:r w:rsidRPr="0075512F" w:rsidDel="000A3E8D">
          <w:rPr>
            <w:b/>
            <w:bCs/>
          </w:rPr>
          <w:delText>taux d’intérêt</w:delText>
        </w:r>
        <w:r w:rsidRPr="0075512F" w:rsidDel="000A3E8D">
          <w:delText xml:space="preserve"> pratiqués </w:delText>
        </w:r>
        <w:r w:rsidR="004E39DE" w:rsidRPr="0075512F" w:rsidDel="000A3E8D">
          <w:delText xml:space="preserve">pour </w:delText>
        </w:r>
        <w:r w:rsidR="00C229A1" w:rsidRPr="0075512F" w:rsidDel="000A3E8D">
          <w:delText xml:space="preserve">ce type de projet sont </w:delText>
        </w:r>
        <w:r w:rsidR="00C229A1" w:rsidRPr="0075512F" w:rsidDel="000A3E8D">
          <w:rPr>
            <w:b/>
            <w:bCs/>
          </w:rPr>
          <w:delText>entre</w:delText>
        </w:r>
        <w:r w:rsidR="00C229A1" w:rsidRPr="0075512F" w:rsidDel="000A3E8D">
          <w:delText xml:space="preserve"> </w:delText>
        </w:r>
        <w:r w:rsidR="00C229A1" w:rsidRPr="0075512F" w:rsidDel="000A3E8D">
          <w:rPr>
            <w:b/>
            <w:bCs/>
          </w:rPr>
          <w:delText>3% et 4 % pour la dette publique</w:delText>
        </w:r>
        <w:r w:rsidR="00C229A1" w:rsidRPr="0075512F" w:rsidDel="000A3E8D">
          <w:delText xml:space="preserve"> et </w:delText>
        </w:r>
        <w:r w:rsidR="00C229A1" w:rsidRPr="0075512F" w:rsidDel="000A3E8D">
          <w:rPr>
            <w:b/>
            <w:bCs/>
          </w:rPr>
          <w:delText>entre</w:delText>
        </w:r>
        <w:r w:rsidR="00C229A1" w:rsidRPr="0075512F" w:rsidDel="000A3E8D">
          <w:delText xml:space="preserve"> </w:delText>
        </w:r>
        <w:r w:rsidR="00C229A1" w:rsidRPr="0075512F" w:rsidDel="000A3E8D">
          <w:rPr>
            <w:b/>
            <w:bCs/>
          </w:rPr>
          <w:delText>6% et 7% pour la dette privée</w:delText>
        </w:r>
        <w:r w:rsidR="00C229A1" w:rsidRPr="0075512F" w:rsidDel="000A3E8D">
          <w:delText xml:space="preserve"> </w:delText>
        </w:r>
        <w:r w:rsidR="00E3434D" w:rsidRPr="0075512F" w:rsidDel="000A3E8D">
          <w:delText>(</w:delText>
        </w:r>
        <w:r w:rsidR="00DE50CC" w:rsidRPr="0075512F" w:rsidDel="000A3E8D">
          <w:delText>dette contractée en euros ou en dollar américain),</w:delText>
        </w:r>
      </w:del>
    </w:p>
    <w:p w14:paraId="7BFC81AC" w14:textId="3202AF8F" w:rsidR="00301198" w:rsidRPr="0075512F" w:rsidDel="000A3E8D" w:rsidRDefault="00301198" w:rsidP="00D06333">
      <w:pPr>
        <w:pStyle w:val="ListParagraph"/>
        <w:numPr>
          <w:ilvl w:val="0"/>
          <w:numId w:val="23"/>
        </w:numPr>
        <w:rPr>
          <w:del w:id="3560" w:author="Houyem Rais" w:date="2024-02-22T15:17:00Z"/>
        </w:rPr>
      </w:pPr>
      <w:del w:id="3561" w:author="Houyem Rais" w:date="2024-02-22T15:17:00Z">
        <w:r w:rsidRPr="0075512F" w:rsidDel="000A3E8D">
          <w:delText>Un</w:delText>
        </w:r>
        <w:r w:rsidR="006225F0" w:rsidRPr="0075512F" w:rsidDel="000A3E8D">
          <w:delText xml:space="preserve"> </w:delText>
        </w:r>
        <w:r w:rsidR="006225F0" w:rsidRPr="0075512F" w:rsidDel="000A3E8D">
          <w:rPr>
            <w:b/>
            <w:bCs/>
          </w:rPr>
          <w:delText>taux</w:delText>
        </w:r>
        <w:r w:rsidR="006225F0" w:rsidRPr="0075512F" w:rsidDel="000A3E8D">
          <w:delText xml:space="preserve"> </w:delText>
        </w:r>
        <w:r w:rsidR="006225F0" w:rsidRPr="0075512F" w:rsidDel="000A3E8D">
          <w:rPr>
            <w:b/>
            <w:bCs/>
          </w:rPr>
          <w:delText>de</w:delText>
        </w:r>
        <w:r w:rsidRPr="0075512F" w:rsidDel="000A3E8D">
          <w:delText xml:space="preserve"> </w:delText>
        </w:r>
        <w:r w:rsidRPr="0075512F" w:rsidDel="000A3E8D">
          <w:rPr>
            <w:b/>
            <w:bCs/>
          </w:rPr>
          <w:delText xml:space="preserve">rentabilité </w:delText>
        </w:r>
        <w:r w:rsidR="006225F0" w:rsidRPr="0075512F" w:rsidDel="000A3E8D">
          <w:rPr>
            <w:b/>
            <w:bCs/>
          </w:rPr>
          <w:delText xml:space="preserve">interne </w:delText>
        </w:r>
        <w:r w:rsidRPr="0075512F" w:rsidDel="000A3E8D">
          <w:rPr>
            <w:b/>
            <w:bCs/>
          </w:rPr>
          <w:delText>du projet</w:delText>
        </w:r>
        <w:r w:rsidRPr="0075512F" w:rsidDel="000A3E8D">
          <w:delText xml:space="preserve"> de l’ordre de </w:delText>
        </w:r>
        <w:r w:rsidR="00AF3159" w:rsidRPr="0075512F" w:rsidDel="000A3E8D">
          <w:rPr>
            <w:b/>
            <w:bCs/>
          </w:rPr>
          <w:delText>12%</w:delText>
        </w:r>
        <w:r w:rsidR="00AF3159" w:rsidRPr="0075512F" w:rsidDel="000A3E8D">
          <w:delText xml:space="preserve"> serait exigée (banque multilatérale), </w:delText>
        </w:r>
      </w:del>
    </w:p>
    <w:p w14:paraId="78C2283D" w14:textId="5E9001F4" w:rsidR="00AF3159" w:rsidRPr="0075512F" w:rsidDel="000A3E8D" w:rsidRDefault="00AF3159" w:rsidP="00D06333">
      <w:pPr>
        <w:pStyle w:val="ListParagraph"/>
        <w:numPr>
          <w:ilvl w:val="0"/>
          <w:numId w:val="23"/>
        </w:numPr>
        <w:rPr>
          <w:del w:id="3562" w:author="Houyem Rais" w:date="2024-02-22T15:17:00Z"/>
        </w:rPr>
      </w:pPr>
      <w:del w:id="3563" w:author="Houyem Rais" w:date="2024-02-22T15:17:00Z">
        <w:r w:rsidRPr="0075512F" w:rsidDel="000A3E8D">
          <w:delText xml:space="preserve">La rentabilité des fonds propres en cas d’un PPP devrait s’établit aux alentours de </w:delText>
        </w:r>
        <w:r w:rsidRPr="0075512F" w:rsidDel="000A3E8D">
          <w:rPr>
            <w:b/>
            <w:bCs/>
          </w:rPr>
          <w:delText>15</w:delText>
        </w:r>
        <w:r w:rsidRPr="0075512F" w:rsidDel="000A3E8D">
          <w:delText>% (</w:delText>
        </w:r>
        <w:r w:rsidRPr="0075512F" w:rsidDel="000A3E8D">
          <w:rPr>
            <w:b/>
            <w:bCs/>
          </w:rPr>
          <w:delText>taux</w:delText>
        </w:r>
        <w:r w:rsidR="006225F0" w:rsidRPr="0075512F" w:rsidDel="000A3E8D">
          <w:rPr>
            <w:b/>
            <w:bCs/>
          </w:rPr>
          <w:delText xml:space="preserve"> de rentabilité des fonds propres</w:delText>
        </w:r>
        <w:r w:rsidRPr="0075512F" w:rsidDel="000A3E8D">
          <w:delText xml:space="preserve"> prononcé par et les bailleurs de fonds et le secteur privé),</w:delText>
        </w:r>
      </w:del>
    </w:p>
    <w:p w14:paraId="1A2E86EB" w14:textId="2C51E0C6" w:rsidR="00C60C97" w:rsidRPr="0075512F" w:rsidDel="000A3E8D" w:rsidRDefault="006F55BB" w:rsidP="00D06333">
      <w:pPr>
        <w:pStyle w:val="ListParagraph"/>
        <w:numPr>
          <w:ilvl w:val="0"/>
          <w:numId w:val="23"/>
        </w:numPr>
        <w:rPr>
          <w:del w:id="3564" w:author="Houyem Rais" w:date="2024-02-22T15:17:00Z"/>
        </w:rPr>
      </w:pPr>
      <w:del w:id="3565" w:author="Houyem Rais" w:date="2024-02-22T15:17:00Z">
        <w:r w:rsidRPr="0075512F" w:rsidDel="000A3E8D">
          <w:delText xml:space="preserve">En matière de taux de </w:delText>
        </w:r>
        <w:r w:rsidRPr="0075512F" w:rsidDel="000A3E8D">
          <w:rPr>
            <w:b/>
            <w:bCs/>
          </w:rPr>
          <w:delText>couverture de la dette</w:delText>
        </w:r>
        <w:r w:rsidRPr="0075512F" w:rsidDel="000A3E8D">
          <w:delText xml:space="preserve">, </w:delText>
        </w:r>
        <w:r w:rsidR="007A6690" w:rsidRPr="0075512F" w:rsidDel="000A3E8D">
          <w:delText xml:space="preserve">les bailleurs de fonds interviewés ont annoncé que le </w:delText>
        </w:r>
        <w:r w:rsidR="007A6690" w:rsidRPr="0075512F" w:rsidDel="000A3E8D">
          <w:rPr>
            <w:b/>
            <w:bCs/>
          </w:rPr>
          <w:delText>DSCR</w:delText>
        </w:r>
        <w:r w:rsidR="007A6690" w:rsidRPr="0075512F" w:rsidDel="000A3E8D">
          <w:delText xml:space="preserve"> </w:delText>
        </w:r>
        <w:r w:rsidR="002F3B5C" w:rsidRPr="0075512F" w:rsidDel="000A3E8D">
          <w:rPr>
            <w:b/>
            <w:bCs/>
          </w:rPr>
          <w:delText>minimum</w:delText>
        </w:r>
        <w:r w:rsidR="002F3B5C" w:rsidRPr="0075512F" w:rsidDel="000A3E8D">
          <w:delText xml:space="preserve"> </w:delText>
        </w:r>
        <w:r w:rsidR="007A6690" w:rsidRPr="0075512F" w:rsidDel="000A3E8D">
          <w:delText xml:space="preserve">doit être </w:delText>
        </w:r>
        <w:r w:rsidR="002F3B5C" w:rsidRPr="0075512F" w:rsidDel="000A3E8D">
          <w:rPr>
            <w:b/>
            <w:bCs/>
          </w:rPr>
          <w:delText>de 1</w:delText>
        </w:r>
        <w:r w:rsidR="004375D4" w:rsidDel="000A3E8D">
          <w:rPr>
            <w:b/>
            <w:bCs/>
          </w:rPr>
          <w:delText>,</w:delText>
        </w:r>
        <w:r w:rsidR="002F3B5C" w:rsidRPr="0075512F" w:rsidDel="000A3E8D">
          <w:rPr>
            <w:b/>
            <w:bCs/>
          </w:rPr>
          <w:delText>2 à 1</w:delText>
        </w:r>
        <w:r w:rsidR="004375D4" w:rsidDel="000A3E8D">
          <w:rPr>
            <w:b/>
            <w:bCs/>
          </w:rPr>
          <w:delText>,</w:delText>
        </w:r>
        <w:r w:rsidR="002F3B5C" w:rsidRPr="0075512F" w:rsidDel="000A3E8D">
          <w:rPr>
            <w:b/>
            <w:bCs/>
          </w:rPr>
          <w:delText>25 pour les PPP à paiements publics</w:delText>
        </w:r>
        <w:r w:rsidR="002F3B5C" w:rsidRPr="0075512F" w:rsidDel="000A3E8D">
          <w:delText xml:space="preserve"> et de l’ordre de </w:delText>
        </w:r>
        <w:r w:rsidR="00C60C97" w:rsidRPr="0075512F" w:rsidDel="000A3E8D">
          <w:rPr>
            <w:b/>
            <w:bCs/>
          </w:rPr>
          <w:delText>1</w:delText>
        </w:r>
        <w:r w:rsidR="004375D4" w:rsidDel="000A3E8D">
          <w:rPr>
            <w:b/>
            <w:bCs/>
          </w:rPr>
          <w:delText>,</w:delText>
        </w:r>
        <w:r w:rsidR="00C60C97" w:rsidRPr="0075512F" w:rsidDel="000A3E8D">
          <w:rPr>
            <w:b/>
            <w:bCs/>
          </w:rPr>
          <w:delText>3</w:delText>
        </w:r>
        <w:r w:rsidR="006225F0" w:rsidRPr="0075512F" w:rsidDel="000A3E8D">
          <w:rPr>
            <w:b/>
            <w:bCs/>
          </w:rPr>
          <w:delText xml:space="preserve"> à </w:delText>
        </w:r>
        <w:r w:rsidR="00C60C97" w:rsidRPr="0075512F" w:rsidDel="000A3E8D">
          <w:rPr>
            <w:b/>
            <w:bCs/>
          </w:rPr>
          <w:delText>1</w:delText>
        </w:r>
        <w:r w:rsidR="004375D4" w:rsidDel="000A3E8D">
          <w:rPr>
            <w:b/>
            <w:bCs/>
          </w:rPr>
          <w:delText>,</w:delText>
        </w:r>
        <w:r w:rsidR="00C60C97" w:rsidRPr="0075512F" w:rsidDel="000A3E8D">
          <w:rPr>
            <w:b/>
            <w:bCs/>
          </w:rPr>
          <w:delText>4 pour les PPP concessifs</w:delText>
        </w:r>
        <w:r w:rsidR="00C60C97" w:rsidRPr="0075512F" w:rsidDel="000A3E8D">
          <w:delText xml:space="preserve">. </w:delText>
        </w:r>
      </w:del>
    </w:p>
    <w:p w14:paraId="7DFAC3DF" w14:textId="5C28D056" w:rsidR="00E371C6" w:rsidRPr="0075512F" w:rsidDel="000A3E8D" w:rsidRDefault="00E371C6" w:rsidP="0032478E">
      <w:pPr>
        <w:rPr>
          <w:del w:id="3566" w:author="Houyem Rais" w:date="2024-02-22T15:17:00Z"/>
        </w:rPr>
      </w:pPr>
    </w:p>
    <w:p w14:paraId="37DA9138" w14:textId="77E418D1" w:rsidR="00B0705A" w:rsidRPr="0075512F" w:rsidDel="000A3E8D" w:rsidRDefault="00B0705A" w:rsidP="00B0705A">
      <w:pPr>
        <w:pStyle w:val="Titre3"/>
        <w:rPr>
          <w:del w:id="3567" w:author="Houyem Rais" w:date="2024-02-22T15:17:00Z"/>
        </w:rPr>
      </w:pPr>
      <w:bookmarkStart w:id="3568" w:name="_Toc142174686"/>
      <w:del w:id="3569" w:author="Houyem Rais" w:date="2024-02-22T15:17:00Z">
        <w:r w:rsidRPr="0075512F" w:rsidDel="000A3E8D">
          <w:delText>Formes contractuelles préférées</w:delText>
        </w:r>
        <w:bookmarkEnd w:id="3568"/>
        <w:r w:rsidRPr="0075512F" w:rsidDel="000A3E8D">
          <w:delText xml:space="preserve"> </w:delText>
        </w:r>
      </w:del>
    </w:p>
    <w:p w14:paraId="3E72D250" w14:textId="542445A9" w:rsidR="00C13391" w:rsidRPr="0075512F" w:rsidDel="000A3E8D" w:rsidRDefault="00C13391" w:rsidP="00D06333">
      <w:pPr>
        <w:pStyle w:val="ListParagraph"/>
        <w:numPr>
          <w:ilvl w:val="0"/>
          <w:numId w:val="23"/>
        </w:numPr>
        <w:rPr>
          <w:del w:id="3570" w:author="Houyem Rais" w:date="2024-02-22T15:17:00Z"/>
        </w:rPr>
      </w:pPr>
      <w:del w:id="3571" w:author="Houyem Rais" w:date="2024-02-22T15:17:00Z">
        <w:r w:rsidRPr="0075512F" w:rsidDel="000A3E8D">
          <w:delText xml:space="preserve">Les </w:delText>
        </w:r>
        <w:r w:rsidRPr="0075512F" w:rsidDel="000A3E8D">
          <w:rPr>
            <w:b/>
            <w:bCs/>
          </w:rPr>
          <w:delText>bailleurs de fonds</w:delText>
        </w:r>
        <w:r w:rsidRPr="0075512F" w:rsidDel="000A3E8D">
          <w:delText xml:space="preserve"> multilatéraux </w:delText>
        </w:r>
        <w:r w:rsidRPr="0075512F" w:rsidDel="000A3E8D">
          <w:rPr>
            <w:b/>
            <w:bCs/>
          </w:rPr>
          <w:delText>peuvent soutenir les projets de PPP (Contrat de Partenariat/ Concession)</w:delText>
        </w:r>
        <w:r w:rsidRPr="0075512F" w:rsidDel="000A3E8D">
          <w:delText xml:space="preserve"> à travers leurs guichets dédiés au secteur privé ou en fournissant de la dette souveraine couvrant la participation de l’Etat (Subventions d’investissement ou subvention d’exploitation).</w:delText>
        </w:r>
      </w:del>
    </w:p>
    <w:p w14:paraId="0939F932" w14:textId="4CAF717F" w:rsidR="00B0705A" w:rsidRPr="0075512F" w:rsidDel="000A3E8D" w:rsidRDefault="00C13391" w:rsidP="00D06333">
      <w:pPr>
        <w:pStyle w:val="ListParagraph"/>
        <w:numPr>
          <w:ilvl w:val="0"/>
          <w:numId w:val="23"/>
        </w:numPr>
        <w:rPr>
          <w:del w:id="3572" w:author="Houyem Rais" w:date="2024-02-22T15:17:00Z"/>
        </w:rPr>
      </w:pPr>
      <w:del w:id="3573" w:author="Houyem Rais" w:date="2024-02-22T15:17:00Z">
        <w:r w:rsidRPr="0075512F" w:rsidDel="000A3E8D">
          <w:delText xml:space="preserve">La forme </w:delText>
        </w:r>
        <w:r w:rsidRPr="0075512F" w:rsidDel="000A3E8D">
          <w:rPr>
            <w:b/>
            <w:bCs/>
          </w:rPr>
          <w:delText>EPC+F n’est pas</w:delText>
        </w:r>
        <w:r w:rsidR="003E2815" w:rsidRPr="0075512F" w:rsidDel="000A3E8D">
          <w:rPr>
            <w:b/>
            <w:bCs/>
          </w:rPr>
          <w:delText xml:space="preserve"> envisageable </w:delText>
        </w:r>
        <w:r w:rsidR="006225F0" w:rsidRPr="0075512F" w:rsidDel="000A3E8D">
          <w:rPr>
            <w:b/>
            <w:bCs/>
          </w:rPr>
          <w:delText xml:space="preserve">par les bailleurs de fonds multilatéraux et bilatéraux </w:delText>
        </w:r>
        <w:r w:rsidR="00B84237" w:rsidRPr="0075512F" w:rsidDel="000A3E8D">
          <w:rPr>
            <w:b/>
            <w:bCs/>
          </w:rPr>
          <w:delText>européens</w:delText>
        </w:r>
        <w:r w:rsidR="00B84237" w:rsidRPr="0075512F" w:rsidDel="000A3E8D">
          <w:delText>.</w:delText>
        </w:r>
      </w:del>
    </w:p>
    <w:p w14:paraId="51D54C98" w14:textId="4010155B" w:rsidR="00CF1066" w:rsidRPr="0075512F" w:rsidDel="000A3E8D" w:rsidRDefault="003E2815" w:rsidP="00D06333">
      <w:pPr>
        <w:pStyle w:val="ListParagraph"/>
        <w:numPr>
          <w:ilvl w:val="0"/>
          <w:numId w:val="23"/>
        </w:numPr>
        <w:rPr>
          <w:del w:id="3574" w:author="Houyem Rais" w:date="2024-02-22T15:17:00Z"/>
        </w:rPr>
      </w:pPr>
      <w:del w:id="3575" w:author="Houyem Rais" w:date="2024-02-22T15:17:00Z">
        <w:r w:rsidRPr="0075512F" w:rsidDel="000A3E8D">
          <w:rPr>
            <w:b/>
            <w:bCs/>
          </w:rPr>
          <w:delText>Pour le secteur privé, la forme contractuelle préférée serait la concession</w:delText>
        </w:r>
        <w:r w:rsidRPr="0075512F" w:rsidDel="000A3E8D">
          <w:delText>, offrant aux investisseurs une certaine sécurité et des droits d'exploitation sur une période déterminée en minimisant les risques « pays ».</w:delText>
        </w:r>
      </w:del>
    </w:p>
    <w:p w14:paraId="4AA90DF6" w14:textId="3B7439EA" w:rsidR="00B24B86" w:rsidRPr="0075512F" w:rsidDel="000A3E8D" w:rsidRDefault="00B24B86" w:rsidP="00B24B86">
      <w:pPr>
        <w:pStyle w:val="Titre3"/>
        <w:rPr>
          <w:del w:id="3576" w:author="Houyem Rais" w:date="2024-02-22T15:17:00Z"/>
        </w:rPr>
      </w:pPr>
      <w:bookmarkStart w:id="3577" w:name="_Toc142174687"/>
      <w:del w:id="3578" w:author="Houyem Rais" w:date="2024-02-22T15:17:00Z">
        <w:r w:rsidRPr="0075512F" w:rsidDel="000A3E8D">
          <w:delText>Financements verts</w:delText>
        </w:r>
        <w:bookmarkEnd w:id="3577"/>
      </w:del>
    </w:p>
    <w:p w14:paraId="5C5E01B3" w14:textId="2D43ED7E" w:rsidR="00B24B86" w:rsidRPr="0075512F" w:rsidDel="000A3E8D" w:rsidRDefault="00B24B86" w:rsidP="00B24B86">
      <w:pPr>
        <w:rPr>
          <w:del w:id="3579" w:author="Houyem Rais" w:date="2024-02-22T15:17:00Z"/>
        </w:rPr>
      </w:pPr>
      <w:del w:id="3580" w:author="Houyem Rais" w:date="2024-02-22T15:17:00Z">
        <w:r w:rsidRPr="0075512F" w:rsidDel="000A3E8D">
          <w:delText xml:space="preserve">Les bailleurs de fonds interviewés ont </w:delText>
        </w:r>
        <w:r w:rsidR="00231E76" w:rsidRPr="0075512F" w:rsidDel="000A3E8D">
          <w:delText xml:space="preserve">tous </w:delText>
        </w:r>
        <w:r w:rsidRPr="0075512F" w:rsidDel="000A3E8D">
          <w:delText>souligné l'</w:delText>
        </w:r>
        <w:r w:rsidRPr="0075512F" w:rsidDel="000A3E8D">
          <w:rPr>
            <w:b/>
            <w:bCs/>
          </w:rPr>
          <w:delText>importance croissante des financements verts pour les projets d'infrastructure d'envergure</w:delText>
        </w:r>
        <w:r w:rsidRPr="0075512F" w:rsidDel="000A3E8D">
          <w:delText xml:space="preserve">, </w:delText>
        </w:r>
        <w:r w:rsidR="00231E76" w:rsidRPr="0075512F" w:rsidDel="000A3E8D">
          <w:delText>à l’instar</w:delText>
        </w:r>
        <w:r w:rsidRPr="0075512F" w:rsidDel="000A3E8D">
          <w:delText xml:space="preserve"> </w:delText>
        </w:r>
        <w:r w:rsidR="00231E76" w:rsidRPr="0075512F" w:rsidDel="000A3E8D">
          <w:delText>du</w:delText>
        </w:r>
        <w:r w:rsidRPr="0075512F" w:rsidDel="000A3E8D">
          <w:delText xml:space="preserve"> projet de liaison entre </w:delText>
        </w:r>
        <w:r w:rsidR="00231E76" w:rsidRPr="0075512F" w:rsidDel="000A3E8D">
          <w:delText xml:space="preserve">l’Ile de </w:delText>
        </w:r>
        <w:r w:rsidRPr="0075512F" w:rsidDel="000A3E8D">
          <w:delText>Djerba et le continent. Les financements verts ont émergé comme une réponse cruciale aux défis environnementaux et climatiques auxquels le monde est confronté. Ils visent à soutenir des projets qui adoptent des pratiques durables et respectueuses de l'environnement, en contribuant activement à la lutte contre le changement climatique et en favorisant la transition vers une économie verte.</w:delText>
        </w:r>
      </w:del>
    </w:p>
    <w:p w14:paraId="1D741A5A" w14:textId="26976679" w:rsidR="00B24B86" w:rsidRPr="0075512F" w:rsidDel="000A3E8D" w:rsidRDefault="00B24B86" w:rsidP="00B24B86">
      <w:pPr>
        <w:rPr>
          <w:del w:id="3581" w:author="Houyem Rais" w:date="2024-02-22T15:17:00Z"/>
        </w:rPr>
      </w:pPr>
      <w:del w:id="3582" w:author="Houyem Rais" w:date="2024-02-22T15:17:00Z">
        <w:r w:rsidRPr="0075512F" w:rsidDel="000A3E8D">
          <w:delText xml:space="preserve">Ces financements verts ont pour objectif de </w:delText>
        </w:r>
        <w:r w:rsidRPr="0075512F" w:rsidDel="000A3E8D">
          <w:rPr>
            <w:u w:val="single"/>
          </w:rPr>
          <w:delText>promouvoir des initiatives qui réduisent l'empreinte carbone des projets</w:delText>
        </w:r>
        <w:r w:rsidRPr="0075512F" w:rsidDel="000A3E8D">
          <w:delText xml:space="preserve">, </w:delText>
        </w:r>
        <w:r w:rsidRPr="0075512F" w:rsidDel="000A3E8D">
          <w:rPr>
            <w:u w:val="single"/>
          </w:rPr>
          <w:delText>minimisent leur impact sur l'environnement et favorisent l'utilisation efficace des ressources naturelles</w:delText>
        </w:r>
        <w:r w:rsidRPr="0075512F" w:rsidDel="000A3E8D">
          <w:delText>. Dans le contexte du projet de liaison permanente entre Djerba et le continent, cela signifie qu</w:delText>
        </w:r>
        <w:r w:rsidR="00AF0AA3" w:rsidRPr="0075512F" w:rsidDel="000A3E8D">
          <w:delText>’il faut</w:delText>
        </w:r>
        <w:r w:rsidRPr="0075512F" w:rsidDel="000A3E8D">
          <w:delText xml:space="preserve"> </w:delText>
        </w:r>
        <w:r w:rsidR="00F043F7" w:rsidRPr="0075512F" w:rsidDel="000A3E8D">
          <w:delText>évaluer l’impact du projet en matière de réduction des émissions de gaz à effet de serre (</w:delText>
        </w:r>
        <w:r w:rsidR="00D2586D" w:rsidRPr="0075512F" w:rsidDel="000A3E8D">
          <w:delText xml:space="preserve">en évitant un détour en voiture de 50km), s’assurer que </w:delText>
        </w:r>
        <w:r w:rsidRPr="0075512F" w:rsidDel="000A3E8D">
          <w:delText xml:space="preserve">les pratiques de construction, d'exploitation et de maintenance </w:delText>
        </w:r>
        <w:r w:rsidR="00D2586D" w:rsidRPr="0075512F" w:rsidDel="000A3E8D">
          <w:delText>soient</w:delText>
        </w:r>
        <w:r w:rsidRPr="0075512F" w:rsidDel="000A3E8D">
          <w:delText xml:space="preserve"> soigneusement évaluées pour minimiser les émissions de gaz à effet de serre et préserver l'écosystème environnant</w:delText>
        </w:r>
        <w:r w:rsidR="00D2586D" w:rsidRPr="0075512F" w:rsidDel="000A3E8D">
          <w:delText xml:space="preserve"> et </w:delText>
        </w:r>
        <w:r w:rsidR="00C42A82" w:rsidRPr="0075512F" w:rsidDel="000A3E8D">
          <w:delText xml:space="preserve">explorer la possibilité de considérer que le Projet </w:delText>
        </w:r>
        <w:r w:rsidR="00DC5B64" w:rsidRPr="0075512F" w:rsidDel="000A3E8D">
          <w:delText>soit classé comme une infrastructure adaptive aux changement climatiques</w:delText>
        </w:r>
        <w:r w:rsidRPr="0075512F" w:rsidDel="000A3E8D">
          <w:delText>.</w:delText>
        </w:r>
      </w:del>
    </w:p>
    <w:p w14:paraId="0A23BEDF" w14:textId="3999E2C7" w:rsidR="00B24B86" w:rsidRPr="0075512F" w:rsidDel="000A3E8D" w:rsidRDefault="00B24B86" w:rsidP="00B24B86">
      <w:pPr>
        <w:rPr>
          <w:del w:id="3583" w:author="Houyem Rais" w:date="2024-02-22T15:17:00Z"/>
          <w:i/>
          <w:iCs/>
        </w:rPr>
      </w:pPr>
      <w:del w:id="3584" w:author="Houyem Rais" w:date="2024-02-22T15:17:00Z">
        <w:r w:rsidRPr="0075512F" w:rsidDel="000A3E8D">
          <w:rPr>
            <w:i/>
            <w:iCs/>
          </w:rPr>
          <w:delText>Les infrastructures résilientes et adaptatives aux changements climatiques sont particulièrement valorisées par les financements verts. Ces projets sont conçus pour résister aux effets néfastes des changements climatiques, tels que les événements météorologiques extrêmes, les inondations, la montée du niveau de la mer, entre autres. Ils intègrent également des mesures d'adaptation qui permettent de mieux faire face aux futurs défis climatiques et de réduire les vulnérabilités associées.</w:delText>
        </w:r>
      </w:del>
    </w:p>
    <w:p w14:paraId="185E3221" w14:textId="17FB4EAC" w:rsidR="00B24B86" w:rsidRPr="0075512F" w:rsidDel="000A3E8D" w:rsidRDefault="00B24B86" w:rsidP="00B24B86">
      <w:pPr>
        <w:rPr>
          <w:del w:id="3585" w:author="Houyem Rais" w:date="2024-02-22T15:17:00Z"/>
        </w:rPr>
      </w:pPr>
      <w:del w:id="3586" w:author="Houyem Rais" w:date="2024-02-22T15:17:00Z">
        <w:r w:rsidRPr="0075512F" w:rsidDel="000A3E8D">
          <w:rPr>
            <w:b/>
            <w:bCs/>
          </w:rPr>
          <w:delText>Le projet de liaison permanente devra donc être conçu et construit avec des normes élevées en matière de résilience climatique</w:delText>
        </w:r>
        <w:r w:rsidRPr="0075512F" w:rsidDel="000A3E8D">
          <w:delText>, afin de garantir qu'il puisse continuer à fonctionner efficacement et en toute sécurité face aux perturbations climatiques potentielles à long terme.</w:delText>
        </w:r>
      </w:del>
    </w:p>
    <w:p w14:paraId="70B5C98B" w14:textId="5ADBB1BA" w:rsidR="00B24B86" w:rsidRPr="0075512F" w:rsidDel="000A3E8D" w:rsidRDefault="00B24B86" w:rsidP="00B24B86">
      <w:pPr>
        <w:rPr>
          <w:del w:id="3587" w:author="Houyem Rais" w:date="2024-02-22T15:17:00Z"/>
        </w:rPr>
      </w:pPr>
      <w:del w:id="3588" w:author="Houyem Rais" w:date="2024-02-22T15:17:00Z">
        <w:r w:rsidRPr="0075512F" w:rsidDel="000A3E8D">
          <w:delText xml:space="preserve">Pour bénéficier des financements verts, </w:delText>
        </w:r>
        <w:r w:rsidRPr="0075512F" w:rsidDel="000A3E8D">
          <w:rPr>
            <w:b/>
            <w:bCs/>
          </w:rPr>
          <w:delText>il est essentiel que le projet soit pleinement aligné avec les objectifs de l'Accord de Paris sur le climat, ainsi qu'avec les engagements nationaux déterminés (NDCs) de la Tunisie</w:delText>
        </w:r>
        <w:r w:rsidRPr="0075512F" w:rsidDel="000A3E8D">
          <w:delText>. Cela signifie que le projet devra contribuer activement à la réduction des émissions de gaz à effet de serre dans le pays, tout en favorisant une transition durable vers une économie à faible émission de carbone.</w:delText>
        </w:r>
      </w:del>
    </w:p>
    <w:p w14:paraId="0901C41F" w14:textId="6EC6E5A5" w:rsidR="00B24B86" w:rsidRPr="0075512F" w:rsidDel="000A3E8D" w:rsidRDefault="00B24B86" w:rsidP="00B24B86">
      <w:pPr>
        <w:rPr>
          <w:del w:id="3589" w:author="Houyem Rais" w:date="2024-02-22T15:17:00Z"/>
        </w:rPr>
      </w:pPr>
      <w:del w:id="3590" w:author="Houyem Rais" w:date="2024-02-22T15:17:00Z">
        <w:r w:rsidRPr="0075512F" w:rsidDel="000A3E8D">
          <w:delText xml:space="preserve">Les bailleurs de fonds </w:delText>
        </w:r>
        <w:r w:rsidR="00306B9A" w:rsidDel="000A3E8D">
          <w:delText>s’</w:delText>
        </w:r>
        <w:r w:rsidRPr="0075512F" w:rsidDel="000A3E8D">
          <w:delText xml:space="preserve">attendent également que le projet de liaison soit en </w:delText>
        </w:r>
        <w:r w:rsidRPr="0075512F" w:rsidDel="000A3E8D">
          <w:rPr>
            <w:b/>
            <w:bCs/>
          </w:rPr>
          <w:delText>harmonie avec les priorités nationales en matière de développement durable</w:delText>
        </w:r>
        <w:r w:rsidRPr="0075512F" w:rsidDel="000A3E8D">
          <w:delText>. Le projet devrait démontrer un engagement clair en faveur de la protection de l'environnement, de la préservation des ressources naturelles, et de l'amélioration de la qualité de vie des populations locales.</w:delText>
        </w:r>
      </w:del>
    </w:p>
    <w:p w14:paraId="225A60C7" w14:textId="5705DF00" w:rsidR="00B24B86" w:rsidRPr="0075512F" w:rsidDel="000A3E8D" w:rsidRDefault="00B24B86" w:rsidP="000F0DCE">
      <w:pPr>
        <w:rPr>
          <w:del w:id="3591" w:author="Houyem Rais" w:date="2024-02-22T15:17:00Z"/>
        </w:rPr>
      </w:pPr>
      <w:del w:id="3592" w:author="Houyem Rais" w:date="2024-02-22T15:17:00Z">
        <w:r w:rsidRPr="0075512F" w:rsidDel="000A3E8D">
          <w:delText xml:space="preserve">Enfin, </w:delText>
        </w:r>
        <w:r w:rsidRPr="0075512F" w:rsidDel="000A3E8D">
          <w:rPr>
            <w:b/>
            <w:bCs/>
            <w:u w:val="single"/>
          </w:rPr>
          <w:delText>la réalisation d'une Analyse des Risques Climatiques (ARC) est devenue une condition obligatoire pour accéder aux financements verts</w:delText>
        </w:r>
        <w:r w:rsidR="0067570D" w:rsidDel="000A3E8D">
          <w:rPr>
            <w:b/>
            <w:bCs/>
            <w:u w:val="single"/>
          </w:rPr>
          <w:delText xml:space="preserve"> moins onéreux que les financements classiques</w:delText>
        </w:r>
        <w:r w:rsidRPr="0075512F" w:rsidDel="000A3E8D">
          <w:delText>. L'ARC permet d'évaluer les risques climatiques potentiels auxquels le projet pourrait être exposé au fil du temps. Cela inclut la prise en compte des scénarios futurs de changement climatique, des événements climatiques extrêmes et de l'évolution des conditions environnementales.</w:delText>
        </w:r>
        <w:r w:rsidR="000F0DCE" w:rsidRPr="0075512F" w:rsidDel="000A3E8D">
          <w:delText xml:space="preserve"> </w:delText>
        </w:r>
        <w:r w:rsidRPr="0075512F" w:rsidDel="000A3E8D">
          <w:delText xml:space="preserve">Sur la base de l'ARC, le projet doit présenter un </w:delText>
        </w:r>
        <w:r w:rsidRPr="0075512F" w:rsidDel="000A3E8D">
          <w:rPr>
            <w:b/>
            <w:bCs/>
          </w:rPr>
          <w:delText>plan de mitigation détaillé qui identifie les mesures spécifiques pour atténuer les risques climatiques identifiés</w:delText>
        </w:r>
        <w:r w:rsidRPr="0075512F" w:rsidDel="000A3E8D">
          <w:delText>. Cela permettra de renforcer la résilience du projet, d'assurer sa durabilité à long terme et de sécuriser les financements verts pour sa mise en œuvre.</w:delText>
        </w:r>
      </w:del>
    </w:p>
    <w:p w14:paraId="725B6607" w14:textId="3504C360" w:rsidR="00B24B86" w:rsidRPr="0075512F" w:rsidDel="000A3E8D" w:rsidRDefault="00B24B86" w:rsidP="00B24B86">
      <w:pPr>
        <w:rPr>
          <w:del w:id="3593" w:author="Houyem Rais" w:date="2024-02-22T15:17:00Z"/>
        </w:rPr>
      </w:pPr>
    </w:p>
    <w:p w14:paraId="04EB04EF" w14:textId="04F8BD5C" w:rsidR="00510354" w:rsidRPr="0075512F" w:rsidRDefault="00510354" w:rsidP="00484D39">
      <w:pPr>
        <w:pStyle w:val="Titre1"/>
        <w:numPr>
          <w:ilvl w:val="0"/>
          <w:numId w:val="1"/>
        </w:numPr>
        <w:jc w:val="left"/>
      </w:pPr>
      <w:bookmarkStart w:id="3594" w:name="_Toc142174688"/>
      <w:r w:rsidRPr="0075512F">
        <w:t>Etude de benchmark</w:t>
      </w:r>
      <w:bookmarkEnd w:id="3370"/>
      <w:bookmarkEnd w:id="3510"/>
      <w:bookmarkEnd w:id="3511"/>
      <w:bookmarkEnd w:id="3594"/>
    </w:p>
    <w:p w14:paraId="3B9128BF" w14:textId="0945AA6E" w:rsidR="00A666BE" w:rsidRPr="0075512F" w:rsidRDefault="00A666BE" w:rsidP="00115F39">
      <w:r w:rsidRPr="0075512F">
        <w:t>Dans cette section, nous présentons quatre benchmarks internationaux de projets de ponts à péage afin de tirer les meilleures pratiques et les leçons qui profiteront au projet.</w:t>
      </w:r>
    </w:p>
    <w:p w14:paraId="6A75D02C" w14:textId="07CC2FEB" w:rsidR="00855FB9" w:rsidRPr="0075512F" w:rsidRDefault="00CD394A" w:rsidP="00484D39">
      <w:pPr>
        <w:pStyle w:val="Titre2"/>
      </w:pPr>
      <w:bookmarkStart w:id="3595" w:name="_Toc136949964"/>
      <w:bookmarkStart w:id="3596" w:name="_Toc137137761"/>
      <w:bookmarkStart w:id="3597" w:name="_Toc141255683"/>
      <w:bookmarkStart w:id="3598" w:name="_Toc141256002"/>
      <w:bookmarkStart w:id="3599" w:name="_Toc142174689"/>
      <w:r w:rsidRPr="0075512F">
        <w:t>Pont à péage Henri-Konan Bédié (Pont HKB, Côte d’Ivoire)</w:t>
      </w:r>
      <w:bookmarkEnd w:id="3595"/>
      <w:bookmarkEnd w:id="3596"/>
      <w:bookmarkEnd w:id="3597"/>
      <w:bookmarkEnd w:id="3598"/>
      <w:bookmarkEnd w:id="3599"/>
    </w:p>
    <w:p w14:paraId="093F21E8" w14:textId="49A210F0" w:rsidR="00855FB9" w:rsidRPr="0075512F" w:rsidRDefault="005972D5" w:rsidP="00484D39">
      <w:pPr>
        <w:pStyle w:val="Titre3"/>
        <w:rPr>
          <w:bCs/>
        </w:rPr>
      </w:pPr>
      <w:bookmarkStart w:id="3600" w:name="_Toc136949965"/>
      <w:bookmarkStart w:id="3601" w:name="_Toc137137762"/>
      <w:bookmarkStart w:id="3602" w:name="_Toc142174690"/>
      <w:r w:rsidRPr="0075512F">
        <w:t>Présentation du projet</w:t>
      </w:r>
      <w:bookmarkEnd w:id="3600"/>
      <w:bookmarkEnd w:id="3601"/>
      <w:bookmarkEnd w:id="3602"/>
    </w:p>
    <w:p w14:paraId="62614CBC" w14:textId="02A0C473" w:rsidR="00855FB9" w:rsidRPr="0075512F" w:rsidRDefault="00EF7EE7" w:rsidP="00115F39">
      <w:r w:rsidRPr="0075512F">
        <w:t>Lancé au-dessus de la lagune Ebrié, le pont Henri-Konan Bédié est le troisième pont à relier les parties Nord et Sud d’Abidjan. Inauguré fin 2014, il permet de désengorger les ponts Houphouët-Boigny (54 000 véhicules/jour) et Charles De Gaulle (130 000 véhicules/jour). Souffrant du sous-équipement de leur ville en matière de transport, les habitants d’Abidjan profitent désormais d’une circulation facilitée. Le bénéfice en est estimé à 1,8 million d’heures d’embouteillages par an. Le pont relie la zone résidentielle Riviera au quartier plus populaire de Marcory. Il évite aux usagers un contournement de 10 km et leur permet de gagner une demi-heure sur le trajet. L’ouvrage permet également de désenclaver l’arrière-pays.</w:t>
      </w:r>
      <w:r w:rsidR="00AF2A61" w:rsidRPr="0075512F">
        <w:t xml:space="preserve"> </w:t>
      </w:r>
      <w:r w:rsidR="00855FB9" w:rsidRPr="0075512F">
        <w:t>Il représente l’un des plus grands chantiers d’infrastructure en Afrique de l’Ouest.</w:t>
      </w:r>
    </w:p>
    <w:p w14:paraId="49C9B817" w14:textId="77777777" w:rsidR="00855FB9" w:rsidRPr="0075512F" w:rsidRDefault="00855FB9" w:rsidP="00115F39">
      <w:r w:rsidRPr="0075512F">
        <w:t>Le contrat de partenariat public privé a été attribué en 1998 à la société SOCOPRIM (groupe Bouygues actionnaire majoritaire).</w:t>
      </w:r>
    </w:p>
    <w:p w14:paraId="5BEA9185" w14:textId="34CBCFA5" w:rsidR="00855FB9" w:rsidRPr="0075512F" w:rsidRDefault="00855FB9" w:rsidP="00115F39">
      <w:r w:rsidRPr="0075512F">
        <w:t>Interrompu à plusieurs reprises à la suite des crises politiques traversées par le pays, le projet a repris en 2011 pour aboutir à la livraison du pont en décembre 2014.</w:t>
      </w:r>
    </w:p>
    <w:p w14:paraId="02FE6E74" w14:textId="77777777" w:rsidR="00E343BC" w:rsidRPr="0075512F" w:rsidRDefault="004F00E9" w:rsidP="00115F39">
      <w:pPr>
        <w:pStyle w:val="BodyText"/>
        <w:keepNext/>
        <w:ind w:left="499" w:right="936"/>
        <w:jc w:val="center"/>
      </w:pPr>
      <w:r w:rsidRPr="0075512F">
        <w:rPr>
          <w:noProof/>
        </w:rPr>
        <w:drawing>
          <wp:inline distT="0" distB="0" distL="0" distR="0" wp14:anchorId="52D640B4" wp14:editId="71AF3061">
            <wp:extent cx="4776533" cy="3181900"/>
            <wp:effectExtent l="0" t="0" r="5080" b="0"/>
            <wp:docPr id="4098" name="Picture 4098" descr="Le pont HKB révolutionne la mobilité urbaine à Abidjan | Banque africaine  de développement - Bâtir aujourd'hui, une meilleure Afrique demain">
              <a:extLst xmlns:a="http://schemas.openxmlformats.org/drawingml/2006/main">
                <a:ext uri="{FF2B5EF4-FFF2-40B4-BE49-F238E27FC236}">
                  <a16:creationId xmlns:a16="http://schemas.microsoft.com/office/drawing/2014/main" id="{5347E6FE-100B-A0F0-A962-E82707164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Le pont HKB révolutionne la mobilité urbaine à Abidjan | Banque africaine  de développement - Bâtir aujourd'hui, une meilleure Afrique demain">
                      <a:extLst>
                        <a:ext uri="{FF2B5EF4-FFF2-40B4-BE49-F238E27FC236}">
                          <a16:creationId xmlns:a16="http://schemas.microsoft.com/office/drawing/2014/main" id="{5347E6FE-100B-A0F0-A962-E82707164921}"/>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1607" cy="3191942"/>
                    </a:xfrm>
                    <a:prstGeom prst="rect">
                      <a:avLst/>
                    </a:prstGeom>
                    <a:noFill/>
                  </pic:spPr>
                </pic:pic>
              </a:graphicData>
            </a:graphic>
          </wp:inline>
        </w:drawing>
      </w:r>
    </w:p>
    <w:p w14:paraId="4658DF18" w14:textId="1DF73AD5" w:rsidR="004F00E9" w:rsidRPr="0075512F" w:rsidRDefault="00E343BC" w:rsidP="00115F39">
      <w:pPr>
        <w:pStyle w:val="Caption"/>
        <w:spacing w:after="120"/>
        <w:jc w:val="center"/>
      </w:pPr>
      <w:bookmarkStart w:id="3603" w:name="_Toc142174818"/>
      <w:r w:rsidRPr="0075512F">
        <w:t xml:space="preserve">Figure </w:t>
      </w:r>
      <w:r w:rsidRPr="0075512F">
        <w:fldChar w:fldCharType="begin"/>
      </w:r>
      <w:r w:rsidRPr="0075512F">
        <w:instrText xml:space="preserve"> SEQ Figure \* ARABIC </w:instrText>
      </w:r>
      <w:r w:rsidRPr="0075512F">
        <w:fldChar w:fldCharType="separate"/>
      </w:r>
      <w:r w:rsidR="00183855">
        <w:rPr>
          <w:noProof/>
        </w:rPr>
        <w:t>8</w:t>
      </w:r>
      <w:r w:rsidRPr="0075512F">
        <w:fldChar w:fldCharType="end"/>
      </w:r>
      <w:r w:rsidRPr="0075512F">
        <w:t xml:space="preserve"> Pont à péage Henri-Konan Bédié</w:t>
      </w:r>
      <w:bookmarkEnd w:id="3603"/>
    </w:p>
    <w:p w14:paraId="2CC63549" w14:textId="77777777" w:rsidR="00B166D0" w:rsidRDefault="00B166D0">
      <w:pPr>
        <w:spacing w:before="0" w:after="0" w:line="240" w:lineRule="auto"/>
        <w:jc w:val="left"/>
        <w:rPr>
          <w:b/>
          <w:color w:val="004BE2"/>
          <w:sz w:val="24"/>
          <w:szCs w:val="24"/>
        </w:rPr>
      </w:pPr>
      <w:bookmarkStart w:id="3604" w:name="_Toc136949966"/>
      <w:bookmarkStart w:id="3605" w:name="_Toc137137763"/>
      <w:r>
        <w:br w:type="page"/>
      </w:r>
    </w:p>
    <w:p w14:paraId="2128A959" w14:textId="7F8858DE" w:rsidR="00706D11" w:rsidRPr="0075512F" w:rsidRDefault="005972D5" w:rsidP="00484D39">
      <w:pPr>
        <w:pStyle w:val="Titre3"/>
        <w:rPr>
          <w:bCs/>
        </w:rPr>
      </w:pPr>
      <w:bookmarkStart w:id="3606" w:name="_Toc142174691"/>
      <w:r w:rsidRPr="0075512F">
        <w:lastRenderedPageBreak/>
        <w:t>Structuration du projet</w:t>
      </w:r>
      <w:bookmarkEnd w:id="3604"/>
      <w:bookmarkEnd w:id="3605"/>
      <w:bookmarkEnd w:id="3606"/>
    </w:p>
    <w:p w14:paraId="09F87040" w14:textId="26073009" w:rsidR="003D10C0" w:rsidRPr="003D10C0" w:rsidRDefault="003D10C0" w:rsidP="003D10C0">
      <w:r w:rsidRPr="003D10C0">
        <w:t xml:space="preserve">Le projet du Pont à péage Henri-Konan Bédié en Côte d'Ivoire est un exemple de projet </w:t>
      </w:r>
      <w:r w:rsidR="00D45A16">
        <w:t xml:space="preserve">de PPP </w:t>
      </w:r>
      <w:r w:rsidRPr="003D10C0">
        <w:t xml:space="preserve">basé sur </w:t>
      </w:r>
      <w:r w:rsidR="00D45A16">
        <w:t>le</w:t>
      </w:r>
      <w:r w:rsidRPr="003D10C0">
        <w:t xml:space="preserve"> modèle </w:t>
      </w:r>
      <w:r w:rsidR="00D45A16" w:rsidRPr="000F68A3">
        <w:rPr>
          <w:b/>
          <w:bCs/>
        </w:rPr>
        <w:t>concessif</w:t>
      </w:r>
      <w:r w:rsidRPr="000F68A3">
        <w:rPr>
          <w:b/>
          <w:bCs/>
        </w:rPr>
        <w:t xml:space="preserve"> de type Build-Operate-Transfer (BOT).</w:t>
      </w:r>
      <w:r w:rsidRPr="003D10C0">
        <w:t xml:space="preserve"> Le ministère des Infrastructures Economiques a agi comme le partenaire public délégué, représentant ainsi le concédant, Ageroute.</w:t>
      </w:r>
    </w:p>
    <w:p w14:paraId="1AF6FD6D" w14:textId="77777777" w:rsidR="003D10C0" w:rsidRPr="003D10C0" w:rsidRDefault="003D10C0" w:rsidP="003D10C0">
      <w:r w:rsidRPr="003D10C0">
        <w:t>Le partenaire privé dans ce projet est SOCOPRIM, une société spécialement créée pour ce projet. Elle compte parmi ses actionnaires des acteurs importants tels que Bouygues Travaux Publics, Total CI, PAIDF, l'État ivoirien et la Banque Nationale d'Investissement (BNI). D'autres acteurs du secteur public impliqués dans ce projet comprennent BNETD, agissant en tant qu'ingénieur du concédant, et Bureau VERITAS, qui assume le rôle d'ingénieur indépendant. La SACPRM (Société Anonyme de Construction du Pont Riviéra Marcory) a été responsable de la gestion de la construction.</w:t>
      </w:r>
    </w:p>
    <w:p w14:paraId="1064FE97" w14:textId="20A079DA" w:rsidR="003D10C0" w:rsidRPr="003D10C0" w:rsidRDefault="003D10C0" w:rsidP="003D10C0">
      <w:r w:rsidRPr="003D10C0">
        <w:t xml:space="preserve">Le financement du projet a été rendu possible grâce à la participation de plusieurs bailleurs de fonds, parmi lesquels la Banque Africaine de Développement (BAD), la Banque Ouest-Africaine de Développement (BOAD), la Banque d'Investissement et de Développement de la CEDEAO (BIDC), l'Africa Finance Corporation (AFC), le Nederlandse Financierings-Maatschappij voor Ontwikkelingslanden (FMO), la Banque Marocaine du Commerce Extérieur (BMCE), le Programme d'Assistance pour les Infrastructures de Développement en Afrique (PAIDF) et MIGA, l'agence de garantie de la Banque </w:t>
      </w:r>
      <w:r w:rsidR="00C343F6">
        <w:t>M</w:t>
      </w:r>
      <w:r w:rsidRPr="003D10C0">
        <w:t>ondiale.</w:t>
      </w:r>
    </w:p>
    <w:p w14:paraId="3B4CC33C" w14:textId="15D96740" w:rsidR="003D10C0" w:rsidRDefault="003D10C0" w:rsidP="00C343F6">
      <w:r w:rsidRPr="003D10C0">
        <w:t xml:space="preserve">Le PPP a une durée de </w:t>
      </w:r>
      <w:r w:rsidRPr="000F68A3">
        <w:rPr>
          <w:b/>
          <w:bCs/>
        </w:rPr>
        <w:t>30 ans</w:t>
      </w:r>
      <w:r w:rsidRPr="003D10C0">
        <w:t xml:space="preserve">, débutant en 2015, avec la réception du projet achevée en décembre 2014. Le Pont à péage Henri-Konan Bédié a été inauguré le 16 décembre 2014, suivi du début de la collecte de péage le 2 janvier 2015. Le coût global du projet s'est élevé à </w:t>
      </w:r>
      <w:r w:rsidRPr="000F68A3">
        <w:rPr>
          <w:b/>
          <w:bCs/>
        </w:rPr>
        <w:t>270 millions d'euros</w:t>
      </w:r>
      <w:r w:rsidRPr="003D10C0">
        <w:t xml:space="preserve">, et la </w:t>
      </w:r>
      <w:r w:rsidRPr="000F68A3">
        <w:rPr>
          <w:b/>
          <w:bCs/>
        </w:rPr>
        <w:t>construction a duré 38 mois</w:t>
      </w:r>
      <w:r w:rsidRPr="003D10C0">
        <w:t>. Grâce à ce pont, le temps de trajet moyen a été considérablement réduit, passant de 2 heures à seulement 15 minutes. Le pont connaît aujourd'hui un trafic quotidien d'environ 80 000 véhicules.</w:t>
      </w:r>
    </w:p>
    <w:p w14:paraId="41348D08" w14:textId="77777777" w:rsidR="00986EDE" w:rsidRPr="0075512F" w:rsidRDefault="004342E5" w:rsidP="00115F39">
      <w:pPr>
        <w:pStyle w:val="BodyText"/>
        <w:keepNext/>
        <w:ind w:left="498" w:right="933"/>
        <w:jc w:val="center"/>
      </w:pPr>
      <w:r w:rsidRPr="0075512F">
        <w:rPr>
          <w:noProof/>
        </w:rPr>
        <w:drawing>
          <wp:inline distT="0" distB="0" distL="0" distR="0" wp14:anchorId="0BD7D3AC" wp14:editId="680DDB7D">
            <wp:extent cx="2738878" cy="2510636"/>
            <wp:effectExtent l="0" t="0" r="4445" b="4445"/>
            <wp:docPr id="5122" name="Picture 5122" descr="Pont HKB Consortium Bailleurs">
              <a:extLst xmlns:a="http://schemas.openxmlformats.org/drawingml/2006/main">
                <a:ext uri="{FF2B5EF4-FFF2-40B4-BE49-F238E27FC236}">
                  <a16:creationId xmlns:a16="http://schemas.microsoft.com/office/drawing/2014/main" id="{95E54528-5CD2-32CA-D23B-C7EB702967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Pont HKB Consortium Bailleurs">
                      <a:extLst>
                        <a:ext uri="{FF2B5EF4-FFF2-40B4-BE49-F238E27FC236}">
                          <a16:creationId xmlns:a16="http://schemas.microsoft.com/office/drawing/2014/main" id="{95E54528-5CD2-32CA-D23B-C7EB70296797}"/>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0394" cy="2530359"/>
                    </a:xfrm>
                    <a:prstGeom prst="rect">
                      <a:avLst/>
                    </a:prstGeom>
                    <a:noFill/>
                  </pic:spPr>
                </pic:pic>
              </a:graphicData>
            </a:graphic>
          </wp:inline>
        </w:drawing>
      </w:r>
    </w:p>
    <w:p w14:paraId="66386663" w14:textId="0C6C6E05" w:rsidR="004342E5" w:rsidRPr="0075512F" w:rsidRDefault="00986EDE" w:rsidP="00115F39">
      <w:pPr>
        <w:pStyle w:val="Caption"/>
        <w:spacing w:after="120"/>
        <w:jc w:val="center"/>
      </w:pPr>
      <w:bookmarkStart w:id="3607" w:name="_Toc142174819"/>
      <w:r w:rsidRPr="0075512F">
        <w:t xml:space="preserve">Figure </w:t>
      </w:r>
      <w:r w:rsidRPr="0075512F">
        <w:fldChar w:fldCharType="begin"/>
      </w:r>
      <w:r w:rsidRPr="0075512F">
        <w:instrText xml:space="preserve"> SEQ Figure \* ARABIC </w:instrText>
      </w:r>
      <w:r w:rsidRPr="0075512F">
        <w:fldChar w:fldCharType="separate"/>
      </w:r>
      <w:r w:rsidR="00183855">
        <w:rPr>
          <w:noProof/>
        </w:rPr>
        <w:t>9</w:t>
      </w:r>
      <w:r w:rsidRPr="0075512F">
        <w:fldChar w:fldCharType="end"/>
      </w:r>
      <w:r w:rsidR="00A666BE" w:rsidRPr="0075512F">
        <w:t xml:space="preserve"> </w:t>
      </w:r>
      <w:r w:rsidRPr="0075512F">
        <w:t>: Les bailleurs du projet HKB</w:t>
      </w:r>
      <w:bookmarkEnd w:id="3607"/>
    </w:p>
    <w:p w14:paraId="4243FD79" w14:textId="164C932C" w:rsidR="00CD4640" w:rsidRPr="0075512F" w:rsidRDefault="000D19A8" w:rsidP="00484D39">
      <w:pPr>
        <w:pStyle w:val="Titre2"/>
      </w:pPr>
      <w:bookmarkStart w:id="3608" w:name="_Toc136949967"/>
      <w:bookmarkStart w:id="3609" w:name="_Toc137137764"/>
      <w:bookmarkStart w:id="3610" w:name="_Toc141255684"/>
      <w:bookmarkStart w:id="3611" w:name="_Toc141256003"/>
      <w:bookmarkStart w:id="3612" w:name="_Toc142174692"/>
      <w:r w:rsidRPr="0075512F">
        <w:t>Viaduc de Millau (France)</w:t>
      </w:r>
      <w:bookmarkEnd w:id="3608"/>
      <w:bookmarkEnd w:id="3609"/>
      <w:bookmarkEnd w:id="3610"/>
      <w:bookmarkEnd w:id="3611"/>
      <w:bookmarkEnd w:id="3612"/>
    </w:p>
    <w:p w14:paraId="116C976B" w14:textId="77777777" w:rsidR="000D19A8" w:rsidRPr="0075512F" w:rsidRDefault="000D19A8" w:rsidP="00484D39">
      <w:pPr>
        <w:pStyle w:val="Titre3"/>
        <w:rPr>
          <w:bCs/>
        </w:rPr>
      </w:pPr>
      <w:bookmarkStart w:id="3613" w:name="_Toc136949968"/>
      <w:bookmarkStart w:id="3614" w:name="_Toc137137765"/>
      <w:bookmarkStart w:id="3615" w:name="_Toc142174693"/>
      <w:r w:rsidRPr="0075512F">
        <w:t>Présentation du projet</w:t>
      </w:r>
      <w:bookmarkEnd w:id="3613"/>
      <w:bookmarkEnd w:id="3614"/>
      <w:bookmarkEnd w:id="3615"/>
    </w:p>
    <w:p w14:paraId="2584A65D" w14:textId="68272744" w:rsidR="00AD295F" w:rsidRPr="0075512F" w:rsidRDefault="00AD295F" w:rsidP="00115F39">
      <w:r w:rsidRPr="0075512F">
        <w:t xml:space="preserve">Le Viaduc de Millau est un ouvrage haubané exceptionnel de 2,5 km de long franchissant la vallée du </w:t>
      </w:r>
      <w:r w:rsidRPr="0075512F">
        <w:lastRenderedPageBreak/>
        <w:t xml:space="preserve">Tarn, dans le sud de la France, à une altitude maximale de 245 mètres. </w:t>
      </w:r>
      <w:r w:rsidR="00CD5F4B">
        <w:t>Depuis sa mise</w:t>
      </w:r>
      <w:r w:rsidR="002A54EC">
        <w:t xml:space="preserve"> </w:t>
      </w:r>
      <w:r w:rsidRPr="0075512F">
        <w:t>en service</w:t>
      </w:r>
      <w:r w:rsidR="00682006">
        <w:t xml:space="preserve"> </w:t>
      </w:r>
      <w:r w:rsidRPr="0075512F">
        <w:t xml:space="preserve">en 2005, </w:t>
      </w:r>
      <w:r w:rsidR="008F5BE4">
        <w:t xml:space="preserve">le Viaduc a permis </w:t>
      </w:r>
      <w:r w:rsidR="00140906">
        <w:t xml:space="preserve">de longer </w:t>
      </w:r>
      <w:r w:rsidRPr="0075512F">
        <w:t xml:space="preserve">l'autoroute A75 Clermont Ferrand - Béziers traversant le centre du pays </w:t>
      </w:r>
      <w:r w:rsidR="00140906">
        <w:t>à</w:t>
      </w:r>
      <w:r w:rsidRPr="0075512F">
        <w:t xml:space="preserve"> l'axe Paris-Barcelone. Cette autoroute, incluse dans le plan routier national </w:t>
      </w:r>
      <w:r w:rsidR="00140906">
        <w:t xml:space="preserve">français </w:t>
      </w:r>
      <w:r w:rsidRPr="0075512F">
        <w:t xml:space="preserve">et faisant partie du réseau </w:t>
      </w:r>
      <w:r w:rsidR="00A666BE" w:rsidRPr="0075512F">
        <w:t>transeuropéen</w:t>
      </w:r>
      <w:r w:rsidRPr="0075512F">
        <w:t xml:space="preserve"> de transports, est entièrement réalisée sous la responsabilité de l'Etat à l'exception du Viaduc de Millau, qui </w:t>
      </w:r>
      <w:r w:rsidR="00140906">
        <w:t>a été</w:t>
      </w:r>
      <w:r w:rsidR="00140906" w:rsidRPr="0075512F">
        <w:t xml:space="preserve"> </w:t>
      </w:r>
      <w:r w:rsidRPr="0075512F">
        <w:t>réalisé dans le cadre d'une concession privée portant sur le financement, la conception, la construction, l'exploitation et l'entretien de l'ouvrage.</w:t>
      </w:r>
    </w:p>
    <w:p w14:paraId="1E6DD9F7" w14:textId="77777777" w:rsidR="00666CDB" w:rsidRPr="0075512F" w:rsidRDefault="00CF39E0" w:rsidP="00115F39">
      <w:pPr>
        <w:pStyle w:val="BodyText"/>
        <w:keepNext/>
        <w:ind w:left="498" w:right="933"/>
        <w:jc w:val="center"/>
      </w:pPr>
      <w:r w:rsidRPr="0075512F">
        <w:rPr>
          <w:noProof/>
        </w:rPr>
        <w:drawing>
          <wp:inline distT="0" distB="0" distL="0" distR="0" wp14:anchorId="2DB2A9B6" wp14:editId="50C0EF8C">
            <wp:extent cx="4719996" cy="3156878"/>
            <wp:effectExtent l="0" t="0" r="4445" b="5715"/>
            <wp:docPr id="12" name="Picture 12" descr="A picture containing cloud, outdoor, sky, fog&#10;&#10;Description automatically generated">
              <a:extLst xmlns:a="http://schemas.openxmlformats.org/drawingml/2006/main">
                <a:ext uri="{FF2B5EF4-FFF2-40B4-BE49-F238E27FC236}">
                  <a16:creationId xmlns:a16="http://schemas.microsoft.com/office/drawing/2014/main" id="{DCCEE2DA-7410-FB97-C5A8-5B6CF510D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cloud, outdoor, sky, fog&#10;&#10;Description automatically generated">
                      <a:extLst>
                        <a:ext uri="{FF2B5EF4-FFF2-40B4-BE49-F238E27FC236}">
                          <a16:creationId xmlns:a16="http://schemas.microsoft.com/office/drawing/2014/main" id="{DCCEE2DA-7410-FB97-C5A8-5B6CF510DA6E}"/>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9125" cy="3169672"/>
                    </a:xfrm>
                    <a:prstGeom prst="rect">
                      <a:avLst/>
                    </a:prstGeom>
                  </pic:spPr>
                </pic:pic>
              </a:graphicData>
            </a:graphic>
          </wp:inline>
        </w:drawing>
      </w:r>
    </w:p>
    <w:p w14:paraId="34F315D0" w14:textId="422FEF0B" w:rsidR="00CF39E0" w:rsidRPr="0075512F" w:rsidRDefault="00666CDB" w:rsidP="00115F39">
      <w:pPr>
        <w:pStyle w:val="Caption"/>
        <w:spacing w:after="120"/>
        <w:jc w:val="center"/>
      </w:pPr>
      <w:bookmarkStart w:id="3616" w:name="_Toc142174820"/>
      <w:r w:rsidRPr="0075512F">
        <w:t xml:space="preserve">Figure </w:t>
      </w:r>
      <w:r w:rsidRPr="0075512F">
        <w:fldChar w:fldCharType="begin"/>
      </w:r>
      <w:r w:rsidRPr="0075512F">
        <w:instrText xml:space="preserve"> SEQ Figure \* ARABIC </w:instrText>
      </w:r>
      <w:r w:rsidRPr="0075512F">
        <w:fldChar w:fldCharType="separate"/>
      </w:r>
      <w:r w:rsidR="00183855">
        <w:rPr>
          <w:noProof/>
        </w:rPr>
        <w:t>10</w:t>
      </w:r>
      <w:r w:rsidRPr="0075512F">
        <w:fldChar w:fldCharType="end"/>
      </w:r>
      <w:r w:rsidRPr="0075512F">
        <w:t>: Viaduc de Millau</w:t>
      </w:r>
      <w:bookmarkEnd w:id="3616"/>
    </w:p>
    <w:p w14:paraId="19D4BD3D" w14:textId="023A74E5" w:rsidR="000D19A8" w:rsidRPr="0075512F" w:rsidRDefault="000D19A8" w:rsidP="00484D39">
      <w:pPr>
        <w:pStyle w:val="Titre3"/>
        <w:rPr>
          <w:bCs/>
        </w:rPr>
      </w:pPr>
      <w:bookmarkStart w:id="3617" w:name="_Toc136949969"/>
      <w:bookmarkStart w:id="3618" w:name="_Toc137137766"/>
      <w:bookmarkStart w:id="3619" w:name="_Toc142174694"/>
      <w:r w:rsidRPr="0075512F">
        <w:t>Structuration du projet</w:t>
      </w:r>
      <w:bookmarkEnd w:id="3617"/>
      <w:bookmarkEnd w:id="3618"/>
      <w:bookmarkEnd w:id="3619"/>
    </w:p>
    <w:p w14:paraId="7EA7BB8D" w14:textId="4B89A6A2" w:rsidR="007425B6" w:rsidRPr="0075512F" w:rsidRDefault="00140906" w:rsidP="0053565F">
      <w:r>
        <w:t xml:space="preserve">La </w:t>
      </w:r>
      <w:r w:rsidR="00321776" w:rsidRPr="0075512F">
        <w:t xml:space="preserve">Concession de 78 ans </w:t>
      </w:r>
      <w:r w:rsidR="00EF0E27">
        <w:t>entrée en vigueur depuis</w:t>
      </w:r>
      <w:r w:rsidR="003829AC" w:rsidRPr="0075512F">
        <w:t xml:space="preserve"> 2001</w:t>
      </w:r>
      <w:r w:rsidR="00C22B03" w:rsidRPr="0075512F">
        <w:t>, a connu une collaboration étroite entre l'État français, les autorités locales et l'entreprise française Eiffage. Eiffage, en tant que partenaire privé, a été chargé de la conception, de la construction, de l'exploitation et de la maintenance du viaduc, sous le nom</w:t>
      </w:r>
      <w:r w:rsidR="00EF19A6" w:rsidRPr="0075512F">
        <w:t xml:space="preserve"> d’une SPV</w:t>
      </w:r>
      <w:r w:rsidR="00C22B03" w:rsidRPr="0075512F">
        <w:t xml:space="preserve"> </w:t>
      </w:r>
      <w:r w:rsidR="00D331DE" w:rsidRPr="0075512F">
        <w:t>(</w:t>
      </w:r>
      <w:r w:rsidR="00C22B03" w:rsidRPr="0075512F">
        <w:t>CEVM</w:t>
      </w:r>
      <w:r w:rsidR="00D331DE" w:rsidRPr="0075512F">
        <w:t>)</w:t>
      </w:r>
      <w:r w:rsidR="00C22B03" w:rsidRPr="0075512F">
        <w:t>. Pour financer le projet, Eiffage a investi des fonds propres considérables, tout en obtenant des financements complémentaires tels que des prêts privés. L'État français a également apporté un soutien financier crucial, offrant des subventions et des garanties de prêt pour faciliter la réalisation du viaduc. Après une période de construction de trois ans, le viaduc a été officiellement réceptionné en décembre 2014, avec une inauguration le 16 décembre de cette année-là, suivie du début du péage le 2 janvier 2015. Le coût total du projet s'est élevé à environ 320 millions d'euros. Le péage, qui permet de récupérer les investissements et d'assurer la maintenance continue du viaduc, varie en fonction du type de véhicule. Pour les voitures particulières, le tarif complet pour un trajet de Saint-Affrique à Millau s'élève à 9,60 euros, tandis que pour le trajet Millau-Peyre, il est de 7,70 euros. Les tarifs varient également pour les motos, les camions et les bus, allant de 4,70 euros à 53,50 euros selon la catégorie de véhicule.</w:t>
      </w:r>
    </w:p>
    <w:p w14:paraId="59763BB8" w14:textId="43155A82" w:rsidR="00A666BE" w:rsidRPr="0075512F" w:rsidRDefault="00A666BE" w:rsidP="00115F39">
      <w:pPr>
        <w:pStyle w:val="Text"/>
        <w:jc w:val="center"/>
      </w:pPr>
      <w:r w:rsidRPr="0075512F">
        <w:rPr>
          <w:noProof/>
        </w:rPr>
        <w:lastRenderedPageBreak/>
        <w:drawing>
          <wp:inline distT="0" distB="0" distL="0" distR="0" wp14:anchorId="7B09ADF9" wp14:editId="6009E434">
            <wp:extent cx="4671643" cy="2817266"/>
            <wp:effectExtent l="0" t="0" r="0" b="2540"/>
            <wp:docPr id="76095532" name="Picture 7609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3025" cy="2824130"/>
                    </a:xfrm>
                    <a:prstGeom prst="rect">
                      <a:avLst/>
                    </a:prstGeom>
                    <a:noFill/>
                  </pic:spPr>
                </pic:pic>
              </a:graphicData>
            </a:graphic>
          </wp:inline>
        </w:drawing>
      </w:r>
    </w:p>
    <w:p w14:paraId="426582A3" w14:textId="300B30A3" w:rsidR="004E6F69" w:rsidRPr="0075512F" w:rsidRDefault="007425B6" w:rsidP="00115F39">
      <w:pPr>
        <w:pStyle w:val="Caption"/>
        <w:spacing w:after="120"/>
        <w:jc w:val="center"/>
        <w:rPr>
          <w:bCs w:val="0"/>
          <w:sz w:val="24"/>
          <w:szCs w:val="24"/>
        </w:rPr>
      </w:pPr>
      <w:bookmarkStart w:id="3620" w:name="_Toc142174821"/>
      <w:r w:rsidRPr="0075512F">
        <w:t xml:space="preserve">Figure </w:t>
      </w:r>
      <w:r w:rsidRPr="0075512F">
        <w:fldChar w:fldCharType="begin"/>
      </w:r>
      <w:r w:rsidRPr="0075512F">
        <w:instrText xml:space="preserve"> SEQ Figure \* ARABIC </w:instrText>
      </w:r>
      <w:r w:rsidRPr="0075512F">
        <w:fldChar w:fldCharType="separate"/>
      </w:r>
      <w:r w:rsidR="00183855">
        <w:rPr>
          <w:noProof/>
        </w:rPr>
        <w:t>11</w:t>
      </w:r>
      <w:r w:rsidRPr="0075512F">
        <w:fldChar w:fldCharType="end"/>
      </w:r>
      <w:r w:rsidRPr="0075512F">
        <w:t>: Structure Juridique</w:t>
      </w:r>
      <w:r w:rsidR="00A666BE" w:rsidRPr="0075512F">
        <w:t xml:space="preserve"> </w:t>
      </w:r>
      <w:r w:rsidR="006C6E09" w:rsidRPr="0075512F">
        <w:t>du projet de Viaduc de Millau</w:t>
      </w:r>
      <w:bookmarkEnd w:id="3620"/>
    </w:p>
    <w:p w14:paraId="0A6CC156" w14:textId="5F7F5D49" w:rsidR="001E7DB3" w:rsidRPr="0075512F" w:rsidRDefault="00CB0127" w:rsidP="00484D39">
      <w:pPr>
        <w:pStyle w:val="Titre2"/>
      </w:pPr>
      <w:bookmarkStart w:id="3621" w:name="_Toc136949970"/>
      <w:bookmarkStart w:id="3622" w:name="_Toc137137767"/>
      <w:bookmarkStart w:id="3623" w:name="_Toc141255685"/>
      <w:bookmarkStart w:id="3624" w:name="_Toc141256004"/>
      <w:bookmarkStart w:id="3625" w:name="_Toc142174695"/>
      <w:r w:rsidRPr="0075512F">
        <w:t>Le pont de Rion-Antirion – Grèce</w:t>
      </w:r>
      <w:bookmarkEnd w:id="3621"/>
      <w:bookmarkEnd w:id="3622"/>
      <w:bookmarkEnd w:id="3623"/>
      <w:bookmarkEnd w:id="3624"/>
      <w:bookmarkEnd w:id="3625"/>
    </w:p>
    <w:p w14:paraId="4F9D5D7B" w14:textId="7EA1AE0F" w:rsidR="004342E5" w:rsidRPr="0075512F" w:rsidRDefault="00CB0127" w:rsidP="00484D39">
      <w:pPr>
        <w:pStyle w:val="Titre3"/>
        <w:rPr>
          <w:bCs/>
        </w:rPr>
      </w:pPr>
      <w:bookmarkStart w:id="3626" w:name="_Toc136949971"/>
      <w:bookmarkStart w:id="3627" w:name="_Toc137137768"/>
      <w:bookmarkStart w:id="3628" w:name="_Toc142174696"/>
      <w:r w:rsidRPr="0075512F">
        <w:t>Présentation du projet</w:t>
      </w:r>
      <w:bookmarkEnd w:id="3626"/>
      <w:bookmarkEnd w:id="3627"/>
      <w:bookmarkEnd w:id="3628"/>
    </w:p>
    <w:p w14:paraId="1A88DF66" w14:textId="2266DBEB" w:rsidR="004342E5" w:rsidRPr="0075512F" w:rsidRDefault="00987C47" w:rsidP="00115F39">
      <w:r w:rsidRPr="0075512F">
        <w:t>Le pont Rion-Antirion, officiellement dénommé pont Charílaos Trikoúpis, est un pont à haubans qui relie le Péloponnèse à la Grèce continentale entre les deux villes de Rion et Antirion, via l'autoroute A5, composante de la route européenne 55 et de la route européenne 65.</w:t>
      </w:r>
    </w:p>
    <w:p w14:paraId="1280E645" w14:textId="07A45267" w:rsidR="006C05DB" w:rsidRPr="0075512F" w:rsidRDefault="006C05DB" w:rsidP="00115F39">
      <w:r w:rsidRPr="0075512F">
        <w:t>D'une longueur totale de 2 883 mètres, le franchissement est composé d'un pont principal multi-haubané d'une longueur de 2 252 mètres encadré de deux viaducs d'accès :</w:t>
      </w:r>
    </w:p>
    <w:p w14:paraId="760E98D7" w14:textId="42375EEA" w:rsidR="006C05DB" w:rsidRPr="0075512F" w:rsidRDefault="006C05DB" w:rsidP="00115F39">
      <w:pPr>
        <w:pStyle w:val="ListParagraph"/>
      </w:pPr>
      <w:r w:rsidRPr="0075512F">
        <w:t xml:space="preserve">Au sud, côté Rion, un viaduc en poutres préfabriquées précontraintes de 392 m de long </w:t>
      </w:r>
    </w:p>
    <w:p w14:paraId="1AFC8BE6" w14:textId="7418F639" w:rsidR="00987C47" w:rsidRPr="0075512F" w:rsidRDefault="006C05DB" w:rsidP="00115F39">
      <w:pPr>
        <w:pStyle w:val="ListParagraph"/>
      </w:pPr>
      <w:r w:rsidRPr="0075512F">
        <w:t>Au nord, côté Antirion, un double viaduc de type bi-poutres de 239 m de long.</w:t>
      </w:r>
    </w:p>
    <w:p w14:paraId="4BBB7135" w14:textId="77777777" w:rsidR="00E5477D" w:rsidRPr="0075512F" w:rsidRDefault="004342E5" w:rsidP="00666CDB">
      <w:pPr>
        <w:keepNext/>
        <w:spacing w:before="240" w:after="240"/>
        <w:jc w:val="center"/>
      </w:pPr>
      <w:r w:rsidRPr="0075512F">
        <w:rPr>
          <w:noProof/>
        </w:rPr>
        <w:drawing>
          <wp:inline distT="0" distB="0" distL="0" distR="0" wp14:anchorId="75926DF0" wp14:editId="4A0FE948">
            <wp:extent cx="4064000" cy="2286000"/>
            <wp:effectExtent l="0" t="0" r="0" b="0"/>
            <wp:docPr id="7170" name="Picture 7170" descr="A picture containing sky, outdoor, water, suspension bridge&#10;&#10;Description automatically generated">
              <a:extLst xmlns:a="http://schemas.openxmlformats.org/drawingml/2006/main">
                <a:ext uri="{FF2B5EF4-FFF2-40B4-BE49-F238E27FC236}">
                  <a16:creationId xmlns:a16="http://schemas.microsoft.com/office/drawing/2014/main" id="{7A3D231E-C392-F50F-1079-F8CC530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A picture containing sky, outdoor, water, suspension bridge&#10;&#10;Description automatically generated">
                      <a:extLst>
                        <a:ext uri="{FF2B5EF4-FFF2-40B4-BE49-F238E27FC236}">
                          <a16:creationId xmlns:a16="http://schemas.microsoft.com/office/drawing/2014/main" id="{7A3D231E-C392-F50F-1079-F8CC530FB351}"/>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pic:spPr>
                </pic:pic>
              </a:graphicData>
            </a:graphic>
          </wp:inline>
        </w:drawing>
      </w:r>
    </w:p>
    <w:p w14:paraId="735BB240" w14:textId="09C94080" w:rsidR="004342E5" w:rsidRPr="0075512F" w:rsidRDefault="00E5477D" w:rsidP="00666CDB">
      <w:pPr>
        <w:pStyle w:val="Caption"/>
        <w:spacing w:before="240" w:after="240"/>
        <w:jc w:val="center"/>
      </w:pPr>
      <w:bookmarkStart w:id="3629" w:name="_Toc142174822"/>
      <w:r w:rsidRPr="0075512F">
        <w:t xml:space="preserve">Figure </w:t>
      </w:r>
      <w:r w:rsidRPr="0075512F">
        <w:fldChar w:fldCharType="begin"/>
      </w:r>
      <w:r w:rsidRPr="0075512F">
        <w:instrText xml:space="preserve"> SEQ Figure \* ARABIC </w:instrText>
      </w:r>
      <w:r w:rsidRPr="0075512F">
        <w:fldChar w:fldCharType="separate"/>
      </w:r>
      <w:r w:rsidR="00183855">
        <w:rPr>
          <w:noProof/>
        </w:rPr>
        <w:t>12</w:t>
      </w:r>
      <w:r w:rsidRPr="0075512F">
        <w:fldChar w:fldCharType="end"/>
      </w:r>
      <w:r w:rsidRPr="0075512F">
        <w:t>: Le pont de Rion-Antirion</w:t>
      </w:r>
      <w:bookmarkEnd w:id="3629"/>
    </w:p>
    <w:p w14:paraId="43FBCA6A" w14:textId="77777777" w:rsidR="00B84237" w:rsidRPr="0075512F" w:rsidRDefault="00B84237" w:rsidP="00B84237"/>
    <w:p w14:paraId="1F82F313" w14:textId="74EB7219" w:rsidR="001E7DB3" w:rsidRPr="0075512F" w:rsidRDefault="00CB0127" w:rsidP="00484D39">
      <w:pPr>
        <w:pStyle w:val="Titre3"/>
        <w:rPr>
          <w:bCs/>
        </w:rPr>
      </w:pPr>
      <w:bookmarkStart w:id="3630" w:name="_Toc136949972"/>
      <w:bookmarkStart w:id="3631" w:name="_Toc137137769"/>
      <w:bookmarkStart w:id="3632" w:name="_Toc142174697"/>
      <w:r w:rsidRPr="0075512F">
        <w:lastRenderedPageBreak/>
        <w:t>Structuration du projet</w:t>
      </w:r>
      <w:bookmarkEnd w:id="3630"/>
      <w:bookmarkEnd w:id="3631"/>
      <w:bookmarkEnd w:id="3632"/>
    </w:p>
    <w:p w14:paraId="7C558208" w14:textId="162C2400" w:rsidR="00E5477D" w:rsidRPr="0075512F" w:rsidRDefault="00E5477D" w:rsidP="00115F39">
      <w:r w:rsidRPr="0075512F">
        <w:t>Le montage juridique et financier du projet est celui du montage classique employé pour la construction d'une autoroute, celui de la concession, avec, comme pour certaines autoroutes, une forte subvention publique pour équilibrer le budget.</w:t>
      </w:r>
    </w:p>
    <w:p w14:paraId="4933598E" w14:textId="18960366" w:rsidR="00E5477D" w:rsidRPr="0075512F" w:rsidRDefault="00E5477D" w:rsidP="00115F39">
      <w:r w:rsidRPr="0075512F">
        <w:t xml:space="preserve">Un </w:t>
      </w:r>
      <w:r w:rsidRPr="0075512F">
        <w:rPr>
          <w:b/>
          <w:bCs/>
        </w:rPr>
        <w:t>contrat de concession</w:t>
      </w:r>
      <w:r w:rsidRPr="0075512F">
        <w:t xml:space="preserve"> a donc été signé entre l'État grec et la société concessionnaire retenue (Gefyra SA), une société, créée spécialement pour cet ouvrage, constituée des partenaires suivants : le groupe de BTP français Vinci pour 53 %, six entreprises grecques pour les 47 % restants.</w:t>
      </w:r>
    </w:p>
    <w:p w14:paraId="39196D4D" w14:textId="51FF84F6" w:rsidR="001E7DB3" w:rsidRPr="0075512F" w:rsidRDefault="00E5477D" w:rsidP="00115F39">
      <w:r w:rsidRPr="0075512F">
        <w:t>Le concessionnaire signe ensuite un contrat de conception-réalisation avec une société ad hoc composée des mêmes partenaires.</w:t>
      </w:r>
    </w:p>
    <w:p w14:paraId="77895B09" w14:textId="72DD48D5" w:rsidR="007E21C5" w:rsidRPr="0075512F" w:rsidRDefault="007E21C5" w:rsidP="00115F39">
      <w:r w:rsidRPr="0075512F">
        <w:t>Le coût global du projet s'élevait à 772 millions d'euros.</w:t>
      </w:r>
    </w:p>
    <w:p w14:paraId="353A223E" w14:textId="1BB34D15" w:rsidR="007E21C5" w:rsidRPr="0075512F" w:rsidRDefault="007E21C5" w:rsidP="00115F39">
      <w:r w:rsidRPr="0075512F">
        <w:t>Il a été financé comme suit :</w:t>
      </w:r>
    </w:p>
    <w:p w14:paraId="12408569" w14:textId="3E31698F" w:rsidR="007E21C5" w:rsidRPr="0075512F" w:rsidRDefault="007E21C5" w:rsidP="00115F39">
      <w:pPr>
        <w:pStyle w:val="ListParagraph"/>
      </w:pPr>
      <w:r w:rsidRPr="0075512F">
        <w:t>Apport en capital de 69 millions d'euros ;</w:t>
      </w:r>
    </w:p>
    <w:p w14:paraId="504ABB4D" w14:textId="31A1E844" w:rsidR="007E21C5" w:rsidRPr="0075512F" w:rsidRDefault="007E21C5" w:rsidP="00115F39">
      <w:pPr>
        <w:pStyle w:val="ListParagraph"/>
      </w:pPr>
      <w:r w:rsidRPr="0075512F">
        <w:t>Subvention publique de 335 millions d'euros ;</w:t>
      </w:r>
    </w:p>
    <w:p w14:paraId="5E004E9D" w14:textId="77777777" w:rsidR="007E21C5" w:rsidRPr="0075512F" w:rsidRDefault="007E21C5" w:rsidP="00115F39">
      <w:pPr>
        <w:pStyle w:val="ListParagraph"/>
      </w:pPr>
      <w:r w:rsidRPr="0075512F">
        <w:t>Prêt bancaire (BEI) de 362 millions d'euros ;</w:t>
      </w:r>
    </w:p>
    <w:p w14:paraId="4CD4CE7A" w14:textId="741ECA4A" w:rsidR="007E21C5" w:rsidRPr="0075512F" w:rsidRDefault="007E21C5" w:rsidP="00115F39">
      <w:pPr>
        <w:pStyle w:val="ListParagraph"/>
      </w:pPr>
      <w:r w:rsidRPr="0075512F">
        <w:t>Produits financiers : 6 millions d'euros.</w:t>
      </w:r>
    </w:p>
    <w:p w14:paraId="503B993C" w14:textId="1B01F850" w:rsidR="007E21C5" w:rsidRPr="0075512F" w:rsidRDefault="007E21C5" w:rsidP="00115F39">
      <w:r w:rsidRPr="0075512F">
        <w:t>L'apport de l'État grec est ainsi considérable, montrant sa volonté de réalisation du projet. Malgré cette ressource, la Banque européenne d'investissement n'était pas partante initialement pour investir dans le projet. Elle n'a participé qu'en acceptant de ne prendre aucun risque lié au projet. Il a donc fallu mettre en place une garantie, qui a fait l'objet de longues tractations, fournie par un groupe de banques commerciales mené par Bank of America et Bank of Tokyo Mitsubishi.</w:t>
      </w:r>
    </w:p>
    <w:p w14:paraId="0F7B7BA3" w14:textId="6B2419B9" w:rsidR="00CD4640" w:rsidRPr="0075512F" w:rsidRDefault="00F8644A" w:rsidP="00937596">
      <w:pPr>
        <w:pStyle w:val="Titre2"/>
      </w:pPr>
      <w:bookmarkStart w:id="3633" w:name="_Toc136949973"/>
      <w:bookmarkStart w:id="3634" w:name="_Toc137137770"/>
      <w:bookmarkStart w:id="3635" w:name="_Toc141255686"/>
      <w:bookmarkStart w:id="3636" w:name="_Toc141256005"/>
      <w:bookmarkStart w:id="3637" w:name="_Toc142174698"/>
      <w:r w:rsidRPr="0075512F">
        <w:t>Synthèse de l'étude de Benchmark, enseignements tirés et recommandations</w:t>
      </w:r>
      <w:bookmarkEnd w:id="3633"/>
      <w:bookmarkEnd w:id="3634"/>
      <w:bookmarkEnd w:id="3635"/>
      <w:bookmarkEnd w:id="3636"/>
      <w:bookmarkEnd w:id="3637"/>
    </w:p>
    <w:p w14:paraId="143C97FA" w14:textId="131FF76E" w:rsidR="008C6ED4" w:rsidRPr="0075512F" w:rsidRDefault="008C6ED4" w:rsidP="00115F39">
      <w:r w:rsidRPr="0075512F">
        <w:t xml:space="preserve">Chaque projet du benchmark a rencontré un certain nombre de </w:t>
      </w:r>
      <w:r w:rsidR="001F7A65" w:rsidRPr="0075512F">
        <w:t xml:space="preserve">défis </w:t>
      </w:r>
      <w:r w:rsidRPr="0075512F">
        <w:t>allant de :</w:t>
      </w:r>
    </w:p>
    <w:p w14:paraId="54AF64D3" w14:textId="029CA71D" w:rsidR="001A2414" w:rsidRPr="0075512F" w:rsidRDefault="001A2414" w:rsidP="00E67A4D">
      <w:pPr>
        <w:pStyle w:val="ListParagraph"/>
      </w:pPr>
      <w:r w:rsidRPr="0075512F">
        <w:rPr>
          <w:b/>
          <w:bCs/>
        </w:rPr>
        <w:t>Durée du Contrat PPP</w:t>
      </w:r>
      <w:r w:rsidRPr="0075512F">
        <w:t> :</w:t>
      </w:r>
      <w:r w:rsidR="00B5343A" w:rsidRPr="0075512F">
        <w:t xml:space="preserve"> </w:t>
      </w:r>
      <w:r w:rsidR="008B66DF" w:rsidRPr="0075512F">
        <w:t>Pour assurer leur viabilité sur les plans économique et financier, l</w:t>
      </w:r>
      <w:r w:rsidR="00B5343A" w:rsidRPr="0075512F">
        <w:t xml:space="preserve">es projets de ponts réalisés en PPP </w:t>
      </w:r>
      <w:r w:rsidR="008B66DF" w:rsidRPr="0075512F">
        <w:t xml:space="preserve">requièrent généralement </w:t>
      </w:r>
      <w:r w:rsidR="00B5343A" w:rsidRPr="0075512F">
        <w:t xml:space="preserve">une </w:t>
      </w:r>
      <w:r w:rsidR="008B66DF" w:rsidRPr="0075512F">
        <w:t>implémentation sur une durée dépassant 40 ans</w:t>
      </w:r>
      <w:r w:rsidR="00563994" w:rsidRPr="0075512F">
        <w:t xml:space="preserve">, cela s’explique par </w:t>
      </w:r>
      <w:r w:rsidR="00D34D35" w:rsidRPr="0075512F">
        <w:t>le fait que les ressources propres du projet ne permettent pas de couvrir l’investissement initial élevé.</w:t>
      </w:r>
      <w:r w:rsidR="008B66DF" w:rsidRPr="0075512F">
        <w:t xml:space="preserve"> </w:t>
      </w:r>
    </w:p>
    <w:p w14:paraId="62A077B6" w14:textId="5ADF1037" w:rsidR="00E67A4D" w:rsidRPr="0075512F" w:rsidRDefault="00B5343A" w:rsidP="00E67A4D">
      <w:pPr>
        <w:pStyle w:val="ListParagraph"/>
      </w:pPr>
      <w:r w:rsidRPr="0075512F">
        <w:rPr>
          <w:b/>
          <w:bCs/>
        </w:rPr>
        <w:t>Niveau de péage et a</w:t>
      </w:r>
      <w:r w:rsidR="00E67A4D" w:rsidRPr="0075512F">
        <w:rPr>
          <w:b/>
          <w:bCs/>
        </w:rPr>
        <w:t>cceptation publique :</w:t>
      </w:r>
      <w:r w:rsidR="00E67A4D" w:rsidRPr="0075512F">
        <w:t xml:space="preserve"> Les projets </w:t>
      </w:r>
      <w:r w:rsidR="00F80CE2" w:rsidRPr="0075512F">
        <w:t>d</w:t>
      </w:r>
      <w:r w:rsidR="002F0C66" w:rsidRPr="0075512F">
        <w:t xml:space="preserve">’ouvrages d’art non conventionnels </w:t>
      </w:r>
      <w:r w:rsidR="00F80CE2" w:rsidRPr="0075512F">
        <w:t>réalisés en PPP</w:t>
      </w:r>
      <w:r w:rsidR="00E67A4D" w:rsidRPr="0075512F">
        <w:t xml:space="preserve"> </w:t>
      </w:r>
      <w:r w:rsidR="002F0C66" w:rsidRPr="0075512F">
        <w:t xml:space="preserve">et consommateurs de capitaux </w:t>
      </w:r>
      <w:r w:rsidR="00E67A4D" w:rsidRPr="0075512F">
        <w:t>peuvent susciter des préoccupations et des résistances de la part du public. Des questions telles que l'impact sur l'environnement, les effets sur les communautés locales et les préoccupations liées aux péages peuvent être sources de débats et de contestations. Une communication efficace avec le public et une prise en compte des préoccupations des parties prenantes sont essentielles pour garantir une acceptation publique et une mise en œuvre réussie du projet.</w:t>
      </w:r>
    </w:p>
    <w:p w14:paraId="61C539A3" w14:textId="77777777" w:rsidR="00B166D0" w:rsidRDefault="00B166D0">
      <w:pPr>
        <w:spacing w:before="0" w:after="0" w:line="240" w:lineRule="auto"/>
        <w:jc w:val="left"/>
        <w:rPr>
          <w:b/>
          <w:bCs/>
        </w:rPr>
      </w:pPr>
      <w:r>
        <w:rPr>
          <w:b/>
          <w:bCs/>
        </w:rPr>
        <w:br w:type="page"/>
      </w:r>
    </w:p>
    <w:p w14:paraId="5120ADAC" w14:textId="18AA8BE3" w:rsidR="00A773E9" w:rsidRPr="0075512F" w:rsidRDefault="00A773E9" w:rsidP="00115F39">
      <w:pPr>
        <w:pStyle w:val="ListParagraph"/>
      </w:pPr>
      <w:r w:rsidRPr="0075512F">
        <w:rPr>
          <w:b/>
          <w:bCs/>
        </w:rPr>
        <w:lastRenderedPageBreak/>
        <w:t>Acquisitions foncières :</w:t>
      </w:r>
      <w:r w:rsidRPr="0075512F">
        <w:t xml:space="preserve"> L'acquisition des terrains nécessaires à la construction d</w:t>
      </w:r>
      <w:r w:rsidR="006A185E" w:rsidRPr="0075512F">
        <w:t xml:space="preserve">es voies d’accès au pont </w:t>
      </w:r>
      <w:r w:rsidRPr="0075512F">
        <w:t xml:space="preserve">peut être un défi complexe. </w:t>
      </w:r>
      <w:r w:rsidR="00BF107F" w:rsidRPr="0075512F">
        <w:t>L’obtention</w:t>
      </w:r>
      <w:r w:rsidRPr="0075512F">
        <w:t xml:space="preserve"> des terrains requis </w:t>
      </w:r>
      <w:r w:rsidR="00DC1A2E" w:rsidRPr="0075512F">
        <w:t>peut</w:t>
      </w:r>
      <w:r w:rsidRPr="0075512F">
        <w:t xml:space="preserve"> rencontr</w:t>
      </w:r>
      <w:r w:rsidR="00DC1A2E" w:rsidRPr="0075512F">
        <w:t>er</w:t>
      </w:r>
      <w:r w:rsidRPr="0075512F">
        <w:t xml:space="preserve"> des difficultés liées à la nécessité de relocaliser certaines communautés et de négocier les compensations adéquates. Les procédures d'acquisition foncière peuvent être longues et complexes, ce qui peut entraîner des retards dans la réalisation du projet.</w:t>
      </w:r>
    </w:p>
    <w:p w14:paraId="18BB1CE8" w14:textId="687AC495" w:rsidR="00A773E9" w:rsidRPr="0075512F" w:rsidRDefault="00A773E9" w:rsidP="00115F39">
      <w:pPr>
        <w:pStyle w:val="ListParagraph"/>
      </w:pPr>
      <w:r w:rsidRPr="0075512F">
        <w:rPr>
          <w:b/>
          <w:bCs/>
        </w:rPr>
        <w:t xml:space="preserve">Gestion des coûts : </w:t>
      </w:r>
      <w:r w:rsidRPr="0075512F">
        <w:t>Les projets d'infrastructure majeurs peuvent souvent être confrontés à des dépassements de coûts. Les coûts de construction, les fluctuations des prix des matériaux et les imprévus peuvent avoir un impact sur le budget initial. Une gestion rigoureuse des coûts et une planification minutieuse sont essentielles pour éviter les dépassements budgétaires et assurer la viabilité financière du projet.</w:t>
      </w:r>
    </w:p>
    <w:p w14:paraId="79E0988F" w14:textId="0BEBE7FE" w:rsidR="00A773E9" w:rsidRPr="0075512F" w:rsidRDefault="00A773E9" w:rsidP="00115F39">
      <w:pPr>
        <w:pStyle w:val="ListParagraph"/>
      </w:pPr>
      <w:r w:rsidRPr="0075512F">
        <w:rPr>
          <w:b/>
          <w:bCs/>
        </w:rPr>
        <w:t>Gestion des délais :</w:t>
      </w:r>
      <w:r w:rsidRPr="0075512F">
        <w:t xml:space="preserve"> La réalisation d'un projet de cette envergure peut prendre du temps, et des retards peuvent survenir pour diverses raisons. Des défis techniques, des problèmes d'approvisionnement en matériaux, des retards dans l'obtention des autorisations et des approbations nécessaires peuvent tous contribuer à des retards dans le calendrier de construction. Une gestion efficace des délais et une coordination étroite entre les parties prenantes sont cruciales pour assurer la livraison en temps voulu.</w:t>
      </w:r>
    </w:p>
    <w:p w14:paraId="7B8C4284" w14:textId="31E6C195" w:rsidR="00A773E9" w:rsidRPr="0075512F" w:rsidRDefault="00A773E9" w:rsidP="00115F39">
      <w:pPr>
        <w:pStyle w:val="ListParagraph"/>
      </w:pPr>
      <w:r w:rsidRPr="0075512F">
        <w:rPr>
          <w:b/>
          <w:bCs/>
        </w:rPr>
        <w:t>Complexité technique :</w:t>
      </w:r>
      <w:r w:rsidRPr="0075512F">
        <w:t xml:space="preserve"> La construction d'un pont à péage nécessite une expertise technique et une planification détaillée. Des défis techniques tels que la conception structurelle, la gestion des fondations, la résistance aux conditions environnementales et la coordination des différents aspects de la construction peuvent se présenter. La mobilisation d'une équipe d'experts compétents et l'utilisation de technologies avancées sont nécessaires pour surmonter ces défis.</w:t>
      </w:r>
    </w:p>
    <w:p w14:paraId="3638B335" w14:textId="312CAD83" w:rsidR="004D3B57" w:rsidRPr="0075512F" w:rsidRDefault="004D3B57" w:rsidP="00115F39">
      <w:r w:rsidRPr="0075512F">
        <w:t xml:space="preserve">En fonction des difficultés rencontrées par </w:t>
      </w:r>
      <w:r w:rsidR="00AF4225" w:rsidRPr="0075512F">
        <w:t>ces</w:t>
      </w:r>
      <w:r w:rsidRPr="0075512F">
        <w:t xml:space="preserve"> projet (comme indiqué ci-dessus), les recommandations suivantes peuvent en être tirées :</w:t>
      </w:r>
    </w:p>
    <w:p w14:paraId="394F9B70" w14:textId="4278744F" w:rsidR="00FF311D" w:rsidRDefault="00627864" w:rsidP="00627864">
      <w:pPr>
        <w:pStyle w:val="ListParagraph"/>
      </w:pPr>
      <w:r w:rsidRPr="0075512F">
        <w:rPr>
          <w:b/>
          <w:bCs/>
        </w:rPr>
        <w:t>Participation communautaire :</w:t>
      </w:r>
      <w:r w:rsidRPr="0075512F">
        <w:t xml:space="preserve"> </w:t>
      </w:r>
      <w:r w:rsidR="00FF311D">
        <w:t>L’i</w:t>
      </w:r>
      <w:r w:rsidR="00FF311D" w:rsidRPr="0075512F">
        <w:t>mpli</w:t>
      </w:r>
      <w:r w:rsidR="00FF311D">
        <w:t>cation</w:t>
      </w:r>
      <w:r w:rsidR="00FF311D" w:rsidRPr="00FF311D">
        <w:t xml:space="preserve"> de la communauté locale dès les phases initiales du projet s'est révélée cruciale pour une compréhension approfondie des besoins et des </w:t>
      </w:r>
      <w:r w:rsidR="00FF311D" w:rsidRPr="0075512F">
        <w:t xml:space="preserve">préoccupations </w:t>
      </w:r>
      <w:r w:rsidR="00FF311D" w:rsidRPr="00FF311D">
        <w:t xml:space="preserve">des résidents. </w:t>
      </w:r>
      <w:r w:rsidR="00C3409D">
        <w:t>La</w:t>
      </w:r>
      <w:r w:rsidR="00FF311D" w:rsidRPr="00FF311D">
        <w:t xml:space="preserve"> démarche de consultation et de participation communautaire </w:t>
      </w:r>
      <w:r w:rsidR="00C3409D">
        <w:t>a été</w:t>
      </w:r>
      <w:r w:rsidR="00FF311D" w:rsidRPr="00FF311D">
        <w:t xml:space="preserve"> pleinement exploitée pour favoriser une meilleure acceptation du projet et une résolution proactive des défis locaux.</w:t>
      </w:r>
    </w:p>
    <w:p w14:paraId="383FD730" w14:textId="403CAFE9" w:rsidR="004D3B57" w:rsidRPr="0075512F" w:rsidRDefault="004D3B57" w:rsidP="00115F39">
      <w:pPr>
        <w:pStyle w:val="ListParagraph"/>
      </w:pPr>
      <w:r w:rsidRPr="0075512F">
        <w:rPr>
          <w:b/>
          <w:bCs/>
        </w:rPr>
        <w:t>Planification des délais :</w:t>
      </w:r>
      <w:r w:rsidRPr="0075512F">
        <w:t xml:space="preserve"> Une planification plus précise des délais aurait été bénéfique pour éviter tout retard dans la réalisation du projet. Une évaluation plus minutieuse des obstacles potentiels et la mise en place de mesures d'atténuation appropriées auraient pu contribuer à respecter les délais initialement fixés.</w:t>
      </w:r>
    </w:p>
    <w:p w14:paraId="042F2B9A" w14:textId="77777777" w:rsidR="004D3B57" w:rsidRPr="0075512F" w:rsidRDefault="004D3B57" w:rsidP="00115F39">
      <w:pPr>
        <w:pStyle w:val="ListParagraph"/>
      </w:pPr>
      <w:r w:rsidRPr="0075512F">
        <w:rPr>
          <w:b/>
          <w:bCs/>
        </w:rPr>
        <w:t>Gestion des coûts :</w:t>
      </w:r>
      <w:r w:rsidRPr="0075512F">
        <w:t xml:space="preserve"> Une meilleure gestion des coûts aurait permis de minimiser les dépassements budgétaires. Une évaluation plus rigoureuse des coûts potentiels, une supervision étroite des dépenses tout au long du projet et l'identification précoce des écarts par rapport au budget auraient pu aider à maintenir les coûts sous contrôle.</w:t>
      </w:r>
    </w:p>
    <w:p w14:paraId="67F28129" w14:textId="77777777" w:rsidR="00B166D0" w:rsidRDefault="00B166D0">
      <w:pPr>
        <w:spacing w:before="0" w:after="0" w:line="240" w:lineRule="auto"/>
        <w:jc w:val="left"/>
        <w:rPr>
          <w:b/>
          <w:bCs/>
        </w:rPr>
      </w:pPr>
      <w:r>
        <w:rPr>
          <w:b/>
          <w:bCs/>
        </w:rPr>
        <w:br w:type="page"/>
      </w:r>
    </w:p>
    <w:p w14:paraId="20A85A49" w14:textId="66410891" w:rsidR="004D3B57" w:rsidRPr="0075512F" w:rsidRDefault="004D3B57" w:rsidP="00115F39">
      <w:pPr>
        <w:pStyle w:val="ListParagraph"/>
      </w:pPr>
      <w:r w:rsidRPr="0075512F">
        <w:rPr>
          <w:b/>
          <w:bCs/>
        </w:rPr>
        <w:lastRenderedPageBreak/>
        <w:t>Communication et coordination :</w:t>
      </w:r>
      <w:r w:rsidRPr="0075512F">
        <w:t xml:space="preserve"> Une communication et une coordination plus efficaces entre les parties prenantes, tant du secteur public que privé, auraient pu améliorer la fluidité de la réalisation du projet. Une meilleure collaboration entre les différentes entités impliquées aurait permis de résoudre plus rapidement les problèmes et de prendre des décisions plus éclairées.</w:t>
      </w:r>
    </w:p>
    <w:p w14:paraId="759C63DB" w14:textId="77777777" w:rsidR="004D3B57" w:rsidRPr="0075512F" w:rsidRDefault="004D3B57" w:rsidP="00115F39">
      <w:pPr>
        <w:pStyle w:val="ListParagraph"/>
      </w:pPr>
      <w:r w:rsidRPr="0075512F">
        <w:rPr>
          <w:b/>
          <w:bCs/>
        </w:rPr>
        <w:t>Gestion des risques :</w:t>
      </w:r>
      <w:r w:rsidRPr="0075512F">
        <w:t xml:space="preserve"> Une analyse plus approfondie des risques potentiels et l'élaboration d'un plan de gestion des risques solide auraient pu aider à atténuer les impacts négatifs sur la réalisation du projet. Cela aurait inclus l'identification des risques clés, l'élaboration de plans d'action appropriés et la mise en place de mesures de suivi pour minimiser les conséquences potentielles.</w:t>
      </w:r>
    </w:p>
    <w:p w14:paraId="6E34DAEF" w14:textId="77777777" w:rsidR="004D3B57" w:rsidRPr="0075512F" w:rsidRDefault="004D3B57" w:rsidP="00115F39">
      <w:pPr>
        <w:pStyle w:val="ListParagraph"/>
      </w:pPr>
      <w:r w:rsidRPr="0075512F">
        <w:rPr>
          <w:b/>
          <w:bCs/>
        </w:rPr>
        <w:t>Durabilité environnementale :</w:t>
      </w:r>
      <w:r w:rsidRPr="0075512F">
        <w:t xml:space="preserve"> Accorder une plus grande attention aux aspects environnementaux tout au long de la réalisation du projet aurait permis de minimiser les impacts écologiques. Des mesures supplémentaires pour préserver et protéger les écosystèmes locaux, tels que la plantation d'arbres, la gestion des eaux pluviales et la réduction des émissions de carbone, auraient pu être intégrées au projet.</w:t>
      </w:r>
    </w:p>
    <w:p w14:paraId="55426443" w14:textId="6E99FF4D" w:rsidR="004D3B57" w:rsidRPr="0075512F" w:rsidDel="000A3E8D" w:rsidRDefault="004D3B57" w:rsidP="000A3E8D">
      <w:pPr>
        <w:rPr>
          <w:del w:id="3638" w:author="Houyem Rais" w:date="2024-02-22T15:17:00Z"/>
        </w:rPr>
        <w:pPrChange w:id="3639" w:author="Houyem Rais" w:date="2024-02-22T15:17:00Z">
          <w:pPr/>
        </w:pPrChange>
      </w:pPr>
      <w:r w:rsidRPr="0075512F">
        <w:t xml:space="preserve">En mettant en œuvre ces améliorations, il est possible d'optimiser davantage la réalisation du Viaduc de Djerba, de réduire les </w:t>
      </w:r>
      <w:r w:rsidR="00627864" w:rsidRPr="0075512F">
        <w:t>risques</w:t>
      </w:r>
      <w:r w:rsidRPr="0075512F">
        <w:t xml:space="preserve"> et d'obtenir de meilleurs résultats en termes de délais, de coûts, de durabilité et de satisfaction des parties prenantes.</w:t>
      </w:r>
      <w:ins w:id="3640" w:author="Houyem Rais" w:date="2024-02-22T15:17:00Z">
        <w:r w:rsidR="000A3E8D" w:rsidRPr="0075512F" w:rsidDel="000A3E8D">
          <w:t xml:space="preserve"> </w:t>
        </w:r>
      </w:ins>
    </w:p>
    <w:p w14:paraId="768037B1" w14:textId="4DD0EA31" w:rsidR="000741B4" w:rsidRPr="0075512F" w:rsidDel="000A3E8D" w:rsidRDefault="000741B4" w:rsidP="000A3E8D">
      <w:pPr>
        <w:rPr>
          <w:del w:id="3641" w:author="Houyem Rais" w:date="2024-02-22T15:17:00Z"/>
        </w:rPr>
        <w:pPrChange w:id="3642" w:author="Houyem Rais" w:date="2024-02-22T15:17:00Z">
          <w:pPr/>
        </w:pPrChange>
      </w:pPr>
      <w:bookmarkStart w:id="3643" w:name="_Toc137137771"/>
    </w:p>
    <w:p w14:paraId="194A6488" w14:textId="5A6BA4B1" w:rsidR="000741B4" w:rsidRPr="0075512F" w:rsidDel="000A3E8D" w:rsidRDefault="000741B4" w:rsidP="000A3E8D">
      <w:pPr>
        <w:rPr>
          <w:del w:id="3644" w:author="Houyem Rais" w:date="2024-02-22T15:17:00Z"/>
          <w:rFonts w:eastAsia="Calibri" w:cs="Calibri"/>
          <w:b/>
          <w:bCs/>
          <w:color w:val="002060"/>
          <w:sz w:val="36"/>
          <w:szCs w:val="36"/>
        </w:rPr>
        <w:pPrChange w:id="3645" w:author="Houyem Rais" w:date="2024-02-22T15:17:00Z">
          <w:pPr>
            <w:ind w:left="510" w:right="794"/>
          </w:pPr>
        </w:pPrChange>
      </w:pPr>
      <w:del w:id="3646" w:author="Houyem Rais" w:date="2024-02-22T15:17:00Z">
        <w:r w:rsidRPr="0075512F" w:rsidDel="000A3E8D">
          <w:br w:type="page"/>
        </w:r>
      </w:del>
    </w:p>
    <w:p w14:paraId="115D2885" w14:textId="5E7346B8" w:rsidR="00CD4640" w:rsidRPr="0075512F" w:rsidDel="000A3E8D" w:rsidRDefault="003A1E4A" w:rsidP="000A3E8D">
      <w:pPr>
        <w:rPr>
          <w:del w:id="3647" w:author="Houyem Rais" w:date="2024-02-22T15:17:00Z"/>
        </w:rPr>
        <w:pPrChange w:id="3648" w:author="Houyem Rais" w:date="2024-02-22T15:17:00Z">
          <w:pPr>
            <w:pStyle w:val="Titre1"/>
            <w:numPr>
              <w:numId w:val="1"/>
            </w:numPr>
            <w:ind w:left="709" w:hanging="425"/>
            <w:jc w:val="left"/>
          </w:pPr>
        </w:pPrChange>
      </w:pPr>
      <w:bookmarkStart w:id="3649" w:name="_Toc142174699"/>
      <w:bookmarkStart w:id="3650" w:name="_Toc141255687"/>
      <w:bookmarkStart w:id="3651" w:name="_Toc141256006"/>
      <w:del w:id="3652" w:author="Houyem Rais" w:date="2024-02-22T15:17:00Z">
        <w:r w:rsidRPr="0075512F" w:rsidDel="000A3E8D">
          <w:delText>Données</w:delText>
        </w:r>
        <w:r w:rsidR="001A00DA" w:rsidRPr="0075512F" w:rsidDel="000A3E8D">
          <w:delText xml:space="preserve"> d’entrée de l’étude</w:delText>
        </w:r>
        <w:r w:rsidR="00CD4640" w:rsidRPr="0075512F" w:rsidDel="000A3E8D">
          <w:delText xml:space="preserve"> financière</w:delText>
        </w:r>
        <w:bookmarkEnd w:id="3649"/>
        <w:r w:rsidR="00CD4640" w:rsidRPr="0075512F" w:rsidDel="000A3E8D">
          <w:delText xml:space="preserve"> </w:delText>
        </w:r>
        <w:bookmarkEnd w:id="3643"/>
        <w:bookmarkEnd w:id="3650"/>
        <w:bookmarkEnd w:id="3651"/>
      </w:del>
    </w:p>
    <w:p w14:paraId="3DE827C5" w14:textId="6B071213" w:rsidR="00CD4640" w:rsidRPr="0075512F" w:rsidDel="000A3E8D" w:rsidRDefault="00CD4640" w:rsidP="000A3E8D">
      <w:pPr>
        <w:rPr>
          <w:del w:id="3653" w:author="Houyem Rais" w:date="2024-02-22T15:17:00Z"/>
        </w:rPr>
        <w:pPrChange w:id="3654" w:author="Houyem Rais" w:date="2024-02-22T15:17:00Z">
          <w:pPr>
            <w:pStyle w:val="Titre2"/>
          </w:pPr>
        </w:pPrChange>
      </w:pPr>
      <w:bookmarkStart w:id="3655" w:name="_Toc136949974"/>
      <w:bookmarkStart w:id="3656" w:name="_Toc137137772"/>
      <w:bookmarkStart w:id="3657" w:name="_Toc141255688"/>
      <w:bookmarkStart w:id="3658" w:name="_Toc141256007"/>
      <w:bookmarkStart w:id="3659" w:name="_Toc142174700"/>
      <w:del w:id="3660" w:author="Houyem Rais" w:date="2024-02-22T15:17:00Z">
        <w:r w:rsidRPr="0075512F" w:rsidDel="000A3E8D">
          <w:delText>Plan d’Investissement</w:delText>
        </w:r>
        <w:bookmarkEnd w:id="3655"/>
        <w:bookmarkEnd w:id="3656"/>
        <w:bookmarkEnd w:id="3657"/>
        <w:bookmarkEnd w:id="3658"/>
        <w:bookmarkEnd w:id="3659"/>
      </w:del>
    </w:p>
    <w:p w14:paraId="0E4A85EA" w14:textId="4CEC0AB6" w:rsidR="00CD4640" w:rsidRPr="0075512F" w:rsidDel="000A3E8D" w:rsidRDefault="00CD4640" w:rsidP="000A3E8D">
      <w:pPr>
        <w:rPr>
          <w:del w:id="3661" w:author="Houyem Rais" w:date="2024-02-22T15:17:00Z"/>
        </w:rPr>
        <w:pPrChange w:id="3662" w:author="Houyem Rais" w:date="2024-02-22T15:17:00Z">
          <w:pPr>
            <w:pStyle w:val="Titre3"/>
          </w:pPr>
        </w:pPrChange>
      </w:pPr>
      <w:bookmarkStart w:id="3663" w:name="_Toc136949975"/>
      <w:bookmarkStart w:id="3664" w:name="_Toc137137773"/>
      <w:bookmarkStart w:id="3665" w:name="_Toc142174701"/>
      <w:del w:id="3666" w:author="Houyem Rais" w:date="2024-02-22T15:17:00Z">
        <w:r w:rsidRPr="0075512F" w:rsidDel="000A3E8D">
          <w:delText>Coûts de construction</w:delText>
        </w:r>
        <w:bookmarkEnd w:id="3663"/>
        <w:bookmarkEnd w:id="3664"/>
        <w:bookmarkEnd w:id="3665"/>
      </w:del>
    </w:p>
    <w:p w14:paraId="585D73BA" w14:textId="0A14FCB3" w:rsidR="007920D0" w:rsidRPr="0075512F" w:rsidDel="000A3E8D" w:rsidRDefault="007920D0" w:rsidP="000A3E8D">
      <w:pPr>
        <w:rPr>
          <w:del w:id="3667" w:author="Houyem Rais" w:date="2024-02-22T15:17:00Z"/>
        </w:rPr>
        <w:pPrChange w:id="3668" w:author="Houyem Rais" w:date="2024-02-22T15:17:00Z">
          <w:pPr/>
        </w:pPrChange>
      </w:pPr>
      <w:del w:id="3669" w:author="Houyem Rais" w:date="2024-02-22T15:17:00Z">
        <w:r w:rsidRPr="0075512F" w:rsidDel="000A3E8D">
          <w:delText>L’échelonnement des coûts d’investissement (TTC) pour les différents scénarios et variantes est détaillé comme suit.</w:delText>
        </w:r>
      </w:del>
    </w:p>
    <w:p w14:paraId="0DBF8102" w14:textId="1AA21D4C" w:rsidR="007920D0" w:rsidRPr="0075512F" w:rsidDel="000A3E8D" w:rsidRDefault="007920D0" w:rsidP="000A3E8D">
      <w:pPr>
        <w:rPr>
          <w:del w:id="3670" w:author="Houyem Rais" w:date="2024-02-22T15:17:00Z"/>
        </w:rPr>
        <w:pPrChange w:id="3671" w:author="Houyem Rais" w:date="2024-02-22T15:17:00Z">
          <w:pPr>
            <w:pStyle w:val="Caption"/>
          </w:pPr>
        </w:pPrChange>
      </w:pPr>
      <w:bookmarkStart w:id="3672" w:name="_Toc144481084"/>
      <w:del w:id="3673"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16</w:delText>
        </w:r>
        <w:r w:rsidRPr="0075512F" w:rsidDel="000A3E8D">
          <w:fldChar w:fldCharType="end"/>
        </w:r>
        <w:r w:rsidRPr="0075512F" w:rsidDel="000A3E8D">
          <w:delText xml:space="preserve"> Echelonnement des investissements</w:delText>
        </w:r>
        <w:bookmarkEnd w:id="3672"/>
      </w:del>
    </w:p>
    <w:tbl>
      <w:tblPr>
        <w:tblW w:w="0" w:type="auto"/>
        <w:tblLook w:val="04A0" w:firstRow="1" w:lastRow="0" w:firstColumn="1" w:lastColumn="0" w:noHBand="0" w:noVBand="1"/>
      </w:tblPr>
      <w:tblGrid>
        <w:gridCol w:w="2643"/>
        <w:gridCol w:w="1402"/>
        <w:gridCol w:w="1330"/>
        <w:gridCol w:w="1330"/>
        <w:gridCol w:w="1383"/>
      </w:tblGrid>
      <w:tr w:rsidR="00AD4E7B" w:rsidRPr="0075512F" w:rsidDel="000A3E8D" w14:paraId="1F363EA0" w14:textId="75189C30" w:rsidTr="00243943">
        <w:trPr>
          <w:trHeight w:val="186"/>
          <w:tblHeader/>
          <w:del w:id="3674" w:author="Houyem Rais" w:date="2024-02-22T15:17:00Z"/>
        </w:trPr>
        <w:tc>
          <w:tcPr>
            <w:tcW w:w="264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6ED589D" w14:textId="428776AE" w:rsidR="007920D0" w:rsidRPr="0075512F" w:rsidDel="000A3E8D" w:rsidRDefault="007920D0" w:rsidP="000A3E8D">
            <w:pPr>
              <w:rPr>
                <w:del w:id="3675" w:author="Houyem Rais" w:date="2024-02-22T15:17:00Z"/>
                <w:b/>
                <w:bCs/>
                <w:sz w:val="20"/>
                <w:szCs w:val="20"/>
              </w:rPr>
              <w:pPrChange w:id="3676" w:author="Houyem Rais" w:date="2024-02-22T15:17:00Z">
                <w:pPr>
                  <w:spacing w:before="20" w:after="40"/>
                </w:pPr>
              </w:pPrChange>
            </w:pPr>
            <w:del w:id="3677" w:author="Houyem Rais" w:date="2024-02-22T15:17:00Z">
              <w:r w:rsidRPr="0075512F" w:rsidDel="000A3E8D">
                <w:rPr>
                  <w:b/>
                  <w:bCs/>
                  <w:sz w:val="20"/>
                  <w:szCs w:val="20"/>
                </w:rPr>
                <w:delText>Année</w:delText>
              </w:r>
            </w:del>
          </w:p>
        </w:tc>
        <w:tc>
          <w:tcPr>
            <w:tcW w:w="1402" w:type="dxa"/>
            <w:tcBorders>
              <w:top w:val="single" w:sz="4" w:space="0" w:color="auto"/>
              <w:left w:val="nil"/>
              <w:bottom w:val="single" w:sz="4" w:space="0" w:color="auto"/>
              <w:right w:val="single" w:sz="4" w:space="0" w:color="auto"/>
            </w:tcBorders>
            <w:shd w:val="clear" w:color="000000" w:fill="D9D9D9"/>
            <w:vAlign w:val="center"/>
            <w:hideMark/>
          </w:tcPr>
          <w:p w14:paraId="4EAFA9CA" w14:textId="08EE76FC" w:rsidR="007920D0" w:rsidRPr="0075512F" w:rsidDel="000A3E8D" w:rsidRDefault="007920D0" w:rsidP="000A3E8D">
            <w:pPr>
              <w:rPr>
                <w:del w:id="3678" w:author="Houyem Rais" w:date="2024-02-22T15:17:00Z"/>
                <w:b/>
                <w:bCs/>
                <w:sz w:val="20"/>
                <w:szCs w:val="20"/>
              </w:rPr>
              <w:pPrChange w:id="3679" w:author="Houyem Rais" w:date="2024-02-22T15:17:00Z">
                <w:pPr>
                  <w:spacing w:before="20" w:after="40"/>
                </w:pPr>
              </w:pPrChange>
            </w:pPr>
            <w:del w:id="3680" w:author="Houyem Rais" w:date="2024-02-22T15:17:00Z">
              <w:r w:rsidRPr="0075512F" w:rsidDel="000A3E8D">
                <w:rPr>
                  <w:b/>
                  <w:bCs/>
                  <w:sz w:val="20"/>
                  <w:szCs w:val="20"/>
                </w:rPr>
                <w:delText>2027</w:delText>
              </w:r>
            </w:del>
          </w:p>
        </w:tc>
        <w:tc>
          <w:tcPr>
            <w:tcW w:w="1330" w:type="dxa"/>
            <w:tcBorders>
              <w:top w:val="single" w:sz="4" w:space="0" w:color="auto"/>
              <w:left w:val="nil"/>
              <w:bottom w:val="single" w:sz="4" w:space="0" w:color="auto"/>
              <w:right w:val="single" w:sz="4" w:space="0" w:color="auto"/>
            </w:tcBorders>
            <w:shd w:val="clear" w:color="000000" w:fill="D9D9D9"/>
            <w:vAlign w:val="center"/>
          </w:tcPr>
          <w:p w14:paraId="44118D37" w14:textId="12886E53" w:rsidR="007920D0" w:rsidRPr="0075512F" w:rsidDel="000A3E8D" w:rsidRDefault="007920D0" w:rsidP="000A3E8D">
            <w:pPr>
              <w:rPr>
                <w:del w:id="3681" w:author="Houyem Rais" w:date="2024-02-22T15:17:00Z"/>
                <w:b/>
                <w:bCs/>
                <w:sz w:val="20"/>
                <w:szCs w:val="20"/>
              </w:rPr>
              <w:pPrChange w:id="3682" w:author="Houyem Rais" w:date="2024-02-22T15:17:00Z">
                <w:pPr>
                  <w:spacing w:before="20" w:after="40"/>
                </w:pPr>
              </w:pPrChange>
            </w:pPr>
            <w:del w:id="3683" w:author="Houyem Rais" w:date="2024-02-22T15:17:00Z">
              <w:r w:rsidRPr="0075512F" w:rsidDel="000A3E8D">
                <w:rPr>
                  <w:b/>
                  <w:bCs/>
                  <w:sz w:val="20"/>
                  <w:szCs w:val="20"/>
                </w:rPr>
                <w:delText>2028</w:delText>
              </w:r>
            </w:del>
          </w:p>
        </w:tc>
        <w:tc>
          <w:tcPr>
            <w:tcW w:w="1330" w:type="dxa"/>
            <w:tcBorders>
              <w:top w:val="single" w:sz="4" w:space="0" w:color="auto"/>
              <w:left w:val="nil"/>
              <w:bottom w:val="single" w:sz="4" w:space="0" w:color="auto"/>
              <w:right w:val="single" w:sz="4" w:space="0" w:color="auto"/>
            </w:tcBorders>
            <w:shd w:val="clear" w:color="000000" w:fill="D9D9D9"/>
            <w:vAlign w:val="center"/>
          </w:tcPr>
          <w:p w14:paraId="706340DB" w14:textId="05C49310" w:rsidR="007920D0" w:rsidRPr="0075512F" w:rsidDel="000A3E8D" w:rsidRDefault="007920D0" w:rsidP="000A3E8D">
            <w:pPr>
              <w:rPr>
                <w:del w:id="3684" w:author="Houyem Rais" w:date="2024-02-22T15:17:00Z"/>
                <w:b/>
                <w:bCs/>
                <w:sz w:val="20"/>
                <w:szCs w:val="20"/>
              </w:rPr>
              <w:pPrChange w:id="3685" w:author="Houyem Rais" w:date="2024-02-22T15:17:00Z">
                <w:pPr>
                  <w:spacing w:before="20" w:after="40"/>
                </w:pPr>
              </w:pPrChange>
            </w:pPr>
            <w:del w:id="3686" w:author="Houyem Rais" w:date="2024-02-22T15:17:00Z">
              <w:r w:rsidRPr="0075512F" w:rsidDel="000A3E8D">
                <w:rPr>
                  <w:b/>
                  <w:bCs/>
                  <w:sz w:val="20"/>
                  <w:szCs w:val="20"/>
                </w:rPr>
                <w:delText>2029</w:delText>
              </w:r>
            </w:del>
          </w:p>
        </w:tc>
        <w:tc>
          <w:tcPr>
            <w:tcW w:w="1222" w:type="dxa"/>
            <w:tcBorders>
              <w:top w:val="single" w:sz="4" w:space="0" w:color="auto"/>
              <w:left w:val="nil"/>
              <w:bottom w:val="single" w:sz="4" w:space="0" w:color="auto"/>
              <w:right w:val="single" w:sz="4" w:space="0" w:color="auto"/>
            </w:tcBorders>
            <w:shd w:val="clear" w:color="000000" w:fill="D9D9D9"/>
            <w:vAlign w:val="center"/>
          </w:tcPr>
          <w:p w14:paraId="3AD50AF7" w14:textId="016AB118" w:rsidR="007920D0" w:rsidRPr="0075512F" w:rsidDel="000A3E8D" w:rsidRDefault="007920D0" w:rsidP="000A3E8D">
            <w:pPr>
              <w:rPr>
                <w:del w:id="3687" w:author="Houyem Rais" w:date="2024-02-22T15:17:00Z"/>
                <w:b/>
                <w:bCs/>
                <w:sz w:val="20"/>
                <w:szCs w:val="20"/>
              </w:rPr>
              <w:pPrChange w:id="3688" w:author="Houyem Rais" w:date="2024-02-22T15:17:00Z">
                <w:pPr>
                  <w:spacing w:before="20" w:after="40"/>
                </w:pPr>
              </w:pPrChange>
            </w:pPr>
            <w:del w:id="3689" w:author="Houyem Rais" w:date="2024-02-22T15:17:00Z">
              <w:r w:rsidRPr="0075512F" w:rsidDel="000A3E8D">
                <w:rPr>
                  <w:b/>
                  <w:bCs/>
                  <w:sz w:val="20"/>
                  <w:szCs w:val="20"/>
                </w:rPr>
                <w:delText>Total</w:delText>
              </w:r>
            </w:del>
          </w:p>
        </w:tc>
      </w:tr>
      <w:tr w:rsidR="007920D0" w:rsidRPr="0075512F" w:rsidDel="000A3E8D" w14:paraId="4497A4BB" w14:textId="79347DC5" w:rsidTr="00243943">
        <w:trPr>
          <w:trHeight w:val="186"/>
          <w:del w:id="3690" w:author="Houyem Rais" w:date="2024-02-22T15:17:00Z"/>
        </w:trPr>
        <w:tc>
          <w:tcPr>
            <w:tcW w:w="7927" w:type="dxa"/>
            <w:gridSpan w:val="5"/>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002F4C0" w14:textId="708D564B" w:rsidR="007920D0" w:rsidRPr="0075512F" w:rsidDel="000A3E8D" w:rsidRDefault="00380D2C" w:rsidP="000A3E8D">
            <w:pPr>
              <w:rPr>
                <w:del w:id="3691" w:author="Houyem Rais" w:date="2024-02-22T15:17:00Z"/>
                <w:b/>
                <w:bCs/>
                <w:sz w:val="20"/>
                <w:szCs w:val="20"/>
              </w:rPr>
              <w:pPrChange w:id="3692" w:author="Houyem Rais" w:date="2024-02-22T15:17:00Z">
                <w:pPr>
                  <w:spacing w:before="20" w:after="40"/>
                </w:pPr>
              </w:pPrChange>
            </w:pPr>
            <w:del w:id="3693" w:author="Houyem Rais" w:date="2024-02-22T15:17:00Z">
              <w:r w:rsidRPr="0075512F" w:rsidDel="000A3E8D">
                <w:rPr>
                  <w:b/>
                  <w:bCs/>
                  <w:sz w:val="20"/>
                  <w:szCs w:val="20"/>
                </w:rPr>
                <w:delText>Variante B - 1 Tablier</w:delText>
              </w:r>
            </w:del>
          </w:p>
        </w:tc>
      </w:tr>
      <w:tr w:rsidR="008F0DD9" w:rsidRPr="0075512F" w:rsidDel="000A3E8D" w14:paraId="5721D989" w14:textId="4C47D375" w:rsidTr="00243943">
        <w:trPr>
          <w:trHeight w:val="137"/>
          <w:del w:id="3694" w:author="Houyem Rais" w:date="2024-02-22T15:17:00Z"/>
        </w:trPr>
        <w:tc>
          <w:tcPr>
            <w:tcW w:w="2643" w:type="dxa"/>
            <w:tcBorders>
              <w:top w:val="single" w:sz="4" w:space="0" w:color="auto"/>
              <w:left w:val="single" w:sz="4" w:space="0" w:color="auto"/>
              <w:bottom w:val="single" w:sz="4" w:space="0" w:color="auto"/>
              <w:right w:val="single" w:sz="4" w:space="0" w:color="auto"/>
            </w:tcBorders>
            <w:shd w:val="clear" w:color="auto" w:fill="auto"/>
            <w:vAlign w:val="center"/>
          </w:tcPr>
          <w:p w14:paraId="0C91F120" w14:textId="7386F397" w:rsidR="008F0DD9" w:rsidRPr="0075512F" w:rsidDel="000A3E8D" w:rsidRDefault="008F0DD9" w:rsidP="000A3E8D">
            <w:pPr>
              <w:rPr>
                <w:del w:id="3695" w:author="Houyem Rais" w:date="2024-02-22T15:17:00Z"/>
                <w:b/>
                <w:bCs/>
                <w:sz w:val="20"/>
                <w:szCs w:val="20"/>
              </w:rPr>
              <w:pPrChange w:id="3696" w:author="Houyem Rais" w:date="2024-02-22T15:17:00Z">
                <w:pPr>
                  <w:spacing w:before="20" w:after="40"/>
                </w:pPr>
              </w:pPrChange>
            </w:pPr>
            <w:del w:id="3697" w:author="Houyem Rais" w:date="2024-02-22T15:17:00Z">
              <w:r w:rsidRPr="0075512F" w:rsidDel="000A3E8D">
                <w:rPr>
                  <w:b/>
                  <w:bCs/>
                  <w:sz w:val="20"/>
                  <w:szCs w:val="20"/>
                </w:rPr>
                <w:delText>Pourcentage</w:delText>
              </w:r>
            </w:del>
          </w:p>
        </w:tc>
        <w:tc>
          <w:tcPr>
            <w:tcW w:w="1402" w:type="dxa"/>
            <w:tcBorders>
              <w:top w:val="single" w:sz="4" w:space="0" w:color="auto"/>
              <w:left w:val="nil"/>
              <w:bottom w:val="single" w:sz="4" w:space="0" w:color="auto"/>
              <w:right w:val="single" w:sz="4" w:space="0" w:color="auto"/>
            </w:tcBorders>
            <w:shd w:val="clear" w:color="auto" w:fill="auto"/>
            <w:vAlign w:val="center"/>
          </w:tcPr>
          <w:p w14:paraId="74A1006F" w14:textId="7BFE1545" w:rsidR="008F0DD9" w:rsidRPr="0075512F" w:rsidDel="000A3E8D" w:rsidRDefault="00420837" w:rsidP="000A3E8D">
            <w:pPr>
              <w:rPr>
                <w:del w:id="3698" w:author="Houyem Rais" w:date="2024-02-22T15:17:00Z"/>
              </w:rPr>
              <w:pPrChange w:id="3699" w:author="Houyem Rais" w:date="2024-02-22T15:17:00Z">
                <w:pPr>
                  <w:spacing w:before="20" w:after="40"/>
                  <w:jc w:val="center"/>
                </w:pPr>
              </w:pPrChange>
            </w:pPr>
            <w:del w:id="3700" w:author="Houyem Rais" w:date="2024-02-22T15:17:00Z">
              <w:r w:rsidDel="000A3E8D">
                <w:delText>30</w:delText>
              </w:r>
              <w:r w:rsidR="008F0DD9" w:rsidRPr="0075512F" w:rsidDel="000A3E8D">
                <w:delText>%</w:delText>
              </w:r>
            </w:del>
          </w:p>
        </w:tc>
        <w:tc>
          <w:tcPr>
            <w:tcW w:w="1330" w:type="dxa"/>
            <w:tcBorders>
              <w:top w:val="single" w:sz="4" w:space="0" w:color="auto"/>
              <w:left w:val="nil"/>
              <w:bottom w:val="single" w:sz="4" w:space="0" w:color="auto"/>
              <w:right w:val="single" w:sz="4" w:space="0" w:color="auto"/>
            </w:tcBorders>
            <w:vAlign w:val="center"/>
          </w:tcPr>
          <w:p w14:paraId="5F9AA48C" w14:textId="1BAE57A1" w:rsidR="008F0DD9" w:rsidRPr="0075512F" w:rsidDel="000A3E8D" w:rsidRDefault="00420837" w:rsidP="000A3E8D">
            <w:pPr>
              <w:rPr>
                <w:del w:id="3701" w:author="Houyem Rais" w:date="2024-02-22T15:17:00Z"/>
              </w:rPr>
              <w:pPrChange w:id="3702" w:author="Houyem Rais" w:date="2024-02-22T15:17:00Z">
                <w:pPr>
                  <w:spacing w:before="20" w:after="40"/>
                  <w:jc w:val="center"/>
                </w:pPr>
              </w:pPrChange>
            </w:pPr>
            <w:del w:id="3703" w:author="Houyem Rais" w:date="2024-02-22T15:17:00Z">
              <w:r w:rsidDel="000A3E8D">
                <w:delText>40</w:delText>
              </w:r>
              <w:r w:rsidR="008F0DD9" w:rsidRPr="0075512F" w:rsidDel="000A3E8D">
                <w:delText>%</w:delText>
              </w:r>
            </w:del>
          </w:p>
        </w:tc>
        <w:tc>
          <w:tcPr>
            <w:tcW w:w="1330" w:type="dxa"/>
            <w:tcBorders>
              <w:top w:val="single" w:sz="4" w:space="0" w:color="auto"/>
              <w:left w:val="nil"/>
              <w:bottom w:val="single" w:sz="4" w:space="0" w:color="auto"/>
              <w:right w:val="single" w:sz="4" w:space="0" w:color="auto"/>
            </w:tcBorders>
            <w:vAlign w:val="center"/>
          </w:tcPr>
          <w:p w14:paraId="4AA7835F" w14:textId="6656C188" w:rsidR="008F0DD9" w:rsidRPr="0075512F" w:rsidDel="000A3E8D" w:rsidRDefault="00420837" w:rsidP="000A3E8D">
            <w:pPr>
              <w:rPr>
                <w:del w:id="3704" w:author="Houyem Rais" w:date="2024-02-22T15:17:00Z"/>
              </w:rPr>
              <w:pPrChange w:id="3705" w:author="Houyem Rais" w:date="2024-02-22T15:17:00Z">
                <w:pPr>
                  <w:spacing w:before="20" w:after="40"/>
                  <w:jc w:val="center"/>
                </w:pPr>
              </w:pPrChange>
            </w:pPr>
            <w:del w:id="3706" w:author="Houyem Rais" w:date="2024-02-22T15:17:00Z">
              <w:r w:rsidDel="000A3E8D">
                <w:delText>30</w:delText>
              </w:r>
              <w:r w:rsidR="008F0DD9" w:rsidRPr="0075512F" w:rsidDel="000A3E8D">
                <w:delText>%</w:delText>
              </w:r>
            </w:del>
          </w:p>
        </w:tc>
        <w:tc>
          <w:tcPr>
            <w:tcW w:w="1222" w:type="dxa"/>
            <w:tcBorders>
              <w:top w:val="single" w:sz="4" w:space="0" w:color="auto"/>
              <w:left w:val="nil"/>
              <w:bottom w:val="single" w:sz="4" w:space="0" w:color="auto"/>
              <w:right w:val="single" w:sz="4" w:space="0" w:color="auto"/>
            </w:tcBorders>
            <w:vAlign w:val="center"/>
          </w:tcPr>
          <w:p w14:paraId="31FE98CA" w14:textId="4D623994" w:rsidR="008F0DD9" w:rsidRPr="0075512F" w:rsidDel="000A3E8D" w:rsidRDefault="008F0DD9" w:rsidP="000A3E8D">
            <w:pPr>
              <w:rPr>
                <w:del w:id="3707" w:author="Houyem Rais" w:date="2024-02-22T15:17:00Z"/>
                <w:b/>
                <w:bCs/>
                <w:sz w:val="20"/>
                <w:szCs w:val="20"/>
              </w:rPr>
              <w:pPrChange w:id="3708" w:author="Houyem Rais" w:date="2024-02-22T15:17:00Z">
                <w:pPr>
                  <w:spacing w:before="20" w:after="40"/>
                  <w:jc w:val="center"/>
                </w:pPr>
              </w:pPrChange>
            </w:pPr>
            <w:del w:id="3709" w:author="Houyem Rais" w:date="2024-02-22T15:17:00Z">
              <w:r w:rsidRPr="0075512F" w:rsidDel="000A3E8D">
                <w:rPr>
                  <w:b/>
                  <w:bCs/>
                  <w:sz w:val="20"/>
                  <w:szCs w:val="20"/>
                </w:rPr>
                <w:delText>100%</w:delText>
              </w:r>
            </w:del>
          </w:p>
        </w:tc>
      </w:tr>
      <w:tr w:rsidR="00243943" w:rsidRPr="0075512F" w:rsidDel="000A3E8D" w14:paraId="05FCB5E3" w14:textId="2C0FD01D" w:rsidTr="00243943">
        <w:trPr>
          <w:trHeight w:val="47"/>
          <w:del w:id="3710" w:author="Houyem Rais" w:date="2024-02-22T15:17:00Z"/>
        </w:trPr>
        <w:tc>
          <w:tcPr>
            <w:tcW w:w="2643" w:type="dxa"/>
            <w:tcBorders>
              <w:top w:val="single" w:sz="4" w:space="0" w:color="auto"/>
              <w:left w:val="single" w:sz="4" w:space="0" w:color="auto"/>
              <w:bottom w:val="single" w:sz="4" w:space="0" w:color="auto"/>
              <w:right w:val="single" w:sz="4" w:space="0" w:color="auto"/>
            </w:tcBorders>
            <w:shd w:val="clear" w:color="auto" w:fill="auto"/>
            <w:vAlign w:val="center"/>
          </w:tcPr>
          <w:p w14:paraId="020A297F" w14:textId="124DFD87" w:rsidR="00243943" w:rsidRPr="0075512F" w:rsidDel="000A3E8D" w:rsidRDefault="00243943" w:rsidP="000A3E8D">
            <w:pPr>
              <w:rPr>
                <w:del w:id="3711" w:author="Houyem Rais" w:date="2024-02-22T15:17:00Z"/>
                <w:b/>
                <w:bCs/>
                <w:sz w:val="20"/>
                <w:szCs w:val="20"/>
              </w:rPr>
              <w:pPrChange w:id="3712" w:author="Houyem Rais" w:date="2024-02-22T15:17:00Z">
                <w:pPr>
                  <w:spacing w:before="20" w:after="40"/>
                </w:pPr>
              </w:pPrChange>
            </w:pPr>
            <w:del w:id="3713" w:author="Houyem Rais" w:date="2024-02-22T15:17:00Z">
              <w:r w:rsidRPr="0075512F" w:rsidDel="000A3E8D">
                <w:rPr>
                  <w:b/>
                  <w:bCs/>
                  <w:sz w:val="20"/>
                  <w:szCs w:val="20"/>
                </w:rPr>
                <w:delText>Coût (MDT</w:delText>
              </w:r>
            </w:del>
            <w:ins w:id="3714" w:author="Farouk Bouhafs" w:date="2023-12-21T16:44:00Z">
              <w:del w:id="3715" w:author="Houyem Rais" w:date="2024-02-22T15:17:00Z">
                <w:r w:rsidDel="000A3E8D">
                  <w:rPr>
                    <w:b/>
                    <w:bCs/>
                    <w:sz w:val="20"/>
                    <w:szCs w:val="20"/>
                  </w:rPr>
                  <w:delText>, TTC,</w:delText>
                </w:r>
              </w:del>
            </w:ins>
            <w:del w:id="3716" w:author="Houyem Rais" w:date="2024-02-22T15:17:00Z">
              <w:r w:rsidRPr="0075512F" w:rsidDel="000A3E8D">
                <w:rPr>
                  <w:b/>
                  <w:bCs/>
                  <w:sz w:val="20"/>
                  <w:szCs w:val="20"/>
                </w:rPr>
                <w:delText xml:space="preserve"> CE-2023)</w:delText>
              </w:r>
            </w:del>
          </w:p>
        </w:tc>
        <w:tc>
          <w:tcPr>
            <w:tcW w:w="1402" w:type="dxa"/>
            <w:tcBorders>
              <w:top w:val="single" w:sz="4" w:space="0" w:color="auto"/>
              <w:left w:val="nil"/>
              <w:bottom w:val="single" w:sz="4" w:space="0" w:color="auto"/>
              <w:right w:val="single" w:sz="4" w:space="0" w:color="auto"/>
            </w:tcBorders>
            <w:shd w:val="clear" w:color="auto" w:fill="auto"/>
          </w:tcPr>
          <w:p w14:paraId="5DAC4D33" w14:textId="461291AB" w:rsidR="00243943" w:rsidRPr="0075512F" w:rsidDel="000A3E8D" w:rsidRDefault="00243943" w:rsidP="000A3E8D">
            <w:pPr>
              <w:rPr>
                <w:del w:id="3717" w:author="Houyem Rais" w:date="2024-02-22T15:17:00Z"/>
              </w:rPr>
              <w:pPrChange w:id="3718" w:author="Houyem Rais" w:date="2024-02-22T15:17:00Z">
                <w:pPr>
                  <w:jc w:val="center"/>
                </w:pPr>
              </w:pPrChange>
            </w:pPr>
            <w:ins w:id="3719" w:author="Farouk Bouhafs" w:date="2023-12-21T16:45:00Z">
              <w:del w:id="3720" w:author="Houyem Rais" w:date="2024-02-22T15:17:00Z">
                <w:r w:rsidRPr="008D124F" w:rsidDel="000A3E8D">
                  <w:delText>117,45</w:delText>
                </w:r>
              </w:del>
            </w:ins>
            <w:del w:id="3721" w:author="Houyem Rais" w:date="2024-02-22T15:17:00Z">
              <w:r w:rsidRPr="00CE6B81" w:rsidDel="000A3E8D">
                <w:delText>144</w:delText>
              </w:r>
              <w:r w:rsidDel="000A3E8D">
                <w:delText>,</w:delText>
              </w:r>
              <w:r w:rsidRPr="00CE6B81" w:rsidDel="000A3E8D">
                <w:delText>2</w:delText>
              </w:r>
            </w:del>
          </w:p>
        </w:tc>
        <w:tc>
          <w:tcPr>
            <w:tcW w:w="1330" w:type="dxa"/>
            <w:tcBorders>
              <w:top w:val="single" w:sz="4" w:space="0" w:color="auto"/>
              <w:left w:val="nil"/>
              <w:bottom w:val="single" w:sz="4" w:space="0" w:color="auto"/>
              <w:right w:val="single" w:sz="4" w:space="0" w:color="auto"/>
            </w:tcBorders>
          </w:tcPr>
          <w:p w14:paraId="361A786B" w14:textId="68962411" w:rsidR="00243943" w:rsidRPr="0075512F" w:rsidDel="000A3E8D" w:rsidRDefault="00243943" w:rsidP="000A3E8D">
            <w:pPr>
              <w:rPr>
                <w:del w:id="3722" w:author="Houyem Rais" w:date="2024-02-22T15:17:00Z"/>
              </w:rPr>
              <w:pPrChange w:id="3723" w:author="Houyem Rais" w:date="2024-02-22T15:17:00Z">
                <w:pPr>
                  <w:jc w:val="center"/>
                </w:pPr>
              </w:pPrChange>
            </w:pPr>
            <w:ins w:id="3724" w:author="Farouk Bouhafs" w:date="2023-12-21T16:45:00Z">
              <w:del w:id="3725" w:author="Houyem Rais" w:date="2024-02-22T15:17:00Z">
                <w:r w:rsidRPr="008D124F" w:rsidDel="000A3E8D">
                  <w:delText>156,60</w:delText>
                </w:r>
              </w:del>
            </w:ins>
            <w:del w:id="3726" w:author="Houyem Rais" w:date="2024-02-22T15:17:00Z">
              <w:r w:rsidRPr="00CE6B81" w:rsidDel="000A3E8D">
                <w:delText>192</w:delText>
              </w:r>
              <w:r w:rsidDel="000A3E8D">
                <w:delText>,</w:delText>
              </w:r>
              <w:r w:rsidRPr="00CE6B81" w:rsidDel="000A3E8D">
                <w:delText>2</w:delText>
              </w:r>
            </w:del>
          </w:p>
        </w:tc>
        <w:tc>
          <w:tcPr>
            <w:tcW w:w="1330" w:type="dxa"/>
            <w:tcBorders>
              <w:top w:val="single" w:sz="4" w:space="0" w:color="auto"/>
              <w:left w:val="nil"/>
              <w:bottom w:val="single" w:sz="4" w:space="0" w:color="auto"/>
              <w:right w:val="single" w:sz="4" w:space="0" w:color="auto"/>
            </w:tcBorders>
          </w:tcPr>
          <w:p w14:paraId="308A6103" w14:textId="2C48CA81" w:rsidR="00243943" w:rsidRPr="0075512F" w:rsidDel="000A3E8D" w:rsidRDefault="00243943" w:rsidP="000A3E8D">
            <w:pPr>
              <w:rPr>
                <w:del w:id="3727" w:author="Houyem Rais" w:date="2024-02-22T15:17:00Z"/>
              </w:rPr>
              <w:pPrChange w:id="3728" w:author="Houyem Rais" w:date="2024-02-22T15:17:00Z">
                <w:pPr>
                  <w:jc w:val="center"/>
                </w:pPr>
              </w:pPrChange>
            </w:pPr>
            <w:ins w:id="3729" w:author="Farouk Bouhafs" w:date="2023-12-21T16:45:00Z">
              <w:del w:id="3730" w:author="Houyem Rais" w:date="2024-02-22T15:17:00Z">
                <w:r w:rsidRPr="008D124F" w:rsidDel="000A3E8D">
                  <w:delText>117,45</w:delText>
                </w:r>
              </w:del>
            </w:ins>
            <w:del w:id="3731" w:author="Houyem Rais" w:date="2024-02-22T15:17:00Z">
              <w:r w:rsidRPr="00CE6B81" w:rsidDel="000A3E8D">
                <w:delText>144</w:delText>
              </w:r>
              <w:r w:rsidDel="000A3E8D">
                <w:delText>,</w:delText>
              </w:r>
              <w:r w:rsidRPr="00CE6B81" w:rsidDel="000A3E8D">
                <w:delText>2</w:delText>
              </w:r>
            </w:del>
          </w:p>
        </w:tc>
        <w:tc>
          <w:tcPr>
            <w:tcW w:w="1222" w:type="dxa"/>
            <w:tcBorders>
              <w:top w:val="single" w:sz="4" w:space="0" w:color="auto"/>
              <w:left w:val="nil"/>
              <w:bottom w:val="single" w:sz="4" w:space="0" w:color="auto"/>
              <w:right w:val="single" w:sz="4" w:space="0" w:color="auto"/>
            </w:tcBorders>
            <w:vAlign w:val="center"/>
          </w:tcPr>
          <w:p w14:paraId="7D888D9F" w14:textId="004D2EFA" w:rsidR="00243943" w:rsidRPr="0075512F" w:rsidDel="000A3E8D" w:rsidRDefault="00243943" w:rsidP="000A3E8D">
            <w:pPr>
              <w:rPr>
                <w:del w:id="3732" w:author="Houyem Rais" w:date="2024-02-22T15:17:00Z"/>
                <w:b/>
                <w:bCs/>
              </w:rPr>
              <w:pPrChange w:id="3733" w:author="Houyem Rais" w:date="2024-02-22T15:17:00Z">
                <w:pPr>
                  <w:jc w:val="center"/>
                </w:pPr>
              </w:pPrChange>
            </w:pPr>
            <w:del w:id="3734" w:author="Houyem Rais" w:date="2024-02-22T15:17:00Z">
              <w:r w:rsidRPr="0075512F" w:rsidDel="000A3E8D">
                <w:rPr>
                  <w:b/>
                  <w:bCs/>
                </w:rPr>
                <w:delText>480,6</w:delText>
              </w:r>
            </w:del>
            <w:ins w:id="3735" w:author="Farouk Bouhafs" w:date="2023-12-21T16:45:00Z">
              <w:del w:id="3736" w:author="Houyem Rais" w:date="2024-02-22T15:17:00Z">
                <w:r w:rsidDel="000A3E8D">
                  <w:rPr>
                    <w:b/>
                    <w:bCs/>
                  </w:rPr>
                  <w:delText>391,5</w:delText>
                </w:r>
              </w:del>
            </w:ins>
          </w:p>
        </w:tc>
      </w:tr>
      <w:tr w:rsidR="007920D0" w:rsidRPr="0075512F" w:rsidDel="000A3E8D" w14:paraId="69309D5D" w14:textId="42203888" w:rsidTr="00243943">
        <w:trPr>
          <w:trHeight w:val="186"/>
          <w:del w:id="3737" w:author="Houyem Rais" w:date="2024-02-22T15:17:00Z"/>
        </w:trPr>
        <w:tc>
          <w:tcPr>
            <w:tcW w:w="7927" w:type="dxa"/>
            <w:gridSpan w:val="5"/>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F2094E9" w14:textId="702E7A8C" w:rsidR="007920D0" w:rsidRPr="0075512F" w:rsidDel="000A3E8D" w:rsidRDefault="00380D2C" w:rsidP="000A3E8D">
            <w:pPr>
              <w:rPr>
                <w:del w:id="3738" w:author="Houyem Rais" w:date="2024-02-22T15:17:00Z"/>
                <w:b/>
                <w:bCs/>
                <w:sz w:val="20"/>
                <w:szCs w:val="20"/>
              </w:rPr>
              <w:pPrChange w:id="3739" w:author="Houyem Rais" w:date="2024-02-22T15:17:00Z">
                <w:pPr>
                  <w:spacing w:before="20" w:after="40"/>
                  <w:jc w:val="left"/>
                </w:pPr>
              </w:pPrChange>
            </w:pPr>
            <w:del w:id="3740" w:author="Houyem Rais" w:date="2024-02-22T15:17:00Z">
              <w:r w:rsidRPr="0075512F" w:rsidDel="000A3E8D">
                <w:rPr>
                  <w:b/>
                  <w:bCs/>
                  <w:sz w:val="20"/>
                  <w:szCs w:val="20"/>
                </w:rPr>
                <w:delText>Variante B - 2 Tabliers</w:delText>
              </w:r>
            </w:del>
          </w:p>
        </w:tc>
      </w:tr>
      <w:tr w:rsidR="008F0DD9" w:rsidRPr="0075512F" w:rsidDel="000A3E8D" w14:paraId="513A6068" w14:textId="64C5854B" w:rsidTr="00243943">
        <w:trPr>
          <w:trHeight w:val="137"/>
          <w:del w:id="3741" w:author="Houyem Rais" w:date="2024-02-22T15:17:00Z"/>
        </w:trPr>
        <w:tc>
          <w:tcPr>
            <w:tcW w:w="2643" w:type="dxa"/>
            <w:tcBorders>
              <w:top w:val="single" w:sz="4" w:space="0" w:color="auto"/>
              <w:left w:val="single" w:sz="4" w:space="0" w:color="auto"/>
              <w:bottom w:val="single" w:sz="4" w:space="0" w:color="auto"/>
              <w:right w:val="single" w:sz="4" w:space="0" w:color="auto"/>
            </w:tcBorders>
            <w:shd w:val="clear" w:color="auto" w:fill="auto"/>
            <w:vAlign w:val="center"/>
          </w:tcPr>
          <w:p w14:paraId="0911F672" w14:textId="61AB6843" w:rsidR="008F0DD9" w:rsidRPr="0075512F" w:rsidDel="000A3E8D" w:rsidRDefault="008F0DD9" w:rsidP="000A3E8D">
            <w:pPr>
              <w:rPr>
                <w:del w:id="3742" w:author="Houyem Rais" w:date="2024-02-22T15:17:00Z"/>
                <w:b/>
                <w:bCs/>
                <w:sz w:val="20"/>
                <w:szCs w:val="20"/>
              </w:rPr>
              <w:pPrChange w:id="3743" w:author="Houyem Rais" w:date="2024-02-22T15:17:00Z">
                <w:pPr>
                  <w:spacing w:before="20" w:after="40"/>
                </w:pPr>
              </w:pPrChange>
            </w:pPr>
            <w:del w:id="3744" w:author="Houyem Rais" w:date="2024-02-22T15:17:00Z">
              <w:r w:rsidRPr="0075512F" w:rsidDel="000A3E8D">
                <w:rPr>
                  <w:b/>
                  <w:bCs/>
                  <w:sz w:val="20"/>
                  <w:szCs w:val="20"/>
                </w:rPr>
                <w:delText>Pourcentage</w:delText>
              </w:r>
            </w:del>
          </w:p>
        </w:tc>
        <w:tc>
          <w:tcPr>
            <w:tcW w:w="1402" w:type="dxa"/>
            <w:tcBorders>
              <w:top w:val="single" w:sz="4" w:space="0" w:color="auto"/>
              <w:left w:val="nil"/>
              <w:bottom w:val="single" w:sz="4" w:space="0" w:color="auto"/>
              <w:right w:val="single" w:sz="4" w:space="0" w:color="auto"/>
            </w:tcBorders>
            <w:shd w:val="clear" w:color="auto" w:fill="auto"/>
            <w:vAlign w:val="center"/>
          </w:tcPr>
          <w:p w14:paraId="4A2CC43C" w14:textId="47E847D2" w:rsidR="008F0DD9" w:rsidRPr="0075512F" w:rsidDel="000A3E8D" w:rsidRDefault="00420837" w:rsidP="000A3E8D">
            <w:pPr>
              <w:rPr>
                <w:del w:id="3745" w:author="Houyem Rais" w:date="2024-02-22T15:17:00Z"/>
                <w:sz w:val="20"/>
                <w:szCs w:val="20"/>
              </w:rPr>
              <w:pPrChange w:id="3746" w:author="Houyem Rais" w:date="2024-02-22T15:17:00Z">
                <w:pPr>
                  <w:spacing w:before="20" w:after="40"/>
                  <w:jc w:val="center"/>
                </w:pPr>
              </w:pPrChange>
            </w:pPr>
            <w:del w:id="3747" w:author="Houyem Rais" w:date="2024-02-22T15:17:00Z">
              <w:r w:rsidDel="000A3E8D">
                <w:delText>30</w:delText>
              </w:r>
              <w:r w:rsidR="008F0DD9" w:rsidRPr="0075512F" w:rsidDel="000A3E8D">
                <w:delText>%</w:delText>
              </w:r>
            </w:del>
          </w:p>
        </w:tc>
        <w:tc>
          <w:tcPr>
            <w:tcW w:w="1330" w:type="dxa"/>
            <w:tcBorders>
              <w:top w:val="single" w:sz="4" w:space="0" w:color="auto"/>
              <w:left w:val="nil"/>
              <w:bottom w:val="single" w:sz="4" w:space="0" w:color="auto"/>
              <w:right w:val="single" w:sz="4" w:space="0" w:color="auto"/>
            </w:tcBorders>
            <w:vAlign w:val="center"/>
          </w:tcPr>
          <w:p w14:paraId="327119A6" w14:textId="379273CE" w:rsidR="008F0DD9" w:rsidRPr="0075512F" w:rsidDel="000A3E8D" w:rsidRDefault="00420837" w:rsidP="000A3E8D">
            <w:pPr>
              <w:rPr>
                <w:del w:id="3748" w:author="Houyem Rais" w:date="2024-02-22T15:17:00Z"/>
                <w:sz w:val="20"/>
                <w:szCs w:val="20"/>
              </w:rPr>
              <w:pPrChange w:id="3749" w:author="Houyem Rais" w:date="2024-02-22T15:17:00Z">
                <w:pPr>
                  <w:spacing w:before="20" w:after="40"/>
                  <w:jc w:val="center"/>
                </w:pPr>
              </w:pPrChange>
            </w:pPr>
            <w:del w:id="3750" w:author="Houyem Rais" w:date="2024-02-22T15:17:00Z">
              <w:r w:rsidDel="000A3E8D">
                <w:delText>40</w:delText>
              </w:r>
              <w:r w:rsidR="008F0DD9" w:rsidRPr="0075512F" w:rsidDel="000A3E8D">
                <w:delText>%</w:delText>
              </w:r>
            </w:del>
          </w:p>
        </w:tc>
        <w:tc>
          <w:tcPr>
            <w:tcW w:w="1330" w:type="dxa"/>
            <w:tcBorders>
              <w:top w:val="single" w:sz="4" w:space="0" w:color="auto"/>
              <w:left w:val="nil"/>
              <w:bottom w:val="single" w:sz="4" w:space="0" w:color="auto"/>
              <w:right w:val="single" w:sz="4" w:space="0" w:color="auto"/>
            </w:tcBorders>
            <w:vAlign w:val="center"/>
          </w:tcPr>
          <w:p w14:paraId="37F1C5B4" w14:textId="02C7CA86" w:rsidR="008F0DD9" w:rsidRPr="0075512F" w:rsidDel="000A3E8D" w:rsidRDefault="00420837" w:rsidP="000A3E8D">
            <w:pPr>
              <w:rPr>
                <w:del w:id="3751" w:author="Houyem Rais" w:date="2024-02-22T15:17:00Z"/>
                <w:b/>
                <w:bCs/>
                <w:sz w:val="20"/>
                <w:szCs w:val="20"/>
              </w:rPr>
              <w:pPrChange w:id="3752" w:author="Houyem Rais" w:date="2024-02-22T15:17:00Z">
                <w:pPr>
                  <w:spacing w:before="20" w:after="40"/>
                  <w:jc w:val="center"/>
                </w:pPr>
              </w:pPrChange>
            </w:pPr>
            <w:del w:id="3753" w:author="Houyem Rais" w:date="2024-02-22T15:17:00Z">
              <w:r w:rsidDel="000A3E8D">
                <w:delText>30</w:delText>
              </w:r>
              <w:r w:rsidR="008F0DD9" w:rsidRPr="0075512F" w:rsidDel="000A3E8D">
                <w:delText>%</w:delText>
              </w:r>
            </w:del>
          </w:p>
        </w:tc>
        <w:tc>
          <w:tcPr>
            <w:tcW w:w="1222" w:type="dxa"/>
            <w:tcBorders>
              <w:top w:val="single" w:sz="4" w:space="0" w:color="auto"/>
              <w:left w:val="nil"/>
              <w:bottom w:val="single" w:sz="4" w:space="0" w:color="auto"/>
              <w:right w:val="single" w:sz="4" w:space="0" w:color="auto"/>
            </w:tcBorders>
            <w:vAlign w:val="center"/>
          </w:tcPr>
          <w:p w14:paraId="5FE4E6B3" w14:textId="380CF952" w:rsidR="008F0DD9" w:rsidRPr="0075512F" w:rsidDel="000A3E8D" w:rsidRDefault="008F0DD9" w:rsidP="000A3E8D">
            <w:pPr>
              <w:rPr>
                <w:del w:id="3754" w:author="Houyem Rais" w:date="2024-02-22T15:17:00Z"/>
                <w:b/>
                <w:bCs/>
                <w:sz w:val="20"/>
                <w:szCs w:val="20"/>
              </w:rPr>
              <w:pPrChange w:id="3755" w:author="Houyem Rais" w:date="2024-02-22T15:17:00Z">
                <w:pPr>
                  <w:spacing w:before="20" w:after="40"/>
                  <w:jc w:val="center"/>
                </w:pPr>
              </w:pPrChange>
            </w:pPr>
            <w:del w:id="3756" w:author="Houyem Rais" w:date="2024-02-22T15:17:00Z">
              <w:r w:rsidRPr="0075512F" w:rsidDel="000A3E8D">
                <w:rPr>
                  <w:b/>
                  <w:bCs/>
                  <w:sz w:val="20"/>
                  <w:szCs w:val="20"/>
                </w:rPr>
                <w:delText>100%</w:delText>
              </w:r>
            </w:del>
          </w:p>
        </w:tc>
      </w:tr>
      <w:tr w:rsidR="00243943" w:rsidRPr="0075512F" w:rsidDel="000A3E8D" w14:paraId="1D7B7A22" w14:textId="40B96815" w:rsidTr="00243943">
        <w:trPr>
          <w:trHeight w:val="229"/>
          <w:del w:id="3757" w:author="Houyem Rais" w:date="2024-02-22T15:17:00Z"/>
        </w:trPr>
        <w:tc>
          <w:tcPr>
            <w:tcW w:w="2643" w:type="dxa"/>
            <w:tcBorders>
              <w:top w:val="single" w:sz="4" w:space="0" w:color="auto"/>
              <w:left w:val="single" w:sz="4" w:space="0" w:color="auto"/>
              <w:bottom w:val="single" w:sz="4" w:space="0" w:color="auto"/>
              <w:right w:val="single" w:sz="4" w:space="0" w:color="auto"/>
            </w:tcBorders>
            <w:shd w:val="clear" w:color="auto" w:fill="auto"/>
            <w:vAlign w:val="center"/>
          </w:tcPr>
          <w:p w14:paraId="479163B3" w14:textId="6BBF1031" w:rsidR="00243943" w:rsidRPr="0075512F" w:rsidDel="000A3E8D" w:rsidRDefault="00243943" w:rsidP="000A3E8D">
            <w:pPr>
              <w:rPr>
                <w:del w:id="3758" w:author="Houyem Rais" w:date="2024-02-22T15:17:00Z"/>
                <w:b/>
                <w:bCs/>
                <w:sz w:val="20"/>
                <w:szCs w:val="20"/>
              </w:rPr>
              <w:pPrChange w:id="3759" w:author="Houyem Rais" w:date="2024-02-22T15:17:00Z">
                <w:pPr>
                  <w:spacing w:before="20" w:after="40"/>
                </w:pPr>
              </w:pPrChange>
            </w:pPr>
            <w:del w:id="3760" w:author="Houyem Rais" w:date="2024-02-22T15:17:00Z">
              <w:r w:rsidRPr="0075512F" w:rsidDel="000A3E8D">
                <w:rPr>
                  <w:b/>
                  <w:bCs/>
                  <w:sz w:val="20"/>
                  <w:szCs w:val="20"/>
                </w:rPr>
                <w:delText xml:space="preserve">Coût (MDT </w:delText>
              </w:r>
            </w:del>
            <w:ins w:id="3761" w:author="Farouk Bouhafs" w:date="2023-12-21T16:47:00Z">
              <w:del w:id="3762" w:author="Houyem Rais" w:date="2024-02-22T15:17:00Z">
                <w:r w:rsidDel="000A3E8D">
                  <w:rPr>
                    <w:b/>
                    <w:bCs/>
                    <w:sz w:val="20"/>
                    <w:szCs w:val="20"/>
                  </w:rPr>
                  <w:delText>TTC,</w:delText>
                </w:r>
                <w:r w:rsidRPr="0075512F" w:rsidDel="000A3E8D">
                  <w:rPr>
                    <w:b/>
                    <w:bCs/>
                    <w:sz w:val="20"/>
                    <w:szCs w:val="20"/>
                  </w:rPr>
                  <w:delText xml:space="preserve"> </w:delText>
                </w:r>
              </w:del>
            </w:ins>
            <w:del w:id="3763" w:author="Houyem Rais" w:date="2024-02-22T15:17:00Z">
              <w:r w:rsidRPr="0075512F" w:rsidDel="000A3E8D">
                <w:rPr>
                  <w:b/>
                  <w:bCs/>
                  <w:sz w:val="20"/>
                  <w:szCs w:val="20"/>
                </w:rPr>
                <w:delText>CE-2023)</w:delText>
              </w:r>
            </w:del>
          </w:p>
        </w:tc>
        <w:tc>
          <w:tcPr>
            <w:tcW w:w="1402" w:type="dxa"/>
            <w:tcBorders>
              <w:top w:val="single" w:sz="4" w:space="0" w:color="auto"/>
              <w:left w:val="nil"/>
              <w:bottom w:val="single" w:sz="4" w:space="0" w:color="auto"/>
              <w:right w:val="single" w:sz="4" w:space="0" w:color="auto"/>
            </w:tcBorders>
            <w:shd w:val="clear" w:color="auto" w:fill="auto"/>
          </w:tcPr>
          <w:p w14:paraId="430C4E69" w14:textId="79B4547D" w:rsidR="00243943" w:rsidRPr="0075512F" w:rsidDel="000A3E8D" w:rsidRDefault="00243943" w:rsidP="000A3E8D">
            <w:pPr>
              <w:rPr>
                <w:del w:id="3764" w:author="Houyem Rais" w:date="2024-02-22T15:17:00Z"/>
              </w:rPr>
              <w:pPrChange w:id="3765" w:author="Houyem Rais" w:date="2024-02-22T15:17:00Z">
                <w:pPr>
                  <w:jc w:val="center"/>
                </w:pPr>
              </w:pPrChange>
            </w:pPr>
            <w:ins w:id="3766" w:author="Farouk Bouhafs" w:date="2023-12-21T16:45:00Z">
              <w:del w:id="3767" w:author="Houyem Rais" w:date="2024-02-22T15:17:00Z">
                <w:r w:rsidRPr="000B120D" w:rsidDel="000A3E8D">
                  <w:delText>219,56</w:delText>
                </w:r>
              </w:del>
            </w:ins>
            <w:del w:id="3768" w:author="Houyem Rais" w:date="2024-02-22T15:17:00Z">
              <w:r w:rsidRPr="00513E25" w:rsidDel="000A3E8D">
                <w:delText>252</w:delText>
              </w:r>
              <w:r w:rsidDel="000A3E8D">
                <w:delText>,</w:delText>
              </w:r>
              <w:r w:rsidRPr="00513E25" w:rsidDel="000A3E8D">
                <w:delText>4</w:delText>
              </w:r>
            </w:del>
          </w:p>
        </w:tc>
        <w:tc>
          <w:tcPr>
            <w:tcW w:w="1330" w:type="dxa"/>
            <w:tcBorders>
              <w:top w:val="single" w:sz="4" w:space="0" w:color="auto"/>
              <w:left w:val="nil"/>
              <w:bottom w:val="single" w:sz="4" w:space="0" w:color="auto"/>
              <w:right w:val="single" w:sz="4" w:space="0" w:color="auto"/>
            </w:tcBorders>
          </w:tcPr>
          <w:p w14:paraId="4A28F80C" w14:textId="744A5660" w:rsidR="00243943" w:rsidRPr="0075512F" w:rsidDel="000A3E8D" w:rsidRDefault="00243943" w:rsidP="000A3E8D">
            <w:pPr>
              <w:rPr>
                <w:del w:id="3769" w:author="Houyem Rais" w:date="2024-02-22T15:17:00Z"/>
              </w:rPr>
              <w:pPrChange w:id="3770" w:author="Houyem Rais" w:date="2024-02-22T15:17:00Z">
                <w:pPr>
                  <w:jc w:val="center"/>
                </w:pPr>
              </w:pPrChange>
            </w:pPr>
            <w:ins w:id="3771" w:author="Farouk Bouhafs" w:date="2023-12-21T16:45:00Z">
              <w:del w:id="3772" w:author="Houyem Rais" w:date="2024-02-22T15:17:00Z">
                <w:r w:rsidRPr="000B120D" w:rsidDel="000A3E8D">
                  <w:delText>292,74</w:delText>
                </w:r>
              </w:del>
            </w:ins>
            <w:del w:id="3773" w:author="Houyem Rais" w:date="2024-02-22T15:17:00Z">
              <w:r w:rsidRPr="00513E25" w:rsidDel="000A3E8D">
                <w:delText>336</w:delText>
              </w:r>
              <w:r w:rsidDel="000A3E8D">
                <w:delText>,</w:delText>
              </w:r>
              <w:r w:rsidRPr="00513E25" w:rsidDel="000A3E8D">
                <w:delText>5</w:delText>
              </w:r>
            </w:del>
          </w:p>
        </w:tc>
        <w:tc>
          <w:tcPr>
            <w:tcW w:w="1330" w:type="dxa"/>
            <w:tcBorders>
              <w:top w:val="single" w:sz="4" w:space="0" w:color="auto"/>
              <w:left w:val="nil"/>
              <w:bottom w:val="single" w:sz="4" w:space="0" w:color="auto"/>
              <w:right w:val="single" w:sz="4" w:space="0" w:color="auto"/>
            </w:tcBorders>
          </w:tcPr>
          <w:p w14:paraId="20C0BF66" w14:textId="0B4933B8" w:rsidR="00243943" w:rsidRPr="0075512F" w:rsidDel="000A3E8D" w:rsidRDefault="00243943" w:rsidP="000A3E8D">
            <w:pPr>
              <w:rPr>
                <w:del w:id="3774" w:author="Houyem Rais" w:date="2024-02-22T15:17:00Z"/>
              </w:rPr>
              <w:pPrChange w:id="3775" w:author="Houyem Rais" w:date="2024-02-22T15:17:00Z">
                <w:pPr>
                  <w:jc w:val="center"/>
                </w:pPr>
              </w:pPrChange>
            </w:pPr>
            <w:ins w:id="3776" w:author="Farouk Bouhafs" w:date="2023-12-21T16:45:00Z">
              <w:del w:id="3777" w:author="Houyem Rais" w:date="2024-02-22T15:17:00Z">
                <w:r w:rsidRPr="000B120D" w:rsidDel="000A3E8D">
                  <w:delText>219,56</w:delText>
                </w:r>
              </w:del>
            </w:ins>
            <w:del w:id="3778" w:author="Houyem Rais" w:date="2024-02-22T15:17:00Z">
              <w:r w:rsidRPr="00513E25" w:rsidDel="000A3E8D">
                <w:delText>252</w:delText>
              </w:r>
              <w:r w:rsidDel="000A3E8D">
                <w:delText>,</w:delText>
              </w:r>
              <w:r w:rsidRPr="00513E25" w:rsidDel="000A3E8D">
                <w:delText>4</w:delText>
              </w:r>
            </w:del>
          </w:p>
        </w:tc>
        <w:tc>
          <w:tcPr>
            <w:tcW w:w="1222" w:type="dxa"/>
            <w:tcBorders>
              <w:top w:val="single" w:sz="4" w:space="0" w:color="auto"/>
              <w:left w:val="nil"/>
              <w:bottom w:val="single" w:sz="4" w:space="0" w:color="auto"/>
              <w:right w:val="single" w:sz="4" w:space="0" w:color="auto"/>
            </w:tcBorders>
            <w:vAlign w:val="center"/>
          </w:tcPr>
          <w:p w14:paraId="43A54EC5" w14:textId="6B1C88CF" w:rsidR="00243943" w:rsidRPr="0075512F" w:rsidDel="000A3E8D" w:rsidRDefault="00243943" w:rsidP="000A3E8D">
            <w:pPr>
              <w:rPr>
                <w:del w:id="3779" w:author="Houyem Rais" w:date="2024-02-22T15:17:00Z"/>
                <w:b/>
                <w:bCs/>
              </w:rPr>
              <w:pPrChange w:id="3780" w:author="Houyem Rais" w:date="2024-02-22T15:17:00Z">
                <w:pPr>
                  <w:jc w:val="center"/>
                </w:pPr>
              </w:pPrChange>
            </w:pPr>
            <w:ins w:id="3781" w:author="Farouk Bouhafs" w:date="2023-12-21T16:45:00Z">
              <w:del w:id="3782" w:author="Houyem Rais" w:date="2024-02-22T15:17:00Z">
                <w:r w:rsidDel="000A3E8D">
                  <w:rPr>
                    <w:b/>
                    <w:bCs/>
                  </w:rPr>
                  <w:delText>731,8</w:delText>
                </w:r>
              </w:del>
            </w:ins>
            <w:del w:id="3783" w:author="Houyem Rais" w:date="2024-02-22T15:17:00Z">
              <w:r w:rsidRPr="0075512F" w:rsidDel="000A3E8D">
                <w:rPr>
                  <w:b/>
                  <w:bCs/>
                </w:rPr>
                <w:delText>841,4</w:delText>
              </w:r>
            </w:del>
          </w:p>
        </w:tc>
      </w:tr>
      <w:tr w:rsidR="007920D0" w:rsidRPr="0075512F" w:rsidDel="000A3E8D" w14:paraId="49EBB51E" w14:textId="0CFF9838" w:rsidTr="00243943">
        <w:trPr>
          <w:trHeight w:val="186"/>
          <w:del w:id="3784" w:author="Houyem Rais" w:date="2024-02-22T15:17:00Z"/>
        </w:trPr>
        <w:tc>
          <w:tcPr>
            <w:tcW w:w="7927" w:type="dxa"/>
            <w:gridSpan w:val="5"/>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E0F1C0A" w14:textId="1A821F83" w:rsidR="007920D0" w:rsidRPr="0075512F" w:rsidDel="000A3E8D" w:rsidRDefault="00380D2C" w:rsidP="000A3E8D">
            <w:pPr>
              <w:rPr>
                <w:del w:id="3785" w:author="Houyem Rais" w:date="2024-02-22T15:17:00Z"/>
                <w:b/>
                <w:bCs/>
                <w:sz w:val="20"/>
                <w:szCs w:val="20"/>
              </w:rPr>
              <w:pPrChange w:id="3786" w:author="Houyem Rais" w:date="2024-02-22T15:17:00Z">
                <w:pPr>
                  <w:spacing w:before="20" w:after="40"/>
                  <w:jc w:val="left"/>
                </w:pPr>
              </w:pPrChange>
            </w:pPr>
            <w:del w:id="3787" w:author="Houyem Rais" w:date="2024-02-22T15:17:00Z">
              <w:r w:rsidRPr="0075512F" w:rsidDel="000A3E8D">
                <w:rPr>
                  <w:b/>
                  <w:bCs/>
                  <w:sz w:val="20"/>
                  <w:szCs w:val="20"/>
                </w:rPr>
                <w:delText>Variante D - 1 Tablier</w:delText>
              </w:r>
            </w:del>
          </w:p>
        </w:tc>
      </w:tr>
      <w:tr w:rsidR="008F0DD9" w:rsidRPr="0075512F" w:rsidDel="000A3E8D" w14:paraId="6A6A3E22" w14:textId="3BDE9757" w:rsidTr="00243943">
        <w:trPr>
          <w:trHeight w:val="137"/>
          <w:del w:id="3788" w:author="Houyem Rais" w:date="2024-02-22T15:17:00Z"/>
        </w:trPr>
        <w:tc>
          <w:tcPr>
            <w:tcW w:w="2643" w:type="dxa"/>
            <w:tcBorders>
              <w:top w:val="single" w:sz="4" w:space="0" w:color="auto"/>
              <w:left w:val="single" w:sz="4" w:space="0" w:color="auto"/>
              <w:bottom w:val="single" w:sz="4" w:space="0" w:color="auto"/>
              <w:right w:val="single" w:sz="4" w:space="0" w:color="auto"/>
            </w:tcBorders>
            <w:shd w:val="clear" w:color="auto" w:fill="auto"/>
            <w:vAlign w:val="center"/>
          </w:tcPr>
          <w:p w14:paraId="72900D99" w14:textId="64035300" w:rsidR="008F0DD9" w:rsidRPr="0075512F" w:rsidDel="000A3E8D" w:rsidRDefault="008F0DD9" w:rsidP="000A3E8D">
            <w:pPr>
              <w:rPr>
                <w:del w:id="3789" w:author="Houyem Rais" w:date="2024-02-22T15:17:00Z"/>
                <w:b/>
                <w:bCs/>
                <w:sz w:val="20"/>
                <w:szCs w:val="20"/>
              </w:rPr>
              <w:pPrChange w:id="3790" w:author="Houyem Rais" w:date="2024-02-22T15:17:00Z">
                <w:pPr>
                  <w:spacing w:before="20" w:after="40"/>
                </w:pPr>
              </w:pPrChange>
            </w:pPr>
            <w:del w:id="3791" w:author="Houyem Rais" w:date="2024-02-22T15:17:00Z">
              <w:r w:rsidRPr="0075512F" w:rsidDel="000A3E8D">
                <w:rPr>
                  <w:b/>
                  <w:bCs/>
                  <w:sz w:val="20"/>
                  <w:szCs w:val="20"/>
                </w:rPr>
                <w:delText>Pourcentage</w:delText>
              </w:r>
            </w:del>
          </w:p>
        </w:tc>
        <w:tc>
          <w:tcPr>
            <w:tcW w:w="1402" w:type="dxa"/>
            <w:tcBorders>
              <w:top w:val="single" w:sz="4" w:space="0" w:color="auto"/>
              <w:left w:val="nil"/>
              <w:bottom w:val="single" w:sz="4" w:space="0" w:color="auto"/>
              <w:right w:val="single" w:sz="4" w:space="0" w:color="auto"/>
            </w:tcBorders>
            <w:shd w:val="clear" w:color="auto" w:fill="auto"/>
            <w:vAlign w:val="center"/>
          </w:tcPr>
          <w:p w14:paraId="486D48FB" w14:textId="5702BEA1" w:rsidR="008F0DD9" w:rsidRPr="0075512F" w:rsidDel="000A3E8D" w:rsidRDefault="00420837" w:rsidP="000A3E8D">
            <w:pPr>
              <w:rPr>
                <w:del w:id="3792" w:author="Houyem Rais" w:date="2024-02-22T15:17:00Z"/>
                <w:sz w:val="20"/>
                <w:szCs w:val="20"/>
              </w:rPr>
              <w:pPrChange w:id="3793" w:author="Houyem Rais" w:date="2024-02-22T15:17:00Z">
                <w:pPr>
                  <w:spacing w:before="20" w:after="40"/>
                  <w:jc w:val="center"/>
                </w:pPr>
              </w:pPrChange>
            </w:pPr>
            <w:del w:id="3794" w:author="Houyem Rais" w:date="2024-02-22T15:17:00Z">
              <w:r w:rsidDel="000A3E8D">
                <w:delText>30</w:delText>
              </w:r>
              <w:r w:rsidR="008F0DD9" w:rsidRPr="0075512F" w:rsidDel="000A3E8D">
                <w:delText>%</w:delText>
              </w:r>
            </w:del>
          </w:p>
        </w:tc>
        <w:tc>
          <w:tcPr>
            <w:tcW w:w="1330" w:type="dxa"/>
            <w:tcBorders>
              <w:top w:val="single" w:sz="4" w:space="0" w:color="auto"/>
              <w:left w:val="nil"/>
              <w:bottom w:val="single" w:sz="4" w:space="0" w:color="auto"/>
              <w:right w:val="single" w:sz="4" w:space="0" w:color="auto"/>
            </w:tcBorders>
            <w:vAlign w:val="center"/>
          </w:tcPr>
          <w:p w14:paraId="2395A372" w14:textId="6406DAEA" w:rsidR="008F0DD9" w:rsidRPr="0075512F" w:rsidDel="000A3E8D" w:rsidRDefault="00420837" w:rsidP="000A3E8D">
            <w:pPr>
              <w:rPr>
                <w:del w:id="3795" w:author="Houyem Rais" w:date="2024-02-22T15:17:00Z"/>
                <w:sz w:val="20"/>
                <w:szCs w:val="20"/>
              </w:rPr>
              <w:pPrChange w:id="3796" w:author="Houyem Rais" w:date="2024-02-22T15:17:00Z">
                <w:pPr>
                  <w:spacing w:before="20" w:after="40"/>
                  <w:jc w:val="center"/>
                </w:pPr>
              </w:pPrChange>
            </w:pPr>
            <w:del w:id="3797" w:author="Houyem Rais" w:date="2024-02-22T15:17:00Z">
              <w:r w:rsidDel="000A3E8D">
                <w:delText>40</w:delText>
              </w:r>
              <w:r w:rsidR="008F0DD9" w:rsidRPr="0075512F" w:rsidDel="000A3E8D">
                <w:delText>%</w:delText>
              </w:r>
            </w:del>
          </w:p>
        </w:tc>
        <w:tc>
          <w:tcPr>
            <w:tcW w:w="1330" w:type="dxa"/>
            <w:tcBorders>
              <w:top w:val="single" w:sz="4" w:space="0" w:color="auto"/>
              <w:left w:val="nil"/>
              <w:bottom w:val="single" w:sz="4" w:space="0" w:color="auto"/>
              <w:right w:val="single" w:sz="4" w:space="0" w:color="auto"/>
            </w:tcBorders>
            <w:vAlign w:val="center"/>
          </w:tcPr>
          <w:p w14:paraId="3EAC1339" w14:textId="15D5E39A" w:rsidR="008F0DD9" w:rsidRPr="0075512F" w:rsidDel="000A3E8D" w:rsidRDefault="00420837" w:rsidP="000A3E8D">
            <w:pPr>
              <w:rPr>
                <w:del w:id="3798" w:author="Houyem Rais" w:date="2024-02-22T15:17:00Z"/>
                <w:b/>
                <w:bCs/>
                <w:sz w:val="20"/>
                <w:szCs w:val="20"/>
              </w:rPr>
              <w:pPrChange w:id="3799" w:author="Houyem Rais" w:date="2024-02-22T15:17:00Z">
                <w:pPr>
                  <w:spacing w:before="20" w:after="40"/>
                  <w:jc w:val="center"/>
                </w:pPr>
              </w:pPrChange>
            </w:pPr>
            <w:del w:id="3800" w:author="Houyem Rais" w:date="2024-02-22T15:17:00Z">
              <w:r w:rsidDel="000A3E8D">
                <w:delText>30</w:delText>
              </w:r>
              <w:r w:rsidR="008F0DD9" w:rsidRPr="0075512F" w:rsidDel="000A3E8D">
                <w:delText>%</w:delText>
              </w:r>
            </w:del>
          </w:p>
        </w:tc>
        <w:tc>
          <w:tcPr>
            <w:tcW w:w="1222" w:type="dxa"/>
            <w:tcBorders>
              <w:top w:val="single" w:sz="4" w:space="0" w:color="auto"/>
              <w:left w:val="nil"/>
              <w:bottom w:val="single" w:sz="4" w:space="0" w:color="auto"/>
              <w:right w:val="single" w:sz="4" w:space="0" w:color="auto"/>
            </w:tcBorders>
            <w:vAlign w:val="center"/>
          </w:tcPr>
          <w:p w14:paraId="34371A19" w14:textId="2FC53713" w:rsidR="008F0DD9" w:rsidRPr="0075512F" w:rsidDel="000A3E8D" w:rsidRDefault="008F0DD9" w:rsidP="000A3E8D">
            <w:pPr>
              <w:rPr>
                <w:del w:id="3801" w:author="Houyem Rais" w:date="2024-02-22T15:17:00Z"/>
                <w:b/>
                <w:bCs/>
                <w:sz w:val="20"/>
                <w:szCs w:val="20"/>
              </w:rPr>
              <w:pPrChange w:id="3802" w:author="Houyem Rais" w:date="2024-02-22T15:17:00Z">
                <w:pPr>
                  <w:spacing w:before="20" w:after="40"/>
                  <w:jc w:val="center"/>
                </w:pPr>
              </w:pPrChange>
            </w:pPr>
            <w:del w:id="3803" w:author="Houyem Rais" w:date="2024-02-22T15:17:00Z">
              <w:r w:rsidRPr="0075512F" w:rsidDel="000A3E8D">
                <w:rPr>
                  <w:b/>
                  <w:bCs/>
                  <w:sz w:val="20"/>
                  <w:szCs w:val="20"/>
                </w:rPr>
                <w:delText>100%</w:delText>
              </w:r>
            </w:del>
          </w:p>
        </w:tc>
      </w:tr>
      <w:tr w:rsidR="00243943" w:rsidRPr="0075512F" w:rsidDel="000A3E8D" w14:paraId="2DCFCD59" w14:textId="595ED502" w:rsidTr="00243943">
        <w:trPr>
          <w:trHeight w:val="47"/>
          <w:del w:id="3804" w:author="Houyem Rais" w:date="2024-02-22T15:17:00Z"/>
        </w:trPr>
        <w:tc>
          <w:tcPr>
            <w:tcW w:w="2643" w:type="dxa"/>
            <w:tcBorders>
              <w:top w:val="single" w:sz="4" w:space="0" w:color="auto"/>
              <w:left w:val="single" w:sz="4" w:space="0" w:color="auto"/>
              <w:bottom w:val="single" w:sz="4" w:space="0" w:color="auto"/>
              <w:right w:val="single" w:sz="4" w:space="0" w:color="auto"/>
            </w:tcBorders>
            <w:shd w:val="clear" w:color="auto" w:fill="auto"/>
            <w:vAlign w:val="center"/>
          </w:tcPr>
          <w:p w14:paraId="08DE82AF" w14:textId="17CE30E1" w:rsidR="00243943" w:rsidRPr="0075512F" w:rsidDel="000A3E8D" w:rsidRDefault="00243943" w:rsidP="000A3E8D">
            <w:pPr>
              <w:rPr>
                <w:del w:id="3805" w:author="Houyem Rais" w:date="2024-02-22T15:17:00Z"/>
                <w:b/>
                <w:bCs/>
                <w:sz w:val="20"/>
                <w:szCs w:val="20"/>
              </w:rPr>
              <w:pPrChange w:id="3806" w:author="Houyem Rais" w:date="2024-02-22T15:17:00Z">
                <w:pPr>
                  <w:spacing w:before="20" w:after="40"/>
                </w:pPr>
              </w:pPrChange>
            </w:pPr>
            <w:del w:id="3807" w:author="Houyem Rais" w:date="2024-02-22T15:17:00Z">
              <w:r w:rsidRPr="0075512F" w:rsidDel="000A3E8D">
                <w:rPr>
                  <w:b/>
                  <w:bCs/>
                  <w:sz w:val="20"/>
                  <w:szCs w:val="20"/>
                </w:rPr>
                <w:delText xml:space="preserve">Coût (MDT </w:delText>
              </w:r>
            </w:del>
            <w:ins w:id="3808" w:author="Farouk Bouhafs" w:date="2023-12-21T16:47:00Z">
              <w:del w:id="3809" w:author="Houyem Rais" w:date="2024-02-22T15:17:00Z">
                <w:r w:rsidDel="000A3E8D">
                  <w:rPr>
                    <w:b/>
                    <w:bCs/>
                    <w:sz w:val="20"/>
                    <w:szCs w:val="20"/>
                  </w:rPr>
                  <w:delText>TTC,</w:delText>
                </w:r>
                <w:r w:rsidRPr="0075512F" w:rsidDel="000A3E8D">
                  <w:rPr>
                    <w:b/>
                    <w:bCs/>
                    <w:sz w:val="20"/>
                    <w:szCs w:val="20"/>
                  </w:rPr>
                  <w:delText xml:space="preserve"> </w:delText>
                </w:r>
              </w:del>
            </w:ins>
            <w:del w:id="3810" w:author="Houyem Rais" w:date="2024-02-22T15:17:00Z">
              <w:r w:rsidRPr="0075512F" w:rsidDel="000A3E8D">
                <w:rPr>
                  <w:b/>
                  <w:bCs/>
                  <w:sz w:val="20"/>
                  <w:szCs w:val="20"/>
                </w:rPr>
                <w:delText>CE-2023)</w:delText>
              </w:r>
            </w:del>
          </w:p>
        </w:tc>
        <w:tc>
          <w:tcPr>
            <w:tcW w:w="1402" w:type="dxa"/>
            <w:tcBorders>
              <w:top w:val="single" w:sz="4" w:space="0" w:color="auto"/>
              <w:left w:val="nil"/>
              <w:bottom w:val="single" w:sz="4" w:space="0" w:color="auto"/>
              <w:right w:val="single" w:sz="4" w:space="0" w:color="auto"/>
            </w:tcBorders>
            <w:shd w:val="clear" w:color="auto" w:fill="auto"/>
          </w:tcPr>
          <w:p w14:paraId="7B4E0109" w14:textId="7BBAF300" w:rsidR="00243943" w:rsidRPr="0075512F" w:rsidDel="000A3E8D" w:rsidRDefault="00243943" w:rsidP="000A3E8D">
            <w:pPr>
              <w:rPr>
                <w:del w:id="3811" w:author="Houyem Rais" w:date="2024-02-22T15:17:00Z"/>
              </w:rPr>
              <w:pPrChange w:id="3812" w:author="Houyem Rais" w:date="2024-02-22T15:17:00Z">
                <w:pPr>
                  <w:jc w:val="center"/>
                </w:pPr>
              </w:pPrChange>
            </w:pPr>
            <w:ins w:id="3813" w:author="Farouk Bouhafs" w:date="2023-12-21T16:46:00Z">
              <w:del w:id="3814" w:author="Houyem Rais" w:date="2024-02-22T15:17:00Z">
                <w:r w:rsidRPr="00475484" w:rsidDel="000A3E8D">
                  <w:delText>153,15</w:delText>
                </w:r>
              </w:del>
            </w:ins>
            <w:del w:id="3815" w:author="Houyem Rais" w:date="2024-02-22T15:17:00Z">
              <w:r w:rsidRPr="000326A9" w:rsidDel="000A3E8D">
                <w:delText>182</w:delText>
              </w:r>
              <w:r w:rsidDel="000A3E8D">
                <w:delText>,</w:delText>
              </w:r>
              <w:r w:rsidRPr="000326A9" w:rsidDel="000A3E8D">
                <w:delText>8</w:delText>
              </w:r>
            </w:del>
          </w:p>
        </w:tc>
        <w:tc>
          <w:tcPr>
            <w:tcW w:w="1330" w:type="dxa"/>
            <w:tcBorders>
              <w:top w:val="single" w:sz="4" w:space="0" w:color="auto"/>
              <w:left w:val="nil"/>
              <w:bottom w:val="single" w:sz="4" w:space="0" w:color="auto"/>
              <w:right w:val="single" w:sz="4" w:space="0" w:color="auto"/>
            </w:tcBorders>
          </w:tcPr>
          <w:p w14:paraId="7A8AB8F1" w14:textId="72E6BBFD" w:rsidR="00243943" w:rsidRPr="0075512F" w:rsidDel="000A3E8D" w:rsidRDefault="00243943" w:rsidP="000A3E8D">
            <w:pPr>
              <w:rPr>
                <w:del w:id="3816" w:author="Houyem Rais" w:date="2024-02-22T15:17:00Z"/>
              </w:rPr>
              <w:pPrChange w:id="3817" w:author="Houyem Rais" w:date="2024-02-22T15:17:00Z">
                <w:pPr>
                  <w:jc w:val="center"/>
                </w:pPr>
              </w:pPrChange>
            </w:pPr>
            <w:ins w:id="3818" w:author="Farouk Bouhafs" w:date="2023-12-21T16:46:00Z">
              <w:del w:id="3819" w:author="Houyem Rais" w:date="2024-02-22T15:17:00Z">
                <w:r w:rsidRPr="00475484" w:rsidDel="000A3E8D">
                  <w:delText>204,20</w:delText>
                </w:r>
              </w:del>
            </w:ins>
            <w:del w:id="3820" w:author="Houyem Rais" w:date="2024-02-22T15:17:00Z">
              <w:r w:rsidRPr="000326A9" w:rsidDel="000A3E8D">
                <w:delText>243</w:delText>
              </w:r>
              <w:r w:rsidDel="000A3E8D">
                <w:delText>,</w:delText>
              </w:r>
              <w:r w:rsidRPr="000326A9" w:rsidDel="000A3E8D">
                <w:delText>7</w:delText>
              </w:r>
            </w:del>
          </w:p>
        </w:tc>
        <w:tc>
          <w:tcPr>
            <w:tcW w:w="1330" w:type="dxa"/>
            <w:tcBorders>
              <w:top w:val="single" w:sz="4" w:space="0" w:color="auto"/>
              <w:left w:val="nil"/>
              <w:bottom w:val="single" w:sz="4" w:space="0" w:color="auto"/>
              <w:right w:val="single" w:sz="4" w:space="0" w:color="auto"/>
            </w:tcBorders>
          </w:tcPr>
          <w:p w14:paraId="36E5ED5D" w14:textId="24EBEF8A" w:rsidR="00243943" w:rsidRPr="0075512F" w:rsidDel="000A3E8D" w:rsidRDefault="00243943" w:rsidP="000A3E8D">
            <w:pPr>
              <w:rPr>
                <w:del w:id="3821" w:author="Houyem Rais" w:date="2024-02-22T15:17:00Z"/>
              </w:rPr>
              <w:pPrChange w:id="3822" w:author="Houyem Rais" w:date="2024-02-22T15:17:00Z">
                <w:pPr>
                  <w:jc w:val="center"/>
                </w:pPr>
              </w:pPrChange>
            </w:pPr>
            <w:ins w:id="3823" w:author="Farouk Bouhafs" w:date="2023-12-21T16:46:00Z">
              <w:del w:id="3824" w:author="Houyem Rais" w:date="2024-02-22T15:17:00Z">
                <w:r w:rsidRPr="00475484" w:rsidDel="000A3E8D">
                  <w:delText>153,15</w:delText>
                </w:r>
              </w:del>
            </w:ins>
            <w:del w:id="3825" w:author="Houyem Rais" w:date="2024-02-22T15:17:00Z">
              <w:r w:rsidRPr="000326A9" w:rsidDel="000A3E8D">
                <w:delText>182</w:delText>
              </w:r>
              <w:r w:rsidDel="000A3E8D">
                <w:delText>,</w:delText>
              </w:r>
              <w:r w:rsidRPr="000326A9" w:rsidDel="000A3E8D">
                <w:delText>8</w:delText>
              </w:r>
            </w:del>
          </w:p>
        </w:tc>
        <w:tc>
          <w:tcPr>
            <w:tcW w:w="1222" w:type="dxa"/>
            <w:tcBorders>
              <w:top w:val="single" w:sz="4" w:space="0" w:color="auto"/>
              <w:left w:val="nil"/>
              <w:bottom w:val="single" w:sz="4" w:space="0" w:color="auto"/>
              <w:right w:val="single" w:sz="4" w:space="0" w:color="auto"/>
            </w:tcBorders>
            <w:vAlign w:val="center"/>
          </w:tcPr>
          <w:p w14:paraId="79345D4D" w14:textId="04089C3F" w:rsidR="00243943" w:rsidRPr="0075512F" w:rsidDel="000A3E8D" w:rsidRDefault="00243943" w:rsidP="000A3E8D">
            <w:pPr>
              <w:rPr>
                <w:del w:id="3826" w:author="Houyem Rais" w:date="2024-02-22T15:17:00Z"/>
                <w:b/>
                <w:bCs/>
              </w:rPr>
              <w:pPrChange w:id="3827" w:author="Houyem Rais" w:date="2024-02-22T15:17:00Z">
                <w:pPr>
                  <w:jc w:val="center"/>
                </w:pPr>
              </w:pPrChange>
            </w:pPr>
            <w:del w:id="3828" w:author="Houyem Rais" w:date="2024-02-22T15:17:00Z">
              <w:r w:rsidRPr="0075512F" w:rsidDel="000A3E8D">
                <w:rPr>
                  <w:b/>
                  <w:bCs/>
                </w:rPr>
                <w:delText>609,3</w:delText>
              </w:r>
            </w:del>
            <w:ins w:id="3829" w:author="Farouk Bouhafs" w:date="2023-12-21T16:46:00Z">
              <w:del w:id="3830" w:author="Houyem Rais" w:date="2024-02-22T15:17:00Z">
                <w:r w:rsidDel="000A3E8D">
                  <w:rPr>
                    <w:b/>
                    <w:bCs/>
                  </w:rPr>
                  <w:delText>510,5</w:delText>
                </w:r>
              </w:del>
            </w:ins>
          </w:p>
        </w:tc>
      </w:tr>
      <w:tr w:rsidR="007920D0" w:rsidRPr="0075512F" w:rsidDel="000A3E8D" w14:paraId="775361DC" w14:textId="0CF261FE" w:rsidTr="00243943">
        <w:trPr>
          <w:trHeight w:val="186"/>
          <w:del w:id="3831" w:author="Houyem Rais" w:date="2024-02-22T15:17:00Z"/>
        </w:trPr>
        <w:tc>
          <w:tcPr>
            <w:tcW w:w="7927" w:type="dxa"/>
            <w:gridSpan w:val="5"/>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C81FFA1" w14:textId="7C8B741C" w:rsidR="007920D0" w:rsidRPr="0075512F" w:rsidDel="000A3E8D" w:rsidRDefault="00380D2C" w:rsidP="000A3E8D">
            <w:pPr>
              <w:rPr>
                <w:del w:id="3832" w:author="Houyem Rais" w:date="2024-02-22T15:17:00Z"/>
                <w:b/>
                <w:bCs/>
                <w:sz w:val="20"/>
                <w:szCs w:val="20"/>
              </w:rPr>
              <w:pPrChange w:id="3833" w:author="Houyem Rais" w:date="2024-02-22T15:17:00Z">
                <w:pPr>
                  <w:spacing w:before="20" w:after="40"/>
                  <w:jc w:val="left"/>
                </w:pPr>
              </w:pPrChange>
            </w:pPr>
            <w:del w:id="3834" w:author="Houyem Rais" w:date="2024-02-22T15:17:00Z">
              <w:r w:rsidRPr="0075512F" w:rsidDel="000A3E8D">
                <w:rPr>
                  <w:b/>
                  <w:bCs/>
                  <w:sz w:val="20"/>
                  <w:szCs w:val="20"/>
                </w:rPr>
                <w:delText>Variante D - 2 Tabliers</w:delText>
              </w:r>
            </w:del>
          </w:p>
        </w:tc>
      </w:tr>
      <w:tr w:rsidR="008F0DD9" w:rsidRPr="0075512F" w:rsidDel="000A3E8D" w14:paraId="661FC710" w14:textId="40DA212D" w:rsidTr="00243943">
        <w:trPr>
          <w:trHeight w:val="137"/>
          <w:del w:id="3835" w:author="Houyem Rais" w:date="2024-02-22T15:17:00Z"/>
        </w:trPr>
        <w:tc>
          <w:tcPr>
            <w:tcW w:w="2643" w:type="dxa"/>
            <w:tcBorders>
              <w:top w:val="single" w:sz="4" w:space="0" w:color="auto"/>
              <w:left w:val="single" w:sz="4" w:space="0" w:color="auto"/>
              <w:bottom w:val="single" w:sz="4" w:space="0" w:color="auto"/>
              <w:right w:val="single" w:sz="4" w:space="0" w:color="auto"/>
            </w:tcBorders>
            <w:shd w:val="clear" w:color="auto" w:fill="auto"/>
            <w:vAlign w:val="center"/>
          </w:tcPr>
          <w:p w14:paraId="54DE2D2E" w14:textId="00271B0C" w:rsidR="008F0DD9" w:rsidRPr="0075512F" w:rsidDel="000A3E8D" w:rsidRDefault="008F0DD9" w:rsidP="000A3E8D">
            <w:pPr>
              <w:rPr>
                <w:del w:id="3836" w:author="Houyem Rais" w:date="2024-02-22T15:17:00Z"/>
                <w:b/>
                <w:bCs/>
                <w:sz w:val="20"/>
                <w:szCs w:val="20"/>
              </w:rPr>
              <w:pPrChange w:id="3837" w:author="Houyem Rais" w:date="2024-02-22T15:17:00Z">
                <w:pPr>
                  <w:spacing w:before="20" w:after="40"/>
                </w:pPr>
              </w:pPrChange>
            </w:pPr>
            <w:del w:id="3838" w:author="Houyem Rais" w:date="2024-02-22T15:17:00Z">
              <w:r w:rsidRPr="0075512F" w:rsidDel="000A3E8D">
                <w:rPr>
                  <w:b/>
                  <w:bCs/>
                  <w:sz w:val="20"/>
                  <w:szCs w:val="20"/>
                </w:rPr>
                <w:delText>Pourcentage</w:delText>
              </w:r>
            </w:del>
          </w:p>
        </w:tc>
        <w:tc>
          <w:tcPr>
            <w:tcW w:w="1402" w:type="dxa"/>
            <w:tcBorders>
              <w:top w:val="single" w:sz="4" w:space="0" w:color="auto"/>
              <w:left w:val="nil"/>
              <w:bottom w:val="single" w:sz="4" w:space="0" w:color="auto"/>
              <w:right w:val="single" w:sz="4" w:space="0" w:color="auto"/>
            </w:tcBorders>
            <w:shd w:val="clear" w:color="auto" w:fill="auto"/>
            <w:vAlign w:val="center"/>
          </w:tcPr>
          <w:p w14:paraId="1F3FEA76" w14:textId="4990AB80" w:rsidR="008F0DD9" w:rsidRPr="0075512F" w:rsidDel="000A3E8D" w:rsidRDefault="00420837" w:rsidP="000A3E8D">
            <w:pPr>
              <w:rPr>
                <w:del w:id="3839" w:author="Houyem Rais" w:date="2024-02-22T15:17:00Z"/>
                <w:sz w:val="20"/>
                <w:szCs w:val="20"/>
              </w:rPr>
              <w:pPrChange w:id="3840" w:author="Houyem Rais" w:date="2024-02-22T15:17:00Z">
                <w:pPr>
                  <w:spacing w:before="20" w:after="40"/>
                  <w:jc w:val="center"/>
                </w:pPr>
              </w:pPrChange>
            </w:pPr>
            <w:del w:id="3841" w:author="Houyem Rais" w:date="2024-02-22T15:17:00Z">
              <w:r w:rsidDel="000A3E8D">
                <w:delText>30</w:delText>
              </w:r>
              <w:r w:rsidR="008F0DD9" w:rsidRPr="0075512F" w:rsidDel="000A3E8D">
                <w:delText>%</w:delText>
              </w:r>
            </w:del>
          </w:p>
        </w:tc>
        <w:tc>
          <w:tcPr>
            <w:tcW w:w="1330" w:type="dxa"/>
            <w:tcBorders>
              <w:top w:val="single" w:sz="4" w:space="0" w:color="auto"/>
              <w:left w:val="nil"/>
              <w:bottom w:val="single" w:sz="4" w:space="0" w:color="auto"/>
              <w:right w:val="single" w:sz="4" w:space="0" w:color="auto"/>
            </w:tcBorders>
            <w:vAlign w:val="center"/>
          </w:tcPr>
          <w:p w14:paraId="7212799F" w14:textId="024EBA3F" w:rsidR="008F0DD9" w:rsidRPr="0075512F" w:rsidDel="000A3E8D" w:rsidRDefault="00420837" w:rsidP="000A3E8D">
            <w:pPr>
              <w:rPr>
                <w:del w:id="3842" w:author="Houyem Rais" w:date="2024-02-22T15:17:00Z"/>
                <w:sz w:val="20"/>
                <w:szCs w:val="20"/>
              </w:rPr>
              <w:pPrChange w:id="3843" w:author="Houyem Rais" w:date="2024-02-22T15:17:00Z">
                <w:pPr>
                  <w:spacing w:before="20" w:after="40"/>
                  <w:jc w:val="center"/>
                </w:pPr>
              </w:pPrChange>
            </w:pPr>
            <w:del w:id="3844" w:author="Houyem Rais" w:date="2024-02-22T15:17:00Z">
              <w:r w:rsidDel="000A3E8D">
                <w:delText>40</w:delText>
              </w:r>
              <w:r w:rsidR="008F0DD9" w:rsidRPr="0075512F" w:rsidDel="000A3E8D">
                <w:delText>%</w:delText>
              </w:r>
            </w:del>
          </w:p>
        </w:tc>
        <w:tc>
          <w:tcPr>
            <w:tcW w:w="1330" w:type="dxa"/>
            <w:tcBorders>
              <w:top w:val="single" w:sz="4" w:space="0" w:color="auto"/>
              <w:left w:val="nil"/>
              <w:bottom w:val="single" w:sz="4" w:space="0" w:color="auto"/>
              <w:right w:val="single" w:sz="4" w:space="0" w:color="auto"/>
            </w:tcBorders>
            <w:vAlign w:val="center"/>
          </w:tcPr>
          <w:p w14:paraId="49D0B0E9" w14:textId="5C625212" w:rsidR="008F0DD9" w:rsidRPr="0075512F" w:rsidDel="000A3E8D" w:rsidRDefault="00420837" w:rsidP="000A3E8D">
            <w:pPr>
              <w:rPr>
                <w:del w:id="3845" w:author="Houyem Rais" w:date="2024-02-22T15:17:00Z"/>
                <w:b/>
                <w:bCs/>
                <w:sz w:val="20"/>
                <w:szCs w:val="20"/>
              </w:rPr>
              <w:pPrChange w:id="3846" w:author="Houyem Rais" w:date="2024-02-22T15:17:00Z">
                <w:pPr>
                  <w:spacing w:before="20" w:after="40"/>
                  <w:jc w:val="center"/>
                </w:pPr>
              </w:pPrChange>
            </w:pPr>
            <w:del w:id="3847" w:author="Houyem Rais" w:date="2024-02-22T15:17:00Z">
              <w:r w:rsidDel="000A3E8D">
                <w:delText>30</w:delText>
              </w:r>
              <w:r w:rsidR="008F0DD9" w:rsidRPr="0075512F" w:rsidDel="000A3E8D">
                <w:delText>%</w:delText>
              </w:r>
            </w:del>
          </w:p>
        </w:tc>
        <w:tc>
          <w:tcPr>
            <w:tcW w:w="1222" w:type="dxa"/>
            <w:tcBorders>
              <w:top w:val="single" w:sz="4" w:space="0" w:color="auto"/>
              <w:left w:val="nil"/>
              <w:bottom w:val="single" w:sz="4" w:space="0" w:color="auto"/>
              <w:right w:val="single" w:sz="4" w:space="0" w:color="auto"/>
            </w:tcBorders>
            <w:vAlign w:val="center"/>
          </w:tcPr>
          <w:p w14:paraId="4276BFFD" w14:textId="10AC6638" w:rsidR="008F0DD9" w:rsidRPr="0075512F" w:rsidDel="000A3E8D" w:rsidRDefault="008F0DD9" w:rsidP="000A3E8D">
            <w:pPr>
              <w:rPr>
                <w:del w:id="3848" w:author="Houyem Rais" w:date="2024-02-22T15:17:00Z"/>
                <w:b/>
                <w:bCs/>
                <w:sz w:val="20"/>
                <w:szCs w:val="20"/>
              </w:rPr>
              <w:pPrChange w:id="3849" w:author="Houyem Rais" w:date="2024-02-22T15:17:00Z">
                <w:pPr>
                  <w:spacing w:before="20" w:after="40"/>
                  <w:jc w:val="center"/>
                </w:pPr>
              </w:pPrChange>
            </w:pPr>
            <w:del w:id="3850" w:author="Houyem Rais" w:date="2024-02-22T15:17:00Z">
              <w:r w:rsidRPr="0075512F" w:rsidDel="000A3E8D">
                <w:rPr>
                  <w:b/>
                  <w:bCs/>
                  <w:sz w:val="20"/>
                  <w:szCs w:val="20"/>
                </w:rPr>
                <w:delText>100%</w:delText>
              </w:r>
            </w:del>
          </w:p>
        </w:tc>
      </w:tr>
      <w:tr w:rsidR="00243943" w:rsidRPr="0075512F" w:rsidDel="000A3E8D" w14:paraId="3B62DEDD" w14:textId="7C1369EA" w:rsidTr="00243943">
        <w:trPr>
          <w:trHeight w:val="47"/>
          <w:del w:id="3851" w:author="Houyem Rais" w:date="2024-02-22T15:17:00Z"/>
        </w:trPr>
        <w:tc>
          <w:tcPr>
            <w:tcW w:w="2643" w:type="dxa"/>
            <w:tcBorders>
              <w:top w:val="single" w:sz="4" w:space="0" w:color="auto"/>
              <w:left w:val="single" w:sz="4" w:space="0" w:color="auto"/>
              <w:bottom w:val="single" w:sz="4" w:space="0" w:color="auto"/>
              <w:right w:val="single" w:sz="4" w:space="0" w:color="auto"/>
            </w:tcBorders>
            <w:shd w:val="clear" w:color="auto" w:fill="auto"/>
            <w:vAlign w:val="center"/>
          </w:tcPr>
          <w:p w14:paraId="6C24AAA5" w14:textId="1914BBF7" w:rsidR="00243943" w:rsidRPr="0075512F" w:rsidDel="000A3E8D" w:rsidRDefault="00243943" w:rsidP="000A3E8D">
            <w:pPr>
              <w:rPr>
                <w:del w:id="3852" w:author="Houyem Rais" w:date="2024-02-22T15:17:00Z"/>
                <w:b/>
                <w:bCs/>
                <w:sz w:val="20"/>
                <w:szCs w:val="20"/>
              </w:rPr>
              <w:pPrChange w:id="3853" w:author="Houyem Rais" w:date="2024-02-22T15:17:00Z">
                <w:pPr>
                  <w:spacing w:before="20" w:after="40"/>
                </w:pPr>
              </w:pPrChange>
            </w:pPr>
            <w:del w:id="3854" w:author="Houyem Rais" w:date="2024-02-22T15:17:00Z">
              <w:r w:rsidRPr="0075512F" w:rsidDel="000A3E8D">
                <w:rPr>
                  <w:b/>
                  <w:bCs/>
                  <w:sz w:val="20"/>
                  <w:szCs w:val="20"/>
                </w:rPr>
                <w:delText xml:space="preserve">Coût (MDT </w:delText>
              </w:r>
            </w:del>
            <w:ins w:id="3855" w:author="Farouk Bouhafs" w:date="2023-12-21T16:47:00Z">
              <w:del w:id="3856" w:author="Houyem Rais" w:date="2024-02-22T15:17:00Z">
                <w:r w:rsidDel="000A3E8D">
                  <w:rPr>
                    <w:b/>
                    <w:bCs/>
                    <w:sz w:val="20"/>
                    <w:szCs w:val="20"/>
                  </w:rPr>
                  <w:delText>TTC,</w:delText>
                </w:r>
                <w:r w:rsidRPr="0075512F" w:rsidDel="000A3E8D">
                  <w:rPr>
                    <w:b/>
                    <w:bCs/>
                    <w:sz w:val="20"/>
                    <w:szCs w:val="20"/>
                  </w:rPr>
                  <w:delText xml:space="preserve"> </w:delText>
                </w:r>
              </w:del>
            </w:ins>
            <w:del w:id="3857" w:author="Houyem Rais" w:date="2024-02-22T15:17:00Z">
              <w:r w:rsidRPr="0075512F" w:rsidDel="000A3E8D">
                <w:rPr>
                  <w:b/>
                  <w:bCs/>
                  <w:sz w:val="20"/>
                  <w:szCs w:val="20"/>
                </w:rPr>
                <w:delText>CE-2023)</w:delText>
              </w:r>
            </w:del>
          </w:p>
        </w:tc>
        <w:tc>
          <w:tcPr>
            <w:tcW w:w="1402" w:type="dxa"/>
            <w:tcBorders>
              <w:top w:val="single" w:sz="4" w:space="0" w:color="auto"/>
              <w:left w:val="nil"/>
              <w:bottom w:val="single" w:sz="4" w:space="0" w:color="auto"/>
              <w:right w:val="single" w:sz="4" w:space="0" w:color="auto"/>
            </w:tcBorders>
            <w:shd w:val="clear" w:color="auto" w:fill="auto"/>
          </w:tcPr>
          <w:p w14:paraId="5DEE5462" w14:textId="126D15E7" w:rsidR="00243943" w:rsidRPr="0075512F" w:rsidDel="000A3E8D" w:rsidRDefault="00243943" w:rsidP="000A3E8D">
            <w:pPr>
              <w:rPr>
                <w:del w:id="3858" w:author="Houyem Rais" w:date="2024-02-22T15:17:00Z"/>
              </w:rPr>
              <w:pPrChange w:id="3859" w:author="Houyem Rais" w:date="2024-02-22T15:17:00Z">
                <w:pPr>
                  <w:jc w:val="center"/>
                </w:pPr>
              </w:pPrChange>
            </w:pPr>
            <w:ins w:id="3860" w:author="Farouk Bouhafs" w:date="2023-12-21T16:46:00Z">
              <w:del w:id="3861" w:author="Houyem Rais" w:date="2024-02-22T15:17:00Z">
                <w:r w:rsidRPr="00AA61FF" w:rsidDel="000A3E8D">
                  <w:delText>287,03</w:delText>
                </w:r>
              </w:del>
            </w:ins>
            <w:del w:id="3862" w:author="Houyem Rais" w:date="2024-02-22T15:17:00Z">
              <w:r w:rsidRPr="00C77EE0" w:rsidDel="000A3E8D">
                <w:delText>324</w:delText>
              </w:r>
              <w:r w:rsidDel="000A3E8D">
                <w:delText>,</w:delText>
              </w:r>
              <w:r w:rsidRPr="00C77EE0" w:rsidDel="000A3E8D">
                <w:delText>7</w:delText>
              </w:r>
            </w:del>
          </w:p>
        </w:tc>
        <w:tc>
          <w:tcPr>
            <w:tcW w:w="1330" w:type="dxa"/>
            <w:tcBorders>
              <w:top w:val="single" w:sz="4" w:space="0" w:color="auto"/>
              <w:left w:val="nil"/>
              <w:bottom w:val="single" w:sz="4" w:space="0" w:color="auto"/>
              <w:right w:val="single" w:sz="4" w:space="0" w:color="auto"/>
            </w:tcBorders>
          </w:tcPr>
          <w:p w14:paraId="1B280F51" w14:textId="564B4AA6" w:rsidR="00243943" w:rsidRPr="0075512F" w:rsidDel="000A3E8D" w:rsidRDefault="00243943" w:rsidP="000A3E8D">
            <w:pPr>
              <w:rPr>
                <w:del w:id="3863" w:author="Houyem Rais" w:date="2024-02-22T15:17:00Z"/>
              </w:rPr>
              <w:pPrChange w:id="3864" w:author="Houyem Rais" w:date="2024-02-22T15:17:00Z">
                <w:pPr>
                  <w:jc w:val="center"/>
                </w:pPr>
              </w:pPrChange>
            </w:pPr>
            <w:ins w:id="3865" w:author="Farouk Bouhafs" w:date="2023-12-21T16:46:00Z">
              <w:del w:id="3866" w:author="Houyem Rais" w:date="2024-02-22T15:17:00Z">
                <w:r w:rsidRPr="00AA61FF" w:rsidDel="000A3E8D">
                  <w:delText>382,70</w:delText>
                </w:r>
              </w:del>
            </w:ins>
            <w:del w:id="3867" w:author="Houyem Rais" w:date="2024-02-22T15:17:00Z">
              <w:r w:rsidRPr="00C77EE0" w:rsidDel="000A3E8D">
                <w:delText>432</w:delText>
              </w:r>
              <w:r w:rsidDel="000A3E8D">
                <w:delText>,</w:delText>
              </w:r>
              <w:r w:rsidRPr="00C77EE0" w:rsidDel="000A3E8D">
                <w:delText>9</w:delText>
              </w:r>
            </w:del>
          </w:p>
        </w:tc>
        <w:tc>
          <w:tcPr>
            <w:tcW w:w="1330" w:type="dxa"/>
            <w:tcBorders>
              <w:top w:val="single" w:sz="4" w:space="0" w:color="auto"/>
              <w:left w:val="nil"/>
              <w:bottom w:val="single" w:sz="4" w:space="0" w:color="auto"/>
              <w:right w:val="single" w:sz="4" w:space="0" w:color="auto"/>
            </w:tcBorders>
          </w:tcPr>
          <w:p w14:paraId="6AE0567D" w14:textId="3FFDA6E5" w:rsidR="00243943" w:rsidRPr="0075512F" w:rsidDel="000A3E8D" w:rsidRDefault="00243943" w:rsidP="000A3E8D">
            <w:pPr>
              <w:rPr>
                <w:del w:id="3868" w:author="Houyem Rais" w:date="2024-02-22T15:17:00Z"/>
              </w:rPr>
              <w:pPrChange w:id="3869" w:author="Houyem Rais" w:date="2024-02-22T15:17:00Z">
                <w:pPr>
                  <w:jc w:val="center"/>
                </w:pPr>
              </w:pPrChange>
            </w:pPr>
            <w:ins w:id="3870" w:author="Farouk Bouhafs" w:date="2023-12-21T16:46:00Z">
              <w:del w:id="3871" w:author="Houyem Rais" w:date="2024-02-22T15:17:00Z">
                <w:r w:rsidRPr="00AA61FF" w:rsidDel="000A3E8D">
                  <w:delText>287,03</w:delText>
                </w:r>
              </w:del>
            </w:ins>
            <w:del w:id="3872" w:author="Houyem Rais" w:date="2024-02-22T15:17:00Z">
              <w:r w:rsidRPr="00C77EE0" w:rsidDel="000A3E8D">
                <w:delText>324</w:delText>
              </w:r>
              <w:r w:rsidDel="000A3E8D">
                <w:delText>,</w:delText>
              </w:r>
              <w:r w:rsidRPr="00C77EE0" w:rsidDel="000A3E8D">
                <w:delText>7</w:delText>
              </w:r>
            </w:del>
          </w:p>
        </w:tc>
        <w:tc>
          <w:tcPr>
            <w:tcW w:w="1222" w:type="dxa"/>
            <w:tcBorders>
              <w:top w:val="single" w:sz="4" w:space="0" w:color="auto"/>
              <w:left w:val="nil"/>
              <w:bottom w:val="single" w:sz="4" w:space="0" w:color="auto"/>
              <w:right w:val="single" w:sz="4" w:space="0" w:color="auto"/>
            </w:tcBorders>
            <w:vAlign w:val="center"/>
          </w:tcPr>
          <w:p w14:paraId="5F139935" w14:textId="16ACBE76" w:rsidR="00243943" w:rsidRPr="0075512F" w:rsidDel="000A3E8D" w:rsidRDefault="00243943" w:rsidP="000A3E8D">
            <w:pPr>
              <w:rPr>
                <w:del w:id="3873" w:author="Houyem Rais" w:date="2024-02-22T15:17:00Z"/>
                <w:b/>
                <w:bCs/>
              </w:rPr>
              <w:pPrChange w:id="3874" w:author="Houyem Rais" w:date="2024-02-22T15:17:00Z">
                <w:pPr>
                  <w:jc w:val="center"/>
                </w:pPr>
              </w:pPrChange>
            </w:pPr>
            <w:del w:id="3875" w:author="Houyem Rais" w:date="2024-02-22T15:17:00Z">
              <w:r w:rsidRPr="0075512F" w:rsidDel="000A3E8D">
                <w:rPr>
                  <w:b/>
                  <w:bCs/>
                </w:rPr>
                <w:delText>1 082,3</w:delText>
              </w:r>
            </w:del>
            <w:ins w:id="3876" w:author="Farouk Bouhafs" w:date="2023-12-21T16:46:00Z">
              <w:del w:id="3877" w:author="Houyem Rais" w:date="2024-02-22T15:17:00Z">
                <w:r w:rsidDel="000A3E8D">
                  <w:rPr>
                    <w:b/>
                    <w:bCs/>
                  </w:rPr>
                  <w:delText>956,8</w:delText>
                </w:r>
              </w:del>
            </w:ins>
          </w:p>
        </w:tc>
      </w:tr>
    </w:tbl>
    <w:p w14:paraId="09A12F18" w14:textId="3F953DAD" w:rsidR="00CD4640" w:rsidRPr="0075512F" w:rsidDel="000A3E8D" w:rsidRDefault="001F7A65" w:rsidP="000A3E8D">
      <w:pPr>
        <w:rPr>
          <w:del w:id="3878" w:author="Houyem Rais" w:date="2024-02-22T15:17:00Z"/>
        </w:rPr>
        <w:pPrChange w:id="3879" w:author="Houyem Rais" w:date="2024-02-22T15:17:00Z">
          <w:pPr>
            <w:pStyle w:val="Titre3"/>
          </w:pPr>
        </w:pPrChange>
      </w:pPr>
      <w:bookmarkStart w:id="3880" w:name="_Toc136949977"/>
      <w:bookmarkStart w:id="3881" w:name="_Toc137137775"/>
      <w:bookmarkStart w:id="3882" w:name="_Toc142174702"/>
      <w:del w:id="3883" w:author="Houyem Rais" w:date="2024-02-22T15:17:00Z">
        <w:r w:rsidRPr="0075512F" w:rsidDel="000A3E8D">
          <w:delText xml:space="preserve">Durée </w:delText>
        </w:r>
        <w:r w:rsidR="00CD4640" w:rsidRPr="0075512F" w:rsidDel="000A3E8D">
          <w:delText>d</w:delText>
        </w:r>
        <w:r w:rsidRPr="0075512F" w:rsidDel="000A3E8D">
          <w:delText>’</w:delText>
        </w:r>
        <w:r w:rsidR="00CD4640" w:rsidRPr="0075512F" w:rsidDel="000A3E8D">
          <w:delText>amortissement</w:delText>
        </w:r>
        <w:bookmarkEnd w:id="3880"/>
        <w:bookmarkEnd w:id="3881"/>
        <w:bookmarkEnd w:id="3882"/>
      </w:del>
    </w:p>
    <w:p w14:paraId="07986378" w14:textId="5FDA0060" w:rsidR="00CD4640" w:rsidRPr="0075512F" w:rsidDel="000A3E8D" w:rsidRDefault="00EE4D40" w:rsidP="000A3E8D">
      <w:pPr>
        <w:rPr>
          <w:del w:id="3884" w:author="Houyem Rais" w:date="2024-02-22T15:17:00Z"/>
        </w:rPr>
        <w:pPrChange w:id="3885" w:author="Houyem Rais" w:date="2024-02-22T15:17:00Z">
          <w:pPr/>
        </w:pPrChange>
      </w:pPr>
      <w:bookmarkStart w:id="3886" w:name="_Toc136949978"/>
      <w:bookmarkStart w:id="3887" w:name="_Toc137137776"/>
      <w:del w:id="3888" w:author="Houyem Rais" w:date="2024-02-22T15:17:00Z">
        <w:r w:rsidRPr="0075512F" w:rsidDel="000A3E8D">
          <w:delText>La durée de vie des ouvrages est donnée dans le tableau suivant. Cette durée est utilisée pour calculer les amortissements et les renouvellements éventuels des immobilisations.</w:delText>
        </w:r>
        <w:bookmarkEnd w:id="3886"/>
        <w:bookmarkEnd w:id="3887"/>
      </w:del>
    </w:p>
    <w:tbl>
      <w:tblPr>
        <w:tblStyle w:val="TableGrid"/>
        <w:tblW w:w="8968" w:type="dxa"/>
        <w:tblInd w:w="3" w:type="dxa"/>
        <w:tblLook w:val="04A0" w:firstRow="1" w:lastRow="0" w:firstColumn="1" w:lastColumn="0" w:noHBand="0" w:noVBand="1"/>
      </w:tblPr>
      <w:tblGrid>
        <w:gridCol w:w="5407"/>
        <w:gridCol w:w="3561"/>
      </w:tblGrid>
      <w:tr w:rsidR="00AD4E7B" w:rsidRPr="0075512F" w:rsidDel="000A3E8D" w14:paraId="20C122C4" w14:textId="250213FE" w:rsidTr="00422245">
        <w:trPr>
          <w:trHeight w:val="337"/>
          <w:tblHeader/>
          <w:del w:id="3889" w:author="Houyem Rais" w:date="2024-02-22T15:17:00Z"/>
        </w:trPr>
        <w:tc>
          <w:tcPr>
            <w:tcW w:w="5407" w:type="dxa"/>
            <w:shd w:val="clear" w:color="auto" w:fill="D9D9D9" w:themeFill="background1" w:themeFillShade="D9"/>
            <w:hideMark/>
          </w:tcPr>
          <w:p w14:paraId="6B4537C1" w14:textId="34A318B2" w:rsidR="00AD4E7B" w:rsidRPr="0075512F" w:rsidDel="000A3E8D" w:rsidRDefault="00AD4E7B" w:rsidP="000A3E8D">
            <w:pPr>
              <w:rPr>
                <w:del w:id="3890" w:author="Houyem Rais" w:date="2024-02-22T15:17:00Z"/>
                <w:rFonts w:asciiTheme="minorHAnsi" w:hAnsiTheme="minorHAnsi" w:cstheme="minorHAnsi"/>
                <w:b/>
                <w:bCs/>
                <w:sz w:val="20"/>
                <w:szCs w:val="20"/>
              </w:rPr>
              <w:pPrChange w:id="3891" w:author="Houyem Rais" w:date="2024-02-22T15:17:00Z">
                <w:pPr>
                  <w:widowControl w:val="0"/>
                  <w:autoSpaceDE w:val="0"/>
                  <w:autoSpaceDN w:val="0"/>
                  <w:spacing w:before="20" w:after="40"/>
                </w:pPr>
              </w:pPrChange>
            </w:pPr>
            <w:del w:id="3892" w:author="Houyem Rais" w:date="2024-02-22T15:17:00Z">
              <w:r w:rsidRPr="0075512F" w:rsidDel="000A3E8D">
                <w:rPr>
                  <w:rFonts w:asciiTheme="minorHAnsi" w:hAnsiTheme="minorHAnsi" w:cstheme="minorHAnsi"/>
                  <w:b/>
                  <w:bCs/>
                  <w:sz w:val="20"/>
                  <w:szCs w:val="20"/>
                </w:rPr>
                <w:delText>Désignation</w:delText>
              </w:r>
            </w:del>
          </w:p>
        </w:tc>
        <w:tc>
          <w:tcPr>
            <w:tcW w:w="3561" w:type="dxa"/>
            <w:shd w:val="clear" w:color="auto" w:fill="D9D9D9" w:themeFill="background1" w:themeFillShade="D9"/>
            <w:hideMark/>
          </w:tcPr>
          <w:p w14:paraId="5978C692" w14:textId="7831AE8B" w:rsidR="00AD4E7B" w:rsidRPr="0075512F" w:rsidDel="000A3E8D" w:rsidRDefault="00AD4E7B" w:rsidP="000A3E8D">
            <w:pPr>
              <w:rPr>
                <w:del w:id="3893" w:author="Houyem Rais" w:date="2024-02-22T15:17:00Z"/>
                <w:rFonts w:asciiTheme="minorHAnsi" w:hAnsiTheme="minorHAnsi" w:cstheme="minorHAnsi"/>
                <w:b/>
                <w:bCs/>
                <w:sz w:val="20"/>
                <w:szCs w:val="20"/>
              </w:rPr>
              <w:pPrChange w:id="3894" w:author="Houyem Rais" w:date="2024-02-22T15:17:00Z">
                <w:pPr>
                  <w:widowControl w:val="0"/>
                  <w:autoSpaceDE w:val="0"/>
                  <w:autoSpaceDN w:val="0"/>
                  <w:spacing w:before="20" w:after="40"/>
                  <w:jc w:val="center"/>
                </w:pPr>
              </w:pPrChange>
            </w:pPr>
            <w:del w:id="3895" w:author="Houyem Rais" w:date="2024-02-22T15:17:00Z">
              <w:r w:rsidRPr="0075512F" w:rsidDel="000A3E8D">
                <w:rPr>
                  <w:rFonts w:asciiTheme="minorHAnsi" w:hAnsiTheme="minorHAnsi" w:cstheme="minorHAnsi"/>
                  <w:b/>
                  <w:bCs/>
                  <w:sz w:val="20"/>
                  <w:szCs w:val="20"/>
                </w:rPr>
                <w:delText>Durée de vie estimée (années)</w:delText>
              </w:r>
            </w:del>
          </w:p>
        </w:tc>
      </w:tr>
      <w:tr w:rsidR="00AD4E7B" w:rsidRPr="0075512F" w:rsidDel="000A3E8D" w14:paraId="498CDB8A" w14:textId="5F94CDDB" w:rsidTr="00422245">
        <w:trPr>
          <w:trHeight w:val="337"/>
          <w:del w:id="3896" w:author="Houyem Rais" w:date="2024-02-22T15:17:00Z"/>
        </w:trPr>
        <w:tc>
          <w:tcPr>
            <w:tcW w:w="5407" w:type="dxa"/>
            <w:hideMark/>
          </w:tcPr>
          <w:p w14:paraId="7D56DE00" w14:textId="5A61B1CB" w:rsidR="00AD4E7B" w:rsidRPr="0075512F" w:rsidDel="000A3E8D" w:rsidRDefault="00AD4E7B" w:rsidP="000A3E8D">
            <w:pPr>
              <w:rPr>
                <w:del w:id="3897" w:author="Houyem Rais" w:date="2024-02-22T15:17:00Z"/>
                <w:rFonts w:asciiTheme="minorHAnsi" w:hAnsiTheme="minorHAnsi" w:cstheme="minorHAnsi"/>
                <w:sz w:val="20"/>
                <w:szCs w:val="20"/>
              </w:rPr>
              <w:pPrChange w:id="3898" w:author="Houyem Rais" w:date="2024-02-22T15:17:00Z">
                <w:pPr>
                  <w:widowControl w:val="0"/>
                  <w:autoSpaceDE w:val="0"/>
                  <w:autoSpaceDN w:val="0"/>
                  <w:spacing w:before="20" w:after="40"/>
                </w:pPr>
              </w:pPrChange>
            </w:pPr>
            <w:del w:id="3899" w:author="Houyem Rais" w:date="2024-02-22T15:17:00Z">
              <w:r w:rsidRPr="0075512F" w:rsidDel="000A3E8D">
                <w:rPr>
                  <w:rFonts w:asciiTheme="minorHAnsi" w:hAnsiTheme="minorHAnsi" w:cstheme="minorHAnsi"/>
                  <w:sz w:val="20"/>
                  <w:szCs w:val="20"/>
                </w:rPr>
                <w:delText>A</w:delText>
              </w:r>
              <w:r w:rsidR="00075E73" w:rsidRPr="0075512F" w:rsidDel="000A3E8D">
                <w:rPr>
                  <w:rFonts w:asciiTheme="minorHAnsi" w:hAnsiTheme="minorHAnsi" w:cstheme="minorHAnsi"/>
                  <w:sz w:val="20"/>
                  <w:szCs w:val="20"/>
                </w:rPr>
                <w:delText>ppareil d’a</w:delText>
              </w:r>
              <w:r w:rsidRPr="0075512F" w:rsidDel="000A3E8D">
                <w:rPr>
                  <w:rFonts w:asciiTheme="minorHAnsi" w:hAnsiTheme="minorHAnsi" w:cstheme="minorHAnsi"/>
                  <w:sz w:val="20"/>
                  <w:szCs w:val="20"/>
                </w:rPr>
                <w:delText>ppui</w:delText>
              </w:r>
            </w:del>
          </w:p>
        </w:tc>
        <w:tc>
          <w:tcPr>
            <w:tcW w:w="3561" w:type="dxa"/>
            <w:hideMark/>
          </w:tcPr>
          <w:p w14:paraId="088FABD3" w14:textId="0B29D9CA" w:rsidR="00AD4E7B" w:rsidRPr="0075512F" w:rsidDel="000A3E8D" w:rsidRDefault="00075E73" w:rsidP="000A3E8D">
            <w:pPr>
              <w:rPr>
                <w:del w:id="3900" w:author="Houyem Rais" w:date="2024-02-22T15:17:00Z"/>
                <w:rFonts w:asciiTheme="minorHAnsi" w:hAnsiTheme="minorHAnsi" w:cstheme="minorHAnsi"/>
                <w:sz w:val="20"/>
                <w:szCs w:val="20"/>
              </w:rPr>
              <w:pPrChange w:id="3901" w:author="Houyem Rais" w:date="2024-02-22T15:17:00Z">
                <w:pPr>
                  <w:widowControl w:val="0"/>
                  <w:autoSpaceDE w:val="0"/>
                  <w:autoSpaceDN w:val="0"/>
                  <w:spacing w:before="20" w:after="40"/>
                  <w:jc w:val="center"/>
                </w:pPr>
              </w:pPrChange>
            </w:pPr>
            <w:del w:id="3902" w:author="Houyem Rais" w:date="2024-02-22T15:17:00Z">
              <w:r w:rsidRPr="0075512F" w:rsidDel="000A3E8D">
                <w:rPr>
                  <w:rFonts w:asciiTheme="minorHAnsi" w:hAnsiTheme="minorHAnsi" w:cstheme="minorHAnsi"/>
                  <w:sz w:val="20"/>
                  <w:szCs w:val="20"/>
                </w:rPr>
                <w:delText>25 ans</w:delText>
              </w:r>
            </w:del>
          </w:p>
        </w:tc>
      </w:tr>
      <w:tr w:rsidR="00075E73" w:rsidRPr="0075512F" w:rsidDel="000A3E8D" w14:paraId="624F52D2" w14:textId="68D419C0" w:rsidTr="00422245">
        <w:trPr>
          <w:trHeight w:val="349"/>
          <w:del w:id="3903" w:author="Houyem Rais" w:date="2024-02-22T15:17:00Z"/>
        </w:trPr>
        <w:tc>
          <w:tcPr>
            <w:tcW w:w="5407" w:type="dxa"/>
          </w:tcPr>
          <w:p w14:paraId="705D381F" w14:textId="20C99A9C" w:rsidR="00075E73" w:rsidRPr="0075512F" w:rsidDel="000A3E8D" w:rsidRDefault="00075E73" w:rsidP="000A3E8D">
            <w:pPr>
              <w:rPr>
                <w:del w:id="3904" w:author="Houyem Rais" w:date="2024-02-22T15:17:00Z"/>
                <w:rFonts w:asciiTheme="minorHAnsi" w:hAnsiTheme="minorHAnsi" w:cstheme="minorHAnsi"/>
                <w:sz w:val="20"/>
                <w:szCs w:val="20"/>
              </w:rPr>
              <w:pPrChange w:id="3905" w:author="Houyem Rais" w:date="2024-02-22T15:17:00Z">
                <w:pPr>
                  <w:spacing w:before="20" w:after="40"/>
                </w:pPr>
              </w:pPrChange>
            </w:pPr>
            <w:del w:id="3906" w:author="Houyem Rais" w:date="2024-02-22T15:17:00Z">
              <w:r w:rsidRPr="0075512F" w:rsidDel="000A3E8D">
                <w:rPr>
                  <w:rFonts w:asciiTheme="minorHAnsi" w:hAnsiTheme="minorHAnsi" w:cstheme="minorHAnsi"/>
                  <w:sz w:val="20"/>
                  <w:szCs w:val="20"/>
                </w:rPr>
                <w:delText>Joints de chaussée</w:delText>
              </w:r>
            </w:del>
          </w:p>
        </w:tc>
        <w:tc>
          <w:tcPr>
            <w:tcW w:w="3561" w:type="dxa"/>
          </w:tcPr>
          <w:p w14:paraId="433EFBD1" w14:textId="5123E34E" w:rsidR="00075E73" w:rsidRPr="0075512F" w:rsidDel="000A3E8D" w:rsidRDefault="00075E73" w:rsidP="000A3E8D">
            <w:pPr>
              <w:rPr>
                <w:del w:id="3907" w:author="Houyem Rais" w:date="2024-02-22T15:17:00Z"/>
                <w:rFonts w:asciiTheme="minorHAnsi" w:hAnsiTheme="minorHAnsi" w:cstheme="minorHAnsi"/>
                <w:sz w:val="20"/>
                <w:szCs w:val="20"/>
              </w:rPr>
              <w:pPrChange w:id="3908" w:author="Houyem Rais" w:date="2024-02-22T15:17:00Z">
                <w:pPr>
                  <w:spacing w:before="20" w:after="40"/>
                  <w:jc w:val="center"/>
                </w:pPr>
              </w:pPrChange>
            </w:pPr>
            <w:del w:id="3909" w:author="Houyem Rais" w:date="2024-02-22T15:17:00Z">
              <w:r w:rsidRPr="0075512F" w:rsidDel="000A3E8D">
                <w:rPr>
                  <w:rFonts w:asciiTheme="minorHAnsi" w:hAnsiTheme="minorHAnsi" w:cstheme="minorHAnsi"/>
                  <w:sz w:val="20"/>
                  <w:szCs w:val="20"/>
                </w:rPr>
                <w:delText>50 ans</w:delText>
              </w:r>
            </w:del>
          </w:p>
        </w:tc>
      </w:tr>
      <w:tr w:rsidR="00075E73" w:rsidRPr="0075512F" w:rsidDel="000A3E8D" w14:paraId="677A3EB4" w14:textId="1719D0FB" w:rsidTr="00422245">
        <w:trPr>
          <w:trHeight w:val="337"/>
          <w:del w:id="3910" w:author="Houyem Rais" w:date="2024-02-22T15:17:00Z"/>
        </w:trPr>
        <w:tc>
          <w:tcPr>
            <w:tcW w:w="5407" w:type="dxa"/>
          </w:tcPr>
          <w:p w14:paraId="692B144E" w14:textId="34F25E58" w:rsidR="00075E73" w:rsidRPr="0075512F" w:rsidDel="000A3E8D" w:rsidRDefault="00075E73" w:rsidP="000A3E8D">
            <w:pPr>
              <w:rPr>
                <w:del w:id="3911" w:author="Houyem Rais" w:date="2024-02-22T15:17:00Z"/>
                <w:rFonts w:asciiTheme="minorHAnsi" w:hAnsiTheme="minorHAnsi" w:cstheme="minorHAnsi"/>
                <w:sz w:val="20"/>
                <w:szCs w:val="20"/>
              </w:rPr>
              <w:pPrChange w:id="3912" w:author="Houyem Rais" w:date="2024-02-22T15:17:00Z">
                <w:pPr>
                  <w:spacing w:before="20" w:after="40"/>
                </w:pPr>
              </w:pPrChange>
            </w:pPr>
            <w:del w:id="3913" w:author="Houyem Rais" w:date="2024-02-22T15:17:00Z">
              <w:r w:rsidRPr="0075512F" w:rsidDel="000A3E8D">
                <w:rPr>
                  <w:rFonts w:asciiTheme="minorHAnsi" w:hAnsiTheme="minorHAnsi" w:cstheme="minorHAnsi"/>
                  <w:sz w:val="20"/>
                  <w:szCs w:val="20"/>
                </w:rPr>
                <w:delText>Béton bitumineux</w:delText>
              </w:r>
            </w:del>
          </w:p>
        </w:tc>
        <w:tc>
          <w:tcPr>
            <w:tcW w:w="3561" w:type="dxa"/>
          </w:tcPr>
          <w:p w14:paraId="34B6E4F4" w14:textId="74165077" w:rsidR="00075E73" w:rsidRPr="0075512F" w:rsidDel="000A3E8D" w:rsidRDefault="00075E73" w:rsidP="000A3E8D">
            <w:pPr>
              <w:rPr>
                <w:del w:id="3914" w:author="Houyem Rais" w:date="2024-02-22T15:17:00Z"/>
                <w:rFonts w:asciiTheme="minorHAnsi" w:hAnsiTheme="minorHAnsi" w:cstheme="minorHAnsi"/>
                <w:sz w:val="20"/>
                <w:szCs w:val="20"/>
              </w:rPr>
              <w:pPrChange w:id="3915" w:author="Houyem Rais" w:date="2024-02-22T15:17:00Z">
                <w:pPr>
                  <w:spacing w:before="20" w:after="40"/>
                  <w:jc w:val="center"/>
                </w:pPr>
              </w:pPrChange>
            </w:pPr>
            <w:del w:id="3916" w:author="Houyem Rais" w:date="2024-02-22T15:17:00Z">
              <w:r w:rsidRPr="0075512F" w:rsidDel="000A3E8D">
                <w:rPr>
                  <w:rFonts w:asciiTheme="minorHAnsi" w:hAnsiTheme="minorHAnsi" w:cstheme="minorHAnsi"/>
                  <w:sz w:val="20"/>
                  <w:szCs w:val="20"/>
                </w:rPr>
                <w:delText>5 à 10 ans</w:delText>
              </w:r>
            </w:del>
          </w:p>
        </w:tc>
      </w:tr>
      <w:tr w:rsidR="00AD4E7B" w:rsidRPr="0075512F" w:rsidDel="000A3E8D" w14:paraId="76944F62" w14:textId="3D79360C" w:rsidTr="00422245">
        <w:trPr>
          <w:trHeight w:val="337"/>
          <w:del w:id="3917" w:author="Houyem Rais" w:date="2024-02-22T15:17:00Z"/>
        </w:trPr>
        <w:tc>
          <w:tcPr>
            <w:tcW w:w="5407" w:type="dxa"/>
            <w:hideMark/>
          </w:tcPr>
          <w:p w14:paraId="6FC5353E" w14:textId="574C779E" w:rsidR="00AD4E7B" w:rsidRPr="0075512F" w:rsidDel="000A3E8D" w:rsidRDefault="00AD4E7B" w:rsidP="000A3E8D">
            <w:pPr>
              <w:rPr>
                <w:del w:id="3918" w:author="Houyem Rais" w:date="2024-02-22T15:17:00Z"/>
                <w:rFonts w:asciiTheme="minorHAnsi" w:hAnsiTheme="minorHAnsi" w:cstheme="minorHAnsi"/>
                <w:sz w:val="20"/>
                <w:szCs w:val="20"/>
              </w:rPr>
              <w:pPrChange w:id="3919" w:author="Houyem Rais" w:date="2024-02-22T15:17:00Z">
                <w:pPr>
                  <w:widowControl w:val="0"/>
                  <w:autoSpaceDE w:val="0"/>
                  <w:autoSpaceDN w:val="0"/>
                  <w:spacing w:before="20" w:after="40"/>
                </w:pPr>
              </w:pPrChange>
            </w:pPr>
            <w:del w:id="3920" w:author="Houyem Rais" w:date="2024-02-22T15:17:00Z">
              <w:r w:rsidRPr="0075512F" w:rsidDel="000A3E8D">
                <w:rPr>
                  <w:rFonts w:asciiTheme="minorHAnsi" w:hAnsiTheme="minorHAnsi" w:cstheme="minorHAnsi"/>
                  <w:sz w:val="20"/>
                  <w:szCs w:val="20"/>
                </w:rPr>
                <w:delText>Pieux</w:delText>
              </w:r>
            </w:del>
          </w:p>
        </w:tc>
        <w:tc>
          <w:tcPr>
            <w:tcW w:w="3561" w:type="dxa"/>
            <w:hideMark/>
          </w:tcPr>
          <w:p w14:paraId="7B986D9A" w14:textId="2A3B3BFE" w:rsidR="00AD4E7B" w:rsidRPr="0075512F" w:rsidDel="000A3E8D" w:rsidRDefault="00AD4E7B" w:rsidP="000A3E8D">
            <w:pPr>
              <w:rPr>
                <w:del w:id="3921" w:author="Houyem Rais" w:date="2024-02-22T15:17:00Z"/>
                <w:rFonts w:asciiTheme="minorHAnsi" w:hAnsiTheme="minorHAnsi" w:cstheme="minorHAnsi"/>
                <w:sz w:val="20"/>
                <w:szCs w:val="20"/>
              </w:rPr>
              <w:pPrChange w:id="3922" w:author="Houyem Rais" w:date="2024-02-22T15:17:00Z">
                <w:pPr>
                  <w:widowControl w:val="0"/>
                  <w:autoSpaceDE w:val="0"/>
                  <w:autoSpaceDN w:val="0"/>
                  <w:spacing w:before="20" w:after="40"/>
                  <w:jc w:val="center"/>
                </w:pPr>
              </w:pPrChange>
            </w:pPr>
            <w:del w:id="3923" w:author="Houyem Rais" w:date="2024-02-22T15:17:00Z">
              <w:r w:rsidRPr="0075512F" w:rsidDel="000A3E8D">
                <w:rPr>
                  <w:rFonts w:asciiTheme="minorHAnsi" w:hAnsiTheme="minorHAnsi" w:cstheme="minorHAnsi"/>
                  <w:sz w:val="20"/>
                  <w:szCs w:val="20"/>
                </w:rPr>
                <w:delText>50 à 75</w:delText>
              </w:r>
            </w:del>
          </w:p>
        </w:tc>
      </w:tr>
      <w:tr w:rsidR="00075E73" w:rsidRPr="0075512F" w:rsidDel="000A3E8D" w14:paraId="4C1AB119" w14:textId="662EDA87" w:rsidTr="00422245">
        <w:trPr>
          <w:trHeight w:val="337"/>
          <w:del w:id="3924" w:author="Houyem Rais" w:date="2024-02-22T15:17:00Z"/>
        </w:trPr>
        <w:tc>
          <w:tcPr>
            <w:tcW w:w="5407" w:type="dxa"/>
            <w:hideMark/>
          </w:tcPr>
          <w:p w14:paraId="6E00E067" w14:textId="25CF58D1" w:rsidR="00075E73" w:rsidRPr="0075512F" w:rsidDel="000A3E8D" w:rsidRDefault="00075E73" w:rsidP="000A3E8D">
            <w:pPr>
              <w:rPr>
                <w:del w:id="3925" w:author="Houyem Rais" w:date="2024-02-22T15:17:00Z"/>
                <w:rFonts w:asciiTheme="minorHAnsi" w:hAnsiTheme="minorHAnsi" w:cstheme="minorHAnsi"/>
                <w:sz w:val="20"/>
                <w:szCs w:val="20"/>
              </w:rPr>
              <w:pPrChange w:id="3926" w:author="Houyem Rais" w:date="2024-02-22T15:17:00Z">
                <w:pPr>
                  <w:widowControl w:val="0"/>
                  <w:autoSpaceDE w:val="0"/>
                  <w:autoSpaceDN w:val="0"/>
                  <w:spacing w:before="20" w:after="40"/>
                </w:pPr>
              </w:pPrChange>
            </w:pPr>
            <w:del w:id="3927" w:author="Houyem Rais" w:date="2024-02-22T15:17:00Z">
              <w:r w:rsidRPr="0075512F" w:rsidDel="000A3E8D">
                <w:rPr>
                  <w:rFonts w:asciiTheme="minorHAnsi" w:hAnsiTheme="minorHAnsi" w:cstheme="minorHAnsi"/>
                  <w:sz w:val="20"/>
                  <w:szCs w:val="20"/>
                </w:rPr>
                <w:delText>Chaussée (couche de roulement)</w:delText>
              </w:r>
            </w:del>
          </w:p>
        </w:tc>
        <w:tc>
          <w:tcPr>
            <w:tcW w:w="3561" w:type="dxa"/>
            <w:hideMark/>
          </w:tcPr>
          <w:p w14:paraId="32ADAEE1" w14:textId="6F59E18D" w:rsidR="00075E73" w:rsidRPr="0075512F" w:rsidDel="000A3E8D" w:rsidRDefault="00075E73" w:rsidP="000A3E8D">
            <w:pPr>
              <w:rPr>
                <w:del w:id="3928" w:author="Houyem Rais" w:date="2024-02-22T15:17:00Z"/>
                <w:rFonts w:asciiTheme="minorHAnsi" w:hAnsiTheme="minorHAnsi" w:cstheme="minorHAnsi"/>
                <w:sz w:val="20"/>
                <w:szCs w:val="20"/>
              </w:rPr>
              <w:pPrChange w:id="3929" w:author="Houyem Rais" w:date="2024-02-22T15:17:00Z">
                <w:pPr>
                  <w:widowControl w:val="0"/>
                  <w:autoSpaceDE w:val="0"/>
                  <w:autoSpaceDN w:val="0"/>
                  <w:spacing w:before="20" w:after="40"/>
                  <w:jc w:val="center"/>
                </w:pPr>
              </w:pPrChange>
            </w:pPr>
            <w:del w:id="3930" w:author="Houyem Rais" w:date="2024-02-22T15:17:00Z">
              <w:r w:rsidRPr="0075512F" w:rsidDel="000A3E8D">
                <w:rPr>
                  <w:rFonts w:asciiTheme="minorHAnsi" w:hAnsiTheme="minorHAnsi" w:cstheme="minorHAnsi"/>
                  <w:sz w:val="20"/>
                  <w:szCs w:val="20"/>
                </w:rPr>
                <w:delText>10 à 20</w:delText>
              </w:r>
            </w:del>
          </w:p>
        </w:tc>
      </w:tr>
      <w:tr w:rsidR="00075E73" w:rsidRPr="0075512F" w:rsidDel="000A3E8D" w14:paraId="502CC4A9" w14:textId="0F092C27" w:rsidTr="00422245">
        <w:trPr>
          <w:trHeight w:val="349"/>
          <w:del w:id="3931" w:author="Houyem Rais" w:date="2024-02-22T15:17:00Z"/>
        </w:trPr>
        <w:tc>
          <w:tcPr>
            <w:tcW w:w="5407" w:type="dxa"/>
            <w:hideMark/>
          </w:tcPr>
          <w:p w14:paraId="3708F13C" w14:textId="58E00703" w:rsidR="00075E73" w:rsidRPr="0075512F" w:rsidDel="000A3E8D" w:rsidRDefault="00075E73" w:rsidP="000A3E8D">
            <w:pPr>
              <w:rPr>
                <w:del w:id="3932" w:author="Houyem Rais" w:date="2024-02-22T15:17:00Z"/>
                <w:rFonts w:asciiTheme="minorHAnsi" w:hAnsiTheme="minorHAnsi" w:cstheme="minorHAnsi"/>
                <w:sz w:val="20"/>
                <w:szCs w:val="20"/>
              </w:rPr>
              <w:pPrChange w:id="3933" w:author="Houyem Rais" w:date="2024-02-22T15:17:00Z">
                <w:pPr>
                  <w:widowControl w:val="0"/>
                  <w:autoSpaceDE w:val="0"/>
                  <w:autoSpaceDN w:val="0"/>
                  <w:spacing w:before="20" w:after="40"/>
                </w:pPr>
              </w:pPrChange>
            </w:pPr>
            <w:del w:id="3934" w:author="Houyem Rais" w:date="2024-02-22T15:17:00Z">
              <w:r w:rsidRPr="0075512F" w:rsidDel="000A3E8D">
                <w:rPr>
                  <w:rFonts w:asciiTheme="minorHAnsi" w:hAnsiTheme="minorHAnsi" w:cstheme="minorHAnsi"/>
                  <w:sz w:val="20"/>
                  <w:szCs w:val="20"/>
                </w:rPr>
                <w:delText>Signalisation horizontale</w:delText>
              </w:r>
            </w:del>
          </w:p>
        </w:tc>
        <w:tc>
          <w:tcPr>
            <w:tcW w:w="3561" w:type="dxa"/>
            <w:hideMark/>
          </w:tcPr>
          <w:p w14:paraId="6D1B6CE0" w14:textId="4ED651B3" w:rsidR="00075E73" w:rsidRPr="0075512F" w:rsidDel="000A3E8D" w:rsidRDefault="00075E73" w:rsidP="000A3E8D">
            <w:pPr>
              <w:rPr>
                <w:del w:id="3935" w:author="Houyem Rais" w:date="2024-02-22T15:17:00Z"/>
                <w:rFonts w:asciiTheme="minorHAnsi" w:hAnsiTheme="minorHAnsi" w:cstheme="minorHAnsi"/>
                <w:sz w:val="20"/>
                <w:szCs w:val="20"/>
              </w:rPr>
              <w:pPrChange w:id="3936" w:author="Houyem Rais" w:date="2024-02-22T15:17:00Z">
                <w:pPr>
                  <w:widowControl w:val="0"/>
                  <w:autoSpaceDE w:val="0"/>
                  <w:autoSpaceDN w:val="0"/>
                  <w:spacing w:before="20" w:after="40"/>
                  <w:jc w:val="center"/>
                </w:pPr>
              </w:pPrChange>
            </w:pPr>
            <w:del w:id="3937" w:author="Houyem Rais" w:date="2024-02-22T15:17:00Z">
              <w:r w:rsidRPr="0075512F" w:rsidDel="000A3E8D">
                <w:rPr>
                  <w:rFonts w:asciiTheme="minorHAnsi" w:hAnsiTheme="minorHAnsi" w:cstheme="minorHAnsi"/>
                  <w:sz w:val="20"/>
                  <w:szCs w:val="20"/>
                </w:rPr>
                <w:delText>5 à 10</w:delText>
              </w:r>
            </w:del>
          </w:p>
        </w:tc>
      </w:tr>
      <w:tr w:rsidR="00075E73" w:rsidRPr="0075512F" w:rsidDel="000A3E8D" w14:paraId="402B975D" w14:textId="5A6A1E97" w:rsidTr="00422245">
        <w:trPr>
          <w:trHeight w:val="337"/>
          <w:del w:id="3938" w:author="Houyem Rais" w:date="2024-02-22T15:17:00Z"/>
        </w:trPr>
        <w:tc>
          <w:tcPr>
            <w:tcW w:w="5407" w:type="dxa"/>
            <w:hideMark/>
          </w:tcPr>
          <w:p w14:paraId="608167D3" w14:textId="19D1AF81" w:rsidR="00075E73" w:rsidRPr="0075512F" w:rsidDel="000A3E8D" w:rsidRDefault="00075E73" w:rsidP="000A3E8D">
            <w:pPr>
              <w:rPr>
                <w:del w:id="3939" w:author="Houyem Rais" w:date="2024-02-22T15:17:00Z"/>
                <w:rFonts w:asciiTheme="minorHAnsi" w:hAnsiTheme="minorHAnsi" w:cstheme="minorHAnsi"/>
                <w:sz w:val="20"/>
                <w:szCs w:val="20"/>
              </w:rPr>
              <w:pPrChange w:id="3940" w:author="Houyem Rais" w:date="2024-02-22T15:17:00Z">
                <w:pPr>
                  <w:widowControl w:val="0"/>
                  <w:autoSpaceDE w:val="0"/>
                  <w:autoSpaceDN w:val="0"/>
                  <w:spacing w:before="20" w:after="40"/>
                </w:pPr>
              </w:pPrChange>
            </w:pPr>
            <w:del w:id="3941" w:author="Houyem Rais" w:date="2024-02-22T15:17:00Z">
              <w:r w:rsidRPr="0075512F" w:rsidDel="000A3E8D">
                <w:rPr>
                  <w:rFonts w:asciiTheme="minorHAnsi" w:hAnsiTheme="minorHAnsi" w:cstheme="minorHAnsi"/>
                  <w:sz w:val="20"/>
                  <w:szCs w:val="20"/>
                </w:rPr>
                <w:delText>Equipements de péage</w:delText>
              </w:r>
            </w:del>
          </w:p>
        </w:tc>
        <w:tc>
          <w:tcPr>
            <w:tcW w:w="3561" w:type="dxa"/>
            <w:hideMark/>
          </w:tcPr>
          <w:p w14:paraId="5F790116" w14:textId="5C3AE4D8" w:rsidR="00075E73" w:rsidRPr="0075512F" w:rsidDel="000A3E8D" w:rsidRDefault="00075E73" w:rsidP="000A3E8D">
            <w:pPr>
              <w:rPr>
                <w:del w:id="3942" w:author="Houyem Rais" w:date="2024-02-22T15:17:00Z"/>
                <w:rFonts w:asciiTheme="minorHAnsi" w:hAnsiTheme="minorHAnsi" w:cstheme="minorHAnsi"/>
                <w:sz w:val="20"/>
                <w:szCs w:val="20"/>
              </w:rPr>
              <w:pPrChange w:id="3943" w:author="Houyem Rais" w:date="2024-02-22T15:17:00Z">
                <w:pPr>
                  <w:widowControl w:val="0"/>
                  <w:autoSpaceDE w:val="0"/>
                  <w:autoSpaceDN w:val="0"/>
                  <w:spacing w:before="20" w:after="40"/>
                  <w:jc w:val="center"/>
                </w:pPr>
              </w:pPrChange>
            </w:pPr>
            <w:del w:id="3944" w:author="Houyem Rais" w:date="2024-02-22T15:17:00Z">
              <w:r w:rsidRPr="0075512F" w:rsidDel="000A3E8D">
                <w:rPr>
                  <w:rFonts w:asciiTheme="minorHAnsi" w:hAnsiTheme="minorHAnsi" w:cstheme="minorHAnsi"/>
                  <w:sz w:val="20"/>
                  <w:szCs w:val="20"/>
                </w:rPr>
                <w:delText>15 à 20</w:delText>
              </w:r>
            </w:del>
          </w:p>
        </w:tc>
      </w:tr>
      <w:tr w:rsidR="00075E73" w:rsidRPr="0075512F" w:rsidDel="000A3E8D" w14:paraId="6E7A0951" w14:textId="60BD2363" w:rsidTr="00422245">
        <w:trPr>
          <w:trHeight w:val="337"/>
          <w:del w:id="3945" w:author="Houyem Rais" w:date="2024-02-22T15:17:00Z"/>
        </w:trPr>
        <w:tc>
          <w:tcPr>
            <w:tcW w:w="5407" w:type="dxa"/>
            <w:hideMark/>
          </w:tcPr>
          <w:p w14:paraId="635A939D" w14:textId="733C7738" w:rsidR="00075E73" w:rsidRPr="0075512F" w:rsidDel="000A3E8D" w:rsidRDefault="00075E73" w:rsidP="000A3E8D">
            <w:pPr>
              <w:rPr>
                <w:del w:id="3946" w:author="Houyem Rais" w:date="2024-02-22T15:17:00Z"/>
                <w:rFonts w:asciiTheme="minorHAnsi" w:hAnsiTheme="minorHAnsi" w:cstheme="minorHAnsi"/>
                <w:sz w:val="20"/>
                <w:szCs w:val="20"/>
              </w:rPr>
              <w:pPrChange w:id="3947" w:author="Houyem Rais" w:date="2024-02-22T15:17:00Z">
                <w:pPr>
                  <w:widowControl w:val="0"/>
                  <w:autoSpaceDE w:val="0"/>
                  <w:autoSpaceDN w:val="0"/>
                  <w:spacing w:before="20" w:after="40"/>
                </w:pPr>
              </w:pPrChange>
            </w:pPr>
            <w:del w:id="3948" w:author="Houyem Rais" w:date="2024-02-22T15:17:00Z">
              <w:r w:rsidRPr="0075512F" w:rsidDel="000A3E8D">
                <w:rPr>
                  <w:rFonts w:asciiTheme="minorHAnsi" w:hAnsiTheme="minorHAnsi" w:cstheme="minorHAnsi"/>
                  <w:sz w:val="20"/>
                  <w:szCs w:val="20"/>
                </w:rPr>
                <w:delText>Equipements mobiles d’exploitation</w:delText>
              </w:r>
            </w:del>
          </w:p>
        </w:tc>
        <w:tc>
          <w:tcPr>
            <w:tcW w:w="3561" w:type="dxa"/>
            <w:hideMark/>
          </w:tcPr>
          <w:p w14:paraId="24DDDD28" w14:textId="06896A3C" w:rsidR="00075E73" w:rsidRPr="0075512F" w:rsidDel="000A3E8D" w:rsidRDefault="00075E73" w:rsidP="000A3E8D">
            <w:pPr>
              <w:rPr>
                <w:del w:id="3949" w:author="Houyem Rais" w:date="2024-02-22T15:17:00Z"/>
                <w:rFonts w:asciiTheme="minorHAnsi" w:hAnsiTheme="minorHAnsi" w:cstheme="minorHAnsi"/>
                <w:sz w:val="20"/>
                <w:szCs w:val="20"/>
              </w:rPr>
              <w:pPrChange w:id="3950" w:author="Houyem Rais" w:date="2024-02-22T15:17:00Z">
                <w:pPr>
                  <w:widowControl w:val="0"/>
                  <w:autoSpaceDE w:val="0"/>
                  <w:autoSpaceDN w:val="0"/>
                  <w:spacing w:before="20" w:after="40"/>
                  <w:jc w:val="center"/>
                </w:pPr>
              </w:pPrChange>
            </w:pPr>
            <w:del w:id="3951" w:author="Houyem Rais" w:date="2024-02-22T15:17:00Z">
              <w:r w:rsidRPr="0075512F" w:rsidDel="000A3E8D">
                <w:rPr>
                  <w:rFonts w:asciiTheme="minorHAnsi" w:hAnsiTheme="minorHAnsi" w:cstheme="minorHAnsi"/>
                  <w:sz w:val="20"/>
                  <w:szCs w:val="20"/>
                </w:rPr>
                <w:delText>10 à 15</w:delText>
              </w:r>
            </w:del>
          </w:p>
        </w:tc>
      </w:tr>
      <w:tr w:rsidR="00AD4E7B" w:rsidRPr="0075512F" w:rsidDel="000A3E8D" w14:paraId="0D73FD94" w14:textId="09106CA6" w:rsidTr="00422245">
        <w:trPr>
          <w:trHeight w:val="337"/>
          <w:del w:id="3952" w:author="Houyem Rais" w:date="2024-02-22T15:17:00Z"/>
        </w:trPr>
        <w:tc>
          <w:tcPr>
            <w:tcW w:w="5407" w:type="dxa"/>
            <w:hideMark/>
          </w:tcPr>
          <w:p w14:paraId="36F92BD0" w14:textId="4626CC04" w:rsidR="00AD4E7B" w:rsidRPr="0075512F" w:rsidDel="000A3E8D" w:rsidRDefault="00AD4E7B" w:rsidP="000A3E8D">
            <w:pPr>
              <w:rPr>
                <w:del w:id="3953" w:author="Houyem Rais" w:date="2024-02-22T15:17:00Z"/>
                <w:rFonts w:asciiTheme="minorHAnsi" w:hAnsiTheme="minorHAnsi" w:cstheme="minorHAnsi"/>
                <w:sz w:val="20"/>
                <w:szCs w:val="20"/>
              </w:rPr>
              <w:pPrChange w:id="3954" w:author="Houyem Rais" w:date="2024-02-22T15:17:00Z">
                <w:pPr>
                  <w:widowControl w:val="0"/>
                  <w:autoSpaceDE w:val="0"/>
                  <w:autoSpaceDN w:val="0"/>
                  <w:spacing w:before="20" w:after="40"/>
                </w:pPr>
              </w:pPrChange>
            </w:pPr>
            <w:del w:id="3955" w:author="Houyem Rais" w:date="2024-02-22T15:17:00Z">
              <w:r w:rsidRPr="0075512F" w:rsidDel="000A3E8D">
                <w:rPr>
                  <w:rFonts w:asciiTheme="minorHAnsi" w:hAnsiTheme="minorHAnsi" w:cstheme="minorHAnsi"/>
                  <w:sz w:val="20"/>
                  <w:szCs w:val="20"/>
                </w:rPr>
                <w:delText>Accotements et trottoirs</w:delText>
              </w:r>
            </w:del>
          </w:p>
        </w:tc>
        <w:tc>
          <w:tcPr>
            <w:tcW w:w="3561" w:type="dxa"/>
            <w:hideMark/>
          </w:tcPr>
          <w:p w14:paraId="10129E7C" w14:textId="58F9FA9E" w:rsidR="00AD4E7B" w:rsidRPr="0075512F" w:rsidDel="000A3E8D" w:rsidRDefault="00AD4E7B" w:rsidP="000A3E8D">
            <w:pPr>
              <w:rPr>
                <w:del w:id="3956" w:author="Houyem Rais" w:date="2024-02-22T15:17:00Z"/>
                <w:rFonts w:asciiTheme="minorHAnsi" w:hAnsiTheme="minorHAnsi" w:cstheme="minorHAnsi"/>
                <w:sz w:val="20"/>
                <w:szCs w:val="20"/>
              </w:rPr>
              <w:pPrChange w:id="3957" w:author="Houyem Rais" w:date="2024-02-22T15:17:00Z">
                <w:pPr>
                  <w:widowControl w:val="0"/>
                  <w:autoSpaceDE w:val="0"/>
                  <w:autoSpaceDN w:val="0"/>
                  <w:spacing w:before="20" w:after="40"/>
                  <w:jc w:val="center"/>
                </w:pPr>
              </w:pPrChange>
            </w:pPr>
            <w:del w:id="3958" w:author="Houyem Rais" w:date="2024-02-22T15:17:00Z">
              <w:r w:rsidRPr="0075512F" w:rsidDel="000A3E8D">
                <w:rPr>
                  <w:rFonts w:asciiTheme="minorHAnsi" w:hAnsiTheme="minorHAnsi" w:cstheme="minorHAnsi"/>
                  <w:sz w:val="20"/>
                  <w:szCs w:val="20"/>
                </w:rPr>
                <w:delText>20 à 35</w:delText>
              </w:r>
            </w:del>
          </w:p>
        </w:tc>
      </w:tr>
      <w:tr w:rsidR="00AD4E7B" w:rsidRPr="0075512F" w:rsidDel="000A3E8D" w14:paraId="47211B44" w14:textId="26F30F3F" w:rsidTr="00422245">
        <w:trPr>
          <w:trHeight w:val="337"/>
          <w:del w:id="3959" w:author="Houyem Rais" w:date="2024-02-22T15:17:00Z"/>
        </w:trPr>
        <w:tc>
          <w:tcPr>
            <w:tcW w:w="5407" w:type="dxa"/>
            <w:hideMark/>
          </w:tcPr>
          <w:p w14:paraId="5BF5FF62" w14:textId="5C4CC873" w:rsidR="00AD4E7B" w:rsidRPr="0075512F" w:rsidDel="000A3E8D" w:rsidRDefault="00AD4E7B" w:rsidP="000A3E8D">
            <w:pPr>
              <w:rPr>
                <w:del w:id="3960" w:author="Houyem Rais" w:date="2024-02-22T15:17:00Z"/>
                <w:rFonts w:asciiTheme="minorHAnsi" w:hAnsiTheme="minorHAnsi" w:cstheme="minorHAnsi"/>
                <w:sz w:val="20"/>
                <w:szCs w:val="20"/>
              </w:rPr>
              <w:pPrChange w:id="3961" w:author="Houyem Rais" w:date="2024-02-22T15:17:00Z">
                <w:pPr>
                  <w:widowControl w:val="0"/>
                  <w:autoSpaceDE w:val="0"/>
                  <w:autoSpaceDN w:val="0"/>
                  <w:spacing w:before="20" w:after="40"/>
                </w:pPr>
              </w:pPrChange>
            </w:pPr>
            <w:del w:id="3962" w:author="Houyem Rais" w:date="2024-02-22T15:17:00Z">
              <w:r w:rsidRPr="0075512F" w:rsidDel="000A3E8D">
                <w:rPr>
                  <w:rFonts w:asciiTheme="minorHAnsi" w:hAnsiTheme="minorHAnsi" w:cstheme="minorHAnsi"/>
                  <w:sz w:val="20"/>
                  <w:szCs w:val="20"/>
                </w:rPr>
                <w:delText>Éclairage public</w:delText>
              </w:r>
            </w:del>
          </w:p>
        </w:tc>
        <w:tc>
          <w:tcPr>
            <w:tcW w:w="3561" w:type="dxa"/>
            <w:hideMark/>
          </w:tcPr>
          <w:p w14:paraId="07532999" w14:textId="4D6E9911" w:rsidR="00AD4E7B" w:rsidRPr="0075512F" w:rsidDel="000A3E8D" w:rsidRDefault="00AD4E7B" w:rsidP="000A3E8D">
            <w:pPr>
              <w:rPr>
                <w:del w:id="3963" w:author="Houyem Rais" w:date="2024-02-22T15:17:00Z"/>
                <w:rFonts w:asciiTheme="minorHAnsi" w:hAnsiTheme="minorHAnsi" w:cstheme="minorHAnsi"/>
                <w:sz w:val="20"/>
                <w:szCs w:val="20"/>
              </w:rPr>
              <w:pPrChange w:id="3964" w:author="Houyem Rais" w:date="2024-02-22T15:17:00Z">
                <w:pPr>
                  <w:widowControl w:val="0"/>
                  <w:autoSpaceDE w:val="0"/>
                  <w:autoSpaceDN w:val="0"/>
                  <w:spacing w:before="20" w:after="40"/>
                  <w:jc w:val="center"/>
                </w:pPr>
              </w:pPrChange>
            </w:pPr>
            <w:del w:id="3965" w:author="Houyem Rais" w:date="2024-02-22T15:17:00Z">
              <w:r w:rsidRPr="0075512F" w:rsidDel="000A3E8D">
                <w:rPr>
                  <w:rFonts w:asciiTheme="minorHAnsi" w:hAnsiTheme="minorHAnsi" w:cstheme="minorHAnsi"/>
                  <w:sz w:val="20"/>
                  <w:szCs w:val="20"/>
                </w:rPr>
                <w:delText>15 à 25</w:delText>
              </w:r>
            </w:del>
          </w:p>
        </w:tc>
      </w:tr>
      <w:tr w:rsidR="00AD4E7B" w:rsidRPr="0075512F" w:rsidDel="000A3E8D" w14:paraId="1E616190" w14:textId="593D9843" w:rsidTr="00422245">
        <w:trPr>
          <w:trHeight w:val="337"/>
          <w:del w:id="3966" w:author="Houyem Rais" w:date="2024-02-22T15:17:00Z"/>
        </w:trPr>
        <w:tc>
          <w:tcPr>
            <w:tcW w:w="5407" w:type="dxa"/>
            <w:hideMark/>
          </w:tcPr>
          <w:p w14:paraId="7CCD26BF" w14:textId="782D457E" w:rsidR="00AD4E7B" w:rsidRPr="0075512F" w:rsidDel="000A3E8D" w:rsidRDefault="00AD4E7B" w:rsidP="000A3E8D">
            <w:pPr>
              <w:rPr>
                <w:del w:id="3967" w:author="Houyem Rais" w:date="2024-02-22T15:17:00Z"/>
                <w:rFonts w:asciiTheme="minorHAnsi" w:hAnsiTheme="minorHAnsi" w:cstheme="minorHAnsi"/>
                <w:sz w:val="20"/>
                <w:szCs w:val="20"/>
              </w:rPr>
              <w:pPrChange w:id="3968" w:author="Houyem Rais" w:date="2024-02-22T15:17:00Z">
                <w:pPr>
                  <w:widowControl w:val="0"/>
                  <w:autoSpaceDE w:val="0"/>
                  <w:autoSpaceDN w:val="0"/>
                  <w:spacing w:before="20" w:after="40"/>
                </w:pPr>
              </w:pPrChange>
            </w:pPr>
            <w:del w:id="3969" w:author="Houyem Rais" w:date="2024-02-22T15:17:00Z">
              <w:r w:rsidRPr="0075512F" w:rsidDel="000A3E8D">
                <w:rPr>
                  <w:rFonts w:asciiTheme="minorHAnsi" w:hAnsiTheme="minorHAnsi" w:cstheme="minorHAnsi"/>
                  <w:sz w:val="20"/>
                  <w:szCs w:val="20"/>
                </w:rPr>
                <w:delText>Système de drainage</w:delText>
              </w:r>
            </w:del>
          </w:p>
        </w:tc>
        <w:tc>
          <w:tcPr>
            <w:tcW w:w="3561" w:type="dxa"/>
            <w:hideMark/>
          </w:tcPr>
          <w:p w14:paraId="65547A1A" w14:textId="6FD4FEBD" w:rsidR="00AD4E7B" w:rsidRPr="0075512F" w:rsidDel="000A3E8D" w:rsidRDefault="00AD4E7B" w:rsidP="000A3E8D">
            <w:pPr>
              <w:rPr>
                <w:del w:id="3970" w:author="Houyem Rais" w:date="2024-02-22T15:17:00Z"/>
                <w:rFonts w:asciiTheme="minorHAnsi" w:hAnsiTheme="minorHAnsi" w:cstheme="minorHAnsi"/>
                <w:sz w:val="20"/>
                <w:szCs w:val="20"/>
              </w:rPr>
              <w:pPrChange w:id="3971" w:author="Houyem Rais" w:date="2024-02-22T15:17:00Z">
                <w:pPr>
                  <w:widowControl w:val="0"/>
                  <w:autoSpaceDE w:val="0"/>
                  <w:autoSpaceDN w:val="0"/>
                  <w:spacing w:before="20" w:after="40"/>
                  <w:jc w:val="center"/>
                </w:pPr>
              </w:pPrChange>
            </w:pPr>
            <w:del w:id="3972" w:author="Houyem Rais" w:date="2024-02-22T15:17:00Z">
              <w:r w:rsidRPr="0075512F" w:rsidDel="000A3E8D">
                <w:rPr>
                  <w:rFonts w:asciiTheme="minorHAnsi" w:hAnsiTheme="minorHAnsi" w:cstheme="minorHAnsi"/>
                  <w:sz w:val="20"/>
                  <w:szCs w:val="20"/>
                </w:rPr>
                <w:delText>30 à 50</w:delText>
              </w:r>
            </w:del>
          </w:p>
        </w:tc>
      </w:tr>
      <w:tr w:rsidR="00AD4E7B" w:rsidRPr="0075512F" w:rsidDel="000A3E8D" w14:paraId="61A5DA2B" w14:textId="7E4985B7" w:rsidTr="00422245">
        <w:trPr>
          <w:trHeight w:val="349"/>
          <w:del w:id="3973" w:author="Houyem Rais" w:date="2024-02-22T15:17:00Z"/>
        </w:trPr>
        <w:tc>
          <w:tcPr>
            <w:tcW w:w="5407" w:type="dxa"/>
            <w:hideMark/>
          </w:tcPr>
          <w:p w14:paraId="60A4E6EA" w14:textId="4CBF4C23" w:rsidR="00AD4E7B" w:rsidRPr="0075512F" w:rsidDel="000A3E8D" w:rsidRDefault="00AD4E7B" w:rsidP="000A3E8D">
            <w:pPr>
              <w:rPr>
                <w:del w:id="3974" w:author="Houyem Rais" w:date="2024-02-22T15:17:00Z"/>
                <w:rFonts w:asciiTheme="minorHAnsi" w:hAnsiTheme="minorHAnsi" w:cstheme="minorHAnsi"/>
                <w:sz w:val="20"/>
                <w:szCs w:val="20"/>
              </w:rPr>
              <w:pPrChange w:id="3975" w:author="Houyem Rais" w:date="2024-02-22T15:17:00Z">
                <w:pPr>
                  <w:widowControl w:val="0"/>
                  <w:autoSpaceDE w:val="0"/>
                  <w:autoSpaceDN w:val="0"/>
                  <w:spacing w:before="20" w:after="40"/>
                </w:pPr>
              </w:pPrChange>
            </w:pPr>
            <w:del w:id="3976" w:author="Houyem Rais" w:date="2024-02-22T15:17:00Z">
              <w:r w:rsidRPr="0075512F" w:rsidDel="000A3E8D">
                <w:rPr>
                  <w:rFonts w:asciiTheme="minorHAnsi" w:hAnsiTheme="minorHAnsi" w:cstheme="minorHAnsi"/>
                  <w:sz w:val="20"/>
                  <w:szCs w:val="20"/>
                </w:rPr>
                <w:delText>Système électrique</w:delText>
              </w:r>
            </w:del>
          </w:p>
        </w:tc>
        <w:tc>
          <w:tcPr>
            <w:tcW w:w="3561" w:type="dxa"/>
            <w:hideMark/>
          </w:tcPr>
          <w:p w14:paraId="313B7D58" w14:textId="54849B60" w:rsidR="00AD4E7B" w:rsidRPr="0075512F" w:rsidDel="000A3E8D" w:rsidRDefault="00AD4E7B" w:rsidP="000A3E8D">
            <w:pPr>
              <w:rPr>
                <w:del w:id="3977" w:author="Houyem Rais" w:date="2024-02-22T15:17:00Z"/>
                <w:rFonts w:asciiTheme="minorHAnsi" w:hAnsiTheme="minorHAnsi" w:cstheme="minorHAnsi"/>
                <w:sz w:val="20"/>
                <w:szCs w:val="20"/>
              </w:rPr>
              <w:pPrChange w:id="3978" w:author="Houyem Rais" w:date="2024-02-22T15:17:00Z">
                <w:pPr>
                  <w:widowControl w:val="0"/>
                  <w:autoSpaceDE w:val="0"/>
                  <w:autoSpaceDN w:val="0"/>
                  <w:spacing w:before="20" w:after="40"/>
                  <w:jc w:val="center"/>
                </w:pPr>
              </w:pPrChange>
            </w:pPr>
            <w:del w:id="3979" w:author="Houyem Rais" w:date="2024-02-22T15:17:00Z">
              <w:r w:rsidRPr="0075512F" w:rsidDel="000A3E8D">
                <w:rPr>
                  <w:rFonts w:asciiTheme="minorHAnsi" w:hAnsiTheme="minorHAnsi" w:cstheme="minorHAnsi"/>
                  <w:sz w:val="20"/>
                  <w:szCs w:val="20"/>
                </w:rPr>
                <w:delText>25 à 40</w:delText>
              </w:r>
            </w:del>
          </w:p>
        </w:tc>
      </w:tr>
      <w:tr w:rsidR="00AD4E7B" w:rsidRPr="0075512F" w:rsidDel="000A3E8D" w14:paraId="515BD2EA" w14:textId="1E126964" w:rsidTr="00422245">
        <w:trPr>
          <w:trHeight w:val="337"/>
          <w:del w:id="3980" w:author="Houyem Rais" w:date="2024-02-22T15:17:00Z"/>
        </w:trPr>
        <w:tc>
          <w:tcPr>
            <w:tcW w:w="5407" w:type="dxa"/>
            <w:hideMark/>
          </w:tcPr>
          <w:p w14:paraId="252675B2" w14:textId="24414375" w:rsidR="00AD4E7B" w:rsidRPr="0075512F" w:rsidDel="000A3E8D" w:rsidRDefault="00AD4E7B" w:rsidP="000A3E8D">
            <w:pPr>
              <w:rPr>
                <w:del w:id="3981" w:author="Houyem Rais" w:date="2024-02-22T15:17:00Z"/>
                <w:rFonts w:asciiTheme="minorHAnsi" w:hAnsiTheme="minorHAnsi" w:cstheme="minorHAnsi"/>
                <w:sz w:val="20"/>
                <w:szCs w:val="20"/>
              </w:rPr>
              <w:pPrChange w:id="3982" w:author="Houyem Rais" w:date="2024-02-22T15:17:00Z">
                <w:pPr>
                  <w:widowControl w:val="0"/>
                  <w:autoSpaceDE w:val="0"/>
                  <w:autoSpaceDN w:val="0"/>
                  <w:spacing w:before="20" w:after="40"/>
                </w:pPr>
              </w:pPrChange>
            </w:pPr>
            <w:del w:id="3983" w:author="Houyem Rais" w:date="2024-02-22T15:17:00Z">
              <w:r w:rsidRPr="0075512F" w:rsidDel="000A3E8D">
                <w:rPr>
                  <w:rFonts w:asciiTheme="minorHAnsi" w:hAnsiTheme="minorHAnsi" w:cstheme="minorHAnsi"/>
                  <w:sz w:val="20"/>
                  <w:szCs w:val="20"/>
                </w:rPr>
                <w:delText>Système de communication et de surveillance</w:delText>
              </w:r>
            </w:del>
          </w:p>
        </w:tc>
        <w:tc>
          <w:tcPr>
            <w:tcW w:w="3561" w:type="dxa"/>
            <w:hideMark/>
          </w:tcPr>
          <w:p w14:paraId="4F7DEC01" w14:textId="163F865D" w:rsidR="00AD4E7B" w:rsidRPr="0075512F" w:rsidDel="000A3E8D" w:rsidRDefault="00AD4E7B" w:rsidP="000A3E8D">
            <w:pPr>
              <w:rPr>
                <w:del w:id="3984" w:author="Houyem Rais" w:date="2024-02-22T15:17:00Z"/>
                <w:rFonts w:asciiTheme="minorHAnsi" w:hAnsiTheme="minorHAnsi" w:cstheme="minorHAnsi"/>
                <w:sz w:val="20"/>
                <w:szCs w:val="20"/>
              </w:rPr>
              <w:pPrChange w:id="3985" w:author="Houyem Rais" w:date="2024-02-22T15:17:00Z">
                <w:pPr>
                  <w:widowControl w:val="0"/>
                  <w:autoSpaceDE w:val="0"/>
                  <w:autoSpaceDN w:val="0"/>
                  <w:spacing w:before="20" w:after="40"/>
                  <w:jc w:val="center"/>
                </w:pPr>
              </w:pPrChange>
            </w:pPr>
            <w:del w:id="3986" w:author="Houyem Rais" w:date="2024-02-22T15:17:00Z">
              <w:r w:rsidRPr="0075512F" w:rsidDel="000A3E8D">
                <w:rPr>
                  <w:rFonts w:asciiTheme="minorHAnsi" w:hAnsiTheme="minorHAnsi" w:cstheme="minorHAnsi"/>
                  <w:sz w:val="20"/>
                  <w:szCs w:val="20"/>
                </w:rPr>
                <w:delText>15 à 25</w:delText>
              </w:r>
            </w:del>
          </w:p>
        </w:tc>
      </w:tr>
      <w:tr w:rsidR="00AD4E7B" w:rsidRPr="0075512F" w:rsidDel="000A3E8D" w14:paraId="5A8A44DA" w14:textId="0316BD58" w:rsidTr="00422245">
        <w:trPr>
          <w:trHeight w:val="337"/>
          <w:del w:id="3987" w:author="Houyem Rais" w:date="2024-02-22T15:17:00Z"/>
        </w:trPr>
        <w:tc>
          <w:tcPr>
            <w:tcW w:w="5407" w:type="dxa"/>
            <w:hideMark/>
          </w:tcPr>
          <w:p w14:paraId="129FB8C5" w14:textId="77288BE8" w:rsidR="00AD4E7B" w:rsidRPr="0075512F" w:rsidDel="000A3E8D" w:rsidRDefault="00AD4E7B" w:rsidP="000A3E8D">
            <w:pPr>
              <w:rPr>
                <w:del w:id="3988" w:author="Houyem Rais" w:date="2024-02-22T15:17:00Z"/>
                <w:rFonts w:asciiTheme="minorHAnsi" w:hAnsiTheme="minorHAnsi" w:cstheme="minorHAnsi"/>
                <w:sz w:val="20"/>
                <w:szCs w:val="20"/>
              </w:rPr>
              <w:pPrChange w:id="3989" w:author="Houyem Rais" w:date="2024-02-22T15:17:00Z">
                <w:pPr>
                  <w:widowControl w:val="0"/>
                  <w:autoSpaceDE w:val="0"/>
                  <w:autoSpaceDN w:val="0"/>
                  <w:spacing w:before="20" w:after="40"/>
                </w:pPr>
              </w:pPrChange>
            </w:pPr>
            <w:del w:id="3990" w:author="Houyem Rais" w:date="2024-02-22T15:17:00Z">
              <w:r w:rsidRPr="0075512F" w:rsidDel="000A3E8D">
                <w:rPr>
                  <w:rFonts w:asciiTheme="minorHAnsi" w:hAnsiTheme="minorHAnsi" w:cstheme="minorHAnsi"/>
                  <w:sz w:val="20"/>
                  <w:szCs w:val="20"/>
                </w:rPr>
                <w:delText>Système de sécurité et de lutte contre l'</w:delText>
              </w:r>
            </w:del>
            <w:ins w:id="3991" w:author="Farouk Bouhafs" w:date="2023-12-21T16:49:00Z">
              <w:del w:id="3992" w:author="Houyem Rais" w:date="2024-02-22T15:17:00Z">
                <w:r w:rsidR="00A0039B" w:rsidDel="000A3E8D">
                  <w:rPr>
                    <w:rFonts w:asciiTheme="minorHAnsi" w:hAnsiTheme="minorHAnsi" w:cstheme="minorHAnsi"/>
                    <w:sz w:val="20"/>
                    <w:szCs w:val="20"/>
                  </w:rPr>
                  <w:delText>’</w:delText>
                </w:r>
              </w:del>
            </w:ins>
            <w:del w:id="3993" w:author="Houyem Rais" w:date="2024-02-22T15:17:00Z">
              <w:r w:rsidRPr="0075512F" w:rsidDel="000A3E8D">
                <w:rPr>
                  <w:rFonts w:asciiTheme="minorHAnsi" w:hAnsiTheme="minorHAnsi" w:cstheme="minorHAnsi"/>
                  <w:sz w:val="20"/>
                  <w:szCs w:val="20"/>
                </w:rPr>
                <w:delText>incendie</w:delText>
              </w:r>
            </w:del>
          </w:p>
        </w:tc>
        <w:tc>
          <w:tcPr>
            <w:tcW w:w="3561" w:type="dxa"/>
            <w:hideMark/>
          </w:tcPr>
          <w:p w14:paraId="14801B2A" w14:textId="40E3ED63" w:rsidR="00AD4E7B" w:rsidRPr="0075512F" w:rsidDel="000A3E8D" w:rsidRDefault="00AD4E7B" w:rsidP="000A3E8D">
            <w:pPr>
              <w:rPr>
                <w:del w:id="3994" w:author="Houyem Rais" w:date="2024-02-22T15:17:00Z"/>
                <w:rFonts w:asciiTheme="minorHAnsi" w:hAnsiTheme="minorHAnsi" w:cstheme="minorHAnsi"/>
                <w:sz w:val="20"/>
                <w:szCs w:val="20"/>
              </w:rPr>
              <w:pPrChange w:id="3995" w:author="Houyem Rais" w:date="2024-02-22T15:17:00Z">
                <w:pPr>
                  <w:widowControl w:val="0"/>
                  <w:autoSpaceDE w:val="0"/>
                  <w:autoSpaceDN w:val="0"/>
                  <w:spacing w:before="20" w:after="40"/>
                  <w:jc w:val="center"/>
                </w:pPr>
              </w:pPrChange>
            </w:pPr>
            <w:del w:id="3996" w:author="Houyem Rais" w:date="2024-02-22T15:17:00Z">
              <w:r w:rsidRPr="0075512F" w:rsidDel="000A3E8D">
                <w:rPr>
                  <w:rFonts w:asciiTheme="minorHAnsi" w:hAnsiTheme="minorHAnsi" w:cstheme="minorHAnsi"/>
                  <w:sz w:val="20"/>
                  <w:szCs w:val="20"/>
                </w:rPr>
                <w:delText>20 à 30</w:delText>
              </w:r>
            </w:del>
          </w:p>
        </w:tc>
      </w:tr>
      <w:tr w:rsidR="00AD4E7B" w:rsidRPr="0075512F" w:rsidDel="000A3E8D" w14:paraId="5098BFAC" w14:textId="1D87C331" w:rsidTr="00422245">
        <w:trPr>
          <w:trHeight w:val="337"/>
          <w:del w:id="3997" w:author="Houyem Rais" w:date="2024-02-22T15:17:00Z"/>
        </w:trPr>
        <w:tc>
          <w:tcPr>
            <w:tcW w:w="5407" w:type="dxa"/>
            <w:hideMark/>
          </w:tcPr>
          <w:p w14:paraId="13C05D0D" w14:textId="38422377" w:rsidR="00AD4E7B" w:rsidRPr="0075512F" w:rsidDel="000A3E8D" w:rsidRDefault="00AD4E7B" w:rsidP="000A3E8D">
            <w:pPr>
              <w:rPr>
                <w:del w:id="3998" w:author="Houyem Rais" w:date="2024-02-22T15:17:00Z"/>
                <w:rFonts w:asciiTheme="minorHAnsi" w:hAnsiTheme="minorHAnsi" w:cstheme="minorHAnsi"/>
                <w:sz w:val="20"/>
                <w:szCs w:val="20"/>
              </w:rPr>
              <w:pPrChange w:id="3999" w:author="Houyem Rais" w:date="2024-02-22T15:17:00Z">
                <w:pPr>
                  <w:widowControl w:val="0"/>
                  <w:autoSpaceDE w:val="0"/>
                  <w:autoSpaceDN w:val="0"/>
                  <w:spacing w:before="20" w:after="40"/>
                </w:pPr>
              </w:pPrChange>
            </w:pPr>
            <w:del w:id="4000" w:author="Houyem Rais" w:date="2024-02-22T15:17:00Z">
              <w:r w:rsidRPr="0075512F" w:rsidDel="000A3E8D">
                <w:rPr>
                  <w:rFonts w:asciiTheme="minorHAnsi" w:hAnsiTheme="minorHAnsi" w:cstheme="minorHAnsi"/>
                  <w:sz w:val="20"/>
                  <w:szCs w:val="20"/>
                </w:rPr>
                <w:delText>Ouvrages d'</w:delText>
              </w:r>
            </w:del>
            <w:ins w:id="4001" w:author="Farouk Bouhafs" w:date="2023-12-21T16:49:00Z">
              <w:del w:id="4002" w:author="Houyem Rais" w:date="2024-02-22T15:17:00Z">
                <w:r w:rsidR="00A0039B" w:rsidDel="000A3E8D">
                  <w:rPr>
                    <w:rFonts w:asciiTheme="minorHAnsi" w:hAnsiTheme="minorHAnsi" w:cstheme="minorHAnsi"/>
                    <w:sz w:val="20"/>
                    <w:szCs w:val="20"/>
                  </w:rPr>
                  <w:delText>’</w:delText>
                </w:r>
              </w:del>
            </w:ins>
            <w:del w:id="4003" w:author="Houyem Rais" w:date="2024-02-22T15:17:00Z">
              <w:r w:rsidRPr="0075512F" w:rsidDel="000A3E8D">
                <w:rPr>
                  <w:rFonts w:asciiTheme="minorHAnsi" w:hAnsiTheme="minorHAnsi" w:cstheme="minorHAnsi"/>
                  <w:sz w:val="20"/>
                  <w:szCs w:val="20"/>
                </w:rPr>
                <w:delText>art et éléments esthétiques</w:delText>
              </w:r>
            </w:del>
          </w:p>
        </w:tc>
        <w:tc>
          <w:tcPr>
            <w:tcW w:w="3561" w:type="dxa"/>
            <w:hideMark/>
          </w:tcPr>
          <w:p w14:paraId="55BE709F" w14:textId="1E4A255A" w:rsidR="00AD4E7B" w:rsidRPr="0075512F" w:rsidDel="000A3E8D" w:rsidRDefault="00AD4E7B" w:rsidP="000A3E8D">
            <w:pPr>
              <w:rPr>
                <w:del w:id="4004" w:author="Houyem Rais" w:date="2024-02-22T15:17:00Z"/>
                <w:rFonts w:asciiTheme="minorHAnsi" w:hAnsiTheme="minorHAnsi" w:cstheme="minorHAnsi"/>
                <w:sz w:val="20"/>
                <w:szCs w:val="20"/>
              </w:rPr>
              <w:pPrChange w:id="4005" w:author="Houyem Rais" w:date="2024-02-22T15:17:00Z">
                <w:pPr>
                  <w:widowControl w:val="0"/>
                  <w:autoSpaceDE w:val="0"/>
                  <w:autoSpaceDN w:val="0"/>
                  <w:spacing w:before="20" w:after="40"/>
                  <w:jc w:val="center"/>
                </w:pPr>
              </w:pPrChange>
            </w:pPr>
            <w:del w:id="4006" w:author="Houyem Rais" w:date="2024-02-22T15:17:00Z">
              <w:r w:rsidRPr="0075512F" w:rsidDel="000A3E8D">
                <w:rPr>
                  <w:rFonts w:asciiTheme="minorHAnsi" w:hAnsiTheme="minorHAnsi" w:cstheme="minorHAnsi"/>
                  <w:sz w:val="20"/>
                  <w:szCs w:val="20"/>
                </w:rPr>
                <w:delText>50 à 100</w:delText>
              </w:r>
            </w:del>
          </w:p>
        </w:tc>
      </w:tr>
    </w:tbl>
    <w:p w14:paraId="4F2ABC10" w14:textId="7C57EBF0" w:rsidR="00EE4D40" w:rsidRPr="0075512F" w:rsidDel="000A3E8D" w:rsidRDefault="00EE4D40" w:rsidP="000A3E8D">
      <w:pPr>
        <w:rPr>
          <w:del w:id="4007" w:author="Houyem Rais" w:date="2024-02-22T15:17:00Z"/>
        </w:rPr>
        <w:pPrChange w:id="4008" w:author="Houyem Rais" w:date="2024-02-22T15:17:00Z">
          <w:pPr/>
        </w:pPrChange>
      </w:pPr>
    </w:p>
    <w:p w14:paraId="7C2CAB76" w14:textId="56FA9BDE" w:rsidR="00CD4640" w:rsidRPr="0075512F" w:rsidDel="000A3E8D" w:rsidRDefault="00CD4640" w:rsidP="000A3E8D">
      <w:pPr>
        <w:rPr>
          <w:del w:id="4009" w:author="Houyem Rais" w:date="2024-02-22T15:17:00Z"/>
        </w:rPr>
        <w:pPrChange w:id="4010" w:author="Houyem Rais" w:date="2024-02-22T15:17:00Z">
          <w:pPr>
            <w:pStyle w:val="Titre2"/>
          </w:pPr>
        </w:pPrChange>
      </w:pPr>
      <w:bookmarkStart w:id="4011" w:name="_Toc137137777"/>
      <w:bookmarkStart w:id="4012" w:name="_Toc141255689"/>
      <w:bookmarkStart w:id="4013" w:name="_Toc141256008"/>
      <w:bookmarkStart w:id="4014" w:name="_Toc142174703"/>
      <w:del w:id="4015" w:author="Houyem Rais" w:date="2024-02-22T15:17:00Z">
        <w:r w:rsidRPr="0075512F" w:rsidDel="000A3E8D">
          <w:delText>Les coûts d’entretien</w:delText>
        </w:r>
        <w:bookmarkEnd w:id="4011"/>
        <w:bookmarkEnd w:id="4012"/>
        <w:bookmarkEnd w:id="4013"/>
        <w:bookmarkEnd w:id="4014"/>
      </w:del>
    </w:p>
    <w:p w14:paraId="52259D10" w14:textId="49C60C37" w:rsidR="001F7A65" w:rsidRPr="0075512F" w:rsidDel="000A3E8D" w:rsidRDefault="00933803" w:rsidP="000A3E8D">
      <w:pPr>
        <w:rPr>
          <w:del w:id="4016" w:author="Houyem Rais" w:date="2024-02-22T15:17:00Z"/>
        </w:rPr>
        <w:pPrChange w:id="4017" w:author="Houyem Rais" w:date="2024-02-22T15:17:00Z">
          <w:pPr/>
        </w:pPrChange>
      </w:pPr>
      <w:del w:id="4018" w:author="Houyem Rais" w:date="2024-02-22T15:17:00Z">
        <w:r w:rsidRPr="0075512F" w:rsidDel="000A3E8D">
          <w:delText>L’entretien des infrastructures se base sur une stratégie alliant à la fois un entretien courant et un entretien périodique (10 ans, 20 ans et 30 ans selon la nature des travaux).</w:delText>
        </w:r>
      </w:del>
    </w:p>
    <w:p w14:paraId="1D67542F" w14:textId="2D80AF99" w:rsidR="00933803" w:rsidRPr="0075512F" w:rsidDel="000A3E8D" w:rsidRDefault="00933803" w:rsidP="000A3E8D">
      <w:pPr>
        <w:rPr>
          <w:del w:id="4019" w:author="Houyem Rais" w:date="2024-02-22T15:17:00Z"/>
        </w:rPr>
        <w:pPrChange w:id="4020" w:author="Houyem Rais" w:date="2024-02-22T15:17:00Z">
          <w:pPr/>
        </w:pPrChange>
      </w:pPr>
      <w:del w:id="4021" w:author="Houyem Rais" w:date="2024-02-22T15:17:00Z">
        <w:r w:rsidRPr="0075512F" w:rsidDel="000A3E8D">
          <w:delText>Les tâches, fréquences et coûts d’entretien varient en fonction de la composante concernée de l’aménagement.</w:delText>
        </w:r>
      </w:del>
    </w:p>
    <w:p w14:paraId="201557D5" w14:textId="6668E472" w:rsidR="00933803" w:rsidRPr="0075512F" w:rsidDel="000A3E8D" w:rsidRDefault="00933803" w:rsidP="000A3E8D">
      <w:pPr>
        <w:rPr>
          <w:del w:id="4022" w:author="Houyem Rais" w:date="2024-02-22T15:17:00Z"/>
        </w:rPr>
        <w:pPrChange w:id="4023" w:author="Houyem Rais" w:date="2024-02-22T15:17:00Z">
          <w:pPr/>
        </w:pPrChange>
      </w:pPr>
      <w:del w:id="4024" w:author="Houyem Rais" w:date="2024-02-22T15:17:00Z">
        <w:r w:rsidRPr="0075512F" w:rsidDel="000A3E8D">
          <w:delText>L'</w:delText>
        </w:r>
      </w:del>
      <w:ins w:id="4025" w:author="Farouk Bouhafs" w:date="2023-12-21T16:49:00Z">
        <w:del w:id="4026" w:author="Houyem Rais" w:date="2024-02-22T15:17:00Z">
          <w:r w:rsidR="00A0039B" w:rsidDel="000A3E8D">
            <w:delText>’</w:delText>
          </w:r>
        </w:del>
      </w:ins>
      <w:del w:id="4027" w:author="Houyem Rais" w:date="2024-02-22T15:17:00Z">
        <w:r w:rsidRPr="0075512F" w:rsidDel="000A3E8D">
          <w:delText>entretien du viaduc et des voies d’accès se compose de deux types d'</w:delText>
        </w:r>
      </w:del>
      <w:ins w:id="4028" w:author="Farouk Bouhafs" w:date="2023-12-21T16:49:00Z">
        <w:del w:id="4029" w:author="Houyem Rais" w:date="2024-02-22T15:17:00Z">
          <w:r w:rsidR="00A0039B" w:rsidDel="000A3E8D">
            <w:delText>’</w:delText>
          </w:r>
        </w:del>
      </w:ins>
      <w:del w:id="4030" w:author="Houyem Rais" w:date="2024-02-22T15:17:00Z">
        <w:r w:rsidRPr="0075512F" w:rsidDel="000A3E8D">
          <w:delText>opérations, à savoir l’entretien courant (annuel) et l’entretien périodique (</w:delText>
        </w:r>
        <w:r w:rsidR="008A4A6B" w:rsidRPr="0075512F" w:rsidDel="000A3E8D">
          <w:delText>selon le type d’infrastructure</w:delText>
        </w:r>
        <w:r w:rsidRPr="0075512F" w:rsidDel="000A3E8D">
          <w:delText>).</w:delText>
        </w:r>
      </w:del>
    </w:p>
    <w:p w14:paraId="0AC6458F" w14:textId="594AFBA9" w:rsidR="00BE0889" w:rsidRPr="0075512F" w:rsidDel="000A3E8D" w:rsidRDefault="00933803" w:rsidP="000A3E8D">
      <w:pPr>
        <w:rPr>
          <w:del w:id="4031" w:author="Houyem Rais" w:date="2024-02-22T15:17:00Z"/>
          <w:b/>
        </w:rPr>
        <w:pPrChange w:id="4032" w:author="Houyem Rais" w:date="2024-02-22T15:17:00Z">
          <w:pPr>
            <w:pStyle w:val="Titre3"/>
          </w:pPr>
        </w:pPrChange>
      </w:pPr>
      <w:bookmarkStart w:id="4033" w:name="_Toc142174704"/>
      <w:del w:id="4034" w:author="Houyem Rais" w:date="2024-02-22T15:17:00Z">
        <w:r w:rsidRPr="0075512F" w:rsidDel="000A3E8D">
          <w:delText>Entretien du viaduc</w:delText>
        </w:r>
        <w:bookmarkEnd w:id="4033"/>
      </w:del>
    </w:p>
    <w:p w14:paraId="527BB61D" w14:textId="71AAF3E5" w:rsidR="00BE0889" w:rsidRPr="0075512F" w:rsidDel="000A3E8D" w:rsidRDefault="00BE0889" w:rsidP="000A3E8D">
      <w:pPr>
        <w:rPr>
          <w:del w:id="4035" w:author="Houyem Rais" w:date="2024-02-22T15:17:00Z"/>
        </w:rPr>
        <w:pPrChange w:id="4036" w:author="Houyem Rais" w:date="2024-02-22T15:17:00Z">
          <w:pPr/>
        </w:pPrChange>
      </w:pPr>
      <w:del w:id="4037" w:author="Houyem Rais" w:date="2024-02-22T15:17:00Z">
        <w:r w:rsidRPr="0075512F" w:rsidDel="000A3E8D">
          <w:rPr>
            <w:b/>
            <w:bCs/>
            <w:u w:val="single"/>
          </w:rPr>
          <w:delText>L'</w:delText>
        </w:r>
      </w:del>
      <w:ins w:id="4038" w:author="Farouk Bouhafs" w:date="2023-12-21T16:49:00Z">
        <w:del w:id="4039" w:author="Houyem Rais" w:date="2024-02-22T15:17:00Z">
          <w:r w:rsidR="00A0039B" w:rsidDel="000A3E8D">
            <w:rPr>
              <w:b/>
              <w:bCs/>
              <w:u w:val="single"/>
            </w:rPr>
            <w:delText>’</w:delText>
          </w:r>
        </w:del>
      </w:ins>
      <w:del w:id="4040" w:author="Houyem Rais" w:date="2024-02-22T15:17:00Z">
        <w:r w:rsidRPr="0075512F" w:rsidDel="000A3E8D">
          <w:rPr>
            <w:b/>
            <w:bCs/>
            <w:u w:val="single"/>
          </w:rPr>
          <w:delText>entretien courant</w:delText>
        </w:r>
        <w:r w:rsidRPr="0075512F" w:rsidDel="000A3E8D">
          <w:delText xml:space="preserve"> du viaduc concerne principalement les activités suivantes </w:delText>
        </w:r>
      </w:del>
      <w:ins w:id="4041" w:author="Farouk Bouhafs" w:date="2023-12-21T16:49:00Z">
        <w:del w:id="4042" w:author="Houyem Rais" w:date="2024-02-22T15:17:00Z">
          <w:r w:rsidR="00A0039B" w:rsidDel="000A3E8D">
            <w:delText> </w:delText>
          </w:r>
        </w:del>
      </w:ins>
      <w:del w:id="4043" w:author="Houyem Rais" w:date="2024-02-22T15:17:00Z">
        <w:r w:rsidRPr="0075512F" w:rsidDel="000A3E8D">
          <w:delText>:</w:delText>
        </w:r>
      </w:del>
    </w:p>
    <w:p w14:paraId="6F0659F6" w14:textId="62EC6030" w:rsidR="00BE0889" w:rsidRPr="0075512F" w:rsidDel="000A3E8D" w:rsidRDefault="00BE0889" w:rsidP="000A3E8D">
      <w:pPr>
        <w:rPr>
          <w:del w:id="4044" w:author="Houyem Rais" w:date="2024-02-22T15:17:00Z"/>
        </w:rPr>
        <w:pPrChange w:id="4045" w:author="Houyem Rais" w:date="2024-02-22T15:17:00Z">
          <w:pPr>
            <w:pStyle w:val="ListParagraph"/>
          </w:pPr>
        </w:pPrChange>
      </w:pPr>
      <w:del w:id="4046" w:author="Houyem Rais" w:date="2024-02-22T15:17:00Z">
        <w:r w:rsidRPr="0075512F" w:rsidDel="000A3E8D">
          <w:delText xml:space="preserve">Inspection régulière </w:delText>
        </w:r>
      </w:del>
      <w:ins w:id="4047" w:author="Farouk Bouhafs" w:date="2023-12-21T16:49:00Z">
        <w:del w:id="4048" w:author="Houyem Rais" w:date="2024-02-22T15:17:00Z">
          <w:r w:rsidR="00A0039B" w:rsidDel="000A3E8D">
            <w:delText> </w:delText>
          </w:r>
        </w:del>
      </w:ins>
      <w:del w:id="4049" w:author="Houyem Rais" w:date="2024-02-22T15:17:00Z">
        <w:r w:rsidRPr="0075512F" w:rsidDel="000A3E8D">
          <w:delText>: Contrôles périodiques pour détecter tout signe de détérioration ou de dysfonctionnement.</w:delText>
        </w:r>
      </w:del>
    </w:p>
    <w:p w14:paraId="61B633FE" w14:textId="5FB3D1BF" w:rsidR="00BE0889" w:rsidRPr="0075512F" w:rsidDel="000A3E8D" w:rsidRDefault="00BE0889" w:rsidP="000A3E8D">
      <w:pPr>
        <w:rPr>
          <w:del w:id="4050" w:author="Houyem Rais" w:date="2024-02-22T15:17:00Z"/>
        </w:rPr>
        <w:pPrChange w:id="4051" w:author="Houyem Rais" w:date="2024-02-22T15:17:00Z">
          <w:pPr>
            <w:pStyle w:val="ListParagraph"/>
          </w:pPr>
        </w:pPrChange>
      </w:pPr>
      <w:del w:id="4052" w:author="Houyem Rais" w:date="2024-02-22T15:17:00Z">
        <w:r w:rsidRPr="0075512F" w:rsidDel="000A3E8D">
          <w:delText xml:space="preserve">Entretien de la chaussée </w:delText>
        </w:r>
      </w:del>
      <w:ins w:id="4053" w:author="Farouk Bouhafs" w:date="2023-12-21T16:49:00Z">
        <w:del w:id="4054" w:author="Houyem Rais" w:date="2024-02-22T15:17:00Z">
          <w:r w:rsidR="00A0039B" w:rsidDel="000A3E8D">
            <w:delText> </w:delText>
          </w:r>
        </w:del>
      </w:ins>
      <w:del w:id="4055" w:author="Houyem Rais" w:date="2024-02-22T15:17:00Z">
        <w:r w:rsidRPr="0075512F" w:rsidDel="000A3E8D">
          <w:delText>: Réparations mineures pour assurer une surface de roulement sûre et lisse.</w:delText>
        </w:r>
      </w:del>
    </w:p>
    <w:p w14:paraId="25F57A68" w14:textId="4D6DCA0D" w:rsidR="00BE0889" w:rsidRPr="0075512F" w:rsidDel="000A3E8D" w:rsidRDefault="00BE0889" w:rsidP="000A3E8D">
      <w:pPr>
        <w:rPr>
          <w:del w:id="4056" w:author="Houyem Rais" w:date="2024-02-22T15:17:00Z"/>
        </w:rPr>
        <w:pPrChange w:id="4057" w:author="Houyem Rais" w:date="2024-02-22T15:17:00Z">
          <w:pPr>
            <w:pStyle w:val="ListParagraph"/>
          </w:pPr>
        </w:pPrChange>
      </w:pPr>
      <w:del w:id="4058" w:author="Houyem Rais" w:date="2024-02-22T15:17:00Z">
        <w:r w:rsidRPr="0075512F" w:rsidDel="000A3E8D">
          <w:delText xml:space="preserve">Entretien des accotements/trottoirs </w:delText>
        </w:r>
      </w:del>
      <w:ins w:id="4059" w:author="Farouk Bouhafs" w:date="2023-12-21T16:49:00Z">
        <w:del w:id="4060" w:author="Houyem Rais" w:date="2024-02-22T15:17:00Z">
          <w:r w:rsidR="00A0039B" w:rsidDel="000A3E8D">
            <w:delText> </w:delText>
          </w:r>
        </w:del>
      </w:ins>
      <w:del w:id="4061" w:author="Houyem Rais" w:date="2024-02-22T15:17:00Z">
        <w:r w:rsidRPr="0075512F" w:rsidDel="000A3E8D">
          <w:delText>: Nettoyage, désherbage et réparation des zones adjacentes à la chaussée.</w:delText>
        </w:r>
      </w:del>
    </w:p>
    <w:p w14:paraId="5565A72B" w14:textId="17F7C074" w:rsidR="00BE0889" w:rsidRPr="0075512F" w:rsidDel="000A3E8D" w:rsidRDefault="00BE0889" w:rsidP="000A3E8D">
      <w:pPr>
        <w:rPr>
          <w:del w:id="4062" w:author="Houyem Rais" w:date="2024-02-22T15:17:00Z"/>
        </w:rPr>
        <w:pPrChange w:id="4063" w:author="Houyem Rais" w:date="2024-02-22T15:17:00Z">
          <w:pPr>
            <w:pStyle w:val="ListParagraph"/>
          </w:pPr>
        </w:pPrChange>
      </w:pPr>
      <w:del w:id="4064" w:author="Houyem Rais" w:date="2024-02-22T15:17:00Z">
        <w:r w:rsidRPr="0075512F" w:rsidDel="000A3E8D">
          <w:delText xml:space="preserve">Nettoyage régulier et désherbage </w:delText>
        </w:r>
      </w:del>
      <w:ins w:id="4065" w:author="Farouk Bouhafs" w:date="2023-12-21T16:49:00Z">
        <w:del w:id="4066" w:author="Houyem Rais" w:date="2024-02-22T15:17:00Z">
          <w:r w:rsidR="00A0039B" w:rsidDel="000A3E8D">
            <w:delText> </w:delText>
          </w:r>
        </w:del>
      </w:ins>
      <w:del w:id="4067" w:author="Houyem Rais" w:date="2024-02-22T15:17:00Z">
        <w:r w:rsidRPr="0075512F" w:rsidDel="000A3E8D">
          <w:delText>: Maintien de la propreté de l'</w:delText>
        </w:r>
      </w:del>
      <w:ins w:id="4068" w:author="Farouk Bouhafs" w:date="2023-12-21T16:49:00Z">
        <w:del w:id="4069" w:author="Houyem Rais" w:date="2024-02-22T15:17:00Z">
          <w:r w:rsidR="00A0039B" w:rsidDel="000A3E8D">
            <w:delText>’</w:delText>
          </w:r>
        </w:del>
      </w:ins>
      <w:del w:id="4070" w:author="Houyem Rais" w:date="2024-02-22T15:17:00Z">
        <w:r w:rsidRPr="0075512F" w:rsidDel="000A3E8D">
          <w:delText>ouvrage et élimination des débris et de la végétation indésirable.</w:delText>
        </w:r>
      </w:del>
    </w:p>
    <w:p w14:paraId="37CB1016" w14:textId="3E439886" w:rsidR="00BE0889" w:rsidRPr="0075512F" w:rsidDel="000A3E8D" w:rsidRDefault="00BE0889" w:rsidP="000A3E8D">
      <w:pPr>
        <w:rPr>
          <w:del w:id="4071" w:author="Houyem Rais" w:date="2024-02-22T15:17:00Z"/>
        </w:rPr>
        <w:pPrChange w:id="4072" w:author="Houyem Rais" w:date="2024-02-22T15:17:00Z">
          <w:pPr>
            <w:pStyle w:val="ListParagraph"/>
          </w:pPr>
        </w:pPrChange>
      </w:pPr>
      <w:del w:id="4073" w:author="Houyem Rais" w:date="2024-02-22T15:17:00Z">
        <w:r w:rsidRPr="0075512F" w:rsidDel="000A3E8D">
          <w:delText>Vérification des gargouilles et des descentes d'</w:delText>
        </w:r>
      </w:del>
      <w:ins w:id="4074" w:author="Farouk Bouhafs" w:date="2023-12-21T16:49:00Z">
        <w:del w:id="4075" w:author="Houyem Rais" w:date="2024-02-22T15:17:00Z">
          <w:r w:rsidR="00A0039B" w:rsidDel="000A3E8D">
            <w:delText>’</w:delText>
          </w:r>
        </w:del>
      </w:ins>
      <w:del w:id="4076" w:author="Houyem Rais" w:date="2024-02-22T15:17:00Z">
        <w:r w:rsidRPr="0075512F" w:rsidDel="000A3E8D">
          <w:delText xml:space="preserve">eau </w:delText>
        </w:r>
      </w:del>
      <w:ins w:id="4077" w:author="Farouk Bouhafs" w:date="2023-12-21T16:49:00Z">
        <w:del w:id="4078" w:author="Houyem Rais" w:date="2024-02-22T15:17:00Z">
          <w:r w:rsidR="00A0039B" w:rsidDel="000A3E8D">
            <w:delText> </w:delText>
          </w:r>
        </w:del>
      </w:ins>
      <w:del w:id="4079" w:author="Houyem Rais" w:date="2024-02-22T15:17:00Z">
        <w:r w:rsidRPr="0075512F" w:rsidDel="000A3E8D">
          <w:delText>: S'</w:delText>
        </w:r>
      </w:del>
      <w:ins w:id="4080" w:author="Farouk Bouhafs" w:date="2023-12-21T16:49:00Z">
        <w:del w:id="4081" w:author="Houyem Rais" w:date="2024-02-22T15:17:00Z">
          <w:r w:rsidR="00A0039B" w:rsidDel="000A3E8D">
            <w:delText>’</w:delText>
          </w:r>
        </w:del>
      </w:ins>
      <w:del w:id="4082" w:author="Houyem Rais" w:date="2024-02-22T15:17:00Z">
        <w:r w:rsidRPr="0075512F" w:rsidDel="000A3E8D">
          <w:delText>assurer que les systèmes de drainage fonctionnent correctement pour éviter les problèmes d'</w:delText>
        </w:r>
      </w:del>
      <w:ins w:id="4083" w:author="Farouk Bouhafs" w:date="2023-12-21T16:49:00Z">
        <w:del w:id="4084" w:author="Houyem Rais" w:date="2024-02-22T15:17:00Z">
          <w:r w:rsidR="00A0039B" w:rsidDel="000A3E8D">
            <w:delText>’</w:delText>
          </w:r>
        </w:del>
      </w:ins>
      <w:del w:id="4085" w:author="Houyem Rais" w:date="2024-02-22T15:17:00Z">
        <w:r w:rsidRPr="0075512F" w:rsidDel="000A3E8D">
          <w:delText>infiltration d'</w:delText>
        </w:r>
      </w:del>
      <w:ins w:id="4086" w:author="Farouk Bouhafs" w:date="2023-12-21T16:49:00Z">
        <w:del w:id="4087" w:author="Houyem Rais" w:date="2024-02-22T15:17:00Z">
          <w:r w:rsidR="00A0039B" w:rsidDel="000A3E8D">
            <w:delText>’</w:delText>
          </w:r>
        </w:del>
      </w:ins>
      <w:del w:id="4088" w:author="Houyem Rais" w:date="2024-02-22T15:17:00Z">
        <w:r w:rsidRPr="0075512F" w:rsidDel="000A3E8D">
          <w:delText>eau, etc.</w:delText>
        </w:r>
      </w:del>
    </w:p>
    <w:p w14:paraId="7E40A420" w14:textId="0684FB7D" w:rsidR="00BE0889" w:rsidRPr="0075512F" w:rsidDel="000A3E8D" w:rsidRDefault="00BE0889" w:rsidP="000A3E8D">
      <w:pPr>
        <w:rPr>
          <w:del w:id="4089" w:author="Houyem Rais" w:date="2024-02-22T15:17:00Z"/>
        </w:rPr>
        <w:pPrChange w:id="4090" w:author="Houyem Rais" w:date="2024-02-22T15:17:00Z">
          <w:pPr/>
        </w:pPrChange>
      </w:pPr>
      <w:del w:id="4091" w:author="Houyem Rais" w:date="2024-02-22T15:17:00Z">
        <w:r w:rsidRPr="0075512F" w:rsidDel="000A3E8D">
          <w:rPr>
            <w:b/>
            <w:bCs/>
            <w:u w:val="single"/>
          </w:rPr>
          <w:delText>L'</w:delText>
        </w:r>
      </w:del>
      <w:ins w:id="4092" w:author="Farouk Bouhafs" w:date="2023-12-21T16:49:00Z">
        <w:del w:id="4093" w:author="Houyem Rais" w:date="2024-02-22T15:17:00Z">
          <w:r w:rsidR="00A0039B" w:rsidDel="000A3E8D">
            <w:rPr>
              <w:b/>
              <w:bCs/>
              <w:u w:val="single"/>
            </w:rPr>
            <w:delText>’</w:delText>
          </w:r>
        </w:del>
      </w:ins>
      <w:del w:id="4094" w:author="Houyem Rais" w:date="2024-02-22T15:17:00Z">
        <w:r w:rsidRPr="0075512F" w:rsidDel="000A3E8D">
          <w:rPr>
            <w:b/>
            <w:bCs/>
            <w:u w:val="single"/>
          </w:rPr>
          <w:delText>entretien périodique</w:delText>
        </w:r>
        <w:r w:rsidRPr="0075512F" w:rsidDel="000A3E8D">
          <w:delText xml:space="preserve"> du viaduc englobe principalement les tâches suivantes </w:delText>
        </w:r>
      </w:del>
      <w:ins w:id="4095" w:author="Farouk Bouhafs" w:date="2023-12-21T16:49:00Z">
        <w:del w:id="4096" w:author="Houyem Rais" w:date="2024-02-22T15:17:00Z">
          <w:r w:rsidR="00A0039B" w:rsidDel="000A3E8D">
            <w:delText> </w:delText>
          </w:r>
        </w:del>
      </w:ins>
      <w:del w:id="4097" w:author="Houyem Rais" w:date="2024-02-22T15:17:00Z">
        <w:r w:rsidRPr="0075512F" w:rsidDel="000A3E8D">
          <w:delText>:</w:delText>
        </w:r>
      </w:del>
    </w:p>
    <w:p w14:paraId="10E56141" w14:textId="27FBE689" w:rsidR="00BE0889" w:rsidRPr="0075512F" w:rsidDel="000A3E8D" w:rsidRDefault="00BE0889" w:rsidP="000A3E8D">
      <w:pPr>
        <w:rPr>
          <w:del w:id="4098" w:author="Houyem Rais" w:date="2024-02-22T15:17:00Z"/>
        </w:rPr>
        <w:pPrChange w:id="4099" w:author="Houyem Rais" w:date="2024-02-22T15:17:00Z">
          <w:pPr>
            <w:pStyle w:val="ListParagraph"/>
          </w:pPr>
        </w:pPrChange>
      </w:pPr>
      <w:del w:id="4100" w:author="Houyem Rais" w:date="2024-02-22T15:17:00Z">
        <w:r w:rsidRPr="0075512F" w:rsidDel="000A3E8D">
          <w:delText>Inspection détaillée de l'</w:delText>
        </w:r>
      </w:del>
      <w:ins w:id="4101" w:author="Farouk Bouhafs" w:date="2023-12-21T16:49:00Z">
        <w:del w:id="4102" w:author="Houyem Rais" w:date="2024-02-22T15:17:00Z">
          <w:r w:rsidR="00A0039B" w:rsidDel="000A3E8D">
            <w:delText>’</w:delText>
          </w:r>
        </w:del>
      </w:ins>
      <w:del w:id="4103" w:author="Houyem Rais" w:date="2024-02-22T15:17:00Z">
        <w:r w:rsidRPr="0075512F" w:rsidDel="000A3E8D">
          <w:delText xml:space="preserve">ouvrage </w:delText>
        </w:r>
      </w:del>
      <w:ins w:id="4104" w:author="Farouk Bouhafs" w:date="2023-12-21T16:49:00Z">
        <w:del w:id="4105" w:author="Houyem Rais" w:date="2024-02-22T15:17:00Z">
          <w:r w:rsidR="00A0039B" w:rsidDel="000A3E8D">
            <w:delText> </w:delText>
          </w:r>
        </w:del>
      </w:ins>
      <w:del w:id="4106" w:author="Houyem Rais" w:date="2024-02-22T15:17:00Z">
        <w:r w:rsidRPr="0075512F" w:rsidDel="000A3E8D">
          <w:delText>: Examen approfondi de toutes les parties de l'</w:delText>
        </w:r>
      </w:del>
      <w:ins w:id="4107" w:author="Farouk Bouhafs" w:date="2023-12-21T16:49:00Z">
        <w:del w:id="4108" w:author="Houyem Rais" w:date="2024-02-22T15:17:00Z">
          <w:r w:rsidR="00A0039B" w:rsidDel="000A3E8D">
            <w:delText>’</w:delText>
          </w:r>
        </w:del>
      </w:ins>
      <w:del w:id="4109" w:author="Houyem Rais" w:date="2024-02-22T15:17:00Z">
        <w:r w:rsidRPr="0075512F" w:rsidDel="000A3E8D">
          <w:delText>infrastructure pour évaluer leur état et leur performance.</w:delText>
        </w:r>
      </w:del>
    </w:p>
    <w:p w14:paraId="4AD0B761" w14:textId="27EA4DC2" w:rsidR="00BE0889" w:rsidRPr="0075512F" w:rsidDel="000A3E8D" w:rsidRDefault="00BE0889" w:rsidP="000A3E8D">
      <w:pPr>
        <w:rPr>
          <w:del w:id="4110" w:author="Houyem Rais" w:date="2024-02-22T15:17:00Z"/>
        </w:rPr>
        <w:pPrChange w:id="4111" w:author="Houyem Rais" w:date="2024-02-22T15:17:00Z">
          <w:pPr>
            <w:pStyle w:val="ListParagraph"/>
          </w:pPr>
        </w:pPrChange>
      </w:pPr>
      <w:del w:id="4112" w:author="Houyem Rais" w:date="2024-02-22T15:17:00Z">
        <w:r w:rsidRPr="0075512F" w:rsidDel="000A3E8D">
          <w:delText xml:space="preserve">Mesures spécifiques </w:delText>
        </w:r>
      </w:del>
      <w:ins w:id="4113" w:author="Farouk Bouhafs" w:date="2023-12-21T16:49:00Z">
        <w:del w:id="4114" w:author="Houyem Rais" w:date="2024-02-22T15:17:00Z">
          <w:r w:rsidR="00A0039B" w:rsidDel="000A3E8D">
            <w:delText> </w:delText>
          </w:r>
        </w:del>
      </w:ins>
      <w:del w:id="4115" w:author="Houyem Rais" w:date="2024-02-22T15:17:00Z">
        <w:r w:rsidRPr="0075512F" w:rsidDel="000A3E8D">
          <w:delText>: Prises de mesures pour évaluer le tassement, la corrosion des parties métalliques, l'</w:delText>
        </w:r>
      </w:del>
      <w:ins w:id="4116" w:author="Farouk Bouhafs" w:date="2023-12-21T16:49:00Z">
        <w:del w:id="4117" w:author="Houyem Rais" w:date="2024-02-22T15:17:00Z">
          <w:r w:rsidR="00A0039B" w:rsidDel="000A3E8D">
            <w:delText>’</w:delText>
          </w:r>
        </w:del>
      </w:ins>
      <w:del w:id="4118" w:author="Houyem Rais" w:date="2024-02-22T15:17:00Z">
        <w:r w:rsidRPr="0075512F" w:rsidDel="000A3E8D">
          <w:delText>écrasement des appareils d'</w:delText>
        </w:r>
      </w:del>
      <w:ins w:id="4119" w:author="Farouk Bouhafs" w:date="2023-12-21T16:49:00Z">
        <w:del w:id="4120" w:author="Houyem Rais" w:date="2024-02-22T15:17:00Z">
          <w:r w:rsidR="00A0039B" w:rsidDel="000A3E8D">
            <w:delText>’</w:delText>
          </w:r>
        </w:del>
      </w:ins>
      <w:del w:id="4121" w:author="Houyem Rais" w:date="2024-02-22T15:17:00Z">
        <w:r w:rsidRPr="0075512F" w:rsidDel="000A3E8D">
          <w:delText>appui, la dégradation des joints de dilatation, etc.</w:delText>
        </w:r>
      </w:del>
    </w:p>
    <w:p w14:paraId="4417E9FE" w14:textId="2FBF3A2B" w:rsidR="00BE0889" w:rsidRPr="0075512F" w:rsidDel="000A3E8D" w:rsidRDefault="00BE0889" w:rsidP="000A3E8D">
      <w:pPr>
        <w:rPr>
          <w:del w:id="4122" w:author="Houyem Rais" w:date="2024-02-22T15:17:00Z"/>
        </w:rPr>
        <w:pPrChange w:id="4123" w:author="Houyem Rais" w:date="2024-02-22T15:17:00Z">
          <w:pPr>
            <w:pStyle w:val="ListParagraph"/>
          </w:pPr>
        </w:pPrChange>
      </w:pPr>
      <w:del w:id="4124" w:author="Houyem Rais" w:date="2024-02-22T15:17:00Z">
        <w:r w:rsidRPr="0075512F" w:rsidDel="000A3E8D">
          <w:delText xml:space="preserve">Réparations et remplacements </w:delText>
        </w:r>
      </w:del>
      <w:ins w:id="4125" w:author="Farouk Bouhafs" w:date="2023-12-21T16:49:00Z">
        <w:del w:id="4126" w:author="Houyem Rais" w:date="2024-02-22T15:17:00Z">
          <w:r w:rsidR="00A0039B" w:rsidDel="000A3E8D">
            <w:delText> </w:delText>
          </w:r>
        </w:del>
      </w:ins>
      <w:del w:id="4127" w:author="Houyem Rais" w:date="2024-02-22T15:17:00Z">
        <w:r w:rsidRPr="0075512F" w:rsidDel="000A3E8D">
          <w:delText>: Restauration ou remplacement des éléments défectueux ou usés tels que les appareils d'</w:delText>
        </w:r>
      </w:del>
      <w:ins w:id="4128" w:author="Farouk Bouhafs" w:date="2023-12-21T16:49:00Z">
        <w:del w:id="4129" w:author="Houyem Rais" w:date="2024-02-22T15:17:00Z">
          <w:r w:rsidR="00A0039B" w:rsidDel="000A3E8D">
            <w:delText>’</w:delText>
          </w:r>
        </w:del>
      </w:ins>
      <w:del w:id="4130" w:author="Houyem Rais" w:date="2024-02-22T15:17:00Z">
        <w:r w:rsidRPr="0075512F" w:rsidDel="000A3E8D">
          <w:delText>appui, les joints de dilatation, etc.</w:delText>
        </w:r>
      </w:del>
    </w:p>
    <w:p w14:paraId="6478825F" w14:textId="1788EC6F" w:rsidR="00BE0889" w:rsidRPr="0075512F" w:rsidDel="000A3E8D" w:rsidRDefault="00BE0889" w:rsidP="000A3E8D">
      <w:pPr>
        <w:rPr>
          <w:del w:id="4131" w:author="Houyem Rais" w:date="2024-02-22T15:17:00Z"/>
        </w:rPr>
        <w:pPrChange w:id="4132" w:author="Houyem Rais" w:date="2024-02-22T15:17:00Z">
          <w:pPr>
            <w:pStyle w:val="ListParagraph"/>
          </w:pPr>
        </w:pPrChange>
      </w:pPr>
      <w:del w:id="4133" w:author="Houyem Rais" w:date="2024-02-22T15:17:00Z">
        <w:r w:rsidRPr="0075512F" w:rsidDel="000A3E8D">
          <w:delText xml:space="preserve">Rechargement généralisé de la couche de roulement </w:delText>
        </w:r>
      </w:del>
      <w:ins w:id="4134" w:author="Farouk Bouhafs" w:date="2023-12-21T16:49:00Z">
        <w:del w:id="4135" w:author="Houyem Rais" w:date="2024-02-22T15:17:00Z">
          <w:r w:rsidR="00A0039B" w:rsidDel="000A3E8D">
            <w:delText> </w:delText>
          </w:r>
        </w:del>
      </w:ins>
      <w:del w:id="4136" w:author="Houyem Rais" w:date="2024-02-22T15:17:00Z">
        <w:r w:rsidRPr="0075512F" w:rsidDel="000A3E8D">
          <w:delText>: Renouvellement de la surface de la chaussée pour prolonger sa durée de vie et assurer une conduite confortable.</w:delText>
        </w:r>
      </w:del>
    </w:p>
    <w:p w14:paraId="59B651BB" w14:textId="5925C5EF" w:rsidR="00BE0889" w:rsidRPr="0075512F" w:rsidDel="000A3E8D" w:rsidRDefault="00BE0889" w:rsidP="000A3E8D">
      <w:pPr>
        <w:rPr>
          <w:del w:id="4137" w:author="Houyem Rais" w:date="2024-02-22T15:17:00Z"/>
        </w:rPr>
        <w:pPrChange w:id="4138" w:author="Houyem Rais" w:date="2024-02-22T15:17:00Z">
          <w:pPr>
            <w:pStyle w:val="ListParagraph"/>
          </w:pPr>
        </w:pPrChange>
      </w:pPr>
      <w:del w:id="4139" w:author="Houyem Rais" w:date="2024-02-22T15:17:00Z">
        <w:r w:rsidRPr="0075512F" w:rsidDel="000A3E8D">
          <w:delText xml:space="preserve">Restauration des équipements divers </w:delText>
        </w:r>
      </w:del>
      <w:ins w:id="4140" w:author="Farouk Bouhafs" w:date="2023-12-21T16:49:00Z">
        <w:del w:id="4141" w:author="Houyem Rais" w:date="2024-02-22T15:17:00Z">
          <w:r w:rsidR="00A0039B" w:rsidDel="000A3E8D">
            <w:delText> </w:delText>
          </w:r>
        </w:del>
      </w:ins>
      <w:del w:id="4142" w:author="Houyem Rais" w:date="2024-02-22T15:17:00Z">
        <w:r w:rsidRPr="0075512F" w:rsidDel="000A3E8D">
          <w:delText>: Réparation ou remplacement des équipements tels que la signalisation détériorée, les systèmes de surveillance, etc.</w:delText>
        </w:r>
      </w:del>
    </w:p>
    <w:p w14:paraId="1290007D" w14:textId="086DD509" w:rsidR="00933803" w:rsidRPr="0075512F" w:rsidDel="000A3E8D" w:rsidRDefault="00933803" w:rsidP="000A3E8D">
      <w:pPr>
        <w:rPr>
          <w:del w:id="4143" w:author="Houyem Rais" w:date="2024-02-22T15:17:00Z"/>
        </w:rPr>
        <w:pPrChange w:id="4144" w:author="Houyem Rais" w:date="2024-02-22T15:17:00Z">
          <w:pPr/>
        </w:pPrChange>
      </w:pPr>
      <w:del w:id="4145" w:author="Houyem Rais" w:date="2024-02-22T15:17:00Z">
        <w:r w:rsidRPr="0075512F" w:rsidDel="000A3E8D">
          <w:delText xml:space="preserve">Les coûts d’entretien sont établis sur la base de l’expérience du Consultant dans l’exploitation des </w:delText>
        </w:r>
        <w:r w:rsidR="008F0DD9" w:rsidRPr="0075512F" w:rsidDel="000A3E8D">
          <w:delText>routes à péage</w:delText>
        </w:r>
        <w:r w:rsidRPr="0075512F" w:rsidDel="000A3E8D">
          <w:delText xml:space="preserve"> concédé</w:delText>
        </w:r>
        <w:r w:rsidR="008F0DD9" w:rsidRPr="0075512F" w:rsidDel="000A3E8D">
          <w:delText>e</w:delText>
        </w:r>
        <w:r w:rsidRPr="0075512F" w:rsidDel="000A3E8D">
          <w:delText>s et en adéquation avec les caractéristiques du projet (structure de chaussée, nombre d’ouvrages et de gares de péage, etc.).</w:delText>
        </w:r>
      </w:del>
    </w:p>
    <w:p w14:paraId="5671ABC2" w14:textId="5ABE931A" w:rsidR="00933803" w:rsidRPr="0075512F" w:rsidDel="000A3E8D" w:rsidRDefault="00933803" w:rsidP="000A3E8D">
      <w:pPr>
        <w:rPr>
          <w:del w:id="4146" w:author="Houyem Rais" w:date="2024-02-22T15:17:00Z"/>
        </w:rPr>
        <w:pPrChange w:id="4147" w:author="Houyem Rais" w:date="2024-02-22T15:17:00Z">
          <w:pPr/>
        </w:pPrChange>
      </w:pPr>
      <w:del w:id="4148" w:author="Houyem Rais" w:date="2024-02-22T15:17:00Z">
        <w:r w:rsidRPr="0075512F" w:rsidDel="000A3E8D">
          <w:delText xml:space="preserve">Les </w:delText>
        </w:r>
        <w:r w:rsidR="009E0DA9" w:rsidRPr="0075512F" w:rsidDel="000A3E8D">
          <w:delText xml:space="preserve">hypothèses </w:delText>
        </w:r>
        <w:r w:rsidRPr="0075512F" w:rsidDel="000A3E8D">
          <w:delText xml:space="preserve">coûts </w:delText>
        </w:r>
        <w:r w:rsidR="00760EB2" w:rsidRPr="0075512F" w:rsidDel="000A3E8D">
          <w:delText xml:space="preserve">unitaires </w:delText>
        </w:r>
        <w:r w:rsidR="008A6C76" w:rsidRPr="0075512F" w:rsidDel="000A3E8D">
          <w:delText>d</w:delText>
        </w:r>
        <w:r w:rsidRPr="0075512F" w:rsidDel="000A3E8D">
          <w:delText xml:space="preserve">’entretien </w:delText>
        </w:r>
        <w:r w:rsidR="00BE0889" w:rsidRPr="0075512F" w:rsidDel="000A3E8D">
          <w:delText xml:space="preserve">courant et </w:delText>
        </w:r>
        <w:r w:rsidRPr="0075512F" w:rsidDel="000A3E8D">
          <w:delText xml:space="preserve">périodique du </w:delText>
        </w:r>
        <w:r w:rsidR="00BE0889" w:rsidRPr="0075512F" w:rsidDel="000A3E8D">
          <w:delText>viaduc</w:delText>
        </w:r>
        <w:r w:rsidR="009E0DA9" w:rsidRPr="0075512F" w:rsidDel="000A3E8D">
          <w:delText xml:space="preserve">, calculés sur la base d’une durée de vie de l’infrastructure de 100 ans, </w:delText>
        </w:r>
        <w:r w:rsidRPr="0075512F" w:rsidDel="000A3E8D">
          <w:delText>sont détaillés dans les tableaux ci-dessous.</w:delText>
        </w:r>
      </w:del>
    </w:p>
    <w:p w14:paraId="16E57854" w14:textId="3759D671" w:rsidR="00760EB2" w:rsidRPr="0075512F" w:rsidDel="000A3E8D" w:rsidRDefault="00760EB2" w:rsidP="000A3E8D">
      <w:pPr>
        <w:rPr>
          <w:del w:id="4149" w:author="Houyem Rais" w:date="2024-02-22T15:17:00Z"/>
        </w:rPr>
        <w:pPrChange w:id="4150" w:author="Houyem Rais" w:date="2024-02-22T15:17:00Z">
          <w:pPr>
            <w:pStyle w:val="Caption"/>
          </w:pPr>
        </w:pPrChange>
      </w:pPr>
      <w:bookmarkStart w:id="4151" w:name="_Toc144481085"/>
      <w:del w:id="4152"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17</w:delText>
        </w:r>
        <w:r w:rsidRPr="0075512F" w:rsidDel="000A3E8D">
          <w:fldChar w:fldCharType="end"/>
        </w:r>
        <w:r w:rsidRPr="0075512F" w:rsidDel="000A3E8D">
          <w:delText xml:space="preserve"> Estimations des coûts unitaires d’entretien courant et périodique du viaduc</w:delText>
        </w:r>
        <w:bookmarkEnd w:id="4151"/>
      </w:del>
    </w:p>
    <w:tbl>
      <w:tblPr>
        <w:tblStyle w:val="TableGrid"/>
        <w:tblW w:w="9072" w:type="dxa"/>
        <w:tblInd w:w="-5" w:type="dxa"/>
        <w:tblLook w:val="04A0" w:firstRow="1" w:lastRow="0" w:firstColumn="1" w:lastColumn="0" w:noHBand="0" w:noVBand="1"/>
      </w:tblPr>
      <w:tblGrid>
        <w:gridCol w:w="3092"/>
        <w:gridCol w:w="1586"/>
        <w:gridCol w:w="1134"/>
        <w:gridCol w:w="3260"/>
      </w:tblGrid>
      <w:tr w:rsidR="009E0DA9" w:rsidRPr="0075512F" w:rsidDel="000A3E8D" w14:paraId="07B978C5" w14:textId="26D9CFF4" w:rsidTr="00115F39">
        <w:trPr>
          <w:trHeight w:val="260"/>
          <w:tblHeader/>
          <w:del w:id="4153" w:author="Houyem Rais" w:date="2024-02-22T15:17:00Z"/>
        </w:trPr>
        <w:tc>
          <w:tcPr>
            <w:tcW w:w="3092" w:type="dxa"/>
            <w:shd w:val="clear" w:color="auto" w:fill="B8CCE4" w:themeFill="accent1" w:themeFillTint="66"/>
            <w:noWrap/>
            <w:hideMark/>
          </w:tcPr>
          <w:p w14:paraId="52229652" w14:textId="40D8D15A" w:rsidR="009E0DA9" w:rsidRPr="0075512F" w:rsidDel="000A3E8D" w:rsidRDefault="009E0DA9" w:rsidP="000A3E8D">
            <w:pPr>
              <w:rPr>
                <w:del w:id="4154" w:author="Houyem Rais" w:date="2024-02-22T15:17:00Z"/>
                <w:b/>
                <w:bCs/>
                <w:i/>
                <w:iCs/>
                <w:sz w:val="18"/>
                <w:szCs w:val="18"/>
              </w:rPr>
              <w:pPrChange w:id="4155" w:author="Houyem Rais" w:date="2024-02-22T15:17:00Z">
                <w:pPr>
                  <w:spacing w:before="20" w:after="40"/>
                </w:pPr>
              </w:pPrChange>
            </w:pPr>
            <w:del w:id="4156" w:author="Houyem Rais" w:date="2024-02-22T15:17:00Z">
              <w:r w:rsidRPr="0075512F" w:rsidDel="000A3E8D">
                <w:rPr>
                  <w:b/>
                  <w:bCs/>
                  <w:i/>
                  <w:iCs/>
                  <w:sz w:val="18"/>
                  <w:szCs w:val="18"/>
                </w:rPr>
                <w:delText>Coût de l'</w:delText>
              </w:r>
            </w:del>
            <w:ins w:id="4157" w:author="Farouk Bouhafs" w:date="2023-12-21T16:49:00Z">
              <w:del w:id="4158" w:author="Houyem Rais" w:date="2024-02-22T15:17:00Z">
                <w:r w:rsidR="00A0039B" w:rsidDel="000A3E8D">
                  <w:rPr>
                    <w:b/>
                    <w:bCs/>
                    <w:i/>
                    <w:iCs/>
                    <w:sz w:val="18"/>
                    <w:szCs w:val="18"/>
                  </w:rPr>
                  <w:delText>’</w:delText>
                </w:r>
              </w:del>
            </w:ins>
            <w:del w:id="4159" w:author="Houyem Rais" w:date="2024-02-22T15:17:00Z">
              <w:r w:rsidRPr="0075512F" w:rsidDel="000A3E8D">
                <w:rPr>
                  <w:b/>
                  <w:bCs/>
                  <w:i/>
                  <w:iCs/>
                  <w:sz w:val="18"/>
                  <w:szCs w:val="18"/>
                </w:rPr>
                <w:delText>entretien</w:delText>
              </w:r>
            </w:del>
          </w:p>
        </w:tc>
        <w:tc>
          <w:tcPr>
            <w:tcW w:w="1586" w:type="dxa"/>
            <w:shd w:val="clear" w:color="auto" w:fill="B8CCE4" w:themeFill="accent1" w:themeFillTint="66"/>
            <w:noWrap/>
            <w:hideMark/>
          </w:tcPr>
          <w:p w14:paraId="13EDBAA8" w14:textId="47F430F5" w:rsidR="009E0DA9" w:rsidRPr="0075512F" w:rsidDel="000A3E8D" w:rsidRDefault="009E0DA9" w:rsidP="000A3E8D">
            <w:pPr>
              <w:rPr>
                <w:del w:id="4160" w:author="Houyem Rais" w:date="2024-02-22T15:17:00Z"/>
                <w:b/>
                <w:bCs/>
                <w:sz w:val="18"/>
                <w:szCs w:val="18"/>
              </w:rPr>
              <w:pPrChange w:id="4161" w:author="Houyem Rais" w:date="2024-02-22T15:17:00Z">
                <w:pPr>
                  <w:spacing w:before="20" w:after="40"/>
                </w:pPr>
              </w:pPrChange>
            </w:pPr>
            <w:del w:id="4162" w:author="Houyem Rais" w:date="2024-02-22T15:17:00Z">
              <w:r w:rsidRPr="0075512F" w:rsidDel="000A3E8D">
                <w:rPr>
                  <w:b/>
                  <w:bCs/>
                  <w:sz w:val="18"/>
                  <w:szCs w:val="18"/>
                </w:rPr>
                <w:delText>Quantité (tous les 100 ans)</w:delText>
              </w:r>
            </w:del>
          </w:p>
        </w:tc>
        <w:tc>
          <w:tcPr>
            <w:tcW w:w="1134" w:type="dxa"/>
            <w:shd w:val="clear" w:color="auto" w:fill="B8CCE4" w:themeFill="accent1" w:themeFillTint="66"/>
            <w:noWrap/>
            <w:hideMark/>
          </w:tcPr>
          <w:p w14:paraId="221E83F8" w14:textId="701F5476" w:rsidR="009E0DA9" w:rsidRPr="0075512F" w:rsidDel="000A3E8D" w:rsidRDefault="009E0DA9" w:rsidP="000A3E8D">
            <w:pPr>
              <w:rPr>
                <w:del w:id="4163" w:author="Houyem Rais" w:date="2024-02-22T15:17:00Z"/>
                <w:b/>
                <w:bCs/>
                <w:sz w:val="18"/>
                <w:szCs w:val="18"/>
              </w:rPr>
              <w:pPrChange w:id="4164" w:author="Houyem Rais" w:date="2024-02-22T15:17:00Z">
                <w:pPr>
                  <w:spacing w:before="20" w:after="40"/>
                </w:pPr>
              </w:pPrChange>
            </w:pPr>
            <w:del w:id="4165" w:author="Houyem Rais" w:date="2024-02-22T15:17:00Z">
              <w:r w:rsidRPr="0075512F" w:rsidDel="000A3E8D">
                <w:rPr>
                  <w:b/>
                  <w:bCs/>
                  <w:sz w:val="18"/>
                  <w:szCs w:val="18"/>
                </w:rPr>
                <w:delText>Coût unitaire</w:delText>
              </w:r>
            </w:del>
          </w:p>
        </w:tc>
        <w:tc>
          <w:tcPr>
            <w:tcW w:w="3260" w:type="dxa"/>
            <w:shd w:val="clear" w:color="auto" w:fill="B8CCE4" w:themeFill="accent1" w:themeFillTint="66"/>
          </w:tcPr>
          <w:p w14:paraId="4CD72AAB" w14:textId="58CC0B49" w:rsidR="009E0DA9" w:rsidRPr="0075512F" w:rsidDel="000A3E8D" w:rsidRDefault="009E0DA9" w:rsidP="000A3E8D">
            <w:pPr>
              <w:rPr>
                <w:del w:id="4166" w:author="Houyem Rais" w:date="2024-02-22T15:17:00Z"/>
                <w:b/>
                <w:bCs/>
                <w:sz w:val="18"/>
                <w:szCs w:val="18"/>
              </w:rPr>
              <w:pPrChange w:id="4167" w:author="Houyem Rais" w:date="2024-02-22T15:17:00Z">
                <w:pPr>
                  <w:spacing w:before="20" w:after="40"/>
                </w:pPr>
              </w:pPrChange>
            </w:pPr>
            <w:del w:id="4168" w:author="Houyem Rais" w:date="2024-02-22T15:17:00Z">
              <w:r w:rsidRPr="0075512F" w:rsidDel="000A3E8D">
                <w:rPr>
                  <w:b/>
                  <w:bCs/>
                  <w:sz w:val="18"/>
                  <w:szCs w:val="18"/>
                </w:rPr>
                <w:delText>Description</w:delText>
              </w:r>
            </w:del>
          </w:p>
        </w:tc>
      </w:tr>
      <w:tr w:rsidR="00760EB2" w:rsidRPr="0075512F" w:rsidDel="000A3E8D" w14:paraId="0B15346E" w14:textId="26CD9C3E" w:rsidTr="00115F39">
        <w:trPr>
          <w:trHeight w:val="255"/>
          <w:del w:id="4169" w:author="Houyem Rais" w:date="2024-02-22T15:17:00Z"/>
        </w:trPr>
        <w:tc>
          <w:tcPr>
            <w:tcW w:w="9072" w:type="dxa"/>
            <w:gridSpan w:val="4"/>
            <w:noWrap/>
            <w:hideMark/>
          </w:tcPr>
          <w:p w14:paraId="316A312E" w14:textId="1054F87D" w:rsidR="00760EB2" w:rsidRPr="0075512F" w:rsidDel="000A3E8D" w:rsidRDefault="00760EB2" w:rsidP="000A3E8D">
            <w:pPr>
              <w:rPr>
                <w:del w:id="4170" w:author="Houyem Rais" w:date="2024-02-22T15:17:00Z"/>
                <w:i/>
                <w:iCs/>
                <w:sz w:val="18"/>
                <w:szCs w:val="18"/>
              </w:rPr>
              <w:pPrChange w:id="4171" w:author="Houyem Rais" w:date="2024-02-22T15:17:00Z">
                <w:pPr>
                  <w:spacing w:before="20" w:after="40"/>
                </w:pPr>
              </w:pPrChange>
            </w:pPr>
            <w:del w:id="4172" w:author="Houyem Rais" w:date="2024-02-22T15:17:00Z">
              <w:r w:rsidRPr="0075512F" w:rsidDel="000A3E8D">
                <w:rPr>
                  <w:b/>
                  <w:bCs/>
                  <w:sz w:val="18"/>
                  <w:szCs w:val="18"/>
                </w:rPr>
                <w:delText>Entretien Courant</w:delText>
              </w:r>
            </w:del>
          </w:p>
        </w:tc>
      </w:tr>
      <w:tr w:rsidR="009E0DA9" w:rsidRPr="0075512F" w:rsidDel="000A3E8D" w14:paraId="1582CBE8" w14:textId="4B400A59" w:rsidTr="00115F39">
        <w:trPr>
          <w:trHeight w:val="247"/>
          <w:del w:id="4173" w:author="Houyem Rais" w:date="2024-02-22T15:17:00Z"/>
        </w:trPr>
        <w:tc>
          <w:tcPr>
            <w:tcW w:w="3092" w:type="dxa"/>
            <w:noWrap/>
            <w:hideMark/>
          </w:tcPr>
          <w:p w14:paraId="478924D2" w14:textId="23D3057F" w:rsidR="009E0DA9" w:rsidRPr="0075512F" w:rsidDel="000A3E8D" w:rsidRDefault="009E0DA9" w:rsidP="000A3E8D">
            <w:pPr>
              <w:rPr>
                <w:del w:id="4174" w:author="Houyem Rais" w:date="2024-02-22T15:17:00Z"/>
                <w:sz w:val="18"/>
                <w:szCs w:val="18"/>
              </w:rPr>
              <w:pPrChange w:id="4175" w:author="Houyem Rais" w:date="2024-02-22T15:17:00Z">
                <w:pPr>
                  <w:spacing w:before="20" w:after="40"/>
                </w:pPr>
              </w:pPrChange>
            </w:pPr>
            <w:del w:id="4176" w:author="Houyem Rais" w:date="2024-02-22T15:17:00Z">
              <w:r w:rsidRPr="0075512F" w:rsidDel="000A3E8D">
                <w:rPr>
                  <w:sz w:val="18"/>
                  <w:szCs w:val="18"/>
                </w:rPr>
                <w:delText>Inspection -</w:delText>
              </w:r>
            </w:del>
            <w:ins w:id="4177" w:author="Farouk Bouhafs" w:date="2023-12-21T16:49:00Z">
              <w:del w:id="4178" w:author="Houyem Rais" w:date="2024-02-22T15:17:00Z">
                <w:r w:rsidR="00A0039B" w:rsidDel="000A3E8D">
                  <w:rPr>
                    <w:sz w:val="18"/>
                    <w:szCs w:val="18"/>
                  </w:rPr>
                  <w:delText>–</w:delText>
                </w:r>
              </w:del>
            </w:ins>
            <w:del w:id="4179" w:author="Houyem Rais" w:date="2024-02-22T15:17:00Z">
              <w:r w:rsidRPr="0075512F" w:rsidDel="000A3E8D">
                <w:rPr>
                  <w:sz w:val="18"/>
                  <w:szCs w:val="18"/>
                </w:rPr>
                <w:delText xml:space="preserve"> Entretien Superstructures</w:delText>
              </w:r>
            </w:del>
          </w:p>
        </w:tc>
        <w:tc>
          <w:tcPr>
            <w:tcW w:w="1586" w:type="dxa"/>
            <w:noWrap/>
            <w:hideMark/>
          </w:tcPr>
          <w:p w14:paraId="7356635A" w14:textId="5262ADFB" w:rsidR="009E0DA9" w:rsidRPr="0075512F" w:rsidDel="000A3E8D" w:rsidRDefault="009E0DA9" w:rsidP="000A3E8D">
            <w:pPr>
              <w:rPr>
                <w:del w:id="4180" w:author="Houyem Rais" w:date="2024-02-22T15:17:00Z"/>
                <w:b/>
                <w:bCs/>
                <w:sz w:val="18"/>
                <w:szCs w:val="18"/>
              </w:rPr>
              <w:pPrChange w:id="4181" w:author="Houyem Rais" w:date="2024-02-22T15:17:00Z">
                <w:pPr>
                  <w:spacing w:before="20" w:after="40"/>
                  <w:jc w:val="center"/>
                </w:pPr>
              </w:pPrChange>
            </w:pPr>
            <w:del w:id="4182" w:author="Houyem Rais" w:date="2024-02-22T15:17:00Z">
              <w:r w:rsidRPr="0075512F" w:rsidDel="000A3E8D">
                <w:rPr>
                  <w:rFonts w:cs="Calibri"/>
                  <w:b/>
                  <w:bCs/>
                  <w:sz w:val="18"/>
                  <w:szCs w:val="18"/>
                </w:rPr>
                <w:delText>50</w:delText>
              </w:r>
            </w:del>
          </w:p>
        </w:tc>
        <w:tc>
          <w:tcPr>
            <w:tcW w:w="1134" w:type="dxa"/>
            <w:noWrap/>
            <w:hideMark/>
          </w:tcPr>
          <w:p w14:paraId="542E7672" w14:textId="1895ACF4" w:rsidR="009E0DA9" w:rsidRPr="0075512F" w:rsidDel="000A3E8D" w:rsidRDefault="009E0DA9" w:rsidP="000A3E8D">
            <w:pPr>
              <w:rPr>
                <w:del w:id="4183" w:author="Houyem Rais" w:date="2024-02-22T15:17:00Z"/>
                <w:sz w:val="18"/>
                <w:szCs w:val="18"/>
              </w:rPr>
              <w:pPrChange w:id="4184" w:author="Houyem Rais" w:date="2024-02-22T15:17:00Z">
                <w:pPr>
                  <w:spacing w:before="20" w:after="40"/>
                  <w:jc w:val="right"/>
                </w:pPr>
              </w:pPrChange>
            </w:pPr>
            <w:del w:id="4185" w:author="Houyem Rais" w:date="2024-02-22T15:17:00Z">
              <w:r w:rsidRPr="0075512F" w:rsidDel="000A3E8D">
                <w:rPr>
                  <w:sz w:val="18"/>
                  <w:szCs w:val="18"/>
                </w:rPr>
                <w:delText>762 000</w:delText>
              </w:r>
            </w:del>
          </w:p>
        </w:tc>
        <w:tc>
          <w:tcPr>
            <w:tcW w:w="3260" w:type="dxa"/>
          </w:tcPr>
          <w:p w14:paraId="206E7924" w14:textId="7143A5E4" w:rsidR="009E0DA9" w:rsidRPr="0075512F" w:rsidDel="000A3E8D" w:rsidRDefault="009E0DA9" w:rsidP="000A3E8D">
            <w:pPr>
              <w:rPr>
                <w:del w:id="4186" w:author="Houyem Rais" w:date="2024-02-22T15:17:00Z"/>
                <w:i/>
                <w:iCs/>
                <w:sz w:val="18"/>
                <w:szCs w:val="18"/>
              </w:rPr>
              <w:pPrChange w:id="4187" w:author="Houyem Rais" w:date="2024-02-22T15:17:00Z">
                <w:pPr>
                  <w:spacing w:before="20" w:after="40"/>
                </w:pPr>
              </w:pPrChange>
            </w:pPr>
            <w:del w:id="4188" w:author="Houyem Rais" w:date="2024-02-22T15:17:00Z">
              <w:r w:rsidRPr="0075512F" w:rsidDel="000A3E8D">
                <w:rPr>
                  <w:i/>
                  <w:iCs/>
                  <w:sz w:val="18"/>
                  <w:szCs w:val="18"/>
                </w:rPr>
                <w:delText>20% du coût des superstructures sur 100 ans</w:delText>
              </w:r>
            </w:del>
          </w:p>
        </w:tc>
      </w:tr>
      <w:tr w:rsidR="00760EB2" w:rsidRPr="0075512F" w:rsidDel="000A3E8D" w14:paraId="3A03E346" w14:textId="42D881F2" w:rsidTr="00115F39">
        <w:trPr>
          <w:trHeight w:val="247"/>
          <w:del w:id="4189" w:author="Houyem Rais" w:date="2024-02-22T15:17:00Z"/>
        </w:trPr>
        <w:tc>
          <w:tcPr>
            <w:tcW w:w="9072" w:type="dxa"/>
            <w:gridSpan w:val="4"/>
            <w:noWrap/>
            <w:hideMark/>
          </w:tcPr>
          <w:p w14:paraId="6D5C91FF" w14:textId="28EDB8D5" w:rsidR="00760EB2" w:rsidRPr="0075512F" w:rsidDel="000A3E8D" w:rsidRDefault="00760EB2" w:rsidP="000A3E8D">
            <w:pPr>
              <w:rPr>
                <w:del w:id="4190" w:author="Houyem Rais" w:date="2024-02-22T15:17:00Z"/>
                <w:b/>
                <w:bCs/>
                <w:sz w:val="18"/>
                <w:szCs w:val="18"/>
              </w:rPr>
              <w:pPrChange w:id="4191" w:author="Houyem Rais" w:date="2024-02-22T15:17:00Z">
                <w:pPr>
                  <w:spacing w:before="20" w:after="40"/>
                </w:pPr>
              </w:pPrChange>
            </w:pPr>
            <w:del w:id="4192" w:author="Houyem Rais" w:date="2024-02-22T15:17:00Z">
              <w:r w:rsidRPr="0075512F" w:rsidDel="000A3E8D">
                <w:rPr>
                  <w:b/>
                  <w:bCs/>
                  <w:sz w:val="18"/>
                  <w:szCs w:val="18"/>
                </w:rPr>
                <w:delText>Entretien Périodique</w:delText>
              </w:r>
            </w:del>
          </w:p>
        </w:tc>
      </w:tr>
      <w:tr w:rsidR="009E0DA9" w:rsidRPr="0075512F" w:rsidDel="000A3E8D" w14:paraId="671B88E2" w14:textId="02AAFCFD" w:rsidTr="00115F39">
        <w:trPr>
          <w:trHeight w:val="247"/>
          <w:del w:id="4193" w:author="Houyem Rais" w:date="2024-02-22T15:17:00Z"/>
        </w:trPr>
        <w:tc>
          <w:tcPr>
            <w:tcW w:w="3092" w:type="dxa"/>
            <w:noWrap/>
            <w:hideMark/>
          </w:tcPr>
          <w:p w14:paraId="4232C1AE" w14:textId="76037FE7" w:rsidR="009E0DA9" w:rsidRPr="0075512F" w:rsidDel="000A3E8D" w:rsidRDefault="009E0DA9" w:rsidP="000A3E8D">
            <w:pPr>
              <w:rPr>
                <w:del w:id="4194" w:author="Houyem Rais" w:date="2024-02-22T15:17:00Z"/>
                <w:sz w:val="18"/>
                <w:szCs w:val="18"/>
              </w:rPr>
              <w:pPrChange w:id="4195" w:author="Houyem Rais" w:date="2024-02-22T15:17:00Z">
                <w:pPr>
                  <w:spacing w:before="20" w:after="40"/>
                </w:pPr>
              </w:pPrChange>
            </w:pPr>
            <w:del w:id="4196" w:author="Houyem Rais" w:date="2024-02-22T15:17:00Z">
              <w:r w:rsidRPr="0075512F" w:rsidDel="000A3E8D">
                <w:rPr>
                  <w:sz w:val="18"/>
                  <w:szCs w:val="18"/>
                </w:rPr>
                <w:delText>Remplacement des appareils d'</w:delText>
              </w:r>
            </w:del>
            <w:ins w:id="4197" w:author="Farouk Bouhafs" w:date="2023-12-21T16:49:00Z">
              <w:del w:id="4198" w:author="Houyem Rais" w:date="2024-02-22T15:17:00Z">
                <w:r w:rsidR="00A0039B" w:rsidDel="000A3E8D">
                  <w:rPr>
                    <w:sz w:val="18"/>
                    <w:szCs w:val="18"/>
                  </w:rPr>
                  <w:delText>’</w:delText>
                </w:r>
              </w:del>
            </w:ins>
            <w:del w:id="4199" w:author="Houyem Rais" w:date="2024-02-22T15:17:00Z">
              <w:r w:rsidRPr="0075512F" w:rsidDel="000A3E8D">
                <w:rPr>
                  <w:sz w:val="18"/>
                  <w:szCs w:val="18"/>
                </w:rPr>
                <w:delText>appui</w:delText>
              </w:r>
            </w:del>
          </w:p>
        </w:tc>
        <w:tc>
          <w:tcPr>
            <w:tcW w:w="1586" w:type="dxa"/>
            <w:noWrap/>
            <w:hideMark/>
          </w:tcPr>
          <w:p w14:paraId="303D1477" w14:textId="07F53ACF" w:rsidR="009E0DA9" w:rsidRPr="0075512F" w:rsidDel="000A3E8D" w:rsidRDefault="009E0DA9" w:rsidP="000A3E8D">
            <w:pPr>
              <w:rPr>
                <w:del w:id="4200" w:author="Houyem Rais" w:date="2024-02-22T15:17:00Z"/>
                <w:b/>
                <w:bCs/>
                <w:sz w:val="18"/>
                <w:szCs w:val="18"/>
              </w:rPr>
              <w:pPrChange w:id="4201" w:author="Houyem Rais" w:date="2024-02-22T15:17:00Z">
                <w:pPr>
                  <w:spacing w:before="20" w:after="40"/>
                  <w:jc w:val="center"/>
                </w:pPr>
              </w:pPrChange>
            </w:pPr>
            <w:del w:id="4202" w:author="Houyem Rais" w:date="2024-02-22T15:17:00Z">
              <w:r w:rsidRPr="0075512F" w:rsidDel="000A3E8D">
                <w:rPr>
                  <w:rFonts w:cs="Calibri"/>
                  <w:b/>
                  <w:bCs/>
                  <w:sz w:val="18"/>
                  <w:szCs w:val="18"/>
                </w:rPr>
                <w:delText>4</w:delText>
              </w:r>
            </w:del>
          </w:p>
        </w:tc>
        <w:tc>
          <w:tcPr>
            <w:tcW w:w="1134" w:type="dxa"/>
            <w:noWrap/>
            <w:hideMark/>
          </w:tcPr>
          <w:p w14:paraId="3246F46B" w14:textId="0AFF8624" w:rsidR="009E0DA9" w:rsidRPr="0075512F" w:rsidDel="000A3E8D" w:rsidRDefault="009E0DA9" w:rsidP="000A3E8D">
            <w:pPr>
              <w:rPr>
                <w:del w:id="4203" w:author="Houyem Rais" w:date="2024-02-22T15:17:00Z"/>
                <w:sz w:val="18"/>
                <w:szCs w:val="18"/>
              </w:rPr>
              <w:pPrChange w:id="4204" w:author="Houyem Rais" w:date="2024-02-22T15:17:00Z">
                <w:pPr>
                  <w:spacing w:before="20" w:after="40"/>
                  <w:jc w:val="right"/>
                </w:pPr>
              </w:pPrChange>
            </w:pPr>
            <w:del w:id="4205" w:author="Houyem Rais" w:date="2024-02-22T15:17:00Z">
              <w:r w:rsidRPr="0075512F" w:rsidDel="000A3E8D">
                <w:rPr>
                  <w:sz w:val="18"/>
                  <w:szCs w:val="18"/>
                </w:rPr>
                <w:delText>2 496 000</w:delText>
              </w:r>
            </w:del>
          </w:p>
        </w:tc>
        <w:tc>
          <w:tcPr>
            <w:tcW w:w="3260" w:type="dxa"/>
          </w:tcPr>
          <w:p w14:paraId="79390FDA" w14:textId="0F9282A7" w:rsidR="009E0DA9" w:rsidRPr="0075512F" w:rsidDel="000A3E8D" w:rsidRDefault="00760EB2" w:rsidP="000A3E8D">
            <w:pPr>
              <w:rPr>
                <w:del w:id="4206" w:author="Houyem Rais" w:date="2024-02-22T15:17:00Z"/>
                <w:i/>
                <w:iCs/>
                <w:sz w:val="18"/>
                <w:szCs w:val="18"/>
              </w:rPr>
              <w:pPrChange w:id="4207" w:author="Houyem Rais" w:date="2024-02-22T15:17:00Z">
                <w:pPr>
                  <w:spacing w:before="20" w:after="40"/>
                </w:pPr>
              </w:pPrChange>
            </w:pPr>
            <w:del w:id="4208" w:author="Houyem Rais" w:date="2024-02-22T15:17:00Z">
              <w:r w:rsidRPr="0075512F" w:rsidDel="000A3E8D">
                <w:rPr>
                  <w:i/>
                  <w:iCs/>
                  <w:sz w:val="18"/>
                  <w:szCs w:val="18"/>
                </w:rPr>
                <w:delText>Coût de remplacement des appareils d'</w:delText>
              </w:r>
            </w:del>
            <w:ins w:id="4209" w:author="Farouk Bouhafs" w:date="2023-12-21T16:49:00Z">
              <w:del w:id="4210" w:author="Houyem Rais" w:date="2024-02-22T15:17:00Z">
                <w:r w:rsidR="00A0039B" w:rsidDel="000A3E8D">
                  <w:rPr>
                    <w:i/>
                    <w:iCs/>
                    <w:sz w:val="18"/>
                    <w:szCs w:val="18"/>
                  </w:rPr>
                  <w:delText>’</w:delText>
                </w:r>
              </w:del>
            </w:ins>
            <w:del w:id="4211" w:author="Houyem Rais" w:date="2024-02-22T15:17:00Z">
              <w:r w:rsidRPr="0075512F" w:rsidDel="000A3E8D">
                <w:rPr>
                  <w:i/>
                  <w:iCs/>
                  <w:sz w:val="18"/>
                  <w:szCs w:val="18"/>
                </w:rPr>
                <w:delText>appui</w:delText>
              </w:r>
            </w:del>
          </w:p>
        </w:tc>
      </w:tr>
      <w:tr w:rsidR="009E0DA9" w:rsidRPr="0075512F" w:rsidDel="000A3E8D" w14:paraId="62F8E8FC" w14:textId="74173242" w:rsidTr="00115F39">
        <w:trPr>
          <w:trHeight w:val="247"/>
          <w:del w:id="4212" w:author="Houyem Rais" w:date="2024-02-22T15:17:00Z"/>
        </w:trPr>
        <w:tc>
          <w:tcPr>
            <w:tcW w:w="3092" w:type="dxa"/>
            <w:noWrap/>
            <w:hideMark/>
          </w:tcPr>
          <w:p w14:paraId="265F220A" w14:textId="595D5E06" w:rsidR="009E0DA9" w:rsidRPr="0075512F" w:rsidDel="000A3E8D" w:rsidRDefault="009E0DA9" w:rsidP="000A3E8D">
            <w:pPr>
              <w:rPr>
                <w:del w:id="4213" w:author="Houyem Rais" w:date="2024-02-22T15:17:00Z"/>
                <w:sz w:val="18"/>
                <w:szCs w:val="18"/>
              </w:rPr>
              <w:pPrChange w:id="4214" w:author="Houyem Rais" w:date="2024-02-22T15:17:00Z">
                <w:pPr>
                  <w:spacing w:before="20" w:after="40"/>
                </w:pPr>
              </w:pPrChange>
            </w:pPr>
            <w:del w:id="4215" w:author="Houyem Rais" w:date="2024-02-22T15:17:00Z">
              <w:r w:rsidRPr="0075512F" w:rsidDel="000A3E8D">
                <w:rPr>
                  <w:sz w:val="18"/>
                  <w:szCs w:val="18"/>
                </w:rPr>
                <w:delText>Remplacement de joints de chaussée</w:delText>
              </w:r>
            </w:del>
          </w:p>
        </w:tc>
        <w:tc>
          <w:tcPr>
            <w:tcW w:w="1586" w:type="dxa"/>
            <w:noWrap/>
            <w:hideMark/>
          </w:tcPr>
          <w:p w14:paraId="2AA9AE9A" w14:textId="36D641BF" w:rsidR="009E0DA9" w:rsidRPr="0075512F" w:rsidDel="000A3E8D" w:rsidRDefault="009E0DA9" w:rsidP="000A3E8D">
            <w:pPr>
              <w:rPr>
                <w:del w:id="4216" w:author="Houyem Rais" w:date="2024-02-22T15:17:00Z"/>
                <w:b/>
                <w:bCs/>
                <w:sz w:val="18"/>
                <w:szCs w:val="18"/>
              </w:rPr>
              <w:pPrChange w:id="4217" w:author="Houyem Rais" w:date="2024-02-22T15:17:00Z">
                <w:pPr>
                  <w:spacing w:before="20" w:after="40"/>
                  <w:jc w:val="center"/>
                </w:pPr>
              </w:pPrChange>
            </w:pPr>
            <w:del w:id="4218" w:author="Houyem Rais" w:date="2024-02-22T15:17:00Z">
              <w:r w:rsidRPr="0075512F" w:rsidDel="000A3E8D">
                <w:rPr>
                  <w:rFonts w:cs="Calibri"/>
                  <w:b/>
                  <w:bCs/>
                  <w:sz w:val="18"/>
                  <w:szCs w:val="18"/>
                </w:rPr>
                <w:delText>2</w:delText>
              </w:r>
            </w:del>
          </w:p>
        </w:tc>
        <w:tc>
          <w:tcPr>
            <w:tcW w:w="1134" w:type="dxa"/>
            <w:noWrap/>
            <w:hideMark/>
          </w:tcPr>
          <w:p w14:paraId="4A9C2309" w14:textId="5830B055" w:rsidR="009E0DA9" w:rsidRPr="0075512F" w:rsidDel="000A3E8D" w:rsidRDefault="009E0DA9" w:rsidP="000A3E8D">
            <w:pPr>
              <w:rPr>
                <w:del w:id="4219" w:author="Houyem Rais" w:date="2024-02-22T15:17:00Z"/>
                <w:sz w:val="18"/>
                <w:szCs w:val="18"/>
              </w:rPr>
              <w:pPrChange w:id="4220" w:author="Houyem Rais" w:date="2024-02-22T15:17:00Z">
                <w:pPr>
                  <w:spacing w:before="20" w:after="40"/>
                  <w:jc w:val="right"/>
                </w:pPr>
              </w:pPrChange>
            </w:pPr>
            <w:del w:id="4221" w:author="Houyem Rais" w:date="2024-02-22T15:17:00Z">
              <w:r w:rsidRPr="0075512F" w:rsidDel="000A3E8D">
                <w:rPr>
                  <w:sz w:val="18"/>
                  <w:szCs w:val="18"/>
                </w:rPr>
                <w:delText>928 000</w:delText>
              </w:r>
            </w:del>
          </w:p>
        </w:tc>
        <w:tc>
          <w:tcPr>
            <w:tcW w:w="3260" w:type="dxa"/>
          </w:tcPr>
          <w:p w14:paraId="3ED5B952" w14:textId="42DEB01D" w:rsidR="009E0DA9" w:rsidRPr="0075512F" w:rsidDel="000A3E8D" w:rsidRDefault="00760EB2" w:rsidP="000A3E8D">
            <w:pPr>
              <w:rPr>
                <w:del w:id="4222" w:author="Houyem Rais" w:date="2024-02-22T15:17:00Z"/>
                <w:i/>
                <w:iCs/>
                <w:sz w:val="18"/>
                <w:szCs w:val="18"/>
              </w:rPr>
              <w:pPrChange w:id="4223" w:author="Houyem Rais" w:date="2024-02-22T15:17:00Z">
                <w:pPr>
                  <w:spacing w:before="20" w:after="40"/>
                </w:pPr>
              </w:pPrChange>
            </w:pPr>
            <w:del w:id="4224" w:author="Houyem Rais" w:date="2024-02-22T15:17:00Z">
              <w:r w:rsidRPr="0075512F" w:rsidDel="000A3E8D">
                <w:rPr>
                  <w:i/>
                  <w:iCs/>
                  <w:sz w:val="18"/>
                  <w:szCs w:val="18"/>
                </w:rPr>
                <w:delText>Coût de remplacement de joints de chaussée</w:delText>
              </w:r>
            </w:del>
          </w:p>
        </w:tc>
      </w:tr>
      <w:tr w:rsidR="00760EB2" w:rsidRPr="0075512F" w:rsidDel="000A3E8D" w14:paraId="21D02C07" w14:textId="0417CC30" w:rsidTr="00115F39">
        <w:trPr>
          <w:trHeight w:val="247"/>
          <w:del w:id="4225" w:author="Houyem Rais" w:date="2024-02-22T15:17:00Z"/>
        </w:trPr>
        <w:tc>
          <w:tcPr>
            <w:tcW w:w="3092" w:type="dxa"/>
            <w:noWrap/>
            <w:hideMark/>
          </w:tcPr>
          <w:p w14:paraId="020EE7CA" w14:textId="684F1B38" w:rsidR="00760EB2" w:rsidRPr="0075512F" w:rsidDel="000A3E8D" w:rsidRDefault="00760EB2" w:rsidP="000A3E8D">
            <w:pPr>
              <w:rPr>
                <w:del w:id="4226" w:author="Houyem Rais" w:date="2024-02-22T15:17:00Z"/>
                <w:sz w:val="18"/>
                <w:szCs w:val="18"/>
              </w:rPr>
              <w:pPrChange w:id="4227" w:author="Houyem Rais" w:date="2024-02-22T15:17:00Z">
                <w:pPr>
                  <w:spacing w:before="20" w:after="40"/>
                </w:pPr>
              </w:pPrChange>
            </w:pPr>
            <w:del w:id="4228" w:author="Houyem Rais" w:date="2024-02-22T15:17:00Z">
              <w:r w:rsidRPr="0075512F" w:rsidDel="000A3E8D">
                <w:rPr>
                  <w:sz w:val="18"/>
                  <w:szCs w:val="18"/>
                </w:rPr>
                <w:delText>Remplacement béton bitumineux</w:delText>
              </w:r>
            </w:del>
          </w:p>
        </w:tc>
        <w:tc>
          <w:tcPr>
            <w:tcW w:w="1586" w:type="dxa"/>
            <w:noWrap/>
            <w:hideMark/>
          </w:tcPr>
          <w:p w14:paraId="10DED480" w14:textId="0BCB2D16" w:rsidR="00760EB2" w:rsidRPr="0075512F" w:rsidDel="000A3E8D" w:rsidRDefault="00760EB2" w:rsidP="000A3E8D">
            <w:pPr>
              <w:rPr>
                <w:del w:id="4229" w:author="Houyem Rais" w:date="2024-02-22T15:17:00Z"/>
                <w:b/>
                <w:bCs/>
                <w:sz w:val="18"/>
                <w:szCs w:val="18"/>
              </w:rPr>
              <w:pPrChange w:id="4230" w:author="Houyem Rais" w:date="2024-02-22T15:17:00Z">
                <w:pPr>
                  <w:spacing w:before="20" w:after="40"/>
                  <w:jc w:val="center"/>
                </w:pPr>
              </w:pPrChange>
            </w:pPr>
            <w:del w:id="4231" w:author="Houyem Rais" w:date="2024-02-22T15:17:00Z">
              <w:r w:rsidRPr="0075512F" w:rsidDel="000A3E8D">
                <w:rPr>
                  <w:rFonts w:cs="Calibri"/>
                  <w:b/>
                  <w:bCs/>
                  <w:sz w:val="18"/>
                  <w:szCs w:val="18"/>
                </w:rPr>
                <w:delText>15</w:delText>
              </w:r>
            </w:del>
          </w:p>
        </w:tc>
        <w:tc>
          <w:tcPr>
            <w:tcW w:w="1134" w:type="dxa"/>
            <w:noWrap/>
            <w:hideMark/>
          </w:tcPr>
          <w:p w14:paraId="4F8AFB1B" w14:textId="2454331B" w:rsidR="00760EB2" w:rsidRPr="0075512F" w:rsidDel="000A3E8D" w:rsidRDefault="00760EB2" w:rsidP="000A3E8D">
            <w:pPr>
              <w:rPr>
                <w:del w:id="4232" w:author="Houyem Rais" w:date="2024-02-22T15:17:00Z"/>
                <w:sz w:val="18"/>
                <w:szCs w:val="18"/>
              </w:rPr>
              <w:pPrChange w:id="4233" w:author="Houyem Rais" w:date="2024-02-22T15:17:00Z">
                <w:pPr>
                  <w:spacing w:before="20" w:after="40"/>
                  <w:jc w:val="right"/>
                </w:pPr>
              </w:pPrChange>
            </w:pPr>
            <w:del w:id="4234" w:author="Houyem Rais" w:date="2024-02-22T15:17:00Z">
              <w:r w:rsidRPr="0075512F" w:rsidDel="000A3E8D">
                <w:rPr>
                  <w:sz w:val="18"/>
                  <w:szCs w:val="18"/>
                </w:rPr>
                <w:delText>1 550 000</w:delText>
              </w:r>
            </w:del>
          </w:p>
        </w:tc>
        <w:tc>
          <w:tcPr>
            <w:tcW w:w="3260" w:type="dxa"/>
          </w:tcPr>
          <w:p w14:paraId="52DF210D" w14:textId="2C103040" w:rsidR="00760EB2" w:rsidRPr="0075512F" w:rsidDel="000A3E8D" w:rsidRDefault="00760EB2" w:rsidP="000A3E8D">
            <w:pPr>
              <w:rPr>
                <w:del w:id="4235" w:author="Houyem Rais" w:date="2024-02-22T15:17:00Z"/>
                <w:i/>
                <w:iCs/>
                <w:sz w:val="18"/>
                <w:szCs w:val="18"/>
              </w:rPr>
              <w:pPrChange w:id="4236" w:author="Houyem Rais" w:date="2024-02-22T15:17:00Z">
                <w:pPr>
                  <w:spacing w:before="20" w:after="40"/>
                </w:pPr>
              </w:pPrChange>
            </w:pPr>
            <w:del w:id="4237" w:author="Houyem Rais" w:date="2024-02-22T15:17:00Z">
              <w:r w:rsidRPr="0075512F" w:rsidDel="000A3E8D">
                <w:rPr>
                  <w:i/>
                  <w:iCs/>
                  <w:sz w:val="18"/>
                  <w:szCs w:val="18"/>
                </w:rPr>
                <w:delText>Coût de remplacement du béton bitumineux</w:delText>
              </w:r>
            </w:del>
          </w:p>
        </w:tc>
      </w:tr>
      <w:tr w:rsidR="00760EB2" w:rsidRPr="0075512F" w:rsidDel="000A3E8D" w14:paraId="7F4A6F58" w14:textId="12C9718F" w:rsidTr="00115F39">
        <w:trPr>
          <w:trHeight w:val="255"/>
          <w:del w:id="4238" w:author="Houyem Rais" w:date="2024-02-22T15:17:00Z"/>
        </w:trPr>
        <w:tc>
          <w:tcPr>
            <w:tcW w:w="3092" w:type="dxa"/>
            <w:noWrap/>
            <w:hideMark/>
          </w:tcPr>
          <w:p w14:paraId="4A35CDA0" w14:textId="1448307B" w:rsidR="00760EB2" w:rsidRPr="0075512F" w:rsidDel="000A3E8D" w:rsidRDefault="00760EB2" w:rsidP="000A3E8D">
            <w:pPr>
              <w:rPr>
                <w:del w:id="4239" w:author="Houyem Rais" w:date="2024-02-22T15:17:00Z"/>
                <w:sz w:val="18"/>
                <w:szCs w:val="18"/>
              </w:rPr>
              <w:pPrChange w:id="4240" w:author="Houyem Rais" w:date="2024-02-22T15:17:00Z">
                <w:pPr>
                  <w:spacing w:before="20" w:after="40"/>
                </w:pPr>
              </w:pPrChange>
            </w:pPr>
            <w:del w:id="4241" w:author="Houyem Rais" w:date="2024-02-22T15:17:00Z">
              <w:r w:rsidRPr="0075512F" w:rsidDel="000A3E8D">
                <w:rPr>
                  <w:sz w:val="18"/>
                  <w:szCs w:val="18"/>
                </w:rPr>
                <w:delText>Renforcement par précontrainte</w:delText>
              </w:r>
            </w:del>
          </w:p>
        </w:tc>
        <w:tc>
          <w:tcPr>
            <w:tcW w:w="1586" w:type="dxa"/>
            <w:noWrap/>
            <w:hideMark/>
          </w:tcPr>
          <w:p w14:paraId="0D1E5F1A" w14:textId="1DF35067" w:rsidR="00760EB2" w:rsidRPr="0075512F" w:rsidDel="000A3E8D" w:rsidRDefault="00760EB2" w:rsidP="000A3E8D">
            <w:pPr>
              <w:rPr>
                <w:del w:id="4242" w:author="Houyem Rais" w:date="2024-02-22T15:17:00Z"/>
                <w:b/>
                <w:bCs/>
                <w:sz w:val="18"/>
                <w:szCs w:val="18"/>
              </w:rPr>
              <w:pPrChange w:id="4243" w:author="Houyem Rais" w:date="2024-02-22T15:17:00Z">
                <w:pPr>
                  <w:spacing w:before="20" w:after="40"/>
                  <w:jc w:val="center"/>
                </w:pPr>
              </w:pPrChange>
            </w:pPr>
            <w:del w:id="4244" w:author="Houyem Rais" w:date="2024-02-22T15:17:00Z">
              <w:r w:rsidRPr="0075512F" w:rsidDel="000A3E8D">
                <w:rPr>
                  <w:rFonts w:cs="Calibri"/>
                  <w:b/>
                  <w:bCs/>
                  <w:sz w:val="18"/>
                  <w:szCs w:val="18"/>
                </w:rPr>
                <w:delText>1</w:delText>
              </w:r>
            </w:del>
          </w:p>
        </w:tc>
        <w:tc>
          <w:tcPr>
            <w:tcW w:w="1134" w:type="dxa"/>
            <w:noWrap/>
            <w:hideMark/>
          </w:tcPr>
          <w:p w14:paraId="6133121B" w14:textId="7AC647BE" w:rsidR="00760EB2" w:rsidRPr="0075512F" w:rsidDel="000A3E8D" w:rsidRDefault="00760EB2" w:rsidP="000A3E8D">
            <w:pPr>
              <w:rPr>
                <w:del w:id="4245" w:author="Houyem Rais" w:date="2024-02-22T15:17:00Z"/>
                <w:sz w:val="18"/>
                <w:szCs w:val="18"/>
              </w:rPr>
              <w:pPrChange w:id="4246" w:author="Houyem Rais" w:date="2024-02-22T15:17:00Z">
                <w:pPr>
                  <w:spacing w:before="20" w:after="40"/>
                  <w:jc w:val="right"/>
                </w:pPr>
              </w:pPrChange>
            </w:pPr>
            <w:del w:id="4247" w:author="Houyem Rais" w:date="2024-02-22T15:17:00Z">
              <w:r w:rsidRPr="0075512F" w:rsidDel="000A3E8D">
                <w:rPr>
                  <w:sz w:val="18"/>
                  <w:szCs w:val="18"/>
                </w:rPr>
                <w:delText>3 960 000</w:delText>
              </w:r>
            </w:del>
          </w:p>
        </w:tc>
        <w:tc>
          <w:tcPr>
            <w:tcW w:w="3260" w:type="dxa"/>
          </w:tcPr>
          <w:p w14:paraId="0D5B4ADC" w14:textId="631E0C44" w:rsidR="00760EB2" w:rsidRPr="0075512F" w:rsidDel="000A3E8D" w:rsidRDefault="00760EB2" w:rsidP="000A3E8D">
            <w:pPr>
              <w:rPr>
                <w:del w:id="4248" w:author="Houyem Rais" w:date="2024-02-22T15:17:00Z"/>
                <w:i/>
                <w:iCs/>
                <w:sz w:val="18"/>
                <w:szCs w:val="18"/>
              </w:rPr>
              <w:pPrChange w:id="4249" w:author="Houyem Rais" w:date="2024-02-22T15:17:00Z">
                <w:pPr>
                  <w:spacing w:before="20" w:after="40"/>
                </w:pPr>
              </w:pPrChange>
            </w:pPr>
            <w:del w:id="4250" w:author="Houyem Rais" w:date="2024-02-22T15:17:00Z">
              <w:r w:rsidRPr="0075512F" w:rsidDel="000A3E8D">
                <w:rPr>
                  <w:i/>
                  <w:iCs/>
                  <w:sz w:val="18"/>
                  <w:szCs w:val="18"/>
                </w:rPr>
                <w:delText>Coût de renforcement par précontrainte</w:delText>
              </w:r>
            </w:del>
          </w:p>
        </w:tc>
      </w:tr>
    </w:tbl>
    <w:p w14:paraId="1C686ADA" w14:textId="51CE7CF0" w:rsidR="00760EB2" w:rsidRPr="0075512F" w:rsidDel="000A3E8D" w:rsidRDefault="00760EB2" w:rsidP="000A3E8D">
      <w:pPr>
        <w:rPr>
          <w:del w:id="4251" w:author="Houyem Rais" w:date="2024-02-22T15:17:00Z"/>
        </w:rPr>
        <w:pPrChange w:id="4252" w:author="Houyem Rais" w:date="2024-02-22T15:17:00Z">
          <w:pPr/>
        </w:pPrChange>
      </w:pPr>
      <w:del w:id="4253" w:author="Houyem Rais" w:date="2024-02-22T15:17:00Z">
        <w:r w:rsidRPr="0075512F" w:rsidDel="000A3E8D">
          <w:delText>Ainsi, les coûts annuels d’entretien courant et périodique du viaduc calculés sur la base de la durée du projet (40 ans) et pour les différentes variantes sont comme suit.</w:delText>
        </w:r>
      </w:del>
    </w:p>
    <w:p w14:paraId="29AD455A" w14:textId="52F3B4A5" w:rsidR="00760EB2" w:rsidRPr="0075512F" w:rsidDel="000A3E8D" w:rsidRDefault="00760EB2" w:rsidP="000A3E8D">
      <w:pPr>
        <w:rPr>
          <w:del w:id="4254" w:author="Houyem Rais" w:date="2024-02-22T15:17:00Z"/>
        </w:rPr>
        <w:pPrChange w:id="4255" w:author="Houyem Rais" w:date="2024-02-22T15:17:00Z">
          <w:pPr>
            <w:pStyle w:val="Caption"/>
          </w:pPr>
        </w:pPrChange>
      </w:pPr>
      <w:bookmarkStart w:id="4256" w:name="_Toc144481086"/>
      <w:del w:id="4257"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18</w:delText>
        </w:r>
        <w:r w:rsidRPr="0075512F" w:rsidDel="000A3E8D">
          <w:fldChar w:fldCharType="end"/>
        </w:r>
        <w:r w:rsidRPr="0075512F" w:rsidDel="000A3E8D">
          <w:delText xml:space="preserve"> coûts annuels d’entretien courant et périodique du viaduc</w:delText>
        </w:r>
        <w:bookmarkEnd w:id="4256"/>
      </w:del>
    </w:p>
    <w:tbl>
      <w:tblPr>
        <w:tblStyle w:val="TableGrid"/>
        <w:tblW w:w="0" w:type="auto"/>
        <w:tblLook w:val="04A0" w:firstRow="1" w:lastRow="0" w:firstColumn="1" w:lastColumn="0" w:noHBand="0" w:noVBand="1"/>
      </w:tblPr>
      <w:tblGrid>
        <w:gridCol w:w="2265"/>
        <w:gridCol w:w="2265"/>
        <w:gridCol w:w="2266"/>
        <w:gridCol w:w="2266"/>
      </w:tblGrid>
      <w:tr w:rsidR="00760EB2" w:rsidRPr="0075512F" w:rsidDel="000A3E8D" w14:paraId="20D624AF" w14:textId="079A4A0B" w:rsidTr="00760EB2">
        <w:trPr>
          <w:del w:id="4258" w:author="Houyem Rais" w:date="2024-02-22T15:17:00Z"/>
        </w:trPr>
        <w:tc>
          <w:tcPr>
            <w:tcW w:w="2265" w:type="dxa"/>
            <w:shd w:val="clear" w:color="auto" w:fill="B8CCE4" w:themeFill="accent1" w:themeFillTint="66"/>
          </w:tcPr>
          <w:p w14:paraId="0D0028F2" w14:textId="6A65F2AF" w:rsidR="00760EB2" w:rsidRPr="0075512F" w:rsidDel="000A3E8D" w:rsidRDefault="00760EB2" w:rsidP="000A3E8D">
            <w:pPr>
              <w:rPr>
                <w:del w:id="4259" w:author="Houyem Rais" w:date="2024-02-22T15:17:00Z"/>
                <w:b/>
                <w:bCs/>
                <w:sz w:val="20"/>
                <w:szCs w:val="20"/>
              </w:rPr>
              <w:pPrChange w:id="4260" w:author="Houyem Rais" w:date="2024-02-22T15:17:00Z">
                <w:pPr>
                  <w:spacing w:before="40" w:after="60"/>
                </w:pPr>
              </w:pPrChange>
            </w:pPr>
          </w:p>
        </w:tc>
        <w:tc>
          <w:tcPr>
            <w:tcW w:w="2265" w:type="dxa"/>
            <w:shd w:val="clear" w:color="auto" w:fill="B8CCE4" w:themeFill="accent1" w:themeFillTint="66"/>
            <w:vAlign w:val="center"/>
          </w:tcPr>
          <w:p w14:paraId="5A2F780C" w14:textId="2356A058" w:rsidR="00760EB2" w:rsidRPr="0075512F" w:rsidDel="000A3E8D" w:rsidRDefault="00760EB2" w:rsidP="000A3E8D">
            <w:pPr>
              <w:rPr>
                <w:del w:id="4261" w:author="Houyem Rais" w:date="2024-02-22T15:17:00Z"/>
                <w:b/>
                <w:bCs/>
                <w:sz w:val="20"/>
                <w:szCs w:val="20"/>
              </w:rPr>
              <w:pPrChange w:id="4262" w:author="Houyem Rais" w:date="2024-02-22T15:17:00Z">
                <w:pPr>
                  <w:spacing w:before="40" w:after="60"/>
                </w:pPr>
              </w:pPrChange>
            </w:pPr>
            <w:del w:id="4263" w:author="Houyem Rais" w:date="2024-02-22T15:17:00Z">
              <w:r w:rsidRPr="0075512F" w:rsidDel="000A3E8D">
                <w:rPr>
                  <w:rFonts w:cs="Calibri"/>
                  <w:b/>
                  <w:bCs/>
                  <w:color w:val="000000"/>
                  <w:sz w:val="20"/>
                  <w:szCs w:val="20"/>
                </w:rPr>
                <w:delText>Entretien Courant</w:delText>
              </w:r>
            </w:del>
          </w:p>
        </w:tc>
        <w:tc>
          <w:tcPr>
            <w:tcW w:w="2266" w:type="dxa"/>
            <w:shd w:val="clear" w:color="auto" w:fill="B8CCE4" w:themeFill="accent1" w:themeFillTint="66"/>
            <w:vAlign w:val="center"/>
          </w:tcPr>
          <w:p w14:paraId="6A1D3DAC" w14:textId="5E8BDBE3" w:rsidR="00760EB2" w:rsidRPr="0075512F" w:rsidDel="000A3E8D" w:rsidRDefault="00760EB2" w:rsidP="000A3E8D">
            <w:pPr>
              <w:rPr>
                <w:del w:id="4264" w:author="Houyem Rais" w:date="2024-02-22T15:17:00Z"/>
                <w:b/>
                <w:bCs/>
                <w:sz w:val="20"/>
                <w:szCs w:val="20"/>
              </w:rPr>
              <w:pPrChange w:id="4265" w:author="Houyem Rais" w:date="2024-02-22T15:17:00Z">
                <w:pPr>
                  <w:spacing w:before="40" w:after="60"/>
                </w:pPr>
              </w:pPrChange>
            </w:pPr>
            <w:del w:id="4266" w:author="Houyem Rais" w:date="2024-02-22T15:17:00Z">
              <w:r w:rsidRPr="0075512F" w:rsidDel="000A3E8D">
                <w:rPr>
                  <w:rFonts w:cs="Calibri"/>
                  <w:b/>
                  <w:bCs/>
                  <w:color w:val="000000"/>
                  <w:sz w:val="20"/>
                  <w:szCs w:val="20"/>
                </w:rPr>
                <w:delText>Entretien Périodique</w:delText>
              </w:r>
            </w:del>
          </w:p>
        </w:tc>
        <w:tc>
          <w:tcPr>
            <w:tcW w:w="2266" w:type="dxa"/>
            <w:shd w:val="clear" w:color="auto" w:fill="B8CCE4" w:themeFill="accent1" w:themeFillTint="66"/>
          </w:tcPr>
          <w:p w14:paraId="7ED3DD1A" w14:textId="527FB046" w:rsidR="00760EB2" w:rsidRPr="0075512F" w:rsidDel="000A3E8D" w:rsidRDefault="00760EB2" w:rsidP="000A3E8D">
            <w:pPr>
              <w:rPr>
                <w:del w:id="4267" w:author="Houyem Rais" w:date="2024-02-22T15:17:00Z"/>
                <w:b/>
                <w:bCs/>
                <w:sz w:val="20"/>
                <w:szCs w:val="20"/>
              </w:rPr>
              <w:pPrChange w:id="4268" w:author="Houyem Rais" w:date="2024-02-22T15:17:00Z">
                <w:pPr>
                  <w:spacing w:before="40" w:after="60"/>
                </w:pPr>
              </w:pPrChange>
            </w:pPr>
            <w:del w:id="4269" w:author="Houyem Rais" w:date="2024-02-22T15:17:00Z">
              <w:r w:rsidRPr="0075512F" w:rsidDel="000A3E8D">
                <w:rPr>
                  <w:b/>
                  <w:bCs/>
                  <w:sz w:val="20"/>
                  <w:szCs w:val="20"/>
                </w:rPr>
                <w:delText>Total (MDT, CE 2023)</w:delText>
              </w:r>
            </w:del>
          </w:p>
        </w:tc>
      </w:tr>
      <w:tr w:rsidR="00760EB2" w:rsidRPr="0075512F" w:rsidDel="000A3E8D" w14:paraId="58DED8BC" w14:textId="22B26D55">
        <w:trPr>
          <w:del w:id="4270" w:author="Houyem Rais" w:date="2024-02-22T15:17:00Z"/>
        </w:trPr>
        <w:tc>
          <w:tcPr>
            <w:tcW w:w="2265" w:type="dxa"/>
            <w:vAlign w:val="center"/>
          </w:tcPr>
          <w:p w14:paraId="524A1953" w14:textId="2034476D" w:rsidR="00760EB2" w:rsidRPr="0075512F" w:rsidDel="000A3E8D" w:rsidRDefault="00760EB2" w:rsidP="000A3E8D">
            <w:pPr>
              <w:rPr>
                <w:del w:id="4271" w:author="Houyem Rais" w:date="2024-02-22T15:17:00Z"/>
                <w:sz w:val="20"/>
                <w:szCs w:val="20"/>
              </w:rPr>
              <w:pPrChange w:id="4272" w:author="Houyem Rais" w:date="2024-02-22T15:17:00Z">
                <w:pPr>
                  <w:spacing w:before="40" w:after="60"/>
                </w:pPr>
              </w:pPrChange>
            </w:pPr>
            <w:del w:id="4273" w:author="Houyem Rais" w:date="2024-02-22T15:17:00Z">
              <w:r w:rsidRPr="0075512F" w:rsidDel="000A3E8D">
                <w:rPr>
                  <w:rFonts w:cs="Calibri"/>
                  <w:b/>
                  <w:bCs/>
                  <w:color w:val="000000"/>
                  <w:sz w:val="20"/>
                  <w:szCs w:val="20"/>
                </w:rPr>
                <w:delText xml:space="preserve"> Variante B -</w:delText>
              </w:r>
            </w:del>
            <w:ins w:id="4274" w:author="Farouk Bouhafs" w:date="2023-12-21T16:49:00Z">
              <w:del w:id="4275" w:author="Houyem Rais" w:date="2024-02-22T15:17:00Z">
                <w:r w:rsidR="00A0039B" w:rsidDel="000A3E8D">
                  <w:rPr>
                    <w:rFonts w:cs="Calibri"/>
                    <w:b/>
                    <w:bCs/>
                    <w:color w:val="000000"/>
                    <w:sz w:val="20"/>
                    <w:szCs w:val="20"/>
                  </w:rPr>
                  <w:delText>–</w:delText>
                </w:r>
              </w:del>
            </w:ins>
            <w:del w:id="4276" w:author="Houyem Rais" w:date="2024-02-22T15:17:00Z">
              <w:r w:rsidRPr="0075512F" w:rsidDel="000A3E8D">
                <w:rPr>
                  <w:rFonts w:cs="Calibri"/>
                  <w:b/>
                  <w:bCs/>
                  <w:color w:val="000000"/>
                  <w:sz w:val="20"/>
                  <w:szCs w:val="20"/>
                </w:rPr>
                <w:delText xml:space="preserve"> 1 Tablier </w:delText>
              </w:r>
            </w:del>
          </w:p>
        </w:tc>
        <w:tc>
          <w:tcPr>
            <w:tcW w:w="2265" w:type="dxa"/>
            <w:vAlign w:val="center"/>
          </w:tcPr>
          <w:p w14:paraId="7FBA777D" w14:textId="1E5A4F39" w:rsidR="00760EB2" w:rsidRPr="0075512F" w:rsidDel="000A3E8D" w:rsidRDefault="00760EB2" w:rsidP="000A3E8D">
            <w:pPr>
              <w:rPr>
                <w:del w:id="4277" w:author="Houyem Rais" w:date="2024-02-22T15:17:00Z"/>
                <w:sz w:val="20"/>
                <w:szCs w:val="20"/>
              </w:rPr>
              <w:pPrChange w:id="4278" w:author="Houyem Rais" w:date="2024-02-22T15:17:00Z">
                <w:pPr>
                  <w:spacing w:before="40" w:after="60"/>
                  <w:jc w:val="center"/>
                </w:pPr>
              </w:pPrChange>
            </w:pPr>
            <w:del w:id="4279" w:author="Houyem Rais" w:date="2024-02-22T15:17:00Z">
              <w:r w:rsidRPr="0075512F" w:rsidDel="000A3E8D">
                <w:rPr>
                  <w:rFonts w:cs="Calibri"/>
                  <w:color w:val="000000"/>
                  <w:sz w:val="20"/>
                  <w:szCs w:val="20"/>
                </w:rPr>
                <w:delText>381 000</w:delText>
              </w:r>
            </w:del>
          </w:p>
        </w:tc>
        <w:tc>
          <w:tcPr>
            <w:tcW w:w="2266" w:type="dxa"/>
            <w:vAlign w:val="center"/>
          </w:tcPr>
          <w:p w14:paraId="2F86FDA8" w14:textId="0E3FA6F6" w:rsidR="00760EB2" w:rsidRPr="0075512F" w:rsidDel="000A3E8D" w:rsidRDefault="00760EB2" w:rsidP="000A3E8D">
            <w:pPr>
              <w:rPr>
                <w:del w:id="4280" w:author="Houyem Rais" w:date="2024-02-22T15:17:00Z"/>
                <w:sz w:val="20"/>
                <w:szCs w:val="20"/>
              </w:rPr>
              <w:pPrChange w:id="4281" w:author="Houyem Rais" w:date="2024-02-22T15:17:00Z">
                <w:pPr>
                  <w:spacing w:before="40" w:after="60"/>
                  <w:jc w:val="center"/>
                </w:pPr>
              </w:pPrChange>
            </w:pPr>
            <w:del w:id="4282" w:author="Houyem Rais" w:date="2024-02-22T15:17:00Z">
              <w:r w:rsidRPr="0075512F" w:rsidDel="000A3E8D">
                <w:rPr>
                  <w:rFonts w:cs="Calibri"/>
                  <w:color w:val="000000"/>
                  <w:sz w:val="20"/>
                  <w:szCs w:val="20"/>
                </w:rPr>
                <w:delText>390 500</w:delText>
              </w:r>
            </w:del>
          </w:p>
        </w:tc>
        <w:tc>
          <w:tcPr>
            <w:tcW w:w="2266" w:type="dxa"/>
            <w:vAlign w:val="center"/>
          </w:tcPr>
          <w:p w14:paraId="68BDEAA0" w14:textId="5F9CF010" w:rsidR="00760EB2" w:rsidRPr="0075512F" w:rsidDel="000A3E8D" w:rsidRDefault="00760EB2" w:rsidP="000A3E8D">
            <w:pPr>
              <w:rPr>
                <w:del w:id="4283" w:author="Houyem Rais" w:date="2024-02-22T15:17:00Z"/>
                <w:b/>
                <w:bCs/>
                <w:sz w:val="20"/>
                <w:szCs w:val="20"/>
              </w:rPr>
              <w:pPrChange w:id="4284" w:author="Houyem Rais" w:date="2024-02-22T15:17:00Z">
                <w:pPr>
                  <w:spacing w:before="40" w:after="60"/>
                  <w:jc w:val="center"/>
                </w:pPr>
              </w:pPrChange>
            </w:pPr>
            <w:del w:id="4285" w:author="Houyem Rais" w:date="2024-02-22T15:17:00Z">
              <w:r w:rsidRPr="0075512F" w:rsidDel="000A3E8D">
                <w:rPr>
                  <w:rFonts w:cs="Calibri"/>
                  <w:b/>
                  <w:bCs/>
                  <w:color w:val="000000"/>
                  <w:sz w:val="20"/>
                  <w:szCs w:val="20"/>
                </w:rPr>
                <w:delText>0,7715</w:delText>
              </w:r>
            </w:del>
          </w:p>
        </w:tc>
      </w:tr>
      <w:tr w:rsidR="00760EB2" w:rsidRPr="0075512F" w:rsidDel="000A3E8D" w14:paraId="40FFEDFE" w14:textId="50BE67A0">
        <w:trPr>
          <w:del w:id="4286" w:author="Houyem Rais" w:date="2024-02-22T15:17:00Z"/>
        </w:trPr>
        <w:tc>
          <w:tcPr>
            <w:tcW w:w="2265" w:type="dxa"/>
            <w:vAlign w:val="center"/>
          </w:tcPr>
          <w:p w14:paraId="782D919D" w14:textId="0CABDC84" w:rsidR="00760EB2" w:rsidRPr="0075512F" w:rsidDel="000A3E8D" w:rsidRDefault="00760EB2" w:rsidP="000A3E8D">
            <w:pPr>
              <w:rPr>
                <w:del w:id="4287" w:author="Houyem Rais" w:date="2024-02-22T15:17:00Z"/>
                <w:sz w:val="20"/>
                <w:szCs w:val="20"/>
              </w:rPr>
              <w:pPrChange w:id="4288" w:author="Houyem Rais" w:date="2024-02-22T15:17:00Z">
                <w:pPr>
                  <w:spacing w:before="40" w:after="60"/>
                </w:pPr>
              </w:pPrChange>
            </w:pPr>
            <w:del w:id="4289" w:author="Houyem Rais" w:date="2024-02-22T15:17:00Z">
              <w:r w:rsidRPr="0075512F" w:rsidDel="000A3E8D">
                <w:rPr>
                  <w:rFonts w:cs="Calibri"/>
                  <w:b/>
                  <w:bCs/>
                  <w:color w:val="000000"/>
                  <w:sz w:val="20"/>
                  <w:szCs w:val="20"/>
                </w:rPr>
                <w:delText xml:space="preserve"> Variante B -</w:delText>
              </w:r>
            </w:del>
            <w:ins w:id="4290" w:author="Farouk Bouhafs" w:date="2023-12-21T16:49:00Z">
              <w:del w:id="4291" w:author="Houyem Rais" w:date="2024-02-22T15:17:00Z">
                <w:r w:rsidR="00A0039B" w:rsidDel="000A3E8D">
                  <w:rPr>
                    <w:rFonts w:cs="Calibri"/>
                    <w:b/>
                    <w:bCs/>
                    <w:color w:val="000000"/>
                    <w:sz w:val="20"/>
                    <w:szCs w:val="20"/>
                  </w:rPr>
                  <w:delText>–</w:delText>
                </w:r>
              </w:del>
            </w:ins>
            <w:del w:id="4292" w:author="Houyem Rais" w:date="2024-02-22T15:17:00Z">
              <w:r w:rsidRPr="0075512F" w:rsidDel="000A3E8D">
                <w:rPr>
                  <w:rFonts w:cs="Calibri"/>
                  <w:b/>
                  <w:bCs/>
                  <w:color w:val="000000"/>
                  <w:sz w:val="20"/>
                  <w:szCs w:val="20"/>
                </w:rPr>
                <w:delText xml:space="preserve"> 2 Tabliers </w:delText>
              </w:r>
            </w:del>
          </w:p>
        </w:tc>
        <w:tc>
          <w:tcPr>
            <w:tcW w:w="2265" w:type="dxa"/>
            <w:vAlign w:val="center"/>
          </w:tcPr>
          <w:p w14:paraId="073834C4" w14:textId="3EA1EE7D" w:rsidR="00760EB2" w:rsidRPr="0075512F" w:rsidDel="000A3E8D" w:rsidRDefault="00760EB2" w:rsidP="000A3E8D">
            <w:pPr>
              <w:rPr>
                <w:del w:id="4293" w:author="Houyem Rais" w:date="2024-02-22T15:17:00Z"/>
                <w:sz w:val="20"/>
                <w:szCs w:val="20"/>
              </w:rPr>
              <w:pPrChange w:id="4294" w:author="Houyem Rais" w:date="2024-02-22T15:17:00Z">
                <w:pPr>
                  <w:spacing w:before="40" w:after="60"/>
                  <w:jc w:val="center"/>
                </w:pPr>
              </w:pPrChange>
            </w:pPr>
            <w:del w:id="4295" w:author="Houyem Rais" w:date="2024-02-22T15:17:00Z">
              <w:r w:rsidRPr="0075512F" w:rsidDel="000A3E8D">
                <w:rPr>
                  <w:rFonts w:cs="Calibri"/>
                  <w:color w:val="000000"/>
                  <w:sz w:val="20"/>
                  <w:szCs w:val="20"/>
                </w:rPr>
                <w:delText>667 000</w:delText>
              </w:r>
            </w:del>
          </w:p>
        </w:tc>
        <w:tc>
          <w:tcPr>
            <w:tcW w:w="2266" w:type="dxa"/>
            <w:vAlign w:val="center"/>
          </w:tcPr>
          <w:p w14:paraId="124CF914" w14:textId="72593E7A" w:rsidR="00760EB2" w:rsidRPr="0075512F" w:rsidDel="000A3E8D" w:rsidRDefault="00760EB2" w:rsidP="000A3E8D">
            <w:pPr>
              <w:rPr>
                <w:del w:id="4296" w:author="Houyem Rais" w:date="2024-02-22T15:17:00Z"/>
                <w:sz w:val="20"/>
                <w:szCs w:val="20"/>
              </w:rPr>
              <w:pPrChange w:id="4297" w:author="Houyem Rais" w:date="2024-02-22T15:17:00Z">
                <w:pPr>
                  <w:spacing w:before="40" w:after="60"/>
                  <w:jc w:val="center"/>
                </w:pPr>
              </w:pPrChange>
            </w:pPr>
            <w:del w:id="4298" w:author="Houyem Rais" w:date="2024-02-22T15:17:00Z">
              <w:r w:rsidRPr="0075512F" w:rsidDel="000A3E8D">
                <w:rPr>
                  <w:rFonts w:cs="Calibri"/>
                  <w:color w:val="000000"/>
                  <w:sz w:val="20"/>
                  <w:szCs w:val="20"/>
                </w:rPr>
                <w:delText>785 660</w:delText>
              </w:r>
            </w:del>
          </w:p>
        </w:tc>
        <w:tc>
          <w:tcPr>
            <w:tcW w:w="2266" w:type="dxa"/>
            <w:vAlign w:val="center"/>
          </w:tcPr>
          <w:p w14:paraId="2DFC3EBF" w14:textId="07DD52CE" w:rsidR="00760EB2" w:rsidRPr="0075512F" w:rsidDel="000A3E8D" w:rsidRDefault="00760EB2" w:rsidP="000A3E8D">
            <w:pPr>
              <w:rPr>
                <w:del w:id="4299" w:author="Houyem Rais" w:date="2024-02-22T15:17:00Z"/>
                <w:b/>
                <w:bCs/>
                <w:sz w:val="20"/>
                <w:szCs w:val="20"/>
              </w:rPr>
              <w:pPrChange w:id="4300" w:author="Houyem Rais" w:date="2024-02-22T15:17:00Z">
                <w:pPr>
                  <w:spacing w:before="40" w:after="60"/>
                  <w:jc w:val="center"/>
                </w:pPr>
              </w:pPrChange>
            </w:pPr>
            <w:del w:id="4301" w:author="Houyem Rais" w:date="2024-02-22T15:17:00Z">
              <w:r w:rsidRPr="0075512F" w:rsidDel="000A3E8D">
                <w:rPr>
                  <w:rFonts w:cs="Calibri"/>
                  <w:b/>
                  <w:bCs/>
                  <w:color w:val="000000"/>
                  <w:sz w:val="20"/>
                  <w:szCs w:val="20"/>
                </w:rPr>
                <w:delText>1,45266</w:delText>
              </w:r>
            </w:del>
          </w:p>
        </w:tc>
      </w:tr>
      <w:tr w:rsidR="00760EB2" w:rsidRPr="0075512F" w:rsidDel="000A3E8D" w14:paraId="3155B938" w14:textId="51544D3F">
        <w:trPr>
          <w:del w:id="4302" w:author="Houyem Rais" w:date="2024-02-22T15:17:00Z"/>
        </w:trPr>
        <w:tc>
          <w:tcPr>
            <w:tcW w:w="2265" w:type="dxa"/>
            <w:vAlign w:val="center"/>
          </w:tcPr>
          <w:p w14:paraId="355A037D" w14:textId="2C13A1F1" w:rsidR="00760EB2" w:rsidRPr="0075512F" w:rsidDel="000A3E8D" w:rsidRDefault="00760EB2" w:rsidP="000A3E8D">
            <w:pPr>
              <w:rPr>
                <w:del w:id="4303" w:author="Houyem Rais" w:date="2024-02-22T15:17:00Z"/>
                <w:sz w:val="20"/>
                <w:szCs w:val="20"/>
              </w:rPr>
              <w:pPrChange w:id="4304" w:author="Houyem Rais" w:date="2024-02-22T15:17:00Z">
                <w:pPr>
                  <w:spacing w:before="40" w:after="60"/>
                </w:pPr>
              </w:pPrChange>
            </w:pPr>
            <w:del w:id="4305" w:author="Houyem Rais" w:date="2024-02-22T15:17:00Z">
              <w:r w:rsidRPr="0075512F" w:rsidDel="000A3E8D">
                <w:rPr>
                  <w:rFonts w:cs="Calibri"/>
                  <w:b/>
                  <w:bCs/>
                  <w:color w:val="000000"/>
                  <w:sz w:val="20"/>
                  <w:szCs w:val="20"/>
                </w:rPr>
                <w:delText xml:space="preserve"> Variante D -</w:delText>
              </w:r>
            </w:del>
            <w:ins w:id="4306" w:author="Farouk Bouhafs" w:date="2023-12-21T16:49:00Z">
              <w:del w:id="4307" w:author="Houyem Rais" w:date="2024-02-22T15:17:00Z">
                <w:r w:rsidR="00A0039B" w:rsidDel="000A3E8D">
                  <w:rPr>
                    <w:rFonts w:cs="Calibri"/>
                    <w:b/>
                    <w:bCs/>
                    <w:color w:val="000000"/>
                    <w:sz w:val="20"/>
                    <w:szCs w:val="20"/>
                  </w:rPr>
                  <w:delText>–</w:delText>
                </w:r>
              </w:del>
            </w:ins>
            <w:del w:id="4308" w:author="Houyem Rais" w:date="2024-02-22T15:17:00Z">
              <w:r w:rsidRPr="0075512F" w:rsidDel="000A3E8D">
                <w:rPr>
                  <w:rFonts w:cs="Calibri"/>
                  <w:b/>
                  <w:bCs/>
                  <w:color w:val="000000"/>
                  <w:sz w:val="20"/>
                  <w:szCs w:val="20"/>
                </w:rPr>
                <w:delText xml:space="preserve"> 1 Tablier </w:delText>
              </w:r>
            </w:del>
          </w:p>
        </w:tc>
        <w:tc>
          <w:tcPr>
            <w:tcW w:w="2265" w:type="dxa"/>
            <w:vAlign w:val="center"/>
          </w:tcPr>
          <w:p w14:paraId="5944A08F" w14:textId="76496F5B" w:rsidR="00760EB2" w:rsidRPr="0075512F" w:rsidDel="000A3E8D" w:rsidRDefault="00760EB2" w:rsidP="000A3E8D">
            <w:pPr>
              <w:rPr>
                <w:del w:id="4309" w:author="Houyem Rais" w:date="2024-02-22T15:17:00Z"/>
                <w:sz w:val="20"/>
                <w:szCs w:val="20"/>
              </w:rPr>
              <w:pPrChange w:id="4310" w:author="Houyem Rais" w:date="2024-02-22T15:17:00Z">
                <w:pPr>
                  <w:spacing w:before="40" w:after="60"/>
                  <w:jc w:val="center"/>
                </w:pPr>
              </w:pPrChange>
            </w:pPr>
            <w:del w:id="4311" w:author="Houyem Rais" w:date="2024-02-22T15:17:00Z">
              <w:r w:rsidRPr="0075512F" w:rsidDel="000A3E8D">
                <w:rPr>
                  <w:rFonts w:cs="Calibri"/>
                  <w:color w:val="000000"/>
                  <w:sz w:val="20"/>
                  <w:szCs w:val="20"/>
                </w:rPr>
                <w:delText>483 000</w:delText>
              </w:r>
            </w:del>
          </w:p>
        </w:tc>
        <w:tc>
          <w:tcPr>
            <w:tcW w:w="2266" w:type="dxa"/>
            <w:vAlign w:val="center"/>
          </w:tcPr>
          <w:p w14:paraId="38D07919" w14:textId="4BF683AD" w:rsidR="00760EB2" w:rsidRPr="0075512F" w:rsidDel="000A3E8D" w:rsidRDefault="00760EB2" w:rsidP="000A3E8D">
            <w:pPr>
              <w:rPr>
                <w:del w:id="4312" w:author="Houyem Rais" w:date="2024-02-22T15:17:00Z"/>
                <w:sz w:val="20"/>
                <w:szCs w:val="20"/>
              </w:rPr>
              <w:pPrChange w:id="4313" w:author="Houyem Rais" w:date="2024-02-22T15:17:00Z">
                <w:pPr>
                  <w:spacing w:before="40" w:after="60"/>
                  <w:jc w:val="center"/>
                </w:pPr>
              </w:pPrChange>
            </w:pPr>
            <w:del w:id="4314" w:author="Houyem Rais" w:date="2024-02-22T15:17:00Z">
              <w:r w:rsidRPr="0075512F" w:rsidDel="000A3E8D">
                <w:rPr>
                  <w:rFonts w:cs="Calibri"/>
                  <w:color w:val="000000"/>
                  <w:sz w:val="20"/>
                  <w:szCs w:val="20"/>
                </w:rPr>
                <w:delText>426 740</w:delText>
              </w:r>
            </w:del>
          </w:p>
        </w:tc>
        <w:tc>
          <w:tcPr>
            <w:tcW w:w="2266" w:type="dxa"/>
            <w:vAlign w:val="center"/>
          </w:tcPr>
          <w:p w14:paraId="30C2842E" w14:textId="18F3857A" w:rsidR="00760EB2" w:rsidRPr="0075512F" w:rsidDel="000A3E8D" w:rsidRDefault="00760EB2" w:rsidP="000A3E8D">
            <w:pPr>
              <w:rPr>
                <w:del w:id="4315" w:author="Houyem Rais" w:date="2024-02-22T15:17:00Z"/>
                <w:b/>
                <w:bCs/>
                <w:sz w:val="20"/>
                <w:szCs w:val="20"/>
              </w:rPr>
              <w:pPrChange w:id="4316" w:author="Houyem Rais" w:date="2024-02-22T15:17:00Z">
                <w:pPr>
                  <w:spacing w:before="40" w:after="60"/>
                  <w:jc w:val="center"/>
                </w:pPr>
              </w:pPrChange>
            </w:pPr>
            <w:del w:id="4317" w:author="Houyem Rais" w:date="2024-02-22T15:17:00Z">
              <w:r w:rsidRPr="0075512F" w:rsidDel="000A3E8D">
                <w:rPr>
                  <w:rFonts w:cs="Calibri"/>
                  <w:b/>
                  <w:bCs/>
                  <w:color w:val="000000"/>
                  <w:sz w:val="20"/>
                  <w:szCs w:val="20"/>
                </w:rPr>
                <w:delText>0,90974</w:delText>
              </w:r>
            </w:del>
          </w:p>
        </w:tc>
      </w:tr>
      <w:tr w:rsidR="00760EB2" w:rsidRPr="0075512F" w:rsidDel="000A3E8D" w14:paraId="4D351036" w14:textId="6992B6FB">
        <w:trPr>
          <w:del w:id="4318" w:author="Houyem Rais" w:date="2024-02-22T15:17:00Z"/>
        </w:trPr>
        <w:tc>
          <w:tcPr>
            <w:tcW w:w="2265" w:type="dxa"/>
            <w:vAlign w:val="center"/>
          </w:tcPr>
          <w:p w14:paraId="40AF7163" w14:textId="41DA6F4E" w:rsidR="00760EB2" w:rsidRPr="0075512F" w:rsidDel="000A3E8D" w:rsidRDefault="00760EB2" w:rsidP="000A3E8D">
            <w:pPr>
              <w:rPr>
                <w:del w:id="4319" w:author="Houyem Rais" w:date="2024-02-22T15:17:00Z"/>
                <w:sz w:val="20"/>
                <w:szCs w:val="20"/>
              </w:rPr>
              <w:pPrChange w:id="4320" w:author="Houyem Rais" w:date="2024-02-22T15:17:00Z">
                <w:pPr>
                  <w:spacing w:before="40" w:after="60"/>
                </w:pPr>
              </w:pPrChange>
            </w:pPr>
            <w:del w:id="4321" w:author="Houyem Rais" w:date="2024-02-22T15:17:00Z">
              <w:r w:rsidRPr="0075512F" w:rsidDel="000A3E8D">
                <w:rPr>
                  <w:rFonts w:cs="Calibri"/>
                  <w:b/>
                  <w:bCs/>
                  <w:color w:val="000000"/>
                  <w:sz w:val="20"/>
                  <w:szCs w:val="20"/>
                </w:rPr>
                <w:delText xml:space="preserve"> Variante D -</w:delText>
              </w:r>
            </w:del>
            <w:ins w:id="4322" w:author="Farouk Bouhafs" w:date="2023-12-21T16:49:00Z">
              <w:del w:id="4323" w:author="Houyem Rais" w:date="2024-02-22T15:17:00Z">
                <w:r w:rsidR="00A0039B" w:rsidDel="000A3E8D">
                  <w:rPr>
                    <w:rFonts w:cs="Calibri"/>
                    <w:b/>
                    <w:bCs/>
                    <w:color w:val="000000"/>
                    <w:sz w:val="20"/>
                    <w:szCs w:val="20"/>
                  </w:rPr>
                  <w:delText>–</w:delText>
                </w:r>
              </w:del>
            </w:ins>
            <w:del w:id="4324" w:author="Houyem Rais" w:date="2024-02-22T15:17:00Z">
              <w:r w:rsidRPr="0075512F" w:rsidDel="000A3E8D">
                <w:rPr>
                  <w:rFonts w:cs="Calibri"/>
                  <w:b/>
                  <w:bCs/>
                  <w:color w:val="000000"/>
                  <w:sz w:val="20"/>
                  <w:szCs w:val="20"/>
                </w:rPr>
                <w:delText xml:space="preserve"> 2 Tabliers </w:delText>
              </w:r>
            </w:del>
          </w:p>
        </w:tc>
        <w:tc>
          <w:tcPr>
            <w:tcW w:w="2265" w:type="dxa"/>
            <w:vAlign w:val="center"/>
          </w:tcPr>
          <w:p w14:paraId="259DA6DA" w14:textId="5DEB7BAD" w:rsidR="00760EB2" w:rsidRPr="0075512F" w:rsidDel="000A3E8D" w:rsidRDefault="00760EB2" w:rsidP="000A3E8D">
            <w:pPr>
              <w:rPr>
                <w:del w:id="4325" w:author="Houyem Rais" w:date="2024-02-22T15:17:00Z"/>
                <w:sz w:val="20"/>
                <w:szCs w:val="20"/>
              </w:rPr>
              <w:pPrChange w:id="4326" w:author="Houyem Rais" w:date="2024-02-22T15:17:00Z">
                <w:pPr>
                  <w:spacing w:before="40" w:after="60"/>
                  <w:jc w:val="center"/>
                </w:pPr>
              </w:pPrChange>
            </w:pPr>
            <w:del w:id="4327" w:author="Houyem Rais" w:date="2024-02-22T15:17:00Z">
              <w:r w:rsidRPr="0075512F" w:rsidDel="000A3E8D">
                <w:rPr>
                  <w:rFonts w:cs="Calibri"/>
                  <w:color w:val="000000"/>
                  <w:sz w:val="20"/>
                  <w:szCs w:val="20"/>
                </w:rPr>
                <w:delText>858 000</w:delText>
              </w:r>
            </w:del>
          </w:p>
        </w:tc>
        <w:tc>
          <w:tcPr>
            <w:tcW w:w="2266" w:type="dxa"/>
            <w:vAlign w:val="center"/>
          </w:tcPr>
          <w:p w14:paraId="2C16C267" w14:textId="1AD17EE2" w:rsidR="00760EB2" w:rsidRPr="0075512F" w:rsidDel="000A3E8D" w:rsidRDefault="00760EB2" w:rsidP="000A3E8D">
            <w:pPr>
              <w:rPr>
                <w:del w:id="4328" w:author="Houyem Rais" w:date="2024-02-22T15:17:00Z"/>
                <w:sz w:val="20"/>
                <w:szCs w:val="20"/>
              </w:rPr>
              <w:pPrChange w:id="4329" w:author="Houyem Rais" w:date="2024-02-22T15:17:00Z">
                <w:pPr>
                  <w:spacing w:before="40" w:after="60"/>
                  <w:jc w:val="center"/>
                </w:pPr>
              </w:pPrChange>
            </w:pPr>
            <w:del w:id="4330" w:author="Houyem Rais" w:date="2024-02-22T15:17:00Z">
              <w:r w:rsidRPr="0075512F" w:rsidDel="000A3E8D">
                <w:rPr>
                  <w:rFonts w:cs="Calibri"/>
                  <w:color w:val="000000"/>
                  <w:sz w:val="20"/>
                  <w:szCs w:val="20"/>
                </w:rPr>
                <w:delText>854 120</w:delText>
              </w:r>
            </w:del>
          </w:p>
        </w:tc>
        <w:tc>
          <w:tcPr>
            <w:tcW w:w="2266" w:type="dxa"/>
            <w:vAlign w:val="center"/>
          </w:tcPr>
          <w:p w14:paraId="002CAEA8" w14:textId="1F325926" w:rsidR="00760EB2" w:rsidRPr="0075512F" w:rsidDel="000A3E8D" w:rsidRDefault="00760EB2" w:rsidP="000A3E8D">
            <w:pPr>
              <w:rPr>
                <w:del w:id="4331" w:author="Houyem Rais" w:date="2024-02-22T15:17:00Z"/>
                <w:b/>
                <w:bCs/>
                <w:sz w:val="20"/>
                <w:szCs w:val="20"/>
              </w:rPr>
              <w:pPrChange w:id="4332" w:author="Houyem Rais" w:date="2024-02-22T15:17:00Z">
                <w:pPr>
                  <w:spacing w:before="40" w:after="60"/>
                  <w:jc w:val="center"/>
                </w:pPr>
              </w:pPrChange>
            </w:pPr>
            <w:del w:id="4333" w:author="Houyem Rais" w:date="2024-02-22T15:17:00Z">
              <w:r w:rsidRPr="0075512F" w:rsidDel="000A3E8D">
                <w:rPr>
                  <w:rFonts w:cs="Calibri"/>
                  <w:b/>
                  <w:bCs/>
                  <w:color w:val="000000"/>
                  <w:sz w:val="20"/>
                  <w:szCs w:val="20"/>
                </w:rPr>
                <w:delText>1,71212</w:delText>
              </w:r>
            </w:del>
          </w:p>
        </w:tc>
      </w:tr>
    </w:tbl>
    <w:p w14:paraId="708ED129" w14:textId="4E5BC9C7" w:rsidR="00933803" w:rsidRPr="0075512F" w:rsidDel="000A3E8D" w:rsidRDefault="00933803" w:rsidP="000A3E8D">
      <w:pPr>
        <w:rPr>
          <w:del w:id="4334" w:author="Houyem Rais" w:date="2024-02-22T15:17:00Z"/>
        </w:rPr>
        <w:pPrChange w:id="4335" w:author="Houyem Rais" w:date="2024-02-22T15:17:00Z">
          <w:pPr>
            <w:pStyle w:val="Titre3"/>
          </w:pPr>
        </w:pPrChange>
      </w:pPr>
      <w:bookmarkStart w:id="4336" w:name="_Toc142174705"/>
      <w:del w:id="4337" w:author="Houyem Rais" w:date="2024-02-22T15:17:00Z">
        <w:r w:rsidRPr="0075512F" w:rsidDel="000A3E8D">
          <w:delText>Entretien des voies d’accès</w:delText>
        </w:r>
        <w:bookmarkEnd w:id="4336"/>
      </w:del>
    </w:p>
    <w:p w14:paraId="1D95B9F5" w14:textId="18D9661C" w:rsidR="00933803" w:rsidRPr="0075512F" w:rsidDel="000A3E8D" w:rsidRDefault="00933803" w:rsidP="000A3E8D">
      <w:pPr>
        <w:rPr>
          <w:del w:id="4338" w:author="Houyem Rais" w:date="2024-02-22T15:17:00Z"/>
        </w:rPr>
        <w:pPrChange w:id="4339" w:author="Houyem Rais" w:date="2024-02-22T15:17:00Z">
          <w:pPr/>
        </w:pPrChange>
      </w:pPr>
      <w:del w:id="4340" w:author="Houyem Rais" w:date="2024-02-22T15:17:00Z">
        <w:r w:rsidRPr="0075512F" w:rsidDel="000A3E8D">
          <w:rPr>
            <w:b/>
            <w:bCs/>
            <w:u w:val="single"/>
          </w:rPr>
          <w:delText xml:space="preserve">Entretien courant </w:delText>
        </w:r>
      </w:del>
      <w:ins w:id="4341" w:author="Farouk Bouhafs" w:date="2023-12-21T16:49:00Z">
        <w:del w:id="4342" w:author="Houyem Rais" w:date="2024-02-22T15:17:00Z">
          <w:r w:rsidR="00A0039B" w:rsidDel="000A3E8D">
            <w:rPr>
              <w:b/>
              <w:bCs/>
              <w:u w:val="single"/>
            </w:rPr>
            <w:delText> </w:delText>
          </w:r>
        </w:del>
      </w:ins>
      <w:del w:id="4343" w:author="Houyem Rais" w:date="2024-02-22T15:17:00Z">
        <w:r w:rsidRPr="0075512F" w:rsidDel="000A3E8D">
          <w:delText xml:space="preserve">: se compose des tâches suivantes </w:delText>
        </w:r>
      </w:del>
      <w:ins w:id="4344" w:author="Farouk Bouhafs" w:date="2023-12-21T16:49:00Z">
        <w:del w:id="4345" w:author="Houyem Rais" w:date="2024-02-22T15:17:00Z">
          <w:r w:rsidR="00A0039B" w:rsidDel="000A3E8D">
            <w:delText> </w:delText>
          </w:r>
        </w:del>
      </w:ins>
      <w:del w:id="4346" w:author="Houyem Rais" w:date="2024-02-22T15:17:00Z">
        <w:r w:rsidRPr="0075512F" w:rsidDel="000A3E8D">
          <w:delText>:</w:delText>
        </w:r>
      </w:del>
    </w:p>
    <w:p w14:paraId="140BAD0B" w14:textId="34ADDEA1" w:rsidR="00933803" w:rsidRPr="0075512F" w:rsidDel="000A3E8D" w:rsidRDefault="00933803" w:rsidP="000A3E8D">
      <w:pPr>
        <w:rPr>
          <w:del w:id="4347" w:author="Houyem Rais" w:date="2024-02-22T15:17:00Z"/>
        </w:rPr>
        <w:pPrChange w:id="4348" w:author="Houyem Rais" w:date="2024-02-22T15:17:00Z">
          <w:pPr>
            <w:pStyle w:val="ListParagraph"/>
          </w:pPr>
        </w:pPrChange>
      </w:pPr>
      <w:del w:id="4349" w:author="Houyem Rais" w:date="2024-02-22T15:17:00Z">
        <w:r w:rsidRPr="0075512F" w:rsidDel="000A3E8D">
          <w:delText xml:space="preserve">Point à temps </w:delText>
        </w:r>
      </w:del>
      <w:ins w:id="4350" w:author="Farouk Bouhafs" w:date="2023-12-21T16:49:00Z">
        <w:del w:id="4351" w:author="Houyem Rais" w:date="2024-02-22T15:17:00Z">
          <w:r w:rsidR="00A0039B" w:rsidDel="000A3E8D">
            <w:delText> </w:delText>
          </w:r>
        </w:del>
      </w:ins>
      <w:del w:id="4352" w:author="Houyem Rais" w:date="2024-02-22T15:17:00Z">
        <w:r w:rsidRPr="0075512F" w:rsidDel="000A3E8D">
          <w:delText>: l’opération « point à temps » consiste au bouchage des nids de poule et au traitement ponctuel des éventuelles dégradations significatives de la chaussée et du revêtement (fissures, arrachements).</w:delText>
        </w:r>
      </w:del>
    </w:p>
    <w:p w14:paraId="1EFA4BF3" w14:textId="2E927AC1" w:rsidR="00933803" w:rsidRPr="0075512F" w:rsidDel="000A3E8D" w:rsidRDefault="00933803" w:rsidP="000A3E8D">
      <w:pPr>
        <w:rPr>
          <w:del w:id="4353" w:author="Houyem Rais" w:date="2024-02-22T15:17:00Z"/>
        </w:rPr>
        <w:pPrChange w:id="4354" w:author="Houyem Rais" w:date="2024-02-22T15:17:00Z">
          <w:pPr>
            <w:pStyle w:val="ListParagraph"/>
          </w:pPr>
        </w:pPrChange>
      </w:pPr>
      <w:del w:id="4355" w:author="Houyem Rais" w:date="2024-02-22T15:17:00Z">
        <w:r w:rsidRPr="0075512F" w:rsidDel="000A3E8D">
          <w:delText xml:space="preserve">Entretien courant divers </w:delText>
        </w:r>
      </w:del>
      <w:ins w:id="4356" w:author="Farouk Bouhafs" w:date="2023-12-21T16:49:00Z">
        <w:del w:id="4357" w:author="Houyem Rais" w:date="2024-02-22T15:17:00Z">
          <w:r w:rsidR="00A0039B" w:rsidDel="000A3E8D">
            <w:delText> </w:delText>
          </w:r>
        </w:del>
      </w:ins>
      <w:del w:id="4358" w:author="Houyem Rais" w:date="2024-02-22T15:17:00Z">
        <w:r w:rsidRPr="0075512F" w:rsidDel="000A3E8D">
          <w:delText>: cette opération consiste principalement à l’entretien des abords de la chaussée, au curage et aux réparations ponctuelles d’ouvrages d'</w:delText>
        </w:r>
      </w:del>
      <w:ins w:id="4359" w:author="Farouk Bouhafs" w:date="2023-12-21T16:49:00Z">
        <w:del w:id="4360" w:author="Houyem Rais" w:date="2024-02-22T15:17:00Z">
          <w:r w:rsidR="00A0039B" w:rsidDel="000A3E8D">
            <w:delText>’</w:delText>
          </w:r>
        </w:del>
      </w:ins>
      <w:del w:id="4361" w:author="Houyem Rais" w:date="2024-02-22T15:17:00Z">
        <w:r w:rsidRPr="0075512F" w:rsidDel="000A3E8D">
          <w:delText>art (de petite et moyenne portée) et d’assainissement et au remplacement de panneaux de signalisation verticale, de bornes kilométriques ou des glissières de sécurité détériorées</w:delText>
        </w:r>
      </w:del>
    </w:p>
    <w:p w14:paraId="034071A9" w14:textId="5B17AC3C" w:rsidR="00933803" w:rsidRPr="0075512F" w:rsidDel="000A3E8D" w:rsidRDefault="00933803" w:rsidP="000A3E8D">
      <w:pPr>
        <w:rPr>
          <w:del w:id="4362" w:author="Houyem Rais" w:date="2024-02-22T15:17:00Z"/>
        </w:rPr>
        <w:pPrChange w:id="4363" w:author="Houyem Rais" w:date="2024-02-22T15:17:00Z">
          <w:pPr/>
        </w:pPrChange>
      </w:pPr>
      <w:del w:id="4364" w:author="Houyem Rais" w:date="2024-02-22T15:17:00Z">
        <w:r w:rsidRPr="0075512F" w:rsidDel="000A3E8D">
          <w:rPr>
            <w:b/>
            <w:bCs/>
            <w:u w:val="single"/>
          </w:rPr>
          <w:delText>Entretien périodique</w:delText>
        </w:r>
        <w:r w:rsidRPr="0075512F" w:rsidDel="000A3E8D">
          <w:delText xml:space="preserve"> </w:delText>
        </w:r>
      </w:del>
      <w:ins w:id="4365" w:author="Farouk Bouhafs" w:date="2023-12-21T16:49:00Z">
        <w:del w:id="4366" w:author="Houyem Rais" w:date="2024-02-22T15:17:00Z">
          <w:r w:rsidR="00A0039B" w:rsidDel="000A3E8D">
            <w:delText> </w:delText>
          </w:r>
        </w:del>
      </w:ins>
      <w:del w:id="4367" w:author="Houyem Rais" w:date="2024-02-22T15:17:00Z">
        <w:r w:rsidRPr="0075512F" w:rsidDel="000A3E8D">
          <w:delText xml:space="preserve">: permet de contribuer au renforcement mécanique de la chaussée et l’amélioration du confort de la desserte. Il consiste principalement </w:delText>
        </w:r>
      </w:del>
      <w:ins w:id="4368" w:author="Farouk Bouhafs" w:date="2023-12-21T16:49:00Z">
        <w:del w:id="4369" w:author="Houyem Rais" w:date="2024-02-22T15:17:00Z">
          <w:r w:rsidR="00A0039B" w:rsidDel="000A3E8D">
            <w:delText> </w:delText>
          </w:r>
        </w:del>
      </w:ins>
      <w:del w:id="4370" w:author="Houyem Rais" w:date="2024-02-22T15:17:00Z">
        <w:r w:rsidRPr="0075512F" w:rsidDel="000A3E8D">
          <w:delText>:</w:delText>
        </w:r>
      </w:del>
    </w:p>
    <w:p w14:paraId="5A5525B4" w14:textId="0E7CFC35" w:rsidR="00933803" w:rsidRPr="0075512F" w:rsidDel="000A3E8D" w:rsidRDefault="00ED2581" w:rsidP="000A3E8D">
      <w:pPr>
        <w:rPr>
          <w:del w:id="4371" w:author="Houyem Rais" w:date="2024-02-22T15:17:00Z"/>
        </w:rPr>
        <w:pPrChange w:id="4372" w:author="Houyem Rais" w:date="2024-02-22T15:17:00Z">
          <w:pPr>
            <w:pStyle w:val="ListParagraph"/>
          </w:pPr>
        </w:pPrChange>
      </w:pPr>
      <w:del w:id="4373" w:author="Houyem Rais" w:date="2024-02-22T15:17:00Z">
        <w:r w:rsidRPr="0075512F" w:rsidDel="000A3E8D">
          <w:delText>À</w:delText>
        </w:r>
        <w:r w:rsidR="00933803" w:rsidRPr="0075512F" w:rsidDel="000A3E8D">
          <w:delText xml:space="preserve"> la remise en état des abords de la chaussée en rétablissant les caractéristiques initiales des dépendances de l’axe,</w:delText>
        </w:r>
      </w:del>
    </w:p>
    <w:p w14:paraId="0F9444E9" w14:textId="51511C72" w:rsidR="00933803" w:rsidRPr="0075512F" w:rsidDel="000A3E8D" w:rsidRDefault="00ED2581" w:rsidP="000A3E8D">
      <w:pPr>
        <w:rPr>
          <w:del w:id="4374" w:author="Houyem Rais" w:date="2024-02-22T15:17:00Z"/>
        </w:rPr>
        <w:pPrChange w:id="4375" w:author="Houyem Rais" w:date="2024-02-22T15:17:00Z">
          <w:pPr>
            <w:pStyle w:val="ListParagraph"/>
          </w:pPr>
        </w:pPrChange>
      </w:pPr>
      <w:del w:id="4376" w:author="Houyem Rais" w:date="2024-02-22T15:17:00Z">
        <w:r w:rsidRPr="0075512F" w:rsidDel="000A3E8D">
          <w:delText>Au</w:delText>
        </w:r>
        <w:r w:rsidR="00933803" w:rsidRPr="0075512F" w:rsidDel="000A3E8D">
          <w:delText xml:space="preserve"> resurfaçage de la chaussée en bouchant les nids de poule et le traitement des autres dégradations,</w:delText>
        </w:r>
      </w:del>
    </w:p>
    <w:p w14:paraId="462452F2" w14:textId="49FF7F0C" w:rsidR="00933803" w:rsidRPr="0075512F" w:rsidDel="000A3E8D" w:rsidRDefault="00ED2581" w:rsidP="000A3E8D">
      <w:pPr>
        <w:rPr>
          <w:del w:id="4377" w:author="Houyem Rais" w:date="2024-02-22T15:17:00Z"/>
        </w:rPr>
        <w:pPrChange w:id="4378" w:author="Houyem Rais" w:date="2024-02-22T15:17:00Z">
          <w:pPr>
            <w:pStyle w:val="ListParagraph"/>
          </w:pPr>
        </w:pPrChange>
      </w:pPr>
      <w:del w:id="4379" w:author="Houyem Rais" w:date="2024-02-22T15:17:00Z">
        <w:r w:rsidRPr="0075512F" w:rsidDel="000A3E8D">
          <w:delText>L’élimination</w:delText>
        </w:r>
        <w:r w:rsidR="00933803" w:rsidRPr="0075512F" w:rsidDel="000A3E8D">
          <w:delText xml:space="preserve"> des déformations de surface et le rechargement généralisé de la couche de roulement, et</w:delText>
        </w:r>
      </w:del>
    </w:p>
    <w:p w14:paraId="7A8EDF82" w14:textId="2BD9A394" w:rsidR="00933803" w:rsidRPr="0075512F" w:rsidDel="000A3E8D" w:rsidRDefault="00ED2581" w:rsidP="000A3E8D">
      <w:pPr>
        <w:rPr>
          <w:del w:id="4380" w:author="Houyem Rais" w:date="2024-02-22T15:17:00Z"/>
        </w:rPr>
        <w:pPrChange w:id="4381" w:author="Houyem Rais" w:date="2024-02-22T15:17:00Z">
          <w:pPr>
            <w:pStyle w:val="ListParagraph"/>
          </w:pPr>
        </w:pPrChange>
      </w:pPr>
      <w:del w:id="4382" w:author="Houyem Rais" w:date="2024-02-22T15:17:00Z">
        <w:r w:rsidRPr="0075512F" w:rsidDel="000A3E8D">
          <w:delText>À</w:delText>
        </w:r>
        <w:r w:rsidR="00933803" w:rsidRPr="0075512F" w:rsidDel="000A3E8D">
          <w:delText xml:space="preserve"> la restauration des équipements divers, tels que le remplacement de la signalisation détériorée, le curage et la réparation des ouvrages d’assainissement, etc.</w:delText>
        </w:r>
      </w:del>
    </w:p>
    <w:p w14:paraId="1B3A6ABC" w14:textId="617BB95A" w:rsidR="00CF48B1" w:rsidRPr="0075512F" w:rsidDel="000A3E8D" w:rsidRDefault="00CF48B1" w:rsidP="000A3E8D">
      <w:pPr>
        <w:rPr>
          <w:del w:id="4383" w:author="Houyem Rais" w:date="2024-02-22T15:17:00Z"/>
        </w:rPr>
        <w:pPrChange w:id="4384" w:author="Houyem Rais" w:date="2024-02-22T15:17:00Z">
          <w:pPr/>
        </w:pPrChange>
      </w:pPr>
      <w:del w:id="4385" w:author="Houyem Rais" w:date="2024-02-22T15:17:00Z">
        <w:r w:rsidRPr="0075512F" w:rsidDel="000A3E8D">
          <w:delText>Les coûts d’entretien courant et périodique des voies d’accès sont détaillés dans les tableaux ci-dessous.</w:delText>
        </w:r>
      </w:del>
    </w:p>
    <w:p w14:paraId="10F010CF" w14:textId="1FAECC45" w:rsidR="004E2608" w:rsidRPr="0075512F" w:rsidDel="000A3E8D" w:rsidRDefault="004E2608" w:rsidP="000A3E8D">
      <w:pPr>
        <w:rPr>
          <w:del w:id="4386" w:author="Houyem Rais" w:date="2024-02-22T15:17:00Z"/>
        </w:rPr>
        <w:pPrChange w:id="4387" w:author="Houyem Rais" w:date="2024-02-22T15:17:00Z">
          <w:pPr>
            <w:pStyle w:val="Caption"/>
          </w:pPr>
        </w:pPrChange>
      </w:pPr>
      <w:bookmarkStart w:id="4388" w:name="_Toc144481087"/>
      <w:del w:id="4389"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19</w:delText>
        </w:r>
        <w:r w:rsidRPr="0075512F" w:rsidDel="000A3E8D">
          <w:fldChar w:fldCharType="end"/>
        </w:r>
        <w:r w:rsidRPr="0075512F" w:rsidDel="000A3E8D">
          <w:delText xml:space="preserve"> Fréquence &amp; coût des opérations d’entretien</w:delText>
        </w:r>
        <w:bookmarkEnd w:id="4388"/>
      </w:del>
    </w:p>
    <w:tbl>
      <w:tblPr>
        <w:tblStyle w:val="TableGrid"/>
        <w:tblW w:w="0" w:type="auto"/>
        <w:tblLook w:val="04A0" w:firstRow="1" w:lastRow="0" w:firstColumn="1" w:lastColumn="0" w:noHBand="0" w:noVBand="1"/>
      </w:tblPr>
      <w:tblGrid>
        <w:gridCol w:w="2070"/>
        <w:gridCol w:w="1690"/>
        <w:gridCol w:w="1706"/>
        <w:gridCol w:w="1905"/>
        <w:gridCol w:w="1691"/>
      </w:tblGrid>
      <w:tr w:rsidR="006021FC" w:rsidRPr="0075512F" w:rsidDel="000A3E8D" w14:paraId="4B234E63" w14:textId="26326F15" w:rsidTr="00AA455C">
        <w:trPr>
          <w:del w:id="4390" w:author="Houyem Rais" w:date="2024-02-22T15:17:00Z"/>
        </w:trPr>
        <w:tc>
          <w:tcPr>
            <w:tcW w:w="2070" w:type="dxa"/>
            <w:tcBorders>
              <w:top w:val="nil"/>
              <w:left w:val="nil"/>
              <w:bottom w:val="single" w:sz="4" w:space="0" w:color="auto"/>
              <w:right w:val="single" w:sz="4" w:space="0" w:color="auto"/>
            </w:tcBorders>
            <w:shd w:val="clear" w:color="auto" w:fill="auto"/>
          </w:tcPr>
          <w:p w14:paraId="64C17E42" w14:textId="0FDF4484" w:rsidR="006021FC" w:rsidRPr="0075512F" w:rsidDel="000A3E8D" w:rsidRDefault="006021FC" w:rsidP="000A3E8D">
            <w:pPr>
              <w:rPr>
                <w:del w:id="4391" w:author="Houyem Rais" w:date="2024-02-22T15:17:00Z"/>
                <w:b/>
                <w:bCs/>
                <w:sz w:val="20"/>
                <w:szCs w:val="20"/>
              </w:rPr>
              <w:pPrChange w:id="4392" w:author="Houyem Rais" w:date="2024-02-22T15:17:00Z">
                <w:pPr>
                  <w:spacing w:before="40" w:after="60"/>
                </w:pPr>
              </w:pPrChange>
            </w:pPr>
          </w:p>
        </w:tc>
        <w:tc>
          <w:tcPr>
            <w:tcW w:w="3396" w:type="dxa"/>
            <w:gridSpan w:val="2"/>
            <w:tcBorders>
              <w:left w:val="single" w:sz="4" w:space="0" w:color="auto"/>
            </w:tcBorders>
            <w:shd w:val="clear" w:color="auto" w:fill="B8CCE4" w:themeFill="accent1" w:themeFillTint="66"/>
            <w:vAlign w:val="center"/>
          </w:tcPr>
          <w:p w14:paraId="4D8816E7" w14:textId="5238E346" w:rsidR="006021FC" w:rsidRPr="0075512F" w:rsidDel="000A3E8D" w:rsidRDefault="006021FC" w:rsidP="000A3E8D">
            <w:pPr>
              <w:rPr>
                <w:del w:id="4393" w:author="Houyem Rais" w:date="2024-02-22T15:17:00Z"/>
                <w:b/>
                <w:bCs/>
                <w:sz w:val="20"/>
                <w:szCs w:val="20"/>
              </w:rPr>
              <w:pPrChange w:id="4394" w:author="Houyem Rais" w:date="2024-02-22T15:17:00Z">
                <w:pPr>
                  <w:spacing w:before="40" w:after="60"/>
                  <w:jc w:val="center"/>
                </w:pPr>
              </w:pPrChange>
            </w:pPr>
            <w:del w:id="4395" w:author="Houyem Rais" w:date="2024-02-22T15:17:00Z">
              <w:r w:rsidRPr="0075512F" w:rsidDel="000A3E8D">
                <w:rPr>
                  <w:rFonts w:cs="Calibri"/>
                  <w:b/>
                  <w:bCs/>
                  <w:color w:val="000000"/>
                  <w:sz w:val="20"/>
                  <w:szCs w:val="20"/>
                </w:rPr>
                <w:delText>Entretien Courant</w:delText>
              </w:r>
            </w:del>
          </w:p>
        </w:tc>
        <w:tc>
          <w:tcPr>
            <w:tcW w:w="1905" w:type="dxa"/>
            <w:shd w:val="clear" w:color="auto" w:fill="B8CCE4" w:themeFill="accent1" w:themeFillTint="66"/>
            <w:vAlign w:val="center"/>
          </w:tcPr>
          <w:p w14:paraId="78E382F1" w14:textId="58354DC7" w:rsidR="006021FC" w:rsidRPr="0075512F" w:rsidDel="000A3E8D" w:rsidRDefault="006021FC" w:rsidP="000A3E8D">
            <w:pPr>
              <w:rPr>
                <w:del w:id="4396" w:author="Houyem Rais" w:date="2024-02-22T15:17:00Z"/>
                <w:b/>
                <w:bCs/>
                <w:sz w:val="20"/>
                <w:szCs w:val="20"/>
              </w:rPr>
              <w:pPrChange w:id="4397" w:author="Houyem Rais" w:date="2024-02-22T15:17:00Z">
                <w:pPr>
                  <w:spacing w:before="40" w:after="60"/>
                  <w:jc w:val="center"/>
                </w:pPr>
              </w:pPrChange>
            </w:pPr>
            <w:del w:id="4398" w:author="Houyem Rais" w:date="2024-02-22T15:17:00Z">
              <w:r w:rsidRPr="0075512F" w:rsidDel="000A3E8D">
                <w:rPr>
                  <w:rFonts w:cs="Calibri"/>
                  <w:b/>
                  <w:bCs/>
                  <w:color w:val="000000"/>
                  <w:sz w:val="20"/>
                  <w:szCs w:val="20"/>
                </w:rPr>
                <w:delText>Entretien Périodique</w:delText>
              </w:r>
            </w:del>
          </w:p>
        </w:tc>
        <w:tc>
          <w:tcPr>
            <w:tcW w:w="1691" w:type="dxa"/>
            <w:shd w:val="clear" w:color="auto" w:fill="B8CCE4" w:themeFill="accent1" w:themeFillTint="66"/>
            <w:vAlign w:val="center"/>
          </w:tcPr>
          <w:p w14:paraId="342CBCD0" w14:textId="6108B5C7" w:rsidR="006021FC" w:rsidRPr="0075512F" w:rsidDel="000A3E8D" w:rsidRDefault="003741F8" w:rsidP="000A3E8D">
            <w:pPr>
              <w:rPr>
                <w:del w:id="4399" w:author="Houyem Rais" w:date="2024-02-22T15:17:00Z"/>
                <w:rFonts w:cs="Calibri"/>
                <w:b/>
                <w:bCs/>
                <w:color w:val="000000"/>
                <w:sz w:val="20"/>
                <w:szCs w:val="20"/>
              </w:rPr>
              <w:pPrChange w:id="4400" w:author="Houyem Rais" w:date="2024-02-22T15:17:00Z">
                <w:pPr>
                  <w:spacing w:before="40" w:after="60"/>
                  <w:jc w:val="center"/>
                </w:pPr>
              </w:pPrChange>
            </w:pPr>
            <w:del w:id="4401" w:author="Houyem Rais" w:date="2024-02-22T15:17:00Z">
              <w:r w:rsidRPr="0075512F" w:rsidDel="000A3E8D">
                <w:rPr>
                  <w:rFonts w:cs="Calibri"/>
                  <w:b/>
                  <w:bCs/>
                  <w:color w:val="000000"/>
                  <w:sz w:val="20"/>
                  <w:szCs w:val="20"/>
                </w:rPr>
                <w:delText>Coût d’entretien kilométrique (DT)</w:delText>
              </w:r>
            </w:del>
          </w:p>
        </w:tc>
      </w:tr>
      <w:tr w:rsidR="00B75BAF" w:rsidRPr="0075512F" w:rsidDel="000A3E8D" w14:paraId="3B06F21D" w14:textId="45600ADD" w:rsidTr="00AA455C">
        <w:trPr>
          <w:del w:id="4402" w:author="Houyem Rais" w:date="2024-02-22T15:17:00Z"/>
        </w:trPr>
        <w:tc>
          <w:tcPr>
            <w:tcW w:w="2070" w:type="dxa"/>
            <w:tcBorders>
              <w:top w:val="single" w:sz="4" w:space="0" w:color="auto"/>
            </w:tcBorders>
          </w:tcPr>
          <w:p w14:paraId="2483091A" w14:textId="578317BA" w:rsidR="00B75BAF" w:rsidRPr="00243943" w:rsidDel="000A3E8D" w:rsidRDefault="00B75BAF" w:rsidP="000A3E8D">
            <w:pPr>
              <w:rPr>
                <w:del w:id="4403" w:author="Houyem Rais" w:date="2024-02-22T15:17:00Z"/>
                <w:b/>
                <w:bCs/>
                <w:sz w:val="20"/>
                <w:szCs w:val="20"/>
                <w:rPrChange w:id="4404" w:author="Farouk Bouhafs" w:date="2023-12-21T16:47:00Z">
                  <w:rPr>
                    <w:del w:id="4405" w:author="Houyem Rais" w:date="2024-02-22T15:17:00Z"/>
                    <w:sz w:val="20"/>
                    <w:szCs w:val="20"/>
                  </w:rPr>
                </w:rPrChange>
              </w:rPr>
              <w:pPrChange w:id="4406" w:author="Houyem Rais" w:date="2024-02-22T15:17:00Z">
                <w:pPr>
                  <w:spacing w:before="40" w:after="60"/>
                </w:pPr>
              </w:pPrChange>
            </w:pPr>
            <w:del w:id="4407" w:author="Houyem Rais" w:date="2024-02-22T15:17:00Z">
              <w:r w:rsidRPr="00243943" w:rsidDel="000A3E8D">
                <w:rPr>
                  <w:b/>
                  <w:bCs/>
                  <w:rPrChange w:id="4408" w:author="Farouk Bouhafs" w:date="2023-12-21T16:47:00Z">
                    <w:rPr/>
                  </w:rPrChange>
                </w:rPr>
                <w:delText>Tâche</w:delText>
              </w:r>
            </w:del>
          </w:p>
        </w:tc>
        <w:tc>
          <w:tcPr>
            <w:tcW w:w="1690" w:type="dxa"/>
          </w:tcPr>
          <w:p w14:paraId="5200FBD1" w14:textId="2B00D4EC" w:rsidR="00B75BAF" w:rsidRPr="0075512F" w:rsidDel="000A3E8D" w:rsidRDefault="00B75BAF" w:rsidP="000A3E8D">
            <w:pPr>
              <w:rPr>
                <w:del w:id="4409" w:author="Houyem Rais" w:date="2024-02-22T15:17:00Z"/>
                <w:sz w:val="20"/>
                <w:szCs w:val="20"/>
              </w:rPr>
              <w:pPrChange w:id="4410" w:author="Houyem Rais" w:date="2024-02-22T15:17:00Z">
                <w:pPr>
                  <w:spacing w:before="40" w:after="60"/>
                  <w:jc w:val="center"/>
                </w:pPr>
              </w:pPrChange>
            </w:pPr>
            <w:del w:id="4411" w:author="Houyem Rais" w:date="2024-02-22T15:17:00Z">
              <w:r w:rsidRPr="0075512F" w:rsidDel="000A3E8D">
                <w:delText>Point à temps</w:delText>
              </w:r>
            </w:del>
          </w:p>
        </w:tc>
        <w:tc>
          <w:tcPr>
            <w:tcW w:w="1706" w:type="dxa"/>
          </w:tcPr>
          <w:p w14:paraId="0AC964CF" w14:textId="2D7D24C9" w:rsidR="00B75BAF" w:rsidRPr="0075512F" w:rsidDel="000A3E8D" w:rsidRDefault="00B75BAF" w:rsidP="000A3E8D">
            <w:pPr>
              <w:rPr>
                <w:del w:id="4412" w:author="Houyem Rais" w:date="2024-02-22T15:17:00Z"/>
                <w:sz w:val="20"/>
                <w:szCs w:val="20"/>
              </w:rPr>
              <w:pPrChange w:id="4413" w:author="Houyem Rais" w:date="2024-02-22T15:17:00Z">
                <w:pPr>
                  <w:spacing w:before="40" w:after="60"/>
                  <w:jc w:val="center"/>
                </w:pPr>
              </w:pPrChange>
            </w:pPr>
            <w:del w:id="4414" w:author="Houyem Rais" w:date="2024-02-22T15:17:00Z">
              <w:r w:rsidRPr="0075512F" w:rsidDel="000A3E8D">
                <w:delText>Divers</w:delText>
              </w:r>
            </w:del>
          </w:p>
        </w:tc>
        <w:tc>
          <w:tcPr>
            <w:tcW w:w="1905" w:type="dxa"/>
          </w:tcPr>
          <w:p w14:paraId="6B2D118B" w14:textId="507DB075" w:rsidR="00B75BAF" w:rsidRPr="0075512F" w:rsidDel="000A3E8D" w:rsidRDefault="00B75BAF" w:rsidP="000A3E8D">
            <w:pPr>
              <w:rPr>
                <w:del w:id="4415" w:author="Houyem Rais" w:date="2024-02-22T15:17:00Z"/>
                <w:b/>
                <w:bCs/>
                <w:sz w:val="20"/>
                <w:szCs w:val="20"/>
              </w:rPr>
              <w:pPrChange w:id="4416" w:author="Houyem Rais" w:date="2024-02-22T15:17:00Z">
                <w:pPr>
                  <w:spacing w:before="40" w:after="60"/>
                  <w:jc w:val="center"/>
                </w:pPr>
              </w:pPrChange>
            </w:pPr>
            <w:del w:id="4417" w:author="Houyem Rais" w:date="2024-02-22T15:17:00Z">
              <w:r w:rsidRPr="0075512F" w:rsidDel="000A3E8D">
                <w:delText>Rechargement en BB</w:delText>
              </w:r>
            </w:del>
          </w:p>
        </w:tc>
        <w:tc>
          <w:tcPr>
            <w:tcW w:w="1691" w:type="dxa"/>
            <w:vMerge w:val="restart"/>
          </w:tcPr>
          <w:p w14:paraId="6792DEDE" w14:textId="00E752CC" w:rsidR="00B75BAF" w:rsidRPr="0075512F" w:rsidDel="000A3E8D" w:rsidRDefault="00B75BAF" w:rsidP="000A3E8D">
            <w:pPr>
              <w:rPr>
                <w:del w:id="4418" w:author="Houyem Rais" w:date="2024-02-22T15:17:00Z"/>
              </w:rPr>
              <w:pPrChange w:id="4419" w:author="Houyem Rais" w:date="2024-02-22T15:17:00Z">
                <w:pPr>
                  <w:spacing w:before="40" w:after="60"/>
                  <w:jc w:val="center"/>
                </w:pPr>
              </w:pPrChange>
            </w:pPr>
          </w:p>
        </w:tc>
      </w:tr>
      <w:tr w:rsidR="00B75BAF" w:rsidRPr="0075512F" w:rsidDel="000A3E8D" w14:paraId="764C768C" w14:textId="6813D13E" w:rsidTr="006021FC">
        <w:trPr>
          <w:del w:id="4420" w:author="Houyem Rais" w:date="2024-02-22T15:17:00Z"/>
        </w:trPr>
        <w:tc>
          <w:tcPr>
            <w:tcW w:w="2070" w:type="dxa"/>
          </w:tcPr>
          <w:p w14:paraId="14831CAD" w14:textId="25588400" w:rsidR="00B75BAF" w:rsidRPr="00243943" w:rsidDel="000A3E8D" w:rsidRDefault="00B75BAF" w:rsidP="000A3E8D">
            <w:pPr>
              <w:rPr>
                <w:del w:id="4421" w:author="Houyem Rais" w:date="2024-02-22T15:17:00Z"/>
                <w:b/>
                <w:bCs/>
                <w:sz w:val="20"/>
                <w:szCs w:val="20"/>
                <w:rPrChange w:id="4422" w:author="Farouk Bouhafs" w:date="2023-12-21T16:47:00Z">
                  <w:rPr>
                    <w:del w:id="4423" w:author="Houyem Rais" w:date="2024-02-22T15:17:00Z"/>
                    <w:sz w:val="20"/>
                    <w:szCs w:val="20"/>
                  </w:rPr>
                </w:rPrChange>
              </w:rPr>
              <w:pPrChange w:id="4424" w:author="Houyem Rais" w:date="2024-02-22T15:17:00Z">
                <w:pPr>
                  <w:spacing w:before="40" w:after="60"/>
                </w:pPr>
              </w:pPrChange>
            </w:pPr>
            <w:del w:id="4425" w:author="Houyem Rais" w:date="2024-02-22T15:17:00Z">
              <w:r w:rsidRPr="00243943" w:rsidDel="000A3E8D">
                <w:rPr>
                  <w:b/>
                  <w:bCs/>
                  <w:rPrChange w:id="4426" w:author="Farouk Bouhafs" w:date="2023-12-21T16:47:00Z">
                    <w:rPr/>
                  </w:rPrChange>
                </w:rPr>
                <w:delText>Unité</w:delText>
              </w:r>
            </w:del>
          </w:p>
        </w:tc>
        <w:tc>
          <w:tcPr>
            <w:tcW w:w="1690" w:type="dxa"/>
          </w:tcPr>
          <w:p w14:paraId="04EFE009" w14:textId="7E46AB2E" w:rsidR="00B75BAF" w:rsidRPr="0075512F" w:rsidDel="000A3E8D" w:rsidRDefault="00B75BAF" w:rsidP="000A3E8D">
            <w:pPr>
              <w:rPr>
                <w:del w:id="4427" w:author="Houyem Rais" w:date="2024-02-22T15:17:00Z"/>
                <w:sz w:val="20"/>
                <w:szCs w:val="20"/>
              </w:rPr>
              <w:pPrChange w:id="4428" w:author="Houyem Rais" w:date="2024-02-22T15:17:00Z">
                <w:pPr>
                  <w:spacing w:before="40" w:after="60"/>
                  <w:jc w:val="center"/>
                </w:pPr>
              </w:pPrChange>
            </w:pPr>
            <w:del w:id="4429" w:author="Houyem Rais" w:date="2024-02-22T15:17:00Z">
              <w:r w:rsidRPr="0075512F" w:rsidDel="000A3E8D">
                <w:delText>Km</w:delText>
              </w:r>
            </w:del>
          </w:p>
        </w:tc>
        <w:tc>
          <w:tcPr>
            <w:tcW w:w="1706" w:type="dxa"/>
          </w:tcPr>
          <w:p w14:paraId="01725BD1" w14:textId="4BD1DB9F" w:rsidR="00B75BAF" w:rsidRPr="0075512F" w:rsidDel="000A3E8D" w:rsidRDefault="00B75BAF" w:rsidP="000A3E8D">
            <w:pPr>
              <w:rPr>
                <w:del w:id="4430" w:author="Houyem Rais" w:date="2024-02-22T15:17:00Z"/>
                <w:sz w:val="20"/>
                <w:szCs w:val="20"/>
              </w:rPr>
              <w:pPrChange w:id="4431" w:author="Houyem Rais" w:date="2024-02-22T15:17:00Z">
                <w:pPr>
                  <w:spacing w:before="40" w:after="60"/>
                  <w:jc w:val="center"/>
                </w:pPr>
              </w:pPrChange>
            </w:pPr>
            <w:del w:id="4432" w:author="Houyem Rais" w:date="2024-02-22T15:17:00Z">
              <w:r w:rsidRPr="0075512F" w:rsidDel="000A3E8D">
                <w:delText>Km</w:delText>
              </w:r>
            </w:del>
          </w:p>
        </w:tc>
        <w:tc>
          <w:tcPr>
            <w:tcW w:w="1905" w:type="dxa"/>
          </w:tcPr>
          <w:p w14:paraId="1B390A4A" w14:textId="424E4C00" w:rsidR="00B75BAF" w:rsidRPr="0075512F" w:rsidDel="000A3E8D" w:rsidRDefault="00B75BAF" w:rsidP="000A3E8D">
            <w:pPr>
              <w:rPr>
                <w:del w:id="4433" w:author="Houyem Rais" w:date="2024-02-22T15:17:00Z"/>
                <w:b/>
                <w:bCs/>
                <w:sz w:val="20"/>
                <w:szCs w:val="20"/>
              </w:rPr>
              <w:pPrChange w:id="4434" w:author="Houyem Rais" w:date="2024-02-22T15:17:00Z">
                <w:pPr>
                  <w:spacing w:before="40" w:after="60"/>
                  <w:jc w:val="center"/>
                </w:pPr>
              </w:pPrChange>
            </w:pPr>
            <w:del w:id="4435" w:author="Houyem Rais" w:date="2024-02-22T15:17:00Z">
              <w:r w:rsidRPr="0075512F" w:rsidDel="000A3E8D">
                <w:delText>Km</w:delText>
              </w:r>
            </w:del>
          </w:p>
        </w:tc>
        <w:tc>
          <w:tcPr>
            <w:tcW w:w="1691" w:type="dxa"/>
            <w:vMerge/>
          </w:tcPr>
          <w:p w14:paraId="6FC2D33D" w14:textId="50C67218" w:rsidR="00B75BAF" w:rsidRPr="0075512F" w:rsidDel="000A3E8D" w:rsidRDefault="00B75BAF" w:rsidP="000A3E8D">
            <w:pPr>
              <w:rPr>
                <w:del w:id="4436" w:author="Houyem Rais" w:date="2024-02-22T15:17:00Z"/>
              </w:rPr>
              <w:pPrChange w:id="4437" w:author="Houyem Rais" w:date="2024-02-22T15:17:00Z">
                <w:pPr>
                  <w:spacing w:before="40" w:after="60"/>
                  <w:jc w:val="center"/>
                </w:pPr>
              </w:pPrChange>
            </w:pPr>
          </w:p>
        </w:tc>
      </w:tr>
      <w:tr w:rsidR="00B75BAF" w:rsidRPr="0075512F" w:rsidDel="000A3E8D" w14:paraId="23E91696" w14:textId="7C66B5CC" w:rsidTr="006021FC">
        <w:trPr>
          <w:del w:id="4438" w:author="Houyem Rais" w:date="2024-02-22T15:17:00Z"/>
        </w:trPr>
        <w:tc>
          <w:tcPr>
            <w:tcW w:w="2070" w:type="dxa"/>
          </w:tcPr>
          <w:p w14:paraId="6E6CD101" w14:textId="056AD6AA" w:rsidR="00B75BAF" w:rsidRPr="00243943" w:rsidDel="000A3E8D" w:rsidRDefault="00B75BAF" w:rsidP="000A3E8D">
            <w:pPr>
              <w:rPr>
                <w:del w:id="4439" w:author="Houyem Rais" w:date="2024-02-22T15:17:00Z"/>
                <w:b/>
                <w:bCs/>
                <w:sz w:val="20"/>
                <w:szCs w:val="20"/>
                <w:rPrChange w:id="4440" w:author="Farouk Bouhafs" w:date="2023-12-21T16:47:00Z">
                  <w:rPr>
                    <w:del w:id="4441" w:author="Houyem Rais" w:date="2024-02-22T15:17:00Z"/>
                    <w:sz w:val="20"/>
                    <w:szCs w:val="20"/>
                  </w:rPr>
                </w:rPrChange>
              </w:rPr>
              <w:pPrChange w:id="4442" w:author="Houyem Rais" w:date="2024-02-22T15:17:00Z">
                <w:pPr>
                  <w:spacing w:before="40" w:after="60"/>
                </w:pPr>
              </w:pPrChange>
            </w:pPr>
            <w:del w:id="4443" w:author="Houyem Rais" w:date="2024-02-22T15:17:00Z">
              <w:r w:rsidRPr="00243943" w:rsidDel="000A3E8D">
                <w:rPr>
                  <w:b/>
                  <w:bCs/>
                  <w:sz w:val="20"/>
                  <w:szCs w:val="20"/>
                  <w:rPrChange w:id="4444" w:author="Farouk Bouhafs" w:date="2023-12-21T16:47:00Z">
                    <w:rPr>
                      <w:sz w:val="20"/>
                      <w:szCs w:val="20"/>
                    </w:rPr>
                  </w:rPrChange>
                </w:rPr>
                <w:delText xml:space="preserve">Coût (en DT-HT/unité) </w:delText>
              </w:r>
            </w:del>
          </w:p>
        </w:tc>
        <w:tc>
          <w:tcPr>
            <w:tcW w:w="1690" w:type="dxa"/>
          </w:tcPr>
          <w:p w14:paraId="5F9B0A6C" w14:textId="6EC9DFB9" w:rsidR="00B75BAF" w:rsidRPr="0075512F" w:rsidDel="000A3E8D" w:rsidRDefault="00B75BAF" w:rsidP="000A3E8D">
            <w:pPr>
              <w:rPr>
                <w:del w:id="4445" w:author="Houyem Rais" w:date="2024-02-22T15:17:00Z"/>
                <w:sz w:val="20"/>
                <w:szCs w:val="20"/>
              </w:rPr>
              <w:pPrChange w:id="4446" w:author="Houyem Rais" w:date="2024-02-22T15:17:00Z">
                <w:pPr>
                  <w:spacing w:before="40" w:after="60"/>
                  <w:jc w:val="center"/>
                </w:pPr>
              </w:pPrChange>
            </w:pPr>
            <w:del w:id="4447" w:author="Houyem Rais" w:date="2024-02-22T15:17:00Z">
              <w:r w:rsidRPr="0075512F" w:rsidDel="000A3E8D">
                <w:delText>60 000</w:delText>
              </w:r>
            </w:del>
          </w:p>
        </w:tc>
        <w:tc>
          <w:tcPr>
            <w:tcW w:w="1706" w:type="dxa"/>
          </w:tcPr>
          <w:p w14:paraId="59EBC333" w14:textId="6A056AF6" w:rsidR="00B75BAF" w:rsidRPr="0075512F" w:rsidDel="000A3E8D" w:rsidRDefault="00B75BAF" w:rsidP="000A3E8D">
            <w:pPr>
              <w:rPr>
                <w:del w:id="4448" w:author="Houyem Rais" w:date="2024-02-22T15:17:00Z"/>
                <w:sz w:val="20"/>
                <w:szCs w:val="20"/>
              </w:rPr>
              <w:pPrChange w:id="4449" w:author="Houyem Rais" w:date="2024-02-22T15:17:00Z">
                <w:pPr>
                  <w:spacing w:before="40" w:after="60"/>
                  <w:jc w:val="center"/>
                </w:pPr>
              </w:pPrChange>
            </w:pPr>
            <w:del w:id="4450" w:author="Houyem Rais" w:date="2024-02-22T15:17:00Z">
              <w:r w:rsidRPr="0075512F" w:rsidDel="000A3E8D">
                <w:delText>80 000</w:delText>
              </w:r>
            </w:del>
          </w:p>
        </w:tc>
        <w:tc>
          <w:tcPr>
            <w:tcW w:w="1905" w:type="dxa"/>
          </w:tcPr>
          <w:p w14:paraId="44AC5FEE" w14:textId="32D300C7" w:rsidR="00B75BAF" w:rsidRPr="0075512F" w:rsidDel="000A3E8D" w:rsidRDefault="00B75BAF" w:rsidP="000A3E8D">
            <w:pPr>
              <w:rPr>
                <w:del w:id="4451" w:author="Houyem Rais" w:date="2024-02-22T15:17:00Z"/>
                <w:b/>
                <w:bCs/>
                <w:sz w:val="20"/>
                <w:szCs w:val="20"/>
              </w:rPr>
              <w:pPrChange w:id="4452" w:author="Houyem Rais" w:date="2024-02-22T15:17:00Z">
                <w:pPr>
                  <w:spacing w:before="40" w:after="60"/>
                  <w:jc w:val="center"/>
                </w:pPr>
              </w:pPrChange>
            </w:pPr>
            <w:del w:id="4453" w:author="Houyem Rais" w:date="2024-02-22T15:17:00Z">
              <w:r w:rsidRPr="0075512F" w:rsidDel="000A3E8D">
                <w:delText>400 000</w:delText>
              </w:r>
            </w:del>
          </w:p>
        </w:tc>
        <w:tc>
          <w:tcPr>
            <w:tcW w:w="1691" w:type="dxa"/>
            <w:vMerge/>
          </w:tcPr>
          <w:p w14:paraId="2969B7E7" w14:textId="63D1A2FD" w:rsidR="00B75BAF" w:rsidRPr="0075512F" w:rsidDel="000A3E8D" w:rsidRDefault="00B75BAF" w:rsidP="000A3E8D">
            <w:pPr>
              <w:rPr>
                <w:del w:id="4454" w:author="Houyem Rais" w:date="2024-02-22T15:17:00Z"/>
              </w:rPr>
              <w:pPrChange w:id="4455" w:author="Houyem Rais" w:date="2024-02-22T15:17:00Z">
                <w:pPr>
                  <w:spacing w:before="40" w:after="60"/>
                  <w:jc w:val="center"/>
                </w:pPr>
              </w:pPrChange>
            </w:pPr>
          </w:p>
        </w:tc>
      </w:tr>
      <w:tr w:rsidR="00B75BAF" w:rsidRPr="0075512F" w:rsidDel="000A3E8D" w14:paraId="2B54A75A" w14:textId="6A603FD0" w:rsidTr="006021FC">
        <w:trPr>
          <w:del w:id="4456" w:author="Houyem Rais" w:date="2024-02-22T15:17:00Z"/>
        </w:trPr>
        <w:tc>
          <w:tcPr>
            <w:tcW w:w="2070" w:type="dxa"/>
          </w:tcPr>
          <w:p w14:paraId="1C26B4B7" w14:textId="7D67EF99" w:rsidR="00B75BAF" w:rsidRPr="00243943" w:rsidDel="000A3E8D" w:rsidRDefault="00B75BAF" w:rsidP="000A3E8D">
            <w:pPr>
              <w:rPr>
                <w:del w:id="4457" w:author="Houyem Rais" w:date="2024-02-22T15:17:00Z"/>
                <w:rFonts w:cs="Calibri"/>
                <w:b/>
                <w:bCs/>
                <w:color w:val="000000"/>
                <w:sz w:val="20"/>
                <w:szCs w:val="20"/>
              </w:rPr>
              <w:pPrChange w:id="4458" w:author="Houyem Rais" w:date="2024-02-22T15:17:00Z">
                <w:pPr>
                  <w:spacing w:before="40" w:after="60"/>
                </w:pPr>
              </w:pPrChange>
            </w:pPr>
            <w:del w:id="4459" w:author="Houyem Rais" w:date="2024-02-22T15:17:00Z">
              <w:r w:rsidRPr="00243943" w:rsidDel="000A3E8D">
                <w:rPr>
                  <w:b/>
                  <w:bCs/>
                  <w:sz w:val="20"/>
                  <w:szCs w:val="20"/>
                  <w:rPrChange w:id="4460" w:author="Farouk Bouhafs" w:date="2023-12-21T16:47:00Z">
                    <w:rPr>
                      <w:sz w:val="20"/>
                      <w:szCs w:val="20"/>
                    </w:rPr>
                  </w:rPrChange>
                </w:rPr>
                <w:delText>Fréquence</w:delText>
              </w:r>
            </w:del>
          </w:p>
        </w:tc>
        <w:tc>
          <w:tcPr>
            <w:tcW w:w="1690" w:type="dxa"/>
          </w:tcPr>
          <w:p w14:paraId="13EFA17B" w14:textId="4F87CFEF" w:rsidR="00B75BAF" w:rsidRPr="0075512F" w:rsidDel="000A3E8D" w:rsidRDefault="00B75BAF" w:rsidP="000A3E8D">
            <w:pPr>
              <w:rPr>
                <w:del w:id="4461" w:author="Houyem Rais" w:date="2024-02-22T15:17:00Z"/>
                <w:rFonts w:cs="Calibri"/>
                <w:color w:val="000000"/>
                <w:sz w:val="20"/>
                <w:szCs w:val="20"/>
              </w:rPr>
              <w:pPrChange w:id="4462" w:author="Houyem Rais" w:date="2024-02-22T15:17:00Z">
                <w:pPr>
                  <w:spacing w:before="40" w:after="60"/>
                  <w:jc w:val="center"/>
                </w:pPr>
              </w:pPrChange>
            </w:pPr>
            <w:del w:id="4463" w:author="Houyem Rais" w:date="2024-02-22T15:17:00Z">
              <w:r w:rsidRPr="0075512F" w:rsidDel="000A3E8D">
                <w:delText>1 fois par an</w:delText>
              </w:r>
            </w:del>
          </w:p>
        </w:tc>
        <w:tc>
          <w:tcPr>
            <w:tcW w:w="1706" w:type="dxa"/>
          </w:tcPr>
          <w:p w14:paraId="6B12ACB8" w14:textId="5EF70CBA" w:rsidR="00B75BAF" w:rsidRPr="0075512F" w:rsidDel="000A3E8D" w:rsidRDefault="00B75BAF" w:rsidP="000A3E8D">
            <w:pPr>
              <w:rPr>
                <w:del w:id="4464" w:author="Houyem Rais" w:date="2024-02-22T15:17:00Z"/>
                <w:rFonts w:cs="Calibri"/>
                <w:color w:val="000000"/>
                <w:sz w:val="20"/>
                <w:szCs w:val="20"/>
              </w:rPr>
              <w:pPrChange w:id="4465" w:author="Houyem Rais" w:date="2024-02-22T15:17:00Z">
                <w:pPr>
                  <w:spacing w:before="40" w:after="60"/>
                  <w:jc w:val="center"/>
                </w:pPr>
              </w:pPrChange>
            </w:pPr>
            <w:del w:id="4466" w:author="Houyem Rais" w:date="2024-02-22T15:17:00Z">
              <w:r w:rsidRPr="0075512F" w:rsidDel="000A3E8D">
                <w:delText>1 fois par an</w:delText>
              </w:r>
            </w:del>
          </w:p>
        </w:tc>
        <w:tc>
          <w:tcPr>
            <w:tcW w:w="1905" w:type="dxa"/>
          </w:tcPr>
          <w:p w14:paraId="46790229" w14:textId="6C408E2B" w:rsidR="00B75BAF" w:rsidRPr="0075512F" w:rsidDel="000A3E8D" w:rsidRDefault="00B75BAF" w:rsidP="000A3E8D">
            <w:pPr>
              <w:rPr>
                <w:del w:id="4467" w:author="Houyem Rais" w:date="2024-02-22T15:17:00Z"/>
                <w:rFonts w:cs="Calibri"/>
                <w:b/>
                <w:bCs/>
                <w:color w:val="000000"/>
                <w:sz w:val="20"/>
                <w:szCs w:val="20"/>
              </w:rPr>
              <w:pPrChange w:id="4468" w:author="Houyem Rais" w:date="2024-02-22T15:17:00Z">
                <w:pPr>
                  <w:spacing w:before="40" w:after="60"/>
                  <w:jc w:val="center"/>
                </w:pPr>
              </w:pPrChange>
            </w:pPr>
            <w:del w:id="4469" w:author="Houyem Rais" w:date="2024-02-22T15:17:00Z">
              <w:r w:rsidRPr="0075512F" w:rsidDel="000A3E8D">
                <w:delText>Tous les 7 ans</w:delText>
              </w:r>
            </w:del>
          </w:p>
        </w:tc>
        <w:tc>
          <w:tcPr>
            <w:tcW w:w="1691" w:type="dxa"/>
            <w:vMerge/>
          </w:tcPr>
          <w:p w14:paraId="112C9BF4" w14:textId="039AF2C6" w:rsidR="00B75BAF" w:rsidRPr="0075512F" w:rsidDel="000A3E8D" w:rsidRDefault="00B75BAF" w:rsidP="000A3E8D">
            <w:pPr>
              <w:rPr>
                <w:del w:id="4470" w:author="Houyem Rais" w:date="2024-02-22T15:17:00Z"/>
              </w:rPr>
              <w:pPrChange w:id="4471" w:author="Houyem Rais" w:date="2024-02-22T15:17:00Z">
                <w:pPr>
                  <w:spacing w:before="40" w:after="60"/>
                  <w:jc w:val="center"/>
                </w:pPr>
              </w:pPrChange>
            </w:pPr>
          </w:p>
        </w:tc>
      </w:tr>
      <w:tr w:rsidR="00B16EE0" w:rsidRPr="0075512F" w:rsidDel="000A3E8D" w14:paraId="7542BA29" w14:textId="2290646E" w:rsidTr="006021FC">
        <w:trPr>
          <w:del w:id="4472" w:author="Houyem Rais" w:date="2024-02-22T15:17:00Z"/>
        </w:trPr>
        <w:tc>
          <w:tcPr>
            <w:tcW w:w="2070" w:type="dxa"/>
          </w:tcPr>
          <w:p w14:paraId="688E955D" w14:textId="1B030587" w:rsidR="00B16EE0" w:rsidRPr="00243943" w:rsidDel="000A3E8D" w:rsidRDefault="00B16EE0" w:rsidP="000A3E8D">
            <w:pPr>
              <w:rPr>
                <w:del w:id="4473" w:author="Houyem Rais" w:date="2024-02-22T15:17:00Z"/>
                <w:rFonts w:cs="Calibri"/>
                <w:b/>
                <w:bCs/>
                <w:color w:val="000000"/>
                <w:sz w:val="20"/>
                <w:szCs w:val="20"/>
              </w:rPr>
              <w:pPrChange w:id="4474" w:author="Houyem Rais" w:date="2024-02-22T15:17:00Z">
                <w:pPr>
                  <w:spacing w:before="40" w:after="60"/>
                </w:pPr>
              </w:pPrChange>
            </w:pPr>
            <w:del w:id="4475" w:author="Houyem Rais" w:date="2024-02-22T15:17:00Z">
              <w:r w:rsidRPr="00243943" w:rsidDel="000A3E8D">
                <w:rPr>
                  <w:b/>
                  <w:bCs/>
                  <w:sz w:val="20"/>
                  <w:szCs w:val="20"/>
                  <w:rPrChange w:id="4476" w:author="Farouk Bouhafs" w:date="2023-12-21T16:47:00Z">
                    <w:rPr>
                      <w:sz w:val="20"/>
                      <w:szCs w:val="20"/>
                    </w:rPr>
                  </w:rPrChange>
                </w:rPr>
                <w:delText>Total route en km (DT) (B)</w:delText>
              </w:r>
            </w:del>
          </w:p>
        </w:tc>
        <w:tc>
          <w:tcPr>
            <w:tcW w:w="1690" w:type="dxa"/>
          </w:tcPr>
          <w:p w14:paraId="4104F9E9" w14:textId="070D6560" w:rsidR="00B16EE0" w:rsidRPr="0075512F" w:rsidDel="000A3E8D" w:rsidRDefault="00B16EE0" w:rsidP="000A3E8D">
            <w:pPr>
              <w:rPr>
                <w:del w:id="4477" w:author="Houyem Rais" w:date="2024-02-22T15:17:00Z"/>
                <w:rFonts w:cs="Calibri"/>
                <w:color w:val="000000"/>
                <w:sz w:val="20"/>
                <w:szCs w:val="20"/>
              </w:rPr>
              <w:pPrChange w:id="4478" w:author="Houyem Rais" w:date="2024-02-22T15:17:00Z">
                <w:pPr>
                  <w:spacing w:before="40" w:after="60"/>
                  <w:jc w:val="center"/>
                </w:pPr>
              </w:pPrChange>
            </w:pPr>
            <w:del w:id="4479" w:author="Houyem Rais" w:date="2024-02-22T15:17:00Z">
              <w:r w:rsidRPr="0075512F" w:rsidDel="000A3E8D">
                <w:delText>900 000</w:delText>
              </w:r>
            </w:del>
          </w:p>
        </w:tc>
        <w:tc>
          <w:tcPr>
            <w:tcW w:w="1706" w:type="dxa"/>
          </w:tcPr>
          <w:p w14:paraId="76F43369" w14:textId="43869FA2" w:rsidR="00B16EE0" w:rsidRPr="0075512F" w:rsidDel="000A3E8D" w:rsidRDefault="00B16EE0" w:rsidP="000A3E8D">
            <w:pPr>
              <w:rPr>
                <w:del w:id="4480" w:author="Houyem Rais" w:date="2024-02-22T15:17:00Z"/>
                <w:rFonts w:cs="Calibri"/>
                <w:color w:val="000000"/>
                <w:sz w:val="20"/>
                <w:szCs w:val="20"/>
              </w:rPr>
              <w:pPrChange w:id="4481" w:author="Houyem Rais" w:date="2024-02-22T15:17:00Z">
                <w:pPr>
                  <w:spacing w:before="40" w:after="60"/>
                  <w:jc w:val="center"/>
                </w:pPr>
              </w:pPrChange>
            </w:pPr>
            <w:del w:id="4482" w:author="Houyem Rais" w:date="2024-02-22T15:17:00Z">
              <w:r w:rsidRPr="0075512F" w:rsidDel="000A3E8D">
                <w:delText>1 200 000</w:delText>
              </w:r>
            </w:del>
          </w:p>
        </w:tc>
        <w:tc>
          <w:tcPr>
            <w:tcW w:w="1905" w:type="dxa"/>
          </w:tcPr>
          <w:p w14:paraId="11654633" w14:textId="013DC8B6" w:rsidR="00B16EE0" w:rsidRPr="0075512F" w:rsidDel="000A3E8D" w:rsidRDefault="00B16EE0" w:rsidP="000A3E8D">
            <w:pPr>
              <w:rPr>
                <w:del w:id="4483" w:author="Houyem Rais" w:date="2024-02-22T15:17:00Z"/>
                <w:rFonts w:cs="Calibri"/>
                <w:b/>
                <w:bCs/>
                <w:color w:val="000000"/>
                <w:sz w:val="20"/>
                <w:szCs w:val="20"/>
              </w:rPr>
              <w:pPrChange w:id="4484" w:author="Houyem Rais" w:date="2024-02-22T15:17:00Z">
                <w:pPr>
                  <w:spacing w:before="40" w:after="60"/>
                  <w:jc w:val="center"/>
                </w:pPr>
              </w:pPrChange>
            </w:pPr>
            <w:del w:id="4485" w:author="Houyem Rais" w:date="2024-02-22T15:17:00Z">
              <w:r w:rsidRPr="0075512F" w:rsidDel="000A3E8D">
                <w:delText>6 000 000</w:delText>
              </w:r>
            </w:del>
          </w:p>
        </w:tc>
        <w:tc>
          <w:tcPr>
            <w:tcW w:w="1691" w:type="dxa"/>
          </w:tcPr>
          <w:p w14:paraId="3323297E" w14:textId="2ED0FD41" w:rsidR="00B16EE0" w:rsidRPr="0075512F" w:rsidDel="000A3E8D" w:rsidRDefault="00B16EE0" w:rsidP="000A3E8D">
            <w:pPr>
              <w:rPr>
                <w:del w:id="4486" w:author="Houyem Rais" w:date="2024-02-22T15:17:00Z"/>
              </w:rPr>
              <w:pPrChange w:id="4487" w:author="Houyem Rais" w:date="2024-02-22T15:17:00Z">
                <w:pPr>
                  <w:spacing w:before="40" w:after="60"/>
                  <w:jc w:val="center"/>
                </w:pPr>
              </w:pPrChange>
            </w:pPr>
            <w:del w:id="4488" w:author="Houyem Rais" w:date="2024-02-22T15:17:00Z">
              <w:r w:rsidRPr="0075512F" w:rsidDel="000A3E8D">
                <w:delText>2</w:delText>
              </w:r>
              <w:r w:rsidR="003741F8" w:rsidRPr="0075512F" w:rsidDel="000A3E8D">
                <w:delText xml:space="preserve"> </w:delText>
              </w:r>
              <w:r w:rsidRPr="0075512F" w:rsidDel="000A3E8D">
                <w:delText>957</w:delText>
              </w:r>
              <w:r w:rsidR="003741F8" w:rsidRPr="0075512F" w:rsidDel="000A3E8D">
                <w:delText xml:space="preserve"> </w:delText>
              </w:r>
              <w:r w:rsidRPr="0075512F" w:rsidDel="000A3E8D">
                <w:delText>143</w:delText>
              </w:r>
            </w:del>
          </w:p>
        </w:tc>
      </w:tr>
      <w:tr w:rsidR="00B16EE0" w:rsidRPr="0075512F" w:rsidDel="000A3E8D" w14:paraId="72479433" w14:textId="308C285A" w:rsidTr="006021FC">
        <w:trPr>
          <w:del w:id="4489" w:author="Houyem Rais" w:date="2024-02-22T15:17:00Z"/>
        </w:trPr>
        <w:tc>
          <w:tcPr>
            <w:tcW w:w="2070" w:type="dxa"/>
          </w:tcPr>
          <w:p w14:paraId="40144C43" w14:textId="27CC58D9" w:rsidR="00B16EE0" w:rsidRPr="00243943" w:rsidDel="000A3E8D" w:rsidRDefault="00B16EE0" w:rsidP="000A3E8D">
            <w:pPr>
              <w:rPr>
                <w:del w:id="4490" w:author="Houyem Rais" w:date="2024-02-22T15:17:00Z"/>
                <w:b/>
                <w:bCs/>
                <w:sz w:val="20"/>
                <w:szCs w:val="20"/>
                <w:rPrChange w:id="4491" w:author="Farouk Bouhafs" w:date="2023-12-21T16:47:00Z">
                  <w:rPr>
                    <w:del w:id="4492" w:author="Houyem Rais" w:date="2024-02-22T15:17:00Z"/>
                    <w:sz w:val="20"/>
                    <w:szCs w:val="20"/>
                  </w:rPr>
                </w:rPrChange>
              </w:rPr>
              <w:pPrChange w:id="4493" w:author="Houyem Rais" w:date="2024-02-22T15:17:00Z">
                <w:pPr>
                  <w:spacing w:before="40" w:after="60"/>
                </w:pPr>
              </w:pPrChange>
            </w:pPr>
            <w:del w:id="4494" w:author="Houyem Rais" w:date="2024-02-22T15:17:00Z">
              <w:r w:rsidRPr="00243943" w:rsidDel="000A3E8D">
                <w:rPr>
                  <w:b/>
                  <w:bCs/>
                  <w:sz w:val="20"/>
                  <w:szCs w:val="20"/>
                  <w:rPrChange w:id="4495" w:author="Farouk Bouhafs" w:date="2023-12-21T16:47:00Z">
                    <w:rPr>
                      <w:sz w:val="20"/>
                      <w:szCs w:val="20"/>
                    </w:rPr>
                  </w:rPrChange>
                </w:rPr>
                <w:delText>Total route en km (DT) (D)</w:delText>
              </w:r>
            </w:del>
          </w:p>
        </w:tc>
        <w:tc>
          <w:tcPr>
            <w:tcW w:w="1690" w:type="dxa"/>
          </w:tcPr>
          <w:p w14:paraId="65BE8306" w14:textId="75813565" w:rsidR="00B16EE0" w:rsidRPr="0075512F" w:rsidDel="000A3E8D" w:rsidRDefault="00B16EE0" w:rsidP="000A3E8D">
            <w:pPr>
              <w:rPr>
                <w:del w:id="4496" w:author="Houyem Rais" w:date="2024-02-22T15:17:00Z"/>
                <w:sz w:val="20"/>
                <w:szCs w:val="20"/>
              </w:rPr>
              <w:pPrChange w:id="4497" w:author="Houyem Rais" w:date="2024-02-22T15:17:00Z">
                <w:pPr>
                  <w:spacing w:before="40" w:after="60"/>
                  <w:jc w:val="center"/>
                </w:pPr>
              </w:pPrChange>
            </w:pPr>
            <w:del w:id="4498" w:author="Houyem Rais" w:date="2024-02-22T15:17:00Z">
              <w:r w:rsidRPr="0075512F" w:rsidDel="000A3E8D">
                <w:delText>900 000</w:delText>
              </w:r>
            </w:del>
          </w:p>
        </w:tc>
        <w:tc>
          <w:tcPr>
            <w:tcW w:w="1706" w:type="dxa"/>
          </w:tcPr>
          <w:p w14:paraId="58B57178" w14:textId="504119CE" w:rsidR="00B16EE0" w:rsidRPr="0075512F" w:rsidDel="000A3E8D" w:rsidRDefault="00B16EE0" w:rsidP="000A3E8D">
            <w:pPr>
              <w:rPr>
                <w:del w:id="4499" w:author="Houyem Rais" w:date="2024-02-22T15:17:00Z"/>
                <w:sz w:val="20"/>
                <w:szCs w:val="20"/>
              </w:rPr>
              <w:pPrChange w:id="4500" w:author="Houyem Rais" w:date="2024-02-22T15:17:00Z">
                <w:pPr>
                  <w:spacing w:before="40" w:after="60"/>
                  <w:jc w:val="center"/>
                </w:pPr>
              </w:pPrChange>
            </w:pPr>
            <w:del w:id="4501" w:author="Houyem Rais" w:date="2024-02-22T15:17:00Z">
              <w:r w:rsidRPr="0075512F" w:rsidDel="000A3E8D">
                <w:delText>1 200 000</w:delText>
              </w:r>
            </w:del>
          </w:p>
        </w:tc>
        <w:tc>
          <w:tcPr>
            <w:tcW w:w="1905" w:type="dxa"/>
          </w:tcPr>
          <w:p w14:paraId="43CEDED6" w14:textId="33EC94DC" w:rsidR="00B16EE0" w:rsidRPr="0075512F" w:rsidDel="000A3E8D" w:rsidRDefault="00B16EE0" w:rsidP="000A3E8D">
            <w:pPr>
              <w:rPr>
                <w:del w:id="4502" w:author="Houyem Rais" w:date="2024-02-22T15:17:00Z"/>
                <w:b/>
                <w:bCs/>
                <w:sz w:val="20"/>
                <w:szCs w:val="20"/>
              </w:rPr>
              <w:pPrChange w:id="4503" w:author="Houyem Rais" w:date="2024-02-22T15:17:00Z">
                <w:pPr>
                  <w:spacing w:before="40" w:after="60"/>
                  <w:jc w:val="center"/>
                </w:pPr>
              </w:pPrChange>
            </w:pPr>
            <w:del w:id="4504" w:author="Houyem Rais" w:date="2024-02-22T15:17:00Z">
              <w:r w:rsidRPr="0075512F" w:rsidDel="000A3E8D">
                <w:delText>6 000 000</w:delText>
              </w:r>
            </w:del>
          </w:p>
        </w:tc>
        <w:tc>
          <w:tcPr>
            <w:tcW w:w="1691" w:type="dxa"/>
          </w:tcPr>
          <w:p w14:paraId="66417329" w14:textId="5A41FCCD" w:rsidR="00B16EE0" w:rsidRPr="0075512F" w:rsidDel="000A3E8D" w:rsidRDefault="00B16EE0" w:rsidP="000A3E8D">
            <w:pPr>
              <w:rPr>
                <w:del w:id="4505" w:author="Houyem Rais" w:date="2024-02-22T15:17:00Z"/>
              </w:rPr>
              <w:pPrChange w:id="4506" w:author="Houyem Rais" w:date="2024-02-22T15:17:00Z">
                <w:pPr>
                  <w:spacing w:before="40" w:after="60"/>
                  <w:jc w:val="center"/>
                </w:pPr>
              </w:pPrChange>
            </w:pPr>
            <w:del w:id="4507" w:author="Houyem Rais" w:date="2024-02-22T15:17:00Z">
              <w:r w:rsidRPr="0075512F" w:rsidDel="000A3E8D">
                <w:delText>2</w:delText>
              </w:r>
              <w:r w:rsidR="003741F8" w:rsidRPr="0075512F" w:rsidDel="000A3E8D">
                <w:delText xml:space="preserve"> </w:delText>
              </w:r>
              <w:r w:rsidRPr="0075512F" w:rsidDel="000A3E8D">
                <w:delText>957</w:delText>
              </w:r>
              <w:r w:rsidR="003741F8" w:rsidRPr="0075512F" w:rsidDel="000A3E8D">
                <w:delText xml:space="preserve"> </w:delText>
              </w:r>
              <w:r w:rsidRPr="0075512F" w:rsidDel="000A3E8D">
                <w:delText>143</w:delText>
              </w:r>
            </w:del>
          </w:p>
        </w:tc>
      </w:tr>
    </w:tbl>
    <w:p w14:paraId="57384688" w14:textId="0D1BF976" w:rsidR="00820EDE" w:rsidRPr="0075512F" w:rsidDel="000A3E8D" w:rsidRDefault="00A0039B" w:rsidP="000A3E8D">
      <w:pPr>
        <w:rPr>
          <w:del w:id="4508" w:author="Houyem Rais" w:date="2024-02-22T15:17:00Z"/>
        </w:rPr>
        <w:pPrChange w:id="4509" w:author="Houyem Rais" w:date="2024-02-22T15:17:00Z">
          <w:pPr/>
        </w:pPrChange>
      </w:pPr>
      <w:ins w:id="4510" w:author="Farouk Bouhafs" w:date="2023-12-21T16:49:00Z">
        <w:del w:id="4511" w:author="Houyem Rais" w:date="2024-02-22T15:17:00Z">
          <w:r w:rsidDel="000A3E8D">
            <w:delText>Nous rappelons que seulement les coûts d’entretien courant et périodique du v</w:delText>
          </w:r>
        </w:del>
      </w:ins>
      <w:ins w:id="4512" w:author="Farouk Bouhafs" w:date="2023-12-21T16:50:00Z">
        <w:del w:id="4513" w:author="Houyem Rais" w:date="2024-02-22T15:17:00Z">
          <w:r w:rsidDel="000A3E8D">
            <w:delText>iaduc (sans voies d’accès) seront retenus dans cette étude.</w:delText>
          </w:r>
        </w:del>
      </w:ins>
    </w:p>
    <w:p w14:paraId="58BAC8E6" w14:textId="3305A972" w:rsidR="00CD4640" w:rsidRPr="0075512F" w:rsidDel="000A3E8D" w:rsidRDefault="00CD4640" w:rsidP="000A3E8D">
      <w:pPr>
        <w:rPr>
          <w:del w:id="4514" w:author="Houyem Rais" w:date="2024-02-22T15:17:00Z"/>
        </w:rPr>
        <w:pPrChange w:id="4515" w:author="Houyem Rais" w:date="2024-02-22T15:17:00Z">
          <w:pPr>
            <w:pStyle w:val="Titre2"/>
          </w:pPr>
        </w:pPrChange>
      </w:pPr>
      <w:bookmarkStart w:id="4516" w:name="_Toc136949979"/>
      <w:bookmarkStart w:id="4517" w:name="_Toc137137778"/>
      <w:bookmarkStart w:id="4518" w:name="_Toc141255690"/>
      <w:bookmarkStart w:id="4519" w:name="_Toc141256009"/>
      <w:bookmarkStart w:id="4520" w:name="_Toc142174706"/>
      <w:del w:id="4521" w:author="Houyem Rais" w:date="2024-02-22T15:17:00Z">
        <w:r w:rsidRPr="0075512F" w:rsidDel="000A3E8D">
          <w:delText>Les coûts d’exploitation</w:delText>
        </w:r>
        <w:bookmarkEnd w:id="4516"/>
        <w:bookmarkEnd w:id="4517"/>
        <w:bookmarkEnd w:id="4518"/>
        <w:bookmarkEnd w:id="4519"/>
        <w:bookmarkEnd w:id="4520"/>
      </w:del>
    </w:p>
    <w:p w14:paraId="66F50CAE" w14:textId="37B0356E" w:rsidR="00E95138" w:rsidRPr="0075512F" w:rsidDel="000A3E8D" w:rsidRDefault="00E95138" w:rsidP="000A3E8D">
      <w:pPr>
        <w:rPr>
          <w:del w:id="4522" w:author="Houyem Rais" w:date="2024-02-22T15:17:00Z"/>
        </w:rPr>
        <w:pPrChange w:id="4523" w:author="Houyem Rais" w:date="2024-02-22T15:17:00Z">
          <w:pPr/>
        </w:pPrChange>
      </w:pPr>
      <w:del w:id="4524" w:author="Houyem Rais" w:date="2024-02-22T15:17:00Z">
        <w:r w:rsidRPr="0075512F" w:rsidDel="000A3E8D">
          <w:delText>Les charges annuelles d’exploitation prises en compte dans l’analyse financières se composent :</w:delText>
        </w:r>
      </w:del>
    </w:p>
    <w:p w14:paraId="61F44BE5" w14:textId="2731B315" w:rsidR="00E95138" w:rsidRPr="0075512F" w:rsidDel="000A3E8D" w:rsidRDefault="00E95138" w:rsidP="000A3E8D">
      <w:pPr>
        <w:rPr>
          <w:del w:id="4525" w:author="Houyem Rais" w:date="2024-02-22T15:17:00Z"/>
        </w:rPr>
        <w:pPrChange w:id="4526" w:author="Houyem Rais" w:date="2024-02-22T15:17:00Z">
          <w:pPr>
            <w:pStyle w:val="ListParagraph"/>
          </w:pPr>
        </w:pPrChange>
      </w:pPr>
      <w:del w:id="4527" w:author="Houyem Rais" w:date="2024-02-22T15:17:00Z">
        <w:r w:rsidRPr="0075512F" w:rsidDel="000A3E8D">
          <w:delText>Des charges salariales ;</w:delText>
        </w:r>
      </w:del>
    </w:p>
    <w:p w14:paraId="7410847A" w14:textId="27EF6C56" w:rsidR="00E95138" w:rsidRPr="0075512F" w:rsidDel="000A3E8D" w:rsidRDefault="00E95138" w:rsidP="000A3E8D">
      <w:pPr>
        <w:rPr>
          <w:del w:id="4528" w:author="Houyem Rais" w:date="2024-02-22T15:17:00Z"/>
        </w:rPr>
        <w:pPrChange w:id="4529" w:author="Houyem Rais" w:date="2024-02-22T15:17:00Z">
          <w:pPr>
            <w:pStyle w:val="ListParagraph"/>
          </w:pPr>
        </w:pPrChange>
      </w:pPr>
      <w:del w:id="4530" w:author="Houyem Rais" w:date="2024-02-22T15:17:00Z">
        <w:r w:rsidRPr="0075512F" w:rsidDel="000A3E8D">
          <w:delText>Des charges d’entretien courant (présentées dans le tableau ci-dessus) ;</w:delText>
        </w:r>
      </w:del>
    </w:p>
    <w:p w14:paraId="38B738ED" w14:textId="770FCDB8" w:rsidR="00E95138" w:rsidRPr="0075512F" w:rsidDel="000A3E8D" w:rsidRDefault="00E95138" w:rsidP="000A3E8D">
      <w:pPr>
        <w:rPr>
          <w:del w:id="4531" w:author="Houyem Rais" w:date="2024-02-22T15:17:00Z"/>
        </w:rPr>
        <w:pPrChange w:id="4532" w:author="Houyem Rais" w:date="2024-02-22T15:17:00Z">
          <w:pPr>
            <w:pStyle w:val="ListParagraph"/>
          </w:pPr>
        </w:pPrChange>
      </w:pPr>
      <w:del w:id="4533" w:author="Houyem Rais" w:date="2024-02-22T15:17:00Z">
        <w:r w:rsidRPr="0075512F" w:rsidDel="000A3E8D">
          <w:delText>Des dotations aux amortissements, calculées en tenant compte de la durée de vie des ouvrages ; et</w:delText>
        </w:r>
      </w:del>
    </w:p>
    <w:p w14:paraId="680FB8A2" w14:textId="18590EEF" w:rsidR="00E95138" w:rsidRPr="0075512F" w:rsidDel="000A3E8D" w:rsidRDefault="00E95138" w:rsidP="000A3E8D">
      <w:pPr>
        <w:rPr>
          <w:del w:id="4534" w:author="Houyem Rais" w:date="2024-02-22T15:17:00Z"/>
        </w:rPr>
        <w:pPrChange w:id="4535" w:author="Houyem Rais" w:date="2024-02-22T15:17:00Z">
          <w:pPr>
            <w:pStyle w:val="ListParagraph"/>
          </w:pPr>
        </w:pPrChange>
      </w:pPr>
      <w:del w:id="4536" w:author="Houyem Rais" w:date="2024-02-22T15:17:00Z">
        <w:r w:rsidRPr="0075512F" w:rsidDel="000A3E8D">
          <w:delText>Des autres charges d’exploitation (consommables, électricité, loyer, publicité, etc.).</w:delText>
        </w:r>
      </w:del>
    </w:p>
    <w:p w14:paraId="1F8DD431" w14:textId="2B9E9A87" w:rsidR="00E95138" w:rsidRPr="0075512F" w:rsidDel="000A3E8D" w:rsidRDefault="00E95138" w:rsidP="000A3E8D">
      <w:pPr>
        <w:rPr>
          <w:del w:id="4537" w:author="Houyem Rais" w:date="2024-02-22T15:17:00Z"/>
        </w:rPr>
        <w:pPrChange w:id="4538" w:author="Houyem Rais" w:date="2024-02-22T15:17:00Z">
          <w:pPr/>
        </w:pPrChange>
      </w:pPr>
    </w:p>
    <w:p w14:paraId="10BA034A" w14:textId="7F0A2328" w:rsidR="00CD4640" w:rsidRPr="0075512F" w:rsidDel="000A3E8D" w:rsidRDefault="00CD4640" w:rsidP="000A3E8D">
      <w:pPr>
        <w:rPr>
          <w:del w:id="4539" w:author="Houyem Rais" w:date="2024-02-22T15:17:00Z"/>
        </w:rPr>
        <w:pPrChange w:id="4540" w:author="Houyem Rais" w:date="2024-02-22T15:17:00Z">
          <w:pPr>
            <w:pStyle w:val="Titre3"/>
          </w:pPr>
        </w:pPrChange>
      </w:pPr>
      <w:bookmarkStart w:id="4541" w:name="_Toc136949980"/>
      <w:bookmarkStart w:id="4542" w:name="_Toc137137779"/>
      <w:bookmarkStart w:id="4543" w:name="_Toc142174707"/>
      <w:del w:id="4544" w:author="Houyem Rais" w:date="2024-02-22T15:17:00Z">
        <w:r w:rsidRPr="0075512F" w:rsidDel="000A3E8D">
          <w:delText>Les salaires et charges salariales</w:delText>
        </w:r>
        <w:bookmarkEnd w:id="4541"/>
        <w:bookmarkEnd w:id="4542"/>
        <w:bookmarkEnd w:id="4543"/>
      </w:del>
    </w:p>
    <w:p w14:paraId="5C50BD8C" w14:textId="3AC6CA6D" w:rsidR="00E95138" w:rsidRPr="0075512F" w:rsidDel="000A3E8D" w:rsidRDefault="00E95138" w:rsidP="000A3E8D">
      <w:pPr>
        <w:rPr>
          <w:del w:id="4545" w:author="Houyem Rais" w:date="2024-02-22T15:17:00Z"/>
        </w:rPr>
        <w:pPrChange w:id="4546" w:author="Houyem Rais" w:date="2024-02-22T15:17:00Z">
          <w:pPr/>
        </w:pPrChange>
      </w:pPr>
      <w:del w:id="4547" w:author="Houyem Rais" w:date="2024-02-22T15:17:00Z">
        <w:r w:rsidRPr="0075512F" w:rsidDel="000A3E8D">
          <w:delText xml:space="preserve">Les charges salariales concernent le personnel affecté à l’exploitation </w:delText>
        </w:r>
        <w:r w:rsidR="008F0DD9" w:rsidRPr="0075512F" w:rsidDel="000A3E8D">
          <w:delText>de la liaison permanente entre l’île de Djerba et le continent au niveau de la région du Djorf</w:delText>
        </w:r>
        <w:r w:rsidR="008A6C76" w:rsidRPr="0075512F" w:rsidDel="000A3E8D">
          <w:delText xml:space="preserve"> </w:delText>
        </w:r>
        <w:r w:rsidR="008F0DD9" w:rsidRPr="0075512F" w:rsidDel="000A3E8D">
          <w:delText xml:space="preserve">et des voies d’accès, </w:delText>
        </w:r>
        <w:r w:rsidRPr="0075512F" w:rsidDel="000A3E8D">
          <w:delText>et qui est composé du :</w:delText>
        </w:r>
      </w:del>
    </w:p>
    <w:p w14:paraId="208492E8" w14:textId="66225E4E" w:rsidR="00E95138" w:rsidRPr="0075512F" w:rsidDel="000A3E8D" w:rsidRDefault="00E95138" w:rsidP="000A3E8D">
      <w:pPr>
        <w:rPr>
          <w:del w:id="4548" w:author="Houyem Rais" w:date="2024-02-22T15:17:00Z"/>
        </w:rPr>
        <w:pPrChange w:id="4549" w:author="Houyem Rais" w:date="2024-02-22T15:17:00Z">
          <w:pPr>
            <w:pStyle w:val="ListParagraph"/>
          </w:pPr>
        </w:pPrChange>
      </w:pPr>
      <w:del w:id="4550" w:author="Houyem Rais" w:date="2024-02-22T15:17:00Z">
        <w:r w:rsidRPr="0075512F" w:rsidDel="000A3E8D">
          <w:delText>Personnel affecté aux gares de péage,</w:delText>
        </w:r>
      </w:del>
    </w:p>
    <w:p w14:paraId="1904891A" w14:textId="4B84ECE1" w:rsidR="00E95138" w:rsidRPr="0075512F" w:rsidDel="000A3E8D" w:rsidRDefault="00E95138" w:rsidP="000A3E8D">
      <w:pPr>
        <w:rPr>
          <w:del w:id="4551" w:author="Houyem Rais" w:date="2024-02-22T15:17:00Z"/>
        </w:rPr>
        <w:pPrChange w:id="4552" w:author="Houyem Rais" w:date="2024-02-22T15:17:00Z">
          <w:pPr>
            <w:pStyle w:val="ListParagraph"/>
          </w:pPr>
        </w:pPrChange>
      </w:pPr>
      <w:del w:id="4553" w:author="Houyem Rais" w:date="2024-02-22T15:17:00Z">
        <w:r w:rsidRPr="0075512F" w:rsidDel="000A3E8D">
          <w:delText>Personnel d’entretien, et</w:delText>
        </w:r>
      </w:del>
    </w:p>
    <w:p w14:paraId="5E0C7479" w14:textId="66B1327D" w:rsidR="00E95138" w:rsidRPr="0075512F" w:rsidDel="000A3E8D" w:rsidRDefault="00E95138" w:rsidP="000A3E8D">
      <w:pPr>
        <w:rPr>
          <w:del w:id="4554" w:author="Houyem Rais" w:date="2024-02-22T15:17:00Z"/>
        </w:rPr>
        <w:pPrChange w:id="4555" w:author="Houyem Rais" w:date="2024-02-22T15:17:00Z">
          <w:pPr>
            <w:pStyle w:val="ListParagraph"/>
          </w:pPr>
        </w:pPrChange>
      </w:pPr>
      <w:del w:id="4556" w:author="Houyem Rais" w:date="2024-02-22T15:17:00Z">
        <w:r w:rsidRPr="0075512F" w:rsidDel="000A3E8D">
          <w:delText>Personnel administratif d’encadrement.</w:delText>
        </w:r>
      </w:del>
    </w:p>
    <w:p w14:paraId="50296AA3" w14:textId="0AB0E381" w:rsidR="00E95138" w:rsidRPr="0075512F" w:rsidDel="000A3E8D" w:rsidRDefault="00BC6FB5" w:rsidP="000A3E8D">
      <w:pPr>
        <w:rPr>
          <w:del w:id="4557" w:author="Houyem Rais" w:date="2024-02-22T15:17:00Z"/>
        </w:rPr>
        <w:pPrChange w:id="4558" w:author="Houyem Rais" w:date="2024-02-22T15:17:00Z">
          <w:pPr/>
        </w:pPrChange>
      </w:pPr>
      <w:del w:id="4559" w:author="Houyem Rais" w:date="2024-02-22T15:17:00Z">
        <w:r w:rsidRPr="0075512F" w:rsidDel="000A3E8D">
          <w:delText xml:space="preserve">Pour définir les charges du personnel affecté à la gestion des gares de péage, il faut préalablement dimensionner le nombre de voies dans chaque gare en fonction du trafic prévisionnel. Le dimensionnement du nombre de voies doit être fait sur la base du trafic journalier de chaque gare. </w:delText>
        </w:r>
        <w:r w:rsidR="00E95138" w:rsidRPr="0075512F" w:rsidDel="000A3E8D">
          <w:delText>Sachant que deux équipes de péagers par couloir sont nécessaires dans la période de jour (6h00-22h00), et 1 équipe par couloir est nécessaire pour la période de nuit.</w:delText>
        </w:r>
      </w:del>
    </w:p>
    <w:p w14:paraId="367F0ACF" w14:textId="100162CF" w:rsidR="005C35B1" w:rsidRPr="0075512F" w:rsidDel="000A3E8D" w:rsidRDefault="00E95138" w:rsidP="000A3E8D">
      <w:pPr>
        <w:rPr>
          <w:del w:id="4560" w:author="Houyem Rais" w:date="2024-02-22T15:17:00Z"/>
        </w:rPr>
        <w:pPrChange w:id="4561" w:author="Houyem Rais" w:date="2024-02-22T15:17:00Z">
          <w:pPr>
            <w:tabs>
              <w:tab w:val="left" w:pos="5269"/>
            </w:tabs>
          </w:pPr>
        </w:pPrChange>
      </w:pPr>
      <w:del w:id="4562" w:author="Houyem Rais" w:date="2024-02-22T15:17:00Z">
        <w:r w:rsidRPr="0075512F" w:rsidDel="000A3E8D">
          <w:delText>Les hypothèses de salaires annuels sont les suivantes.</w:delText>
        </w:r>
      </w:del>
    </w:p>
    <w:p w14:paraId="17AED88A" w14:textId="3536A20D" w:rsidR="00BC6FB5" w:rsidRPr="0075512F" w:rsidDel="000A3E8D" w:rsidRDefault="00BC6FB5" w:rsidP="000A3E8D">
      <w:pPr>
        <w:rPr>
          <w:del w:id="4563" w:author="Houyem Rais" w:date="2024-02-22T15:17:00Z"/>
        </w:rPr>
        <w:pPrChange w:id="4564" w:author="Houyem Rais" w:date="2024-02-22T15:17:00Z">
          <w:pPr>
            <w:pStyle w:val="Caption"/>
          </w:pPr>
        </w:pPrChange>
      </w:pPr>
      <w:bookmarkStart w:id="4565" w:name="_Toc144481088"/>
      <w:del w:id="4566"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20</w:delText>
        </w:r>
        <w:r w:rsidRPr="0075512F" w:rsidDel="000A3E8D">
          <w:fldChar w:fldCharType="end"/>
        </w:r>
        <w:r w:rsidRPr="0075512F" w:rsidDel="000A3E8D">
          <w:delText xml:space="preserve"> Hypothèses de </w:delText>
        </w:r>
        <w:r w:rsidR="00AE420C" w:rsidRPr="0075512F" w:rsidDel="000A3E8D">
          <w:delText xml:space="preserve">nombre de personnel et de </w:delText>
        </w:r>
        <w:r w:rsidRPr="0075512F" w:rsidDel="000A3E8D">
          <w:delText>salaire (MDT CE 2023)</w:delText>
        </w:r>
        <w:bookmarkEnd w:id="4565"/>
      </w:del>
    </w:p>
    <w:tbl>
      <w:tblPr>
        <w:tblStyle w:val="TableGrid"/>
        <w:tblW w:w="5062" w:type="pct"/>
        <w:tblInd w:w="5" w:type="dxa"/>
        <w:tblLook w:val="04A0" w:firstRow="1" w:lastRow="0" w:firstColumn="1" w:lastColumn="0" w:noHBand="0" w:noVBand="1"/>
      </w:tblPr>
      <w:tblGrid>
        <w:gridCol w:w="1692"/>
        <w:gridCol w:w="1418"/>
        <w:gridCol w:w="1416"/>
        <w:gridCol w:w="1134"/>
        <w:gridCol w:w="1134"/>
        <w:gridCol w:w="1275"/>
        <w:gridCol w:w="1105"/>
      </w:tblGrid>
      <w:tr w:rsidR="005C35B1" w:rsidRPr="0075512F" w:rsidDel="000A3E8D" w14:paraId="2D79E923" w14:textId="116E5336" w:rsidTr="005C35B1">
        <w:trPr>
          <w:trHeight w:val="410"/>
          <w:del w:id="4567" w:author="Houyem Rais" w:date="2024-02-22T15:17:00Z"/>
        </w:trPr>
        <w:tc>
          <w:tcPr>
            <w:tcW w:w="922" w:type="pct"/>
            <w:shd w:val="clear" w:color="auto" w:fill="B8CCE4" w:themeFill="accent1" w:themeFillTint="66"/>
            <w:hideMark/>
          </w:tcPr>
          <w:p w14:paraId="5D2C2B41" w14:textId="0BF3A478" w:rsidR="00E95138" w:rsidRPr="0075512F" w:rsidDel="000A3E8D" w:rsidRDefault="00E95138" w:rsidP="000A3E8D">
            <w:pPr>
              <w:rPr>
                <w:del w:id="4568" w:author="Houyem Rais" w:date="2024-02-22T15:17:00Z"/>
                <w:b/>
                <w:bCs/>
                <w:sz w:val="18"/>
                <w:szCs w:val="18"/>
              </w:rPr>
              <w:pPrChange w:id="4569" w:author="Houyem Rais" w:date="2024-02-22T15:17:00Z">
                <w:pPr>
                  <w:spacing w:before="20" w:after="40"/>
                </w:pPr>
              </w:pPrChange>
            </w:pPr>
          </w:p>
        </w:tc>
        <w:tc>
          <w:tcPr>
            <w:tcW w:w="773" w:type="pct"/>
            <w:shd w:val="clear" w:color="auto" w:fill="B8CCE4" w:themeFill="accent1" w:themeFillTint="66"/>
            <w:hideMark/>
          </w:tcPr>
          <w:p w14:paraId="028438B4" w14:textId="1FD70F00" w:rsidR="00E95138" w:rsidRPr="0075512F" w:rsidDel="000A3E8D" w:rsidRDefault="00E95138" w:rsidP="000A3E8D">
            <w:pPr>
              <w:rPr>
                <w:del w:id="4570" w:author="Houyem Rais" w:date="2024-02-22T15:17:00Z"/>
                <w:b/>
                <w:bCs/>
                <w:sz w:val="18"/>
                <w:szCs w:val="18"/>
              </w:rPr>
              <w:pPrChange w:id="4571" w:author="Houyem Rais" w:date="2024-02-22T15:17:00Z">
                <w:pPr>
                  <w:spacing w:before="20" w:after="40"/>
                </w:pPr>
              </w:pPrChange>
            </w:pPr>
            <w:del w:id="4572" w:author="Houyem Rais" w:date="2024-02-22T15:17:00Z">
              <w:r w:rsidRPr="0075512F" w:rsidDel="000A3E8D">
                <w:rPr>
                  <w:b/>
                  <w:bCs/>
                  <w:sz w:val="18"/>
                  <w:szCs w:val="18"/>
                </w:rPr>
                <w:delText>Péagers du jour (2 équipes)</w:delText>
              </w:r>
            </w:del>
          </w:p>
        </w:tc>
        <w:tc>
          <w:tcPr>
            <w:tcW w:w="772" w:type="pct"/>
            <w:shd w:val="clear" w:color="auto" w:fill="B8CCE4" w:themeFill="accent1" w:themeFillTint="66"/>
            <w:hideMark/>
          </w:tcPr>
          <w:p w14:paraId="25800DEF" w14:textId="4AABABEE" w:rsidR="00E95138" w:rsidRPr="0075512F" w:rsidDel="000A3E8D" w:rsidRDefault="00E95138" w:rsidP="000A3E8D">
            <w:pPr>
              <w:rPr>
                <w:del w:id="4573" w:author="Houyem Rais" w:date="2024-02-22T15:17:00Z"/>
                <w:b/>
                <w:bCs/>
                <w:sz w:val="18"/>
                <w:szCs w:val="18"/>
              </w:rPr>
              <w:pPrChange w:id="4574" w:author="Houyem Rais" w:date="2024-02-22T15:17:00Z">
                <w:pPr>
                  <w:spacing w:before="20" w:after="40"/>
                </w:pPr>
              </w:pPrChange>
            </w:pPr>
            <w:del w:id="4575" w:author="Houyem Rais" w:date="2024-02-22T15:17:00Z">
              <w:r w:rsidRPr="0075512F" w:rsidDel="000A3E8D">
                <w:rPr>
                  <w:b/>
                  <w:bCs/>
                  <w:sz w:val="18"/>
                  <w:szCs w:val="18"/>
                </w:rPr>
                <w:delText>Péagers de nuit (1 équipe)</w:delText>
              </w:r>
            </w:del>
          </w:p>
        </w:tc>
        <w:tc>
          <w:tcPr>
            <w:tcW w:w="618" w:type="pct"/>
            <w:shd w:val="clear" w:color="auto" w:fill="B8CCE4" w:themeFill="accent1" w:themeFillTint="66"/>
            <w:hideMark/>
          </w:tcPr>
          <w:p w14:paraId="3CA35AAD" w14:textId="207E47FC" w:rsidR="00E95138" w:rsidRPr="0075512F" w:rsidDel="000A3E8D" w:rsidRDefault="00E95138" w:rsidP="000A3E8D">
            <w:pPr>
              <w:rPr>
                <w:del w:id="4576" w:author="Houyem Rais" w:date="2024-02-22T15:17:00Z"/>
                <w:b/>
                <w:bCs/>
                <w:sz w:val="18"/>
                <w:szCs w:val="18"/>
              </w:rPr>
              <w:pPrChange w:id="4577" w:author="Houyem Rais" w:date="2024-02-22T15:17:00Z">
                <w:pPr>
                  <w:spacing w:before="20" w:after="40"/>
                </w:pPr>
              </w:pPrChange>
            </w:pPr>
            <w:del w:id="4578" w:author="Houyem Rais" w:date="2024-02-22T15:17:00Z">
              <w:r w:rsidRPr="0075512F" w:rsidDel="000A3E8D">
                <w:rPr>
                  <w:b/>
                  <w:bCs/>
                  <w:sz w:val="18"/>
                  <w:szCs w:val="18"/>
                </w:rPr>
                <w:delText>Chefs de gares</w:delText>
              </w:r>
            </w:del>
          </w:p>
        </w:tc>
        <w:tc>
          <w:tcPr>
            <w:tcW w:w="618" w:type="pct"/>
            <w:shd w:val="clear" w:color="auto" w:fill="B8CCE4" w:themeFill="accent1" w:themeFillTint="66"/>
            <w:hideMark/>
          </w:tcPr>
          <w:p w14:paraId="61DA68F3" w14:textId="34B6E2A6" w:rsidR="00E95138" w:rsidRPr="0075512F" w:rsidDel="000A3E8D" w:rsidRDefault="00E95138" w:rsidP="000A3E8D">
            <w:pPr>
              <w:rPr>
                <w:del w:id="4579" w:author="Houyem Rais" w:date="2024-02-22T15:17:00Z"/>
                <w:b/>
                <w:bCs/>
                <w:sz w:val="18"/>
                <w:szCs w:val="18"/>
              </w:rPr>
              <w:pPrChange w:id="4580" w:author="Houyem Rais" w:date="2024-02-22T15:17:00Z">
                <w:pPr>
                  <w:spacing w:before="20" w:after="40"/>
                </w:pPr>
              </w:pPrChange>
            </w:pPr>
            <w:del w:id="4581" w:author="Houyem Rais" w:date="2024-02-22T15:17:00Z">
              <w:r w:rsidRPr="0075512F" w:rsidDel="000A3E8D">
                <w:rPr>
                  <w:b/>
                  <w:bCs/>
                  <w:sz w:val="18"/>
                  <w:szCs w:val="18"/>
                </w:rPr>
                <w:delText>Personnel d’entretien</w:delText>
              </w:r>
            </w:del>
          </w:p>
        </w:tc>
        <w:tc>
          <w:tcPr>
            <w:tcW w:w="695" w:type="pct"/>
            <w:shd w:val="clear" w:color="auto" w:fill="B8CCE4" w:themeFill="accent1" w:themeFillTint="66"/>
            <w:hideMark/>
          </w:tcPr>
          <w:p w14:paraId="12F924C5" w14:textId="168F8FBB" w:rsidR="00E95138" w:rsidRPr="0075512F" w:rsidDel="000A3E8D" w:rsidRDefault="00E95138" w:rsidP="000A3E8D">
            <w:pPr>
              <w:rPr>
                <w:del w:id="4582" w:author="Houyem Rais" w:date="2024-02-22T15:17:00Z"/>
                <w:b/>
                <w:bCs/>
                <w:sz w:val="18"/>
                <w:szCs w:val="18"/>
              </w:rPr>
              <w:pPrChange w:id="4583" w:author="Houyem Rais" w:date="2024-02-22T15:17:00Z">
                <w:pPr>
                  <w:spacing w:before="20" w:after="40"/>
                </w:pPr>
              </w:pPrChange>
            </w:pPr>
            <w:del w:id="4584" w:author="Houyem Rais" w:date="2024-02-22T15:17:00Z">
              <w:r w:rsidRPr="0075512F" w:rsidDel="000A3E8D">
                <w:rPr>
                  <w:b/>
                  <w:bCs/>
                  <w:sz w:val="18"/>
                  <w:szCs w:val="18"/>
                </w:rPr>
                <w:delText xml:space="preserve">Personnel administratif </w:delText>
              </w:r>
            </w:del>
          </w:p>
        </w:tc>
        <w:tc>
          <w:tcPr>
            <w:tcW w:w="602" w:type="pct"/>
            <w:shd w:val="clear" w:color="auto" w:fill="B8CCE4" w:themeFill="accent1" w:themeFillTint="66"/>
            <w:hideMark/>
          </w:tcPr>
          <w:p w14:paraId="7B046205" w14:textId="6962E168" w:rsidR="00E95138" w:rsidRPr="0075512F" w:rsidDel="000A3E8D" w:rsidRDefault="00E95138" w:rsidP="000A3E8D">
            <w:pPr>
              <w:rPr>
                <w:del w:id="4585" w:author="Houyem Rais" w:date="2024-02-22T15:17:00Z"/>
                <w:b/>
                <w:bCs/>
                <w:sz w:val="18"/>
                <w:szCs w:val="18"/>
              </w:rPr>
              <w:pPrChange w:id="4586" w:author="Houyem Rais" w:date="2024-02-22T15:17:00Z">
                <w:pPr>
                  <w:spacing w:before="20" w:after="40"/>
                </w:pPr>
              </w:pPrChange>
            </w:pPr>
            <w:del w:id="4587" w:author="Houyem Rais" w:date="2024-02-22T15:17:00Z">
              <w:r w:rsidRPr="0075512F" w:rsidDel="000A3E8D">
                <w:rPr>
                  <w:b/>
                  <w:bCs/>
                  <w:sz w:val="18"/>
                  <w:szCs w:val="18"/>
                </w:rPr>
                <w:delText xml:space="preserve">Total </w:delText>
              </w:r>
            </w:del>
          </w:p>
        </w:tc>
      </w:tr>
      <w:tr w:rsidR="005C35B1" w:rsidRPr="0075512F" w:rsidDel="000A3E8D" w14:paraId="31F7CE19" w14:textId="6E22836A" w:rsidTr="005C35B1">
        <w:trPr>
          <w:trHeight w:val="229"/>
          <w:del w:id="4588" w:author="Houyem Rais" w:date="2024-02-22T15:17:00Z"/>
        </w:trPr>
        <w:tc>
          <w:tcPr>
            <w:tcW w:w="922" w:type="pct"/>
            <w:hideMark/>
          </w:tcPr>
          <w:p w14:paraId="5E0327A9" w14:textId="198EFE68" w:rsidR="00E95138" w:rsidRPr="0075512F" w:rsidDel="000A3E8D" w:rsidRDefault="00E95138" w:rsidP="000A3E8D">
            <w:pPr>
              <w:rPr>
                <w:del w:id="4589" w:author="Houyem Rais" w:date="2024-02-22T15:17:00Z"/>
                <w:b/>
                <w:bCs/>
                <w:sz w:val="18"/>
                <w:szCs w:val="18"/>
                <w:u w:val="single"/>
              </w:rPr>
              <w:pPrChange w:id="4590" w:author="Houyem Rais" w:date="2024-02-22T15:17:00Z">
                <w:pPr>
                  <w:spacing w:before="20" w:after="40"/>
                </w:pPr>
              </w:pPrChange>
            </w:pPr>
            <w:del w:id="4591" w:author="Houyem Rais" w:date="2024-02-22T15:17:00Z">
              <w:r w:rsidRPr="0075512F" w:rsidDel="000A3E8D">
                <w:rPr>
                  <w:b/>
                  <w:bCs/>
                  <w:sz w:val="18"/>
                  <w:szCs w:val="18"/>
                  <w:u w:val="single"/>
                </w:rPr>
                <w:delText>Viaduc </w:delText>
              </w:r>
            </w:del>
          </w:p>
        </w:tc>
        <w:tc>
          <w:tcPr>
            <w:tcW w:w="773" w:type="pct"/>
            <w:hideMark/>
          </w:tcPr>
          <w:p w14:paraId="3A156665" w14:textId="1DC2AB22" w:rsidR="00E95138" w:rsidRPr="0075512F" w:rsidDel="000A3E8D" w:rsidRDefault="00E95138" w:rsidP="000A3E8D">
            <w:pPr>
              <w:rPr>
                <w:del w:id="4592" w:author="Houyem Rais" w:date="2024-02-22T15:17:00Z"/>
                <w:sz w:val="18"/>
                <w:szCs w:val="18"/>
              </w:rPr>
              <w:pPrChange w:id="4593" w:author="Houyem Rais" w:date="2024-02-22T15:17:00Z">
                <w:pPr>
                  <w:spacing w:before="20" w:after="40"/>
                  <w:jc w:val="center"/>
                </w:pPr>
              </w:pPrChange>
            </w:pPr>
          </w:p>
        </w:tc>
        <w:tc>
          <w:tcPr>
            <w:tcW w:w="772" w:type="pct"/>
            <w:hideMark/>
          </w:tcPr>
          <w:p w14:paraId="62060F06" w14:textId="502BF88A" w:rsidR="00E95138" w:rsidRPr="0075512F" w:rsidDel="000A3E8D" w:rsidRDefault="00E95138" w:rsidP="000A3E8D">
            <w:pPr>
              <w:rPr>
                <w:del w:id="4594" w:author="Houyem Rais" w:date="2024-02-22T15:17:00Z"/>
                <w:sz w:val="18"/>
                <w:szCs w:val="18"/>
              </w:rPr>
              <w:pPrChange w:id="4595" w:author="Houyem Rais" w:date="2024-02-22T15:17:00Z">
                <w:pPr>
                  <w:spacing w:before="20" w:after="40"/>
                  <w:jc w:val="center"/>
                </w:pPr>
              </w:pPrChange>
            </w:pPr>
          </w:p>
        </w:tc>
        <w:tc>
          <w:tcPr>
            <w:tcW w:w="618" w:type="pct"/>
            <w:hideMark/>
          </w:tcPr>
          <w:p w14:paraId="1D7B4D52" w14:textId="41EAA105" w:rsidR="00E95138" w:rsidRPr="0075512F" w:rsidDel="000A3E8D" w:rsidRDefault="00E95138" w:rsidP="000A3E8D">
            <w:pPr>
              <w:rPr>
                <w:del w:id="4596" w:author="Houyem Rais" w:date="2024-02-22T15:17:00Z"/>
                <w:sz w:val="18"/>
                <w:szCs w:val="18"/>
              </w:rPr>
              <w:pPrChange w:id="4597" w:author="Houyem Rais" w:date="2024-02-22T15:17:00Z">
                <w:pPr>
                  <w:spacing w:before="20" w:after="40"/>
                  <w:jc w:val="center"/>
                </w:pPr>
              </w:pPrChange>
            </w:pPr>
          </w:p>
        </w:tc>
        <w:tc>
          <w:tcPr>
            <w:tcW w:w="618" w:type="pct"/>
            <w:hideMark/>
          </w:tcPr>
          <w:p w14:paraId="1E520B19" w14:textId="0EC7C6DA" w:rsidR="00E95138" w:rsidRPr="0075512F" w:rsidDel="000A3E8D" w:rsidRDefault="00E95138" w:rsidP="000A3E8D">
            <w:pPr>
              <w:rPr>
                <w:del w:id="4598" w:author="Houyem Rais" w:date="2024-02-22T15:17:00Z"/>
                <w:sz w:val="18"/>
                <w:szCs w:val="18"/>
              </w:rPr>
              <w:pPrChange w:id="4599" w:author="Houyem Rais" w:date="2024-02-22T15:17:00Z">
                <w:pPr>
                  <w:spacing w:before="20" w:after="40"/>
                  <w:jc w:val="center"/>
                </w:pPr>
              </w:pPrChange>
            </w:pPr>
            <w:del w:id="4600" w:author="Houyem Rais" w:date="2024-02-22T15:17:00Z">
              <w:r w:rsidRPr="0075512F" w:rsidDel="000A3E8D">
                <w:rPr>
                  <w:sz w:val="18"/>
                  <w:szCs w:val="18"/>
                </w:rPr>
                <w:delText>8</w:delText>
              </w:r>
            </w:del>
          </w:p>
        </w:tc>
        <w:tc>
          <w:tcPr>
            <w:tcW w:w="695" w:type="pct"/>
            <w:hideMark/>
          </w:tcPr>
          <w:p w14:paraId="4C807C6C" w14:textId="1AE29338" w:rsidR="00E95138" w:rsidRPr="0075512F" w:rsidDel="000A3E8D" w:rsidRDefault="00A0039B" w:rsidP="000A3E8D">
            <w:pPr>
              <w:rPr>
                <w:del w:id="4601" w:author="Houyem Rais" w:date="2024-02-22T15:17:00Z"/>
                <w:sz w:val="18"/>
                <w:szCs w:val="18"/>
              </w:rPr>
              <w:pPrChange w:id="4602" w:author="Houyem Rais" w:date="2024-02-22T15:17:00Z">
                <w:pPr>
                  <w:spacing w:before="20" w:after="40"/>
                  <w:jc w:val="center"/>
                </w:pPr>
              </w:pPrChange>
            </w:pPr>
            <w:ins w:id="4603" w:author="Farouk Bouhafs" w:date="2023-12-21T16:55:00Z">
              <w:del w:id="4604" w:author="Houyem Rais" w:date="2024-02-22T15:17:00Z">
                <w:r w:rsidDel="000A3E8D">
                  <w:rPr>
                    <w:sz w:val="18"/>
                    <w:szCs w:val="18"/>
                  </w:rPr>
                  <w:delText>10</w:delText>
                </w:r>
              </w:del>
            </w:ins>
            <w:del w:id="4605" w:author="Houyem Rais" w:date="2024-02-22T15:17:00Z">
              <w:r w:rsidR="00E95138" w:rsidRPr="0075512F" w:rsidDel="000A3E8D">
                <w:rPr>
                  <w:sz w:val="18"/>
                  <w:szCs w:val="18"/>
                </w:rPr>
                <w:delText>2</w:delText>
              </w:r>
            </w:del>
          </w:p>
        </w:tc>
        <w:tc>
          <w:tcPr>
            <w:tcW w:w="602" w:type="pct"/>
            <w:hideMark/>
          </w:tcPr>
          <w:p w14:paraId="783219DE" w14:textId="73390931" w:rsidR="00E95138" w:rsidRPr="0075512F" w:rsidDel="000A3E8D" w:rsidRDefault="00E95138" w:rsidP="000A3E8D">
            <w:pPr>
              <w:rPr>
                <w:del w:id="4606" w:author="Houyem Rais" w:date="2024-02-22T15:17:00Z"/>
                <w:b/>
                <w:bCs/>
                <w:sz w:val="18"/>
                <w:szCs w:val="18"/>
              </w:rPr>
              <w:pPrChange w:id="4607" w:author="Houyem Rais" w:date="2024-02-22T15:17:00Z">
                <w:pPr>
                  <w:spacing w:before="20" w:after="40"/>
                  <w:jc w:val="center"/>
                </w:pPr>
              </w:pPrChange>
            </w:pPr>
            <w:del w:id="4608" w:author="Houyem Rais" w:date="2024-02-22T15:17:00Z">
              <w:r w:rsidRPr="0075512F" w:rsidDel="000A3E8D">
                <w:rPr>
                  <w:b/>
                  <w:bCs/>
                  <w:sz w:val="18"/>
                  <w:szCs w:val="18"/>
                </w:rPr>
                <w:delText>26</w:delText>
              </w:r>
            </w:del>
            <w:ins w:id="4609" w:author="Farouk Bouhafs" w:date="2023-12-21T16:55:00Z">
              <w:del w:id="4610" w:author="Houyem Rais" w:date="2024-02-22T15:17:00Z">
                <w:r w:rsidR="00A0039B" w:rsidDel="000A3E8D">
                  <w:rPr>
                    <w:b/>
                    <w:bCs/>
                    <w:sz w:val="18"/>
                    <w:szCs w:val="18"/>
                  </w:rPr>
                  <w:delText>18</w:delText>
                </w:r>
              </w:del>
            </w:ins>
          </w:p>
        </w:tc>
      </w:tr>
      <w:tr w:rsidR="005C35B1" w:rsidRPr="0075512F" w:rsidDel="000A3E8D" w14:paraId="597150F5" w14:textId="6AAAC21D" w:rsidTr="005C35B1">
        <w:trPr>
          <w:trHeight w:val="229"/>
          <w:del w:id="4611" w:author="Houyem Rais" w:date="2024-02-22T15:17:00Z"/>
        </w:trPr>
        <w:tc>
          <w:tcPr>
            <w:tcW w:w="922" w:type="pct"/>
            <w:hideMark/>
          </w:tcPr>
          <w:p w14:paraId="587D98F1" w14:textId="6ABDBE01" w:rsidR="00E95138" w:rsidRPr="0075512F" w:rsidDel="000A3E8D" w:rsidRDefault="00E95138" w:rsidP="000A3E8D">
            <w:pPr>
              <w:rPr>
                <w:del w:id="4612" w:author="Houyem Rais" w:date="2024-02-22T15:17:00Z"/>
                <w:sz w:val="18"/>
                <w:szCs w:val="18"/>
              </w:rPr>
              <w:pPrChange w:id="4613" w:author="Houyem Rais" w:date="2024-02-22T15:17:00Z">
                <w:pPr>
                  <w:spacing w:before="20" w:after="40"/>
                </w:pPr>
              </w:pPrChange>
            </w:pPr>
            <w:del w:id="4614" w:author="Houyem Rais" w:date="2024-02-22T15:17:00Z">
              <w:r w:rsidRPr="0075512F" w:rsidDel="000A3E8D">
                <w:rPr>
                  <w:sz w:val="18"/>
                  <w:szCs w:val="18"/>
                </w:rPr>
                <w:delText>Gare 1</w:delText>
              </w:r>
            </w:del>
          </w:p>
        </w:tc>
        <w:tc>
          <w:tcPr>
            <w:tcW w:w="773" w:type="pct"/>
            <w:hideMark/>
          </w:tcPr>
          <w:p w14:paraId="656149B0" w14:textId="08BF28FF" w:rsidR="00E95138" w:rsidRPr="0075512F" w:rsidDel="000A3E8D" w:rsidRDefault="00E95138" w:rsidP="000A3E8D">
            <w:pPr>
              <w:rPr>
                <w:del w:id="4615" w:author="Houyem Rais" w:date="2024-02-22T15:17:00Z"/>
                <w:sz w:val="18"/>
                <w:szCs w:val="18"/>
              </w:rPr>
              <w:pPrChange w:id="4616" w:author="Houyem Rais" w:date="2024-02-22T15:17:00Z">
                <w:pPr>
                  <w:spacing w:before="20" w:after="40"/>
                  <w:jc w:val="center"/>
                </w:pPr>
              </w:pPrChange>
            </w:pPr>
            <w:del w:id="4617" w:author="Houyem Rais" w:date="2024-02-22T15:17:00Z">
              <w:r w:rsidRPr="0075512F" w:rsidDel="000A3E8D">
                <w:rPr>
                  <w:sz w:val="18"/>
                  <w:szCs w:val="18"/>
                </w:rPr>
                <w:delText>6</w:delText>
              </w:r>
            </w:del>
          </w:p>
        </w:tc>
        <w:tc>
          <w:tcPr>
            <w:tcW w:w="772" w:type="pct"/>
            <w:hideMark/>
          </w:tcPr>
          <w:p w14:paraId="6054D39B" w14:textId="64EFD16B" w:rsidR="00E95138" w:rsidRPr="0075512F" w:rsidDel="000A3E8D" w:rsidRDefault="00E95138" w:rsidP="000A3E8D">
            <w:pPr>
              <w:rPr>
                <w:del w:id="4618" w:author="Houyem Rais" w:date="2024-02-22T15:17:00Z"/>
                <w:sz w:val="18"/>
                <w:szCs w:val="18"/>
              </w:rPr>
              <w:pPrChange w:id="4619" w:author="Houyem Rais" w:date="2024-02-22T15:17:00Z">
                <w:pPr>
                  <w:spacing w:before="20" w:after="40"/>
                  <w:jc w:val="center"/>
                </w:pPr>
              </w:pPrChange>
            </w:pPr>
            <w:del w:id="4620" w:author="Houyem Rais" w:date="2024-02-22T15:17:00Z">
              <w:r w:rsidRPr="0075512F" w:rsidDel="000A3E8D">
                <w:rPr>
                  <w:sz w:val="18"/>
                  <w:szCs w:val="18"/>
                </w:rPr>
                <w:delText>3</w:delText>
              </w:r>
            </w:del>
          </w:p>
        </w:tc>
        <w:tc>
          <w:tcPr>
            <w:tcW w:w="618" w:type="pct"/>
            <w:hideMark/>
          </w:tcPr>
          <w:p w14:paraId="3146C603" w14:textId="7B5164B5" w:rsidR="00E95138" w:rsidRPr="0075512F" w:rsidDel="000A3E8D" w:rsidRDefault="00E95138" w:rsidP="000A3E8D">
            <w:pPr>
              <w:rPr>
                <w:del w:id="4621" w:author="Houyem Rais" w:date="2024-02-22T15:17:00Z"/>
                <w:sz w:val="18"/>
                <w:szCs w:val="18"/>
              </w:rPr>
              <w:pPrChange w:id="4622" w:author="Houyem Rais" w:date="2024-02-22T15:17:00Z">
                <w:pPr>
                  <w:spacing w:before="20" w:after="40"/>
                  <w:jc w:val="center"/>
                </w:pPr>
              </w:pPrChange>
            </w:pPr>
            <w:del w:id="4623" w:author="Houyem Rais" w:date="2024-02-22T15:17:00Z">
              <w:r w:rsidRPr="0075512F" w:rsidDel="000A3E8D">
                <w:rPr>
                  <w:sz w:val="18"/>
                  <w:szCs w:val="18"/>
                </w:rPr>
                <w:delText>1</w:delText>
              </w:r>
            </w:del>
          </w:p>
        </w:tc>
        <w:tc>
          <w:tcPr>
            <w:tcW w:w="618" w:type="pct"/>
            <w:hideMark/>
          </w:tcPr>
          <w:p w14:paraId="03273FBA" w14:textId="7C9171A1" w:rsidR="00E95138" w:rsidRPr="0075512F" w:rsidDel="000A3E8D" w:rsidRDefault="00E95138" w:rsidP="000A3E8D">
            <w:pPr>
              <w:rPr>
                <w:del w:id="4624" w:author="Houyem Rais" w:date="2024-02-22T15:17:00Z"/>
                <w:sz w:val="18"/>
                <w:szCs w:val="18"/>
              </w:rPr>
              <w:pPrChange w:id="4625" w:author="Houyem Rais" w:date="2024-02-22T15:17:00Z">
                <w:pPr>
                  <w:spacing w:before="20" w:after="40"/>
                  <w:jc w:val="center"/>
                </w:pPr>
              </w:pPrChange>
            </w:pPr>
          </w:p>
        </w:tc>
        <w:tc>
          <w:tcPr>
            <w:tcW w:w="695" w:type="pct"/>
            <w:hideMark/>
          </w:tcPr>
          <w:p w14:paraId="13C485DC" w14:textId="72C133AF" w:rsidR="00E95138" w:rsidRPr="0075512F" w:rsidDel="000A3E8D" w:rsidRDefault="00E95138" w:rsidP="000A3E8D">
            <w:pPr>
              <w:rPr>
                <w:del w:id="4626" w:author="Houyem Rais" w:date="2024-02-22T15:17:00Z"/>
                <w:sz w:val="18"/>
                <w:szCs w:val="18"/>
              </w:rPr>
              <w:pPrChange w:id="4627" w:author="Houyem Rais" w:date="2024-02-22T15:17:00Z">
                <w:pPr>
                  <w:spacing w:before="20" w:after="40"/>
                  <w:jc w:val="center"/>
                </w:pPr>
              </w:pPrChange>
            </w:pPr>
          </w:p>
        </w:tc>
        <w:tc>
          <w:tcPr>
            <w:tcW w:w="602" w:type="pct"/>
            <w:hideMark/>
          </w:tcPr>
          <w:p w14:paraId="755000BE" w14:textId="1050110C" w:rsidR="00E95138" w:rsidRPr="0075512F" w:rsidDel="000A3E8D" w:rsidRDefault="00E95138" w:rsidP="000A3E8D">
            <w:pPr>
              <w:rPr>
                <w:del w:id="4628" w:author="Houyem Rais" w:date="2024-02-22T15:17:00Z"/>
                <w:b/>
                <w:bCs/>
                <w:sz w:val="18"/>
                <w:szCs w:val="18"/>
              </w:rPr>
              <w:pPrChange w:id="4629" w:author="Houyem Rais" w:date="2024-02-22T15:17:00Z">
                <w:pPr>
                  <w:spacing w:before="20" w:after="40"/>
                  <w:jc w:val="center"/>
                </w:pPr>
              </w:pPrChange>
            </w:pPr>
            <w:del w:id="4630" w:author="Houyem Rais" w:date="2024-02-22T15:17:00Z">
              <w:r w:rsidRPr="0075512F" w:rsidDel="000A3E8D">
                <w:rPr>
                  <w:b/>
                  <w:bCs/>
                  <w:sz w:val="18"/>
                  <w:szCs w:val="18"/>
                </w:rPr>
                <w:delText>10</w:delText>
              </w:r>
            </w:del>
          </w:p>
        </w:tc>
      </w:tr>
      <w:tr w:rsidR="005C35B1" w:rsidRPr="0075512F" w:rsidDel="000A3E8D" w14:paraId="5C90471C" w14:textId="56139DB8" w:rsidTr="005C35B1">
        <w:trPr>
          <w:trHeight w:val="229"/>
          <w:del w:id="4631" w:author="Houyem Rais" w:date="2024-02-22T15:17:00Z"/>
        </w:trPr>
        <w:tc>
          <w:tcPr>
            <w:tcW w:w="922" w:type="pct"/>
            <w:hideMark/>
          </w:tcPr>
          <w:p w14:paraId="4C797CFD" w14:textId="0F37B7D9" w:rsidR="00E95138" w:rsidRPr="0075512F" w:rsidDel="000A3E8D" w:rsidRDefault="00E95138" w:rsidP="000A3E8D">
            <w:pPr>
              <w:rPr>
                <w:del w:id="4632" w:author="Houyem Rais" w:date="2024-02-22T15:17:00Z"/>
                <w:sz w:val="18"/>
                <w:szCs w:val="18"/>
              </w:rPr>
              <w:pPrChange w:id="4633" w:author="Houyem Rais" w:date="2024-02-22T15:17:00Z">
                <w:pPr>
                  <w:spacing w:before="20" w:after="40"/>
                </w:pPr>
              </w:pPrChange>
            </w:pPr>
            <w:del w:id="4634" w:author="Houyem Rais" w:date="2024-02-22T15:17:00Z">
              <w:r w:rsidRPr="0075512F" w:rsidDel="000A3E8D">
                <w:rPr>
                  <w:sz w:val="18"/>
                  <w:szCs w:val="18"/>
                </w:rPr>
                <w:delText>Gare 2</w:delText>
              </w:r>
            </w:del>
          </w:p>
        </w:tc>
        <w:tc>
          <w:tcPr>
            <w:tcW w:w="773" w:type="pct"/>
            <w:hideMark/>
          </w:tcPr>
          <w:p w14:paraId="6BBCE1A8" w14:textId="51647034" w:rsidR="00E95138" w:rsidRPr="0075512F" w:rsidDel="000A3E8D" w:rsidRDefault="00E95138" w:rsidP="000A3E8D">
            <w:pPr>
              <w:rPr>
                <w:del w:id="4635" w:author="Houyem Rais" w:date="2024-02-22T15:17:00Z"/>
                <w:sz w:val="18"/>
                <w:szCs w:val="18"/>
              </w:rPr>
              <w:pPrChange w:id="4636" w:author="Houyem Rais" w:date="2024-02-22T15:17:00Z">
                <w:pPr>
                  <w:spacing w:before="20" w:after="40"/>
                  <w:jc w:val="center"/>
                </w:pPr>
              </w:pPrChange>
            </w:pPr>
            <w:del w:id="4637" w:author="Houyem Rais" w:date="2024-02-22T15:17:00Z">
              <w:r w:rsidRPr="0075512F" w:rsidDel="000A3E8D">
                <w:rPr>
                  <w:sz w:val="18"/>
                  <w:szCs w:val="18"/>
                </w:rPr>
                <w:delText>6</w:delText>
              </w:r>
            </w:del>
          </w:p>
        </w:tc>
        <w:tc>
          <w:tcPr>
            <w:tcW w:w="772" w:type="pct"/>
            <w:hideMark/>
          </w:tcPr>
          <w:p w14:paraId="4829CB83" w14:textId="211EF503" w:rsidR="00E95138" w:rsidRPr="0075512F" w:rsidDel="000A3E8D" w:rsidRDefault="00E95138" w:rsidP="000A3E8D">
            <w:pPr>
              <w:rPr>
                <w:del w:id="4638" w:author="Houyem Rais" w:date="2024-02-22T15:17:00Z"/>
                <w:sz w:val="18"/>
                <w:szCs w:val="18"/>
              </w:rPr>
              <w:pPrChange w:id="4639" w:author="Houyem Rais" w:date="2024-02-22T15:17:00Z">
                <w:pPr>
                  <w:spacing w:before="20" w:after="40"/>
                  <w:jc w:val="center"/>
                </w:pPr>
              </w:pPrChange>
            </w:pPr>
            <w:del w:id="4640" w:author="Houyem Rais" w:date="2024-02-22T15:17:00Z">
              <w:r w:rsidRPr="0075512F" w:rsidDel="000A3E8D">
                <w:rPr>
                  <w:sz w:val="18"/>
                  <w:szCs w:val="18"/>
                </w:rPr>
                <w:delText>3</w:delText>
              </w:r>
            </w:del>
          </w:p>
        </w:tc>
        <w:tc>
          <w:tcPr>
            <w:tcW w:w="618" w:type="pct"/>
            <w:hideMark/>
          </w:tcPr>
          <w:p w14:paraId="06714692" w14:textId="0CAAF599" w:rsidR="00E95138" w:rsidRPr="0075512F" w:rsidDel="000A3E8D" w:rsidRDefault="00E95138" w:rsidP="000A3E8D">
            <w:pPr>
              <w:rPr>
                <w:del w:id="4641" w:author="Houyem Rais" w:date="2024-02-22T15:17:00Z"/>
                <w:sz w:val="18"/>
                <w:szCs w:val="18"/>
              </w:rPr>
              <w:pPrChange w:id="4642" w:author="Houyem Rais" w:date="2024-02-22T15:17:00Z">
                <w:pPr>
                  <w:spacing w:before="20" w:after="40"/>
                  <w:jc w:val="center"/>
                </w:pPr>
              </w:pPrChange>
            </w:pPr>
            <w:del w:id="4643" w:author="Houyem Rais" w:date="2024-02-22T15:17:00Z">
              <w:r w:rsidRPr="0075512F" w:rsidDel="000A3E8D">
                <w:rPr>
                  <w:sz w:val="18"/>
                  <w:szCs w:val="18"/>
                </w:rPr>
                <w:delText>1</w:delText>
              </w:r>
            </w:del>
          </w:p>
        </w:tc>
        <w:tc>
          <w:tcPr>
            <w:tcW w:w="618" w:type="pct"/>
            <w:hideMark/>
          </w:tcPr>
          <w:p w14:paraId="42AD0AAF" w14:textId="159CA030" w:rsidR="00E95138" w:rsidRPr="0075512F" w:rsidDel="000A3E8D" w:rsidRDefault="00E95138" w:rsidP="000A3E8D">
            <w:pPr>
              <w:rPr>
                <w:del w:id="4644" w:author="Houyem Rais" w:date="2024-02-22T15:17:00Z"/>
                <w:sz w:val="18"/>
                <w:szCs w:val="18"/>
              </w:rPr>
              <w:pPrChange w:id="4645" w:author="Houyem Rais" w:date="2024-02-22T15:17:00Z">
                <w:pPr>
                  <w:spacing w:before="20" w:after="40"/>
                  <w:jc w:val="center"/>
                </w:pPr>
              </w:pPrChange>
            </w:pPr>
          </w:p>
        </w:tc>
        <w:tc>
          <w:tcPr>
            <w:tcW w:w="695" w:type="pct"/>
            <w:hideMark/>
          </w:tcPr>
          <w:p w14:paraId="037FA588" w14:textId="34BA0E5B" w:rsidR="00E95138" w:rsidRPr="0075512F" w:rsidDel="000A3E8D" w:rsidRDefault="00E95138" w:rsidP="000A3E8D">
            <w:pPr>
              <w:rPr>
                <w:del w:id="4646" w:author="Houyem Rais" w:date="2024-02-22T15:17:00Z"/>
                <w:sz w:val="18"/>
                <w:szCs w:val="18"/>
              </w:rPr>
              <w:pPrChange w:id="4647" w:author="Houyem Rais" w:date="2024-02-22T15:17:00Z">
                <w:pPr>
                  <w:spacing w:before="20" w:after="40"/>
                  <w:jc w:val="center"/>
                </w:pPr>
              </w:pPrChange>
            </w:pPr>
          </w:p>
        </w:tc>
        <w:tc>
          <w:tcPr>
            <w:tcW w:w="602" w:type="pct"/>
            <w:hideMark/>
          </w:tcPr>
          <w:p w14:paraId="52FE1099" w14:textId="14C148D4" w:rsidR="00E95138" w:rsidRPr="0075512F" w:rsidDel="000A3E8D" w:rsidRDefault="00E95138" w:rsidP="000A3E8D">
            <w:pPr>
              <w:rPr>
                <w:del w:id="4648" w:author="Houyem Rais" w:date="2024-02-22T15:17:00Z"/>
                <w:b/>
                <w:bCs/>
                <w:sz w:val="18"/>
                <w:szCs w:val="18"/>
              </w:rPr>
              <w:pPrChange w:id="4649" w:author="Houyem Rais" w:date="2024-02-22T15:17:00Z">
                <w:pPr>
                  <w:spacing w:before="20" w:after="40"/>
                  <w:jc w:val="center"/>
                </w:pPr>
              </w:pPrChange>
            </w:pPr>
            <w:del w:id="4650" w:author="Houyem Rais" w:date="2024-02-22T15:17:00Z">
              <w:r w:rsidRPr="0075512F" w:rsidDel="000A3E8D">
                <w:rPr>
                  <w:b/>
                  <w:bCs/>
                  <w:sz w:val="18"/>
                  <w:szCs w:val="18"/>
                </w:rPr>
                <w:delText>10</w:delText>
              </w:r>
            </w:del>
          </w:p>
        </w:tc>
      </w:tr>
      <w:tr w:rsidR="005C35B1" w:rsidRPr="0075512F" w:rsidDel="000A3E8D" w14:paraId="47FEBB3F" w14:textId="12246595" w:rsidTr="005C35B1">
        <w:trPr>
          <w:trHeight w:val="229"/>
          <w:del w:id="4651" w:author="Houyem Rais" w:date="2024-02-22T15:17:00Z"/>
        </w:trPr>
        <w:tc>
          <w:tcPr>
            <w:tcW w:w="922" w:type="pct"/>
          </w:tcPr>
          <w:p w14:paraId="381812AE" w14:textId="2C8F47DA" w:rsidR="00E95138" w:rsidRPr="0075512F" w:rsidDel="000A3E8D" w:rsidRDefault="00E95138" w:rsidP="000A3E8D">
            <w:pPr>
              <w:rPr>
                <w:del w:id="4652" w:author="Houyem Rais" w:date="2024-02-22T15:17:00Z"/>
                <w:b/>
                <w:bCs/>
                <w:sz w:val="18"/>
                <w:szCs w:val="18"/>
                <w:u w:val="single"/>
              </w:rPr>
              <w:pPrChange w:id="4653" w:author="Houyem Rais" w:date="2024-02-22T15:17:00Z">
                <w:pPr>
                  <w:spacing w:before="20" w:after="40"/>
                </w:pPr>
              </w:pPrChange>
            </w:pPr>
            <w:del w:id="4654" w:author="Houyem Rais" w:date="2024-02-22T15:17:00Z">
              <w:r w:rsidRPr="0075512F" w:rsidDel="000A3E8D">
                <w:rPr>
                  <w:b/>
                  <w:bCs/>
                  <w:sz w:val="18"/>
                  <w:szCs w:val="18"/>
                  <w:u w:val="single"/>
                </w:rPr>
                <w:delText>Voies d’accès</w:delText>
              </w:r>
            </w:del>
          </w:p>
        </w:tc>
        <w:tc>
          <w:tcPr>
            <w:tcW w:w="773" w:type="pct"/>
          </w:tcPr>
          <w:p w14:paraId="0E916F69" w14:textId="0FC43690" w:rsidR="00E95138" w:rsidRPr="0075512F" w:rsidDel="000A3E8D" w:rsidRDefault="00E95138" w:rsidP="000A3E8D">
            <w:pPr>
              <w:rPr>
                <w:del w:id="4655" w:author="Houyem Rais" w:date="2024-02-22T15:17:00Z"/>
                <w:sz w:val="18"/>
                <w:szCs w:val="18"/>
              </w:rPr>
              <w:pPrChange w:id="4656" w:author="Houyem Rais" w:date="2024-02-22T15:17:00Z">
                <w:pPr>
                  <w:spacing w:before="20" w:after="40"/>
                  <w:jc w:val="center"/>
                </w:pPr>
              </w:pPrChange>
            </w:pPr>
          </w:p>
        </w:tc>
        <w:tc>
          <w:tcPr>
            <w:tcW w:w="772" w:type="pct"/>
          </w:tcPr>
          <w:p w14:paraId="7C6BCC95" w14:textId="756DE6E9" w:rsidR="00E95138" w:rsidRPr="0075512F" w:rsidDel="000A3E8D" w:rsidRDefault="00E95138" w:rsidP="000A3E8D">
            <w:pPr>
              <w:rPr>
                <w:del w:id="4657" w:author="Houyem Rais" w:date="2024-02-22T15:17:00Z"/>
                <w:sz w:val="18"/>
                <w:szCs w:val="18"/>
              </w:rPr>
              <w:pPrChange w:id="4658" w:author="Houyem Rais" w:date="2024-02-22T15:17:00Z">
                <w:pPr>
                  <w:spacing w:before="20" w:after="40"/>
                  <w:jc w:val="center"/>
                </w:pPr>
              </w:pPrChange>
            </w:pPr>
          </w:p>
        </w:tc>
        <w:tc>
          <w:tcPr>
            <w:tcW w:w="618" w:type="pct"/>
          </w:tcPr>
          <w:p w14:paraId="4E946E3C" w14:textId="1440661E" w:rsidR="00E95138" w:rsidRPr="0075512F" w:rsidDel="000A3E8D" w:rsidRDefault="00E95138" w:rsidP="000A3E8D">
            <w:pPr>
              <w:rPr>
                <w:del w:id="4659" w:author="Houyem Rais" w:date="2024-02-22T15:17:00Z"/>
                <w:sz w:val="18"/>
                <w:szCs w:val="18"/>
              </w:rPr>
              <w:pPrChange w:id="4660" w:author="Houyem Rais" w:date="2024-02-22T15:17:00Z">
                <w:pPr>
                  <w:spacing w:before="20" w:after="40"/>
                  <w:jc w:val="center"/>
                </w:pPr>
              </w:pPrChange>
            </w:pPr>
          </w:p>
        </w:tc>
        <w:tc>
          <w:tcPr>
            <w:tcW w:w="618" w:type="pct"/>
          </w:tcPr>
          <w:p w14:paraId="2F55C240" w14:textId="1674370A" w:rsidR="00E95138" w:rsidRPr="0075512F" w:rsidDel="000A3E8D" w:rsidRDefault="00E95138" w:rsidP="000A3E8D">
            <w:pPr>
              <w:rPr>
                <w:del w:id="4661" w:author="Houyem Rais" w:date="2024-02-22T15:17:00Z"/>
                <w:sz w:val="18"/>
                <w:szCs w:val="18"/>
              </w:rPr>
              <w:pPrChange w:id="4662" w:author="Houyem Rais" w:date="2024-02-22T15:17:00Z">
                <w:pPr>
                  <w:spacing w:before="20" w:after="40"/>
                  <w:jc w:val="center"/>
                </w:pPr>
              </w:pPrChange>
            </w:pPr>
            <w:del w:id="4663" w:author="Houyem Rais" w:date="2024-02-22T15:17:00Z">
              <w:r w:rsidRPr="0075512F" w:rsidDel="000A3E8D">
                <w:rPr>
                  <w:sz w:val="18"/>
                  <w:szCs w:val="18"/>
                </w:rPr>
                <w:delText>8</w:delText>
              </w:r>
            </w:del>
            <w:ins w:id="4664" w:author="Farouk Bouhafs" w:date="2023-12-21T16:55:00Z">
              <w:del w:id="4665" w:author="Houyem Rais" w:date="2024-02-22T15:17:00Z">
                <w:r w:rsidR="00A0039B" w:rsidDel="000A3E8D">
                  <w:rPr>
                    <w:sz w:val="18"/>
                    <w:szCs w:val="18"/>
                  </w:rPr>
                  <w:delText>0</w:delText>
                </w:r>
              </w:del>
            </w:ins>
          </w:p>
        </w:tc>
        <w:tc>
          <w:tcPr>
            <w:tcW w:w="695" w:type="pct"/>
          </w:tcPr>
          <w:p w14:paraId="0809CB8C" w14:textId="532EC1BA" w:rsidR="00E95138" w:rsidRPr="0075512F" w:rsidDel="000A3E8D" w:rsidRDefault="00E95138" w:rsidP="000A3E8D">
            <w:pPr>
              <w:rPr>
                <w:del w:id="4666" w:author="Houyem Rais" w:date="2024-02-22T15:17:00Z"/>
                <w:sz w:val="18"/>
                <w:szCs w:val="18"/>
              </w:rPr>
              <w:pPrChange w:id="4667" w:author="Houyem Rais" w:date="2024-02-22T15:17:00Z">
                <w:pPr>
                  <w:spacing w:before="20" w:after="40"/>
                  <w:jc w:val="center"/>
                </w:pPr>
              </w:pPrChange>
            </w:pPr>
            <w:del w:id="4668" w:author="Houyem Rais" w:date="2024-02-22T15:17:00Z">
              <w:r w:rsidRPr="0075512F" w:rsidDel="000A3E8D">
                <w:rPr>
                  <w:sz w:val="18"/>
                  <w:szCs w:val="18"/>
                </w:rPr>
                <w:delText>2</w:delText>
              </w:r>
            </w:del>
            <w:ins w:id="4669" w:author="Farouk Bouhafs" w:date="2023-12-21T16:55:00Z">
              <w:del w:id="4670" w:author="Houyem Rais" w:date="2024-02-22T15:17:00Z">
                <w:r w:rsidR="00A0039B" w:rsidDel="000A3E8D">
                  <w:rPr>
                    <w:sz w:val="18"/>
                    <w:szCs w:val="18"/>
                  </w:rPr>
                  <w:delText>0</w:delText>
                </w:r>
              </w:del>
            </w:ins>
          </w:p>
        </w:tc>
        <w:tc>
          <w:tcPr>
            <w:tcW w:w="602" w:type="pct"/>
          </w:tcPr>
          <w:p w14:paraId="7AD27978" w14:textId="5B56205D" w:rsidR="00E95138" w:rsidRPr="0075512F" w:rsidDel="000A3E8D" w:rsidRDefault="00E95138" w:rsidP="000A3E8D">
            <w:pPr>
              <w:rPr>
                <w:del w:id="4671" w:author="Houyem Rais" w:date="2024-02-22T15:17:00Z"/>
                <w:b/>
                <w:bCs/>
                <w:sz w:val="18"/>
                <w:szCs w:val="18"/>
              </w:rPr>
              <w:pPrChange w:id="4672" w:author="Houyem Rais" w:date="2024-02-22T15:17:00Z">
                <w:pPr>
                  <w:spacing w:before="20" w:after="40"/>
                  <w:jc w:val="center"/>
                </w:pPr>
              </w:pPrChange>
            </w:pPr>
            <w:del w:id="4673" w:author="Houyem Rais" w:date="2024-02-22T15:17:00Z">
              <w:r w:rsidRPr="0075512F" w:rsidDel="000A3E8D">
                <w:rPr>
                  <w:b/>
                  <w:bCs/>
                  <w:sz w:val="18"/>
                  <w:szCs w:val="18"/>
                </w:rPr>
                <w:delText>10</w:delText>
              </w:r>
            </w:del>
          </w:p>
        </w:tc>
      </w:tr>
      <w:tr w:rsidR="005C35B1" w:rsidRPr="0075512F" w:rsidDel="000A3E8D" w14:paraId="292AE7DD" w14:textId="3C1FBC75" w:rsidTr="005C35B1">
        <w:trPr>
          <w:trHeight w:val="229"/>
          <w:del w:id="4674" w:author="Houyem Rais" w:date="2024-02-22T15:17:00Z"/>
        </w:trPr>
        <w:tc>
          <w:tcPr>
            <w:tcW w:w="922" w:type="pct"/>
            <w:hideMark/>
          </w:tcPr>
          <w:p w14:paraId="70922BAE" w14:textId="21EC4568" w:rsidR="00E95138" w:rsidRPr="0075512F" w:rsidDel="000A3E8D" w:rsidRDefault="00E95138" w:rsidP="000A3E8D">
            <w:pPr>
              <w:rPr>
                <w:del w:id="4675" w:author="Houyem Rais" w:date="2024-02-22T15:17:00Z"/>
                <w:b/>
                <w:bCs/>
                <w:sz w:val="18"/>
                <w:szCs w:val="18"/>
              </w:rPr>
              <w:pPrChange w:id="4676" w:author="Houyem Rais" w:date="2024-02-22T15:17:00Z">
                <w:pPr>
                  <w:spacing w:before="20" w:after="40"/>
                </w:pPr>
              </w:pPrChange>
            </w:pPr>
            <w:del w:id="4677" w:author="Houyem Rais" w:date="2024-02-22T15:17:00Z">
              <w:r w:rsidRPr="0075512F" w:rsidDel="000A3E8D">
                <w:rPr>
                  <w:b/>
                  <w:bCs/>
                  <w:sz w:val="18"/>
                  <w:szCs w:val="18"/>
                </w:rPr>
                <w:delText>Total personnel</w:delText>
              </w:r>
            </w:del>
          </w:p>
        </w:tc>
        <w:tc>
          <w:tcPr>
            <w:tcW w:w="773" w:type="pct"/>
            <w:hideMark/>
          </w:tcPr>
          <w:p w14:paraId="32A2B603" w14:textId="34A07C66" w:rsidR="00E95138" w:rsidRPr="0075512F" w:rsidDel="000A3E8D" w:rsidRDefault="00E95138" w:rsidP="000A3E8D">
            <w:pPr>
              <w:rPr>
                <w:del w:id="4678" w:author="Houyem Rais" w:date="2024-02-22T15:17:00Z"/>
                <w:b/>
                <w:bCs/>
                <w:sz w:val="18"/>
                <w:szCs w:val="18"/>
              </w:rPr>
              <w:pPrChange w:id="4679" w:author="Houyem Rais" w:date="2024-02-22T15:17:00Z">
                <w:pPr>
                  <w:spacing w:before="20" w:after="40"/>
                  <w:jc w:val="center"/>
                </w:pPr>
              </w:pPrChange>
            </w:pPr>
            <w:del w:id="4680" w:author="Houyem Rais" w:date="2024-02-22T15:17:00Z">
              <w:r w:rsidRPr="0075512F" w:rsidDel="000A3E8D">
                <w:rPr>
                  <w:b/>
                  <w:bCs/>
                  <w:sz w:val="18"/>
                  <w:szCs w:val="18"/>
                </w:rPr>
                <w:delText>12</w:delText>
              </w:r>
            </w:del>
          </w:p>
        </w:tc>
        <w:tc>
          <w:tcPr>
            <w:tcW w:w="772" w:type="pct"/>
            <w:hideMark/>
          </w:tcPr>
          <w:p w14:paraId="272D580C" w14:textId="70F2DEEA" w:rsidR="00E95138" w:rsidRPr="0075512F" w:rsidDel="000A3E8D" w:rsidRDefault="00E95138" w:rsidP="000A3E8D">
            <w:pPr>
              <w:rPr>
                <w:del w:id="4681" w:author="Houyem Rais" w:date="2024-02-22T15:17:00Z"/>
                <w:b/>
                <w:bCs/>
                <w:sz w:val="18"/>
                <w:szCs w:val="18"/>
              </w:rPr>
              <w:pPrChange w:id="4682" w:author="Houyem Rais" w:date="2024-02-22T15:17:00Z">
                <w:pPr>
                  <w:spacing w:before="20" w:after="40"/>
                  <w:jc w:val="center"/>
                </w:pPr>
              </w:pPrChange>
            </w:pPr>
            <w:del w:id="4683" w:author="Houyem Rais" w:date="2024-02-22T15:17:00Z">
              <w:r w:rsidRPr="0075512F" w:rsidDel="000A3E8D">
                <w:rPr>
                  <w:b/>
                  <w:bCs/>
                  <w:sz w:val="18"/>
                  <w:szCs w:val="18"/>
                </w:rPr>
                <w:delText>6</w:delText>
              </w:r>
            </w:del>
          </w:p>
        </w:tc>
        <w:tc>
          <w:tcPr>
            <w:tcW w:w="618" w:type="pct"/>
            <w:hideMark/>
          </w:tcPr>
          <w:p w14:paraId="11979EBA" w14:textId="39E72420" w:rsidR="00E95138" w:rsidRPr="0075512F" w:rsidDel="000A3E8D" w:rsidRDefault="00E95138" w:rsidP="000A3E8D">
            <w:pPr>
              <w:rPr>
                <w:del w:id="4684" w:author="Houyem Rais" w:date="2024-02-22T15:17:00Z"/>
                <w:b/>
                <w:bCs/>
                <w:sz w:val="18"/>
                <w:szCs w:val="18"/>
              </w:rPr>
              <w:pPrChange w:id="4685" w:author="Houyem Rais" w:date="2024-02-22T15:17:00Z">
                <w:pPr>
                  <w:spacing w:before="20" w:after="40"/>
                  <w:jc w:val="center"/>
                </w:pPr>
              </w:pPrChange>
            </w:pPr>
            <w:del w:id="4686" w:author="Houyem Rais" w:date="2024-02-22T15:17:00Z">
              <w:r w:rsidRPr="0075512F" w:rsidDel="000A3E8D">
                <w:rPr>
                  <w:b/>
                  <w:bCs/>
                  <w:sz w:val="18"/>
                  <w:szCs w:val="18"/>
                </w:rPr>
                <w:delText>2</w:delText>
              </w:r>
            </w:del>
          </w:p>
        </w:tc>
        <w:tc>
          <w:tcPr>
            <w:tcW w:w="618" w:type="pct"/>
            <w:hideMark/>
          </w:tcPr>
          <w:p w14:paraId="00B0FB4C" w14:textId="79C91EDB" w:rsidR="00E95138" w:rsidRPr="0075512F" w:rsidDel="000A3E8D" w:rsidRDefault="00E95138" w:rsidP="000A3E8D">
            <w:pPr>
              <w:rPr>
                <w:del w:id="4687" w:author="Houyem Rais" w:date="2024-02-22T15:17:00Z"/>
                <w:b/>
                <w:bCs/>
                <w:sz w:val="18"/>
                <w:szCs w:val="18"/>
              </w:rPr>
              <w:pPrChange w:id="4688" w:author="Houyem Rais" w:date="2024-02-22T15:17:00Z">
                <w:pPr>
                  <w:spacing w:before="20" w:after="40"/>
                  <w:jc w:val="center"/>
                </w:pPr>
              </w:pPrChange>
            </w:pPr>
            <w:del w:id="4689" w:author="Houyem Rais" w:date="2024-02-22T15:17:00Z">
              <w:r w:rsidRPr="0075512F" w:rsidDel="000A3E8D">
                <w:rPr>
                  <w:b/>
                  <w:bCs/>
                  <w:sz w:val="18"/>
                  <w:szCs w:val="18"/>
                </w:rPr>
                <w:delText>16</w:delText>
              </w:r>
            </w:del>
            <w:ins w:id="4690" w:author="Farouk Bouhafs" w:date="2023-12-21T16:55:00Z">
              <w:del w:id="4691" w:author="Houyem Rais" w:date="2024-02-22T15:17:00Z">
                <w:r w:rsidR="00A0039B" w:rsidDel="000A3E8D">
                  <w:rPr>
                    <w:b/>
                    <w:bCs/>
                    <w:sz w:val="18"/>
                    <w:szCs w:val="18"/>
                  </w:rPr>
                  <w:delText>8</w:delText>
                </w:r>
              </w:del>
            </w:ins>
          </w:p>
        </w:tc>
        <w:tc>
          <w:tcPr>
            <w:tcW w:w="695" w:type="pct"/>
            <w:hideMark/>
          </w:tcPr>
          <w:p w14:paraId="20A54F27" w14:textId="4533D661" w:rsidR="00E95138" w:rsidRPr="0075512F" w:rsidDel="000A3E8D" w:rsidRDefault="00E95138" w:rsidP="000A3E8D">
            <w:pPr>
              <w:rPr>
                <w:del w:id="4692" w:author="Houyem Rais" w:date="2024-02-22T15:17:00Z"/>
                <w:b/>
                <w:bCs/>
                <w:sz w:val="18"/>
                <w:szCs w:val="18"/>
              </w:rPr>
              <w:pPrChange w:id="4693" w:author="Houyem Rais" w:date="2024-02-22T15:17:00Z">
                <w:pPr>
                  <w:spacing w:before="20" w:after="40"/>
                  <w:jc w:val="center"/>
                </w:pPr>
              </w:pPrChange>
            </w:pPr>
            <w:del w:id="4694" w:author="Houyem Rais" w:date="2024-02-22T15:17:00Z">
              <w:r w:rsidRPr="0075512F" w:rsidDel="000A3E8D">
                <w:rPr>
                  <w:b/>
                  <w:bCs/>
                  <w:sz w:val="18"/>
                  <w:szCs w:val="18"/>
                </w:rPr>
                <w:delText>10</w:delText>
              </w:r>
            </w:del>
          </w:p>
        </w:tc>
        <w:tc>
          <w:tcPr>
            <w:tcW w:w="602" w:type="pct"/>
            <w:hideMark/>
          </w:tcPr>
          <w:p w14:paraId="00DA5C05" w14:textId="7EBD3824" w:rsidR="00E95138" w:rsidRPr="0075512F" w:rsidDel="000A3E8D" w:rsidRDefault="00E95138" w:rsidP="000A3E8D">
            <w:pPr>
              <w:rPr>
                <w:del w:id="4695" w:author="Houyem Rais" w:date="2024-02-22T15:17:00Z"/>
                <w:b/>
                <w:bCs/>
                <w:sz w:val="18"/>
                <w:szCs w:val="18"/>
              </w:rPr>
              <w:pPrChange w:id="4696" w:author="Houyem Rais" w:date="2024-02-22T15:17:00Z">
                <w:pPr>
                  <w:spacing w:before="20" w:after="40"/>
                  <w:jc w:val="center"/>
                </w:pPr>
              </w:pPrChange>
            </w:pPr>
            <w:del w:id="4697" w:author="Houyem Rais" w:date="2024-02-22T15:17:00Z">
              <w:r w:rsidRPr="0075512F" w:rsidDel="000A3E8D">
                <w:rPr>
                  <w:b/>
                  <w:bCs/>
                  <w:sz w:val="18"/>
                  <w:szCs w:val="18"/>
                </w:rPr>
                <w:delText>46</w:delText>
              </w:r>
            </w:del>
            <w:ins w:id="4698" w:author="Farouk Bouhafs" w:date="2023-12-21T16:55:00Z">
              <w:del w:id="4699" w:author="Houyem Rais" w:date="2024-02-22T15:17:00Z">
                <w:r w:rsidR="00A0039B" w:rsidDel="000A3E8D">
                  <w:rPr>
                    <w:b/>
                    <w:bCs/>
                    <w:sz w:val="18"/>
                    <w:szCs w:val="18"/>
                  </w:rPr>
                  <w:delText>38</w:delText>
                </w:r>
              </w:del>
            </w:ins>
          </w:p>
        </w:tc>
      </w:tr>
      <w:tr w:rsidR="005C35B1" w:rsidRPr="0075512F" w:rsidDel="000A3E8D" w14:paraId="6279A1E4" w14:textId="5CDC9D42" w:rsidTr="005C35B1">
        <w:trPr>
          <w:trHeight w:val="229"/>
          <w:del w:id="4700" w:author="Houyem Rais" w:date="2024-02-22T15:17:00Z"/>
        </w:trPr>
        <w:tc>
          <w:tcPr>
            <w:tcW w:w="922" w:type="pct"/>
          </w:tcPr>
          <w:p w14:paraId="7884772D" w14:textId="5D2FC59B" w:rsidR="005C35B1" w:rsidRPr="0075512F" w:rsidDel="000A3E8D" w:rsidRDefault="005C35B1" w:rsidP="000A3E8D">
            <w:pPr>
              <w:rPr>
                <w:del w:id="4701" w:author="Houyem Rais" w:date="2024-02-22T15:17:00Z"/>
                <w:b/>
                <w:bCs/>
                <w:sz w:val="18"/>
                <w:szCs w:val="18"/>
              </w:rPr>
              <w:pPrChange w:id="4702" w:author="Houyem Rais" w:date="2024-02-22T15:17:00Z">
                <w:pPr>
                  <w:spacing w:before="20" w:after="40"/>
                </w:pPr>
              </w:pPrChange>
            </w:pPr>
            <w:del w:id="4703" w:author="Houyem Rais" w:date="2024-02-22T15:17:00Z">
              <w:r w:rsidRPr="0075512F" w:rsidDel="000A3E8D">
                <w:rPr>
                  <w:sz w:val="18"/>
                  <w:szCs w:val="18"/>
                </w:rPr>
                <w:delText>Salaire annuel moyen par personne (DT CE 2023)</w:delText>
              </w:r>
            </w:del>
          </w:p>
        </w:tc>
        <w:tc>
          <w:tcPr>
            <w:tcW w:w="773" w:type="pct"/>
          </w:tcPr>
          <w:p w14:paraId="0CDCFD99" w14:textId="413AC294" w:rsidR="005C35B1" w:rsidRPr="0075512F" w:rsidDel="000A3E8D" w:rsidRDefault="005C35B1" w:rsidP="000A3E8D">
            <w:pPr>
              <w:rPr>
                <w:del w:id="4704" w:author="Houyem Rais" w:date="2024-02-22T15:17:00Z"/>
                <w:b/>
                <w:bCs/>
                <w:sz w:val="18"/>
                <w:szCs w:val="18"/>
              </w:rPr>
              <w:pPrChange w:id="4705" w:author="Houyem Rais" w:date="2024-02-22T15:17:00Z">
                <w:pPr>
                  <w:spacing w:before="20" w:after="40"/>
                  <w:jc w:val="center"/>
                </w:pPr>
              </w:pPrChange>
            </w:pPr>
            <w:del w:id="4706" w:author="Houyem Rais" w:date="2024-02-22T15:17:00Z">
              <w:r w:rsidRPr="0075512F" w:rsidDel="000A3E8D">
                <w:rPr>
                  <w:sz w:val="18"/>
                  <w:szCs w:val="18"/>
                </w:rPr>
                <w:delText>15</w:delText>
              </w:r>
              <w:r w:rsidR="008F0DD9" w:rsidRPr="0075512F" w:rsidDel="000A3E8D">
                <w:rPr>
                  <w:sz w:val="18"/>
                  <w:szCs w:val="18"/>
                </w:rPr>
                <w:delText xml:space="preserve"> </w:delText>
              </w:r>
              <w:r w:rsidRPr="0075512F" w:rsidDel="000A3E8D">
                <w:rPr>
                  <w:sz w:val="18"/>
                  <w:szCs w:val="18"/>
                </w:rPr>
                <w:delText>000</w:delText>
              </w:r>
            </w:del>
          </w:p>
        </w:tc>
        <w:tc>
          <w:tcPr>
            <w:tcW w:w="772" w:type="pct"/>
          </w:tcPr>
          <w:p w14:paraId="14F9A0FD" w14:textId="51DE7260" w:rsidR="005C35B1" w:rsidRPr="0075512F" w:rsidDel="000A3E8D" w:rsidRDefault="005C35B1" w:rsidP="000A3E8D">
            <w:pPr>
              <w:rPr>
                <w:del w:id="4707" w:author="Houyem Rais" w:date="2024-02-22T15:17:00Z"/>
                <w:b/>
                <w:bCs/>
                <w:sz w:val="18"/>
                <w:szCs w:val="18"/>
              </w:rPr>
              <w:pPrChange w:id="4708" w:author="Houyem Rais" w:date="2024-02-22T15:17:00Z">
                <w:pPr>
                  <w:spacing w:before="20" w:after="40"/>
                  <w:jc w:val="center"/>
                </w:pPr>
              </w:pPrChange>
            </w:pPr>
            <w:del w:id="4709" w:author="Houyem Rais" w:date="2024-02-22T15:17:00Z">
              <w:r w:rsidRPr="0075512F" w:rsidDel="000A3E8D">
                <w:rPr>
                  <w:sz w:val="18"/>
                  <w:szCs w:val="18"/>
                </w:rPr>
                <w:delText>15</w:delText>
              </w:r>
              <w:r w:rsidR="008F0DD9" w:rsidRPr="0075512F" w:rsidDel="000A3E8D">
                <w:rPr>
                  <w:sz w:val="18"/>
                  <w:szCs w:val="18"/>
                </w:rPr>
                <w:delText xml:space="preserve"> </w:delText>
              </w:r>
              <w:r w:rsidRPr="0075512F" w:rsidDel="000A3E8D">
                <w:rPr>
                  <w:sz w:val="18"/>
                  <w:szCs w:val="18"/>
                </w:rPr>
                <w:delText>000</w:delText>
              </w:r>
            </w:del>
          </w:p>
        </w:tc>
        <w:tc>
          <w:tcPr>
            <w:tcW w:w="618" w:type="pct"/>
          </w:tcPr>
          <w:p w14:paraId="47A1CB8C" w14:textId="1C68B93B" w:rsidR="005C35B1" w:rsidRPr="0075512F" w:rsidDel="000A3E8D" w:rsidRDefault="005C35B1" w:rsidP="000A3E8D">
            <w:pPr>
              <w:rPr>
                <w:del w:id="4710" w:author="Houyem Rais" w:date="2024-02-22T15:17:00Z"/>
                <w:b/>
                <w:bCs/>
                <w:sz w:val="18"/>
                <w:szCs w:val="18"/>
              </w:rPr>
              <w:pPrChange w:id="4711" w:author="Houyem Rais" w:date="2024-02-22T15:17:00Z">
                <w:pPr>
                  <w:spacing w:before="20" w:after="40"/>
                  <w:jc w:val="center"/>
                </w:pPr>
              </w:pPrChange>
            </w:pPr>
            <w:del w:id="4712" w:author="Houyem Rais" w:date="2024-02-22T15:17:00Z">
              <w:r w:rsidRPr="0075512F" w:rsidDel="000A3E8D">
                <w:rPr>
                  <w:sz w:val="18"/>
                  <w:szCs w:val="18"/>
                </w:rPr>
                <w:delText>40</w:delText>
              </w:r>
              <w:r w:rsidR="008F0DD9" w:rsidRPr="0075512F" w:rsidDel="000A3E8D">
                <w:rPr>
                  <w:sz w:val="18"/>
                  <w:szCs w:val="18"/>
                </w:rPr>
                <w:delText xml:space="preserve"> </w:delText>
              </w:r>
              <w:r w:rsidRPr="0075512F" w:rsidDel="000A3E8D">
                <w:rPr>
                  <w:sz w:val="18"/>
                  <w:szCs w:val="18"/>
                </w:rPr>
                <w:delText>000</w:delText>
              </w:r>
            </w:del>
          </w:p>
        </w:tc>
        <w:tc>
          <w:tcPr>
            <w:tcW w:w="618" w:type="pct"/>
          </w:tcPr>
          <w:p w14:paraId="250A9832" w14:textId="51BD959F" w:rsidR="005C35B1" w:rsidRPr="0075512F" w:rsidDel="000A3E8D" w:rsidRDefault="005C35B1" w:rsidP="000A3E8D">
            <w:pPr>
              <w:rPr>
                <w:del w:id="4713" w:author="Houyem Rais" w:date="2024-02-22T15:17:00Z"/>
                <w:b/>
                <w:bCs/>
                <w:sz w:val="18"/>
                <w:szCs w:val="18"/>
              </w:rPr>
              <w:pPrChange w:id="4714" w:author="Houyem Rais" w:date="2024-02-22T15:17:00Z">
                <w:pPr>
                  <w:spacing w:before="20" w:after="40"/>
                  <w:jc w:val="center"/>
                </w:pPr>
              </w:pPrChange>
            </w:pPr>
            <w:del w:id="4715" w:author="Houyem Rais" w:date="2024-02-22T15:17:00Z">
              <w:r w:rsidRPr="0075512F" w:rsidDel="000A3E8D">
                <w:rPr>
                  <w:sz w:val="18"/>
                  <w:szCs w:val="18"/>
                </w:rPr>
                <w:delText>13</w:delText>
              </w:r>
              <w:r w:rsidR="008F0DD9" w:rsidRPr="0075512F" w:rsidDel="000A3E8D">
                <w:rPr>
                  <w:sz w:val="18"/>
                  <w:szCs w:val="18"/>
                </w:rPr>
                <w:delText xml:space="preserve"> </w:delText>
              </w:r>
              <w:r w:rsidRPr="0075512F" w:rsidDel="000A3E8D">
                <w:rPr>
                  <w:sz w:val="18"/>
                  <w:szCs w:val="18"/>
                </w:rPr>
                <w:delText>000</w:delText>
              </w:r>
            </w:del>
          </w:p>
        </w:tc>
        <w:tc>
          <w:tcPr>
            <w:tcW w:w="695" w:type="pct"/>
          </w:tcPr>
          <w:p w14:paraId="227D83F1" w14:textId="3ACEF0F5" w:rsidR="005C35B1" w:rsidRPr="0075512F" w:rsidDel="000A3E8D" w:rsidRDefault="005C35B1" w:rsidP="000A3E8D">
            <w:pPr>
              <w:rPr>
                <w:del w:id="4716" w:author="Houyem Rais" w:date="2024-02-22T15:17:00Z"/>
                <w:b/>
                <w:bCs/>
                <w:sz w:val="18"/>
                <w:szCs w:val="18"/>
              </w:rPr>
              <w:pPrChange w:id="4717" w:author="Houyem Rais" w:date="2024-02-22T15:17:00Z">
                <w:pPr>
                  <w:spacing w:before="20" w:after="40"/>
                  <w:jc w:val="center"/>
                </w:pPr>
              </w:pPrChange>
            </w:pPr>
            <w:del w:id="4718" w:author="Houyem Rais" w:date="2024-02-22T15:17:00Z">
              <w:r w:rsidRPr="0075512F" w:rsidDel="000A3E8D">
                <w:rPr>
                  <w:sz w:val="18"/>
                  <w:szCs w:val="18"/>
                </w:rPr>
                <w:delText>30</w:delText>
              </w:r>
              <w:r w:rsidR="008F0DD9" w:rsidRPr="0075512F" w:rsidDel="000A3E8D">
                <w:rPr>
                  <w:sz w:val="18"/>
                  <w:szCs w:val="18"/>
                </w:rPr>
                <w:delText xml:space="preserve"> </w:delText>
              </w:r>
              <w:r w:rsidRPr="0075512F" w:rsidDel="000A3E8D">
                <w:rPr>
                  <w:sz w:val="18"/>
                  <w:szCs w:val="18"/>
                </w:rPr>
                <w:delText>000</w:delText>
              </w:r>
            </w:del>
          </w:p>
        </w:tc>
        <w:tc>
          <w:tcPr>
            <w:tcW w:w="602" w:type="pct"/>
          </w:tcPr>
          <w:p w14:paraId="443B7CDB" w14:textId="2FFECBC9" w:rsidR="005C35B1" w:rsidRPr="0075512F" w:rsidDel="000A3E8D" w:rsidRDefault="005C35B1" w:rsidP="000A3E8D">
            <w:pPr>
              <w:rPr>
                <w:del w:id="4719" w:author="Houyem Rais" w:date="2024-02-22T15:17:00Z"/>
                <w:b/>
                <w:bCs/>
                <w:sz w:val="18"/>
                <w:szCs w:val="18"/>
              </w:rPr>
              <w:pPrChange w:id="4720" w:author="Houyem Rais" w:date="2024-02-22T15:17:00Z">
                <w:pPr>
                  <w:spacing w:before="20" w:after="40"/>
                  <w:jc w:val="center"/>
                </w:pPr>
              </w:pPrChange>
            </w:pPr>
          </w:p>
        </w:tc>
      </w:tr>
      <w:tr w:rsidR="005C35B1" w:rsidRPr="0075512F" w:rsidDel="000A3E8D" w14:paraId="49D4B8C9" w14:textId="4668B317" w:rsidTr="005C35B1">
        <w:trPr>
          <w:trHeight w:val="229"/>
          <w:del w:id="4721" w:author="Houyem Rais" w:date="2024-02-22T15:17:00Z"/>
        </w:trPr>
        <w:tc>
          <w:tcPr>
            <w:tcW w:w="922" w:type="pct"/>
          </w:tcPr>
          <w:p w14:paraId="7DC4A7E6" w14:textId="5A70F3E4" w:rsidR="005C35B1" w:rsidRPr="0075512F" w:rsidDel="000A3E8D" w:rsidRDefault="00EC4B51" w:rsidP="000A3E8D">
            <w:pPr>
              <w:rPr>
                <w:del w:id="4722" w:author="Houyem Rais" w:date="2024-02-22T15:17:00Z"/>
                <w:i/>
                <w:iCs/>
                <w:sz w:val="18"/>
                <w:szCs w:val="18"/>
              </w:rPr>
              <w:pPrChange w:id="4723" w:author="Houyem Rais" w:date="2024-02-22T15:17:00Z">
                <w:pPr>
                  <w:spacing w:before="20" w:after="40"/>
                </w:pPr>
              </w:pPrChange>
            </w:pPr>
            <w:del w:id="4724" w:author="Houyem Rais" w:date="2024-02-22T15:17:00Z">
              <w:r w:rsidRPr="0075512F" w:rsidDel="000A3E8D">
                <w:rPr>
                  <w:b/>
                  <w:bCs/>
                  <w:i/>
                  <w:iCs/>
                  <w:sz w:val="18"/>
                  <w:szCs w:val="18"/>
                </w:rPr>
                <w:delText>S</w:delText>
              </w:r>
              <w:r w:rsidR="005C35B1" w:rsidRPr="0075512F" w:rsidDel="000A3E8D">
                <w:rPr>
                  <w:b/>
                  <w:bCs/>
                  <w:i/>
                  <w:iCs/>
                  <w:sz w:val="18"/>
                  <w:szCs w:val="18"/>
                </w:rPr>
                <w:delText xml:space="preserve">alaires annuels </w:delText>
              </w:r>
              <w:r w:rsidRPr="0075512F" w:rsidDel="000A3E8D">
                <w:rPr>
                  <w:b/>
                  <w:bCs/>
                  <w:i/>
                  <w:iCs/>
                  <w:sz w:val="18"/>
                  <w:szCs w:val="18"/>
                </w:rPr>
                <w:delText>(Viaduc</w:delText>
              </w:r>
              <w:r w:rsidR="005C35B1" w:rsidRPr="0075512F" w:rsidDel="000A3E8D">
                <w:rPr>
                  <w:b/>
                  <w:bCs/>
                  <w:i/>
                  <w:iCs/>
                  <w:sz w:val="18"/>
                  <w:szCs w:val="18"/>
                </w:rPr>
                <w:delText>)</w:delText>
              </w:r>
            </w:del>
          </w:p>
        </w:tc>
        <w:tc>
          <w:tcPr>
            <w:tcW w:w="773" w:type="pct"/>
          </w:tcPr>
          <w:p w14:paraId="7C6A27D9" w14:textId="280B5AC1" w:rsidR="005C35B1" w:rsidRPr="0075512F" w:rsidDel="000A3E8D" w:rsidRDefault="005C35B1" w:rsidP="000A3E8D">
            <w:pPr>
              <w:rPr>
                <w:del w:id="4725" w:author="Houyem Rais" w:date="2024-02-22T15:17:00Z"/>
                <w:b/>
                <w:bCs/>
                <w:i/>
                <w:iCs/>
                <w:sz w:val="18"/>
                <w:szCs w:val="18"/>
              </w:rPr>
              <w:pPrChange w:id="4726" w:author="Houyem Rais" w:date="2024-02-22T15:17:00Z">
                <w:pPr>
                  <w:spacing w:before="20" w:after="40"/>
                  <w:jc w:val="center"/>
                </w:pPr>
              </w:pPrChange>
            </w:pPr>
            <w:del w:id="4727" w:author="Houyem Rais" w:date="2024-02-22T15:17:00Z">
              <w:r w:rsidRPr="0075512F" w:rsidDel="000A3E8D">
                <w:rPr>
                  <w:b/>
                  <w:bCs/>
                  <w:i/>
                  <w:iCs/>
                  <w:sz w:val="18"/>
                  <w:szCs w:val="18"/>
                </w:rPr>
                <w:delText>180 000</w:delText>
              </w:r>
            </w:del>
          </w:p>
        </w:tc>
        <w:tc>
          <w:tcPr>
            <w:tcW w:w="772" w:type="pct"/>
          </w:tcPr>
          <w:p w14:paraId="0F87B56F" w14:textId="20B62E54" w:rsidR="005C35B1" w:rsidRPr="0075512F" w:rsidDel="000A3E8D" w:rsidRDefault="005C35B1" w:rsidP="000A3E8D">
            <w:pPr>
              <w:rPr>
                <w:del w:id="4728" w:author="Houyem Rais" w:date="2024-02-22T15:17:00Z"/>
                <w:b/>
                <w:bCs/>
                <w:i/>
                <w:iCs/>
                <w:sz w:val="18"/>
                <w:szCs w:val="18"/>
              </w:rPr>
              <w:pPrChange w:id="4729" w:author="Houyem Rais" w:date="2024-02-22T15:17:00Z">
                <w:pPr>
                  <w:spacing w:before="20" w:after="40"/>
                  <w:jc w:val="center"/>
                </w:pPr>
              </w:pPrChange>
            </w:pPr>
            <w:del w:id="4730" w:author="Houyem Rais" w:date="2024-02-22T15:17:00Z">
              <w:r w:rsidRPr="0075512F" w:rsidDel="000A3E8D">
                <w:rPr>
                  <w:b/>
                  <w:bCs/>
                  <w:i/>
                  <w:iCs/>
                  <w:sz w:val="18"/>
                  <w:szCs w:val="18"/>
                </w:rPr>
                <w:delText>90 000</w:delText>
              </w:r>
            </w:del>
          </w:p>
        </w:tc>
        <w:tc>
          <w:tcPr>
            <w:tcW w:w="618" w:type="pct"/>
          </w:tcPr>
          <w:p w14:paraId="644811B4" w14:textId="39407685" w:rsidR="005C35B1" w:rsidRPr="0075512F" w:rsidDel="000A3E8D" w:rsidRDefault="005C35B1" w:rsidP="000A3E8D">
            <w:pPr>
              <w:rPr>
                <w:del w:id="4731" w:author="Houyem Rais" w:date="2024-02-22T15:17:00Z"/>
                <w:b/>
                <w:bCs/>
                <w:i/>
                <w:iCs/>
                <w:sz w:val="18"/>
                <w:szCs w:val="18"/>
              </w:rPr>
              <w:pPrChange w:id="4732" w:author="Houyem Rais" w:date="2024-02-22T15:17:00Z">
                <w:pPr>
                  <w:spacing w:before="20" w:after="40"/>
                  <w:jc w:val="center"/>
                </w:pPr>
              </w:pPrChange>
            </w:pPr>
            <w:del w:id="4733" w:author="Houyem Rais" w:date="2024-02-22T15:17:00Z">
              <w:r w:rsidRPr="0075512F" w:rsidDel="000A3E8D">
                <w:rPr>
                  <w:b/>
                  <w:bCs/>
                  <w:i/>
                  <w:iCs/>
                  <w:sz w:val="18"/>
                  <w:szCs w:val="18"/>
                </w:rPr>
                <w:delText>80 000</w:delText>
              </w:r>
            </w:del>
          </w:p>
        </w:tc>
        <w:tc>
          <w:tcPr>
            <w:tcW w:w="618" w:type="pct"/>
          </w:tcPr>
          <w:p w14:paraId="3BDC10F0" w14:textId="6516245A" w:rsidR="005C35B1" w:rsidRPr="0075512F" w:rsidDel="000A3E8D" w:rsidRDefault="005C35B1" w:rsidP="000A3E8D">
            <w:pPr>
              <w:rPr>
                <w:del w:id="4734" w:author="Houyem Rais" w:date="2024-02-22T15:17:00Z"/>
                <w:b/>
                <w:bCs/>
                <w:i/>
                <w:iCs/>
                <w:sz w:val="18"/>
                <w:szCs w:val="18"/>
              </w:rPr>
              <w:pPrChange w:id="4735" w:author="Houyem Rais" w:date="2024-02-22T15:17:00Z">
                <w:pPr>
                  <w:spacing w:before="20" w:after="40"/>
                  <w:jc w:val="center"/>
                </w:pPr>
              </w:pPrChange>
            </w:pPr>
            <w:del w:id="4736" w:author="Houyem Rais" w:date="2024-02-22T15:17:00Z">
              <w:r w:rsidRPr="0075512F" w:rsidDel="000A3E8D">
                <w:rPr>
                  <w:b/>
                  <w:bCs/>
                  <w:i/>
                  <w:iCs/>
                  <w:sz w:val="18"/>
                  <w:szCs w:val="18"/>
                </w:rPr>
                <w:delText>104 000</w:delText>
              </w:r>
            </w:del>
          </w:p>
        </w:tc>
        <w:tc>
          <w:tcPr>
            <w:tcW w:w="695" w:type="pct"/>
          </w:tcPr>
          <w:p w14:paraId="0482AC45" w14:textId="19DD0BD4" w:rsidR="005C35B1" w:rsidRPr="0075512F" w:rsidDel="000A3E8D" w:rsidRDefault="005C35B1" w:rsidP="000A3E8D">
            <w:pPr>
              <w:rPr>
                <w:del w:id="4737" w:author="Houyem Rais" w:date="2024-02-22T15:17:00Z"/>
                <w:b/>
                <w:bCs/>
                <w:i/>
                <w:iCs/>
                <w:sz w:val="18"/>
                <w:szCs w:val="18"/>
              </w:rPr>
              <w:pPrChange w:id="4738" w:author="Houyem Rais" w:date="2024-02-22T15:17:00Z">
                <w:pPr>
                  <w:spacing w:before="20" w:after="40"/>
                  <w:jc w:val="center"/>
                </w:pPr>
              </w:pPrChange>
            </w:pPr>
            <w:del w:id="4739" w:author="Houyem Rais" w:date="2024-02-22T15:17:00Z">
              <w:r w:rsidRPr="0075512F" w:rsidDel="000A3E8D">
                <w:rPr>
                  <w:b/>
                  <w:bCs/>
                  <w:i/>
                  <w:iCs/>
                  <w:sz w:val="18"/>
                  <w:szCs w:val="18"/>
                </w:rPr>
                <w:delText xml:space="preserve">240 </w:delText>
              </w:r>
            </w:del>
            <w:ins w:id="4740" w:author="Farouk Bouhafs" w:date="2023-12-21T16:59:00Z">
              <w:del w:id="4741" w:author="Houyem Rais" w:date="2024-02-22T15:17:00Z">
                <w:r w:rsidR="00105E6D" w:rsidDel="000A3E8D">
                  <w:rPr>
                    <w:b/>
                    <w:bCs/>
                    <w:i/>
                    <w:iCs/>
                    <w:sz w:val="18"/>
                    <w:szCs w:val="18"/>
                  </w:rPr>
                  <w:delText>30</w:delText>
                </w:r>
                <w:r w:rsidR="00105E6D" w:rsidRPr="0075512F" w:rsidDel="000A3E8D">
                  <w:rPr>
                    <w:b/>
                    <w:bCs/>
                    <w:i/>
                    <w:iCs/>
                    <w:sz w:val="18"/>
                    <w:szCs w:val="18"/>
                  </w:rPr>
                  <w:delText xml:space="preserve">0 </w:delText>
                </w:r>
              </w:del>
            </w:ins>
            <w:del w:id="4742" w:author="Houyem Rais" w:date="2024-02-22T15:17:00Z">
              <w:r w:rsidRPr="0075512F" w:rsidDel="000A3E8D">
                <w:rPr>
                  <w:b/>
                  <w:bCs/>
                  <w:i/>
                  <w:iCs/>
                  <w:sz w:val="18"/>
                  <w:szCs w:val="18"/>
                </w:rPr>
                <w:delText>000</w:delText>
              </w:r>
            </w:del>
          </w:p>
        </w:tc>
        <w:tc>
          <w:tcPr>
            <w:tcW w:w="602" w:type="pct"/>
          </w:tcPr>
          <w:p w14:paraId="241787D1" w14:textId="411E672B" w:rsidR="005C35B1" w:rsidRPr="0075512F" w:rsidDel="000A3E8D" w:rsidRDefault="005C35B1" w:rsidP="000A3E8D">
            <w:pPr>
              <w:rPr>
                <w:del w:id="4743" w:author="Houyem Rais" w:date="2024-02-22T15:17:00Z"/>
                <w:b/>
                <w:bCs/>
                <w:i/>
                <w:iCs/>
                <w:sz w:val="18"/>
                <w:szCs w:val="18"/>
              </w:rPr>
              <w:pPrChange w:id="4744" w:author="Houyem Rais" w:date="2024-02-22T15:17:00Z">
                <w:pPr>
                  <w:spacing w:before="20" w:after="40"/>
                  <w:jc w:val="center"/>
                </w:pPr>
              </w:pPrChange>
            </w:pPr>
            <w:del w:id="4745" w:author="Houyem Rais" w:date="2024-02-22T15:17:00Z">
              <w:r w:rsidRPr="0075512F" w:rsidDel="000A3E8D">
                <w:rPr>
                  <w:b/>
                  <w:bCs/>
                  <w:i/>
                  <w:iCs/>
                  <w:sz w:val="18"/>
                  <w:szCs w:val="18"/>
                </w:rPr>
                <w:delText xml:space="preserve">694 </w:delText>
              </w:r>
            </w:del>
            <w:ins w:id="4746" w:author="Farouk Bouhafs" w:date="2023-12-21T16:59:00Z">
              <w:del w:id="4747" w:author="Houyem Rais" w:date="2024-02-22T15:17:00Z">
                <w:r w:rsidR="00105E6D" w:rsidDel="000A3E8D">
                  <w:rPr>
                    <w:b/>
                    <w:bCs/>
                    <w:i/>
                    <w:iCs/>
                    <w:sz w:val="18"/>
                    <w:szCs w:val="18"/>
                  </w:rPr>
                  <w:delText>75</w:delText>
                </w:r>
                <w:r w:rsidR="00105E6D" w:rsidRPr="0075512F" w:rsidDel="000A3E8D">
                  <w:rPr>
                    <w:b/>
                    <w:bCs/>
                    <w:i/>
                    <w:iCs/>
                    <w:sz w:val="18"/>
                    <w:szCs w:val="18"/>
                  </w:rPr>
                  <w:delText xml:space="preserve">4 </w:delText>
                </w:r>
              </w:del>
            </w:ins>
            <w:del w:id="4748" w:author="Houyem Rais" w:date="2024-02-22T15:17:00Z">
              <w:r w:rsidRPr="0075512F" w:rsidDel="000A3E8D">
                <w:rPr>
                  <w:b/>
                  <w:bCs/>
                  <w:i/>
                  <w:iCs/>
                  <w:sz w:val="18"/>
                  <w:szCs w:val="18"/>
                </w:rPr>
                <w:delText>000</w:delText>
              </w:r>
            </w:del>
          </w:p>
        </w:tc>
      </w:tr>
      <w:tr w:rsidR="005C35B1" w:rsidRPr="0075512F" w:rsidDel="000A3E8D" w14:paraId="3AACBE7E" w14:textId="39172EB9" w:rsidTr="005C35B1">
        <w:trPr>
          <w:trHeight w:val="229"/>
          <w:del w:id="4749" w:author="Houyem Rais" w:date="2024-02-22T15:17:00Z"/>
        </w:trPr>
        <w:tc>
          <w:tcPr>
            <w:tcW w:w="922" w:type="pct"/>
          </w:tcPr>
          <w:p w14:paraId="4AFEF766" w14:textId="2CB4E381" w:rsidR="005C35B1" w:rsidRPr="0075512F" w:rsidDel="000A3E8D" w:rsidRDefault="005C35B1" w:rsidP="000A3E8D">
            <w:pPr>
              <w:rPr>
                <w:del w:id="4750" w:author="Houyem Rais" w:date="2024-02-22T15:17:00Z"/>
                <w:b/>
                <w:bCs/>
                <w:sz w:val="18"/>
                <w:szCs w:val="18"/>
              </w:rPr>
              <w:pPrChange w:id="4751" w:author="Houyem Rais" w:date="2024-02-22T15:17:00Z">
                <w:pPr>
                  <w:spacing w:before="20" w:after="40"/>
                </w:pPr>
              </w:pPrChange>
            </w:pPr>
            <w:del w:id="4752" w:author="Houyem Rais" w:date="2024-02-22T15:17:00Z">
              <w:r w:rsidRPr="0075512F" w:rsidDel="000A3E8D">
                <w:rPr>
                  <w:b/>
                  <w:bCs/>
                  <w:sz w:val="18"/>
                  <w:szCs w:val="18"/>
                </w:rPr>
                <w:delText>Total salaires annuels (</w:delText>
              </w:r>
              <w:r w:rsidR="00EC4B51" w:rsidRPr="0075512F" w:rsidDel="000A3E8D">
                <w:rPr>
                  <w:b/>
                  <w:bCs/>
                  <w:sz w:val="18"/>
                  <w:szCs w:val="18"/>
                </w:rPr>
                <w:delText>y compris les</w:delText>
              </w:r>
              <w:r w:rsidRPr="0075512F" w:rsidDel="000A3E8D">
                <w:rPr>
                  <w:b/>
                  <w:bCs/>
                  <w:sz w:val="18"/>
                  <w:szCs w:val="18"/>
                </w:rPr>
                <w:delText xml:space="preserve"> voies d’accès)</w:delText>
              </w:r>
            </w:del>
          </w:p>
        </w:tc>
        <w:tc>
          <w:tcPr>
            <w:tcW w:w="773" w:type="pct"/>
          </w:tcPr>
          <w:p w14:paraId="3265E05E" w14:textId="3F3B5CB6" w:rsidR="005C35B1" w:rsidRPr="0075512F" w:rsidDel="000A3E8D" w:rsidRDefault="005C35B1" w:rsidP="000A3E8D">
            <w:pPr>
              <w:rPr>
                <w:del w:id="4753" w:author="Houyem Rais" w:date="2024-02-22T15:17:00Z"/>
                <w:b/>
                <w:bCs/>
                <w:sz w:val="18"/>
                <w:szCs w:val="18"/>
              </w:rPr>
              <w:pPrChange w:id="4754" w:author="Houyem Rais" w:date="2024-02-22T15:17:00Z">
                <w:pPr>
                  <w:spacing w:before="20" w:after="40"/>
                  <w:jc w:val="center"/>
                </w:pPr>
              </w:pPrChange>
            </w:pPr>
            <w:del w:id="4755" w:author="Houyem Rais" w:date="2024-02-22T15:17:00Z">
              <w:r w:rsidRPr="0075512F" w:rsidDel="000A3E8D">
                <w:rPr>
                  <w:b/>
                  <w:bCs/>
                  <w:sz w:val="18"/>
                  <w:szCs w:val="18"/>
                </w:rPr>
                <w:delText>180 000</w:delText>
              </w:r>
            </w:del>
          </w:p>
        </w:tc>
        <w:tc>
          <w:tcPr>
            <w:tcW w:w="772" w:type="pct"/>
          </w:tcPr>
          <w:p w14:paraId="095D4799" w14:textId="072B871B" w:rsidR="005C35B1" w:rsidRPr="0075512F" w:rsidDel="000A3E8D" w:rsidRDefault="005C35B1" w:rsidP="000A3E8D">
            <w:pPr>
              <w:rPr>
                <w:del w:id="4756" w:author="Houyem Rais" w:date="2024-02-22T15:17:00Z"/>
                <w:b/>
                <w:bCs/>
                <w:sz w:val="18"/>
                <w:szCs w:val="18"/>
              </w:rPr>
              <w:pPrChange w:id="4757" w:author="Houyem Rais" w:date="2024-02-22T15:17:00Z">
                <w:pPr>
                  <w:spacing w:before="20" w:after="40"/>
                  <w:jc w:val="center"/>
                </w:pPr>
              </w:pPrChange>
            </w:pPr>
            <w:del w:id="4758" w:author="Houyem Rais" w:date="2024-02-22T15:17:00Z">
              <w:r w:rsidRPr="0075512F" w:rsidDel="000A3E8D">
                <w:rPr>
                  <w:b/>
                  <w:bCs/>
                  <w:sz w:val="18"/>
                  <w:szCs w:val="18"/>
                </w:rPr>
                <w:delText>90 000</w:delText>
              </w:r>
            </w:del>
          </w:p>
        </w:tc>
        <w:tc>
          <w:tcPr>
            <w:tcW w:w="618" w:type="pct"/>
          </w:tcPr>
          <w:p w14:paraId="5A907D11" w14:textId="69E63E1C" w:rsidR="005C35B1" w:rsidRPr="0075512F" w:rsidDel="000A3E8D" w:rsidRDefault="005C35B1" w:rsidP="000A3E8D">
            <w:pPr>
              <w:rPr>
                <w:del w:id="4759" w:author="Houyem Rais" w:date="2024-02-22T15:17:00Z"/>
                <w:b/>
                <w:bCs/>
                <w:sz w:val="18"/>
                <w:szCs w:val="18"/>
              </w:rPr>
              <w:pPrChange w:id="4760" w:author="Houyem Rais" w:date="2024-02-22T15:17:00Z">
                <w:pPr>
                  <w:spacing w:before="20" w:after="40"/>
                  <w:jc w:val="center"/>
                </w:pPr>
              </w:pPrChange>
            </w:pPr>
            <w:del w:id="4761" w:author="Houyem Rais" w:date="2024-02-22T15:17:00Z">
              <w:r w:rsidRPr="0075512F" w:rsidDel="000A3E8D">
                <w:rPr>
                  <w:b/>
                  <w:bCs/>
                  <w:sz w:val="18"/>
                  <w:szCs w:val="18"/>
                </w:rPr>
                <w:delText>80 000</w:delText>
              </w:r>
            </w:del>
          </w:p>
        </w:tc>
        <w:tc>
          <w:tcPr>
            <w:tcW w:w="618" w:type="pct"/>
          </w:tcPr>
          <w:p w14:paraId="741ACFC3" w14:textId="60F9F08E" w:rsidR="005C35B1" w:rsidRPr="0075512F" w:rsidDel="000A3E8D" w:rsidRDefault="005C35B1" w:rsidP="000A3E8D">
            <w:pPr>
              <w:rPr>
                <w:del w:id="4762" w:author="Houyem Rais" w:date="2024-02-22T15:17:00Z"/>
                <w:b/>
                <w:bCs/>
                <w:sz w:val="18"/>
                <w:szCs w:val="18"/>
              </w:rPr>
              <w:pPrChange w:id="4763" w:author="Houyem Rais" w:date="2024-02-22T15:17:00Z">
                <w:pPr>
                  <w:spacing w:before="20" w:after="40"/>
                  <w:jc w:val="center"/>
                </w:pPr>
              </w:pPrChange>
            </w:pPr>
            <w:del w:id="4764" w:author="Houyem Rais" w:date="2024-02-22T15:17:00Z">
              <w:r w:rsidRPr="0075512F" w:rsidDel="000A3E8D">
                <w:rPr>
                  <w:b/>
                  <w:bCs/>
                  <w:sz w:val="18"/>
                  <w:szCs w:val="18"/>
                </w:rPr>
                <w:delText>208 000</w:delText>
              </w:r>
            </w:del>
          </w:p>
        </w:tc>
        <w:tc>
          <w:tcPr>
            <w:tcW w:w="695" w:type="pct"/>
          </w:tcPr>
          <w:p w14:paraId="43A15CD5" w14:textId="43AB1F31" w:rsidR="005C35B1" w:rsidRPr="0075512F" w:rsidDel="000A3E8D" w:rsidRDefault="005C35B1" w:rsidP="000A3E8D">
            <w:pPr>
              <w:rPr>
                <w:del w:id="4765" w:author="Houyem Rais" w:date="2024-02-22T15:17:00Z"/>
                <w:b/>
                <w:bCs/>
                <w:sz w:val="18"/>
                <w:szCs w:val="18"/>
              </w:rPr>
              <w:pPrChange w:id="4766" w:author="Houyem Rais" w:date="2024-02-22T15:17:00Z">
                <w:pPr>
                  <w:spacing w:before="20" w:after="40"/>
                  <w:jc w:val="center"/>
                </w:pPr>
              </w:pPrChange>
            </w:pPr>
            <w:del w:id="4767" w:author="Houyem Rais" w:date="2024-02-22T15:17:00Z">
              <w:r w:rsidRPr="0075512F" w:rsidDel="000A3E8D">
                <w:rPr>
                  <w:b/>
                  <w:bCs/>
                  <w:sz w:val="18"/>
                  <w:szCs w:val="18"/>
                </w:rPr>
                <w:delText>300 000</w:delText>
              </w:r>
            </w:del>
          </w:p>
        </w:tc>
        <w:tc>
          <w:tcPr>
            <w:tcW w:w="602" w:type="pct"/>
          </w:tcPr>
          <w:p w14:paraId="20732DEC" w14:textId="0602EBA8" w:rsidR="005C35B1" w:rsidRPr="0075512F" w:rsidDel="000A3E8D" w:rsidRDefault="005C35B1" w:rsidP="000A3E8D">
            <w:pPr>
              <w:rPr>
                <w:del w:id="4768" w:author="Houyem Rais" w:date="2024-02-22T15:17:00Z"/>
                <w:b/>
                <w:bCs/>
                <w:sz w:val="18"/>
                <w:szCs w:val="18"/>
              </w:rPr>
              <w:pPrChange w:id="4769" w:author="Houyem Rais" w:date="2024-02-22T15:17:00Z">
                <w:pPr>
                  <w:spacing w:before="20" w:after="40"/>
                  <w:jc w:val="center"/>
                </w:pPr>
              </w:pPrChange>
            </w:pPr>
            <w:del w:id="4770" w:author="Houyem Rais" w:date="2024-02-22T15:17:00Z">
              <w:r w:rsidRPr="0075512F" w:rsidDel="000A3E8D">
                <w:rPr>
                  <w:b/>
                  <w:bCs/>
                  <w:sz w:val="18"/>
                  <w:szCs w:val="18"/>
                </w:rPr>
                <w:delText>858 000</w:delText>
              </w:r>
            </w:del>
          </w:p>
        </w:tc>
      </w:tr>
    </w:tbl>
    <w:p w14:paraId="5C71B04E" w14:textId="2A9EDBB9" w:rsidR="00E95138" w:rsidRPr="0075512F" w:rsidDel="000A3E8D" w:rsidRDefault="005C35B1" w:rsidP="000A3E8D">
      <w:pPr>
        <w:rPr>
          <w:del w:id="4771" w:author="Houyem Rais" w:date="2024-02-22T15:17:00Z"/>
          <w:rFonts w:cstheme="minorHAnsi"/>
          <w:sz w:val="18"/>
          <w:szCs w:val="18"/>
        </w:rPr>
        <w:pPrChange w:id="4772" w:author="Houyem Rais" w:date="2024-02-22T15:17:00Z">
          <w:pPr>
            <w:spacing w:before="0" w:after="0"/>
            <w:jc w:val="right"/>
          </w:pPr>
        </w:pPrChange>
      </w:pPr>
      <w:del w:id="4773" w:author="Houyem Rais" w:date="2024-02-22T15:17:00Z">
        <w:r w:rsidRPr="0075512F" w:rsidDel="000A3E8D">
          <w:rPr>
            <w:rFonts w:cstheme="minorHAnsi"/>
            <w:b/>
            <w:sz w:val="20"/>
            <w:szCs w:val="20"/>
          </w:rPr>
          <w:delText xml:space="preserve">Source : </w:delText>
        </w:r>
        <w:r w:rsidRPr="0075512F" w:rsidDel="000A3E8D">
          <w:rPr>
            <w:rFonts w:cstheme="minorHAnsi"/>
            <w:bCs/>
            <w:sz w:val="20"/>
            <w:szCs w:val="20"/>
          </w:rPr>
          <w:delText>Auteur</w:delText>
        </w:r>
      </w:del>
    </w:p>
    <w:p w14:paraId="4B1CD84B" w14:textId="74285277" w:rsidR="00CD4640" w:rsidRPr="00A0039B" w:rsidDel="000A3E8D" w:rsidRDefault="00CD4640" w:rsidP="000A3E8D">
      <w:pPr>
        <w:rPr>
          <w:del w:id="4774" w:author="Houyem Rais" w:date="2024-02-22T15:17:00Z"/>
          <w:sz w:val="24"/>
          <w:szCs w:val="24"/>
          <w:rPrChange w:id="4775" w:author="Farouk Bouhafs" w:date="2023-12-21T16:51:00Z">
            <w:rPr>
              <w:del w:id="4776" w:author="Houyem Rais" w:date="2024-02-22T15:17:00Z"/>
              <w:sz w:val="22"/>
              <w:szCs w:val="22"/>
            </w:rPr>
          </w:rPrChange>
        </w:rPr>
        <w:pPrChange w:id="4777" w:author="Houyem Rais" w:date="2024-02-22T15:17:00Z">
          <w:pPr>
            <w:pStyle w:val="Titre3"/>
          </w:pPr>
        </w:pPrChange>
      </w:pPr>
      <w:bookmarkStart w:id="4778" w:name="_Toc136949981"/>
      <w:bookmarkStart w:id="4779" w:name="_Toc137137780"/>
      <w:bookmarkStart w:id="4780" w:name="_Toc142174708"/>
      <w:del w:id="4781" w:author="Houyem Rais" w:date="2024-02-22T15:17:00Z">
        <w:r w:rsidRPr="00A0039B" w:rsidDel="000A3E8D">
          <w:rPr>
            <w:sz w:val="24"/>
            <w:szCs w:val="24"/>
            <w:rPrChange w:id="4782" w:author="Farouk Bouhafs" w:date="2023-12-21T16:51:00Z">
              <w:rPr>
                <w:sz w:val="22"/>
                <w:szCs w:val="22"/>
              </w:rPr>
            </w:rPrChange>
          </w:rPr>
          <w:delText>Autres charges d’exploitation</w:delText>
        </w:r>
        <w:bookmarkEnd w:id="4778"/>
        <w:bookmarkEnd w:id="4779"/>
        <w:bookmarkEnd w:id="4780"/>
      </w:del>
    </w:p>
    <w:p w14:paraId="277D19A9" w14:textId="6FAACB56" w:rsidR="001F7A65" w:rsidRPr="0075512F" w:rsidDel="000A3E8D" w:rsidRDefault="005C35B1" w:rsidP="000A3E8D">
      <w:pPr>
        <w:rPr>
          <w:del w:id="4783" w:author="Houyem Rais" w:date="2024-02-22T15:17:00Z"/>
        </w:rPr>
        <w:pPrChange w:id="4784" w:author="Houyem Rais" w:date="2024-02-22T15:17:00Z">
          <w:pPr/>
        </w:pPrChange>
      </w:pPr>
      <w:del w:id="4785" w:author="Houyem Rais" w:date="2024-02-22T15:17:00Z">
        <w:r w:rsidRPr="0075512F" w:rsidDel="000A3E8D">
          <w:delText>Nous avons pris comme hypothèses que les autres charges d’exploitation (</w:delText>
        </w:r>
      </w:del>
      <w:ins w:id="4786" w:author="Farouk Bouhafs" w:date="2023-12-21T17:00:00Z">
        <w:del w:id="4787" w:author="Houyem Rais" w:date="2024-02-22T15:17:00Z">
          <w:r w:rsidR="00105E6D" w:rsidDel="000A3E8D">
            <w:delText xml:space="preserve">charges sociales, </w:delText>
          </w:r>
        </w:del>
      </w:ins>
      <w:del w:id="4788" w:author="Houyem Rais" w:date="2024-02-22T15:17:00Z">
        <w:r w:rsidRPr="0075512F" w:rsidDel="000A3E8D">
          <w:delText xml:space="preserve">consommables, électricité, loyer, publicité, etc.) représentent 30% des charges salariales, </w:delText>
        </w:r>
        <w:r w:rsidR="00EC4B51" w:rsidRPr="0075512F" w:rsidDel="000A3E8D">
          <w:delText>soit</w:delText>
        </w:r>
        <w:r w:rsidRPr="0075512F" w:rsidDel="000A3E8D">
          <w:delText xml:space="preserve"> </w:delText>
        </w:r>
        <w:r w:rsidRPr="0075512F" w:rsidDel="000A3E8D">
          <w:rPr>
            <w:b/>
            <w:bCs/>
          </w:rPr>
          <w:delText xml:space="preserve">343 </w:delText>
        </w:r>
      </w:del>
      <w:ins w:id="4789" w:author="Farouk Bouhafs" w:date="2023-12-21T16:59:00Z">
        <w:del w:id="4790" w:author="Houyem Rais" w:date="2024-02-22T15:17:00Z">
          <w:r w:rsidR="00105E6D" w:rsidDel="000A3E8D">
            <w:rPr>
              <w:b/>
              <w:bCs/>
            </w:rPr>
            <w:delText>226</w:delText>
          </w:r>
          <w:r w:rsidR="00105E6D" w:rsidRPr="0075512F" w:rsidDel="000A3E8D">
            <w:rPr>
              <w:b/>
              <w:bCs/>
            </w:rPr>
            <w:delText xml:space="preserve"> </w:delText>
          </w:r>
        </w:del>
      </w:ins>
      <w:del w:id="4791" w:author="Houyem Rais" w:date="2024-02-22T15:17:00Z">
        <w:r w:rsidRPr="0075512F" w:rsidDel="000A3E8D">
          <w:rPr>
            <w:b/>
            <w:bCs/>
          </w:rPr>
          <w:delText>200 DT</w:delText>
        </w:r>
        <w:r w:rsidRPr="0075512F" w:rsidDel="000A3E8D">
          <w:delText xml:space="preserve"> pour le scénario avec boucle.</w:delText>
        </w:r>
      </w:del>
    </w:p>
    <w:p w14:paraId="2CA287BE" w14:textId="0505A6EC" w:rsidR="00CD4640" w:rsidRPr="0075512F" w:rsidDel="000A3E8D" w:rsidRDefault="00CD4640" w:rsidP="000A3E8D">
      <w:pPr>
        <w:rPr>
          <w:del w:id="4792" w:author="Houyem Rais" w:date="2024-02-22T15:17:00Z"/>
        </w:rPr>
        <w:pPrChange w:id="4793" w:author="Houyem Rais" w:date="2024-02-22T15:17:00Z">
          <w:pPr>
            <w:pStyle w:val="Titre3"/>
          </w:pPr>
        </w:pPrChange>
      </w:pPr>
      <w:bookmarkStart w:id="4794" w:name="_Toc141523453"/>
      <w:bookmarkStart w:id="4795" w:name="_Toc136949982"/>
      <w:bookmarkStart w:id="4796" w:name="_Toc137137781"/>
      <w:bookmarkStart w:id="4797" w:name="_Toc142174709"/>
      <w:bookmarkEnd w:id="4794"/>
      <w:del w:id="4798" w:author="Houyem Rais" w:date="2024-02-22T15:17:00Z">
        <w:r w:rsidRPr="0075512F" w:rsidDel="000A3E8D">
          <w:delText>Coûts d’exploitation annuels</w:delText>
        </w:r>
        <w:bookmarkEnd w:id="4795"/>
        <w:bookmarkEnd w:id="4796"/>
        <w:bookmarkEnd w:id="4797"/>
      </w:del>
    </w:p>
    <w:p w14:paraId="09B18051" w14:textId="12AA27D7" w:rsidR="00BC6FB5" w:rsidRPr="0075512F" w:rsidDel="000A3E8D" w:rsidRDefault="00BC6FB5" w:rsidP="000A3E8D">
      <w:pPr>
        <w:rPr>
          <w:del w:id="4799" w:author="Houyem Rais" w:date="2024-02-22T15:17:00Z"/>
        </w:rPr>
        <w:pPrChange w:id="4800" w:author="Houyem Rais" w:date="2024-02-22T15:17:00Z">
          <w:pPr/>
        </w:pPrChange>
      </w:pPr>
      <w:del w:id="4801" w:author="Houyem Rais" w:date="2024-02-22T15:17:00Z">
        <w:r w:rsidRPr="0075512F" w:rsidDel="000A3E8D">
          <w:delText>Les coûts totaux d’exploitation annuels pour le viaduc et les voies d’accès sont présentés dans le tableau suivant.</w:delText>
        </w:r>
      </w:del>
    </w:p>
    <w:p w14:paraId="402FB7FB" w14:textId="03F98C78" w:rsidR="005848C9" w:rsidDel="000A3E8D" w:rsidRDefault="005848C9" w:rsidP="000A3E8D">
      <w:pPr>
        <w:rPr>
          <w:del w:id="4802" w:author="Houyem Rais" w:date="2024-02-22T15:17:00Z"/>
          <w:rFonts w:eastAsiaTheme="minorHAnsi" w:cstheme="majorBidi"/>
          <w:b/>
          <w:bCs/>
          <w:i/>
          <w:color w:val="0070C0"/>
          <w:sz w:val="18"/>
          <w:szCs w:val="18"/>
        </w:rPr>
        <w:pPrChange w:id="4803" w:author="Houyem Rais" w:date="2024-02-22T15:17:00Z">
          <w:pPr>
            <w:spacing w:before="0" w:after="0" w:line="240" w:lineRule="auto"/>
            <w:jc w:val="left"/>
          </w:pPr>
        </w:pPrChange>
      </w:pPr>
      <w:del w:id="4804" w:author="Houyem Rais" w:date="2024-02-22T15:17:00Z">
        <w:r w:rsidDel="000A3E8D">
          <w:br w:type="page"/>
        </w:r>
      </w:del>
    </w:p>
    <w:p w14:paraId="79945DCB" w14:textId="443D3898" w:rsidR="00BC6FB5" w:rsidRPr="0075512F" w:rsidDel="000A3E8D" w:rsidRDefault="00BC6FB5" w:rsidP="000A3E8D">
      <w:pPr>
        <w:rPr>
          <w:del w:id="4805" w:author="Houyem Rais" w:date="2024-02-22T15:17:00Z"/>
        </w:rPr>
        <w:pPrChange w:id="4806" w:author="Houyem Rais" w:date="2024-02-22T15:17:00Z">
          <w:pPr>
            <w:pStyle w:val="Caption"/>
          </w:pPr>
        </w:pPrChange>
      </w:pPr>
      <w:bookmarkStart w:id="4807" w:name="_Toc144481089"/>
      <w:del w:id="4808"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21</w:delText>
        </w:r>
        <w:r w:rsidRPr="0075512F" w:rsidDel="000A3E8D">
          <w:fldChar w:fldCharType="end"/>
        </w:r>
        <w:r w:rsidRPr="0075512F" w:rsidDel="000A3E8D">
          <w:delText xml:space="preserve"> Coûts d’exploitation annuels pour le viaduc et les voies d’accès - (MDT CE 2023)</w:delText>
        </w:r>
        <w:bookmarkEnd w:id="4807"/>
      </w:del>
    </w:p>
    <w:tbl>
      <w:tblPr>
        <w:tblW w:w="6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Change w:id="4809" w:author="Farouk Bouhafs" w:date="2023-12-21T17:00:00Z">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PrChange>
      </w:tblPr>
      <w:tblGrid>
        <w:gridCol w:w="4511"/>
        <w:gridCol w:w="2288"/>
        <w:tblGridChange w:id="4810">
          <w:tblGrid>
            <w:gridCol w:w="4511"/>
            <w:gridCol w:w="2288"/>
          </w:tblGrid>
        </w:tblGridChange>
      </w:tblGrid>
      <w:tr w:rsidR="00105E6D" w:rsidRPr="0075512F" w:rsidDel="000A3E8D" w14:paraId="48206C04" w14:textId="0BEF4A5F" w:rsidTr="00105E6D">
        <w:trPr>
          <w:trHeight w:val="54"/>
          <w:del w:id="4811" w:author="Houyem Rais" w:date="2024-02-22T15:17:00Z"/>
          <w:trPrChange w:id="4812" w:author="Farouk Bouhafs" w:date="2023-12-21T17:00:00Z">
            <w:trPr>
              <w:trHeight w:val="54"/>
            </w:trPr>
          </w:trPrChange>
        </w:trPr>
        <w:tc>
          <w:tcPr>
            <w:tcW w:w="4511" w:type="dxa"/>
            <w:shd w:val="clear" w:color="auto" w:fill="FFFFFF" w:themeFill="background1"/>
            <w:tcPrChange w:id="4813" w:author="Farouk Bouhafs" w:date="2023-12-21T17:00:00Z">
              <w:tcPr>
                <w:tcW w:w="4511" w:type="dxa"/>
                <w:shd w:val="clear" w:color="auto" w:fill="FFFFFF" w:themeFill="background1"/>
              </w:tcPr>
            </w:tcPrChange>
          </w:tcPr>
          <w:p w14:paraId="4BDF21B1" w14:textId="7BB0EAD1" w:rsidR="00105E6D" w:rsidRPr="0075512F" w:rsidDel="000A3E8D" w:rsidRDefault="00105E6D" w:rsidP="000A3E8D">
            <w:pPr>
              <w:rPr>
                <w:del w:id="4814" w:author="Houyem Rais" w:date="2024-02-22T15:17:00Z"/>
              </w:rPr>
              <w:pPrChange w:id="4815" w:author="Houyem Rais" w:date="2024-02-22T15:17:00Z">
                <w:pPr/>
              </w:pPrChange>
            </w:pPr>
          </w:p>
        </w:tc>
        <w:tc>
          <w:tcPr>
            <w:tcW w:w="2288" w:type="dxa"/>
            <w:shd w:val="clear" w:color="auto" w:fill="FFFFFF" w:themeFill="background1"/>
            <w:tcPrChange w:id="4816" w:author="Farouk Bouhafs" w:date="2023-12-21T17:00:00Z">
              <w:tcPr>
                <w:tcW w:w="2288" w:type="dxa"/>
                <w:shd w:val="clear" w:color="auto" w:fill="FFFFFF" w:themeFill="background1"/>
              </w:tcPr>
            </w:tcPrChange>
          </w:tcPr>
          <w:p w14:paraId="3DCEF882" w14:textId="6096956C" w:rsidR="00105E6D" w:rsidRPr="0075512F" w:rsidDel="000A3E8D" w:rsidRDefault="00105E6D" w:rsidP="000A3E8D">
            <w:pPr>
              <w:rPr>
                <w:del w:id="4817" w:author="Houyem Rais" w:date="2024-02-22T15:17:00Z"/>
                <w:b/>
                <w:bCs/>
              </w:rPr>
              <w:pPrChange w:id="4818" w:author="Houyem Rais" w:date="2024-02-22T15:17:00Z">
                <w:pPr>
                  <w:jc w:val="center"/>
                </w:pPr>
              </w:pPrChange>
            </w:pPr>
            <w:del w:id="4819" w:author="Houyem Rais" w:date="2024-02-22T15:17:00Z">
              <w:r w:rsidRPr="0075512F" w:rsidDel="000A3E8D">
                <w:rPr>
                  <w:b/>
                  <w:bCs/>
                </w:rPr>
                <w:delText>Total</w:delText>
              </w:r>
            </w:del>
          </w:p>
        </w:tc>
      </w:tr>
      <w:tr w:rsidR="00105E6D" w:rsidRPr="0075512F" w:rsidDel="000A3E8D" w14:paraId="74836968" w14:textId="602C16AC" w:rsidTr="00105E6D">
        <w:trPr>
          <w:trHeight w:val="54"/>
          <w:del w:id="4820" w:author="Houyem Rais" w:date="2024-02-22T15:17:00Z"/>
          <w:trPrChange w:id="4821" w:author="Farouk Bouhafs" w:date="2023-12-21T17:00:00Z">
            <w:trPr>
              <w:trHeight w:val="54"/>
            </w:trPr>
          </w:trPrChange>
        </w:trPr>
        <w:tc>
          <w:tcPr>
            <w:tcW w:w="4511" w:type="dxa"/>
            <w:shd w:val="clear" w:color="auto" w:fill="FFFFFF" w:themeFill="background1"/>
            <w:tcPrChange w:id="4822" w:author="Farouk Bouhafs" w:date="2023-12-21T17:00:00Z">
              <w:tcPr>
                <w:tcW w:w="4511" w:type="dxa"/>
                <w:shd w:val="clear" w:color="auto" w:fill="FFFFFF" w:themeFill="background1"/>
              </w:tcPr>
            </w:tcPrChange>
          </w:tcPr>
          <w:p w14:paraId="1EDCB8A9" w14:textId="3265E3AB" w:rsidR="00105E6D" w:rsidRPr="0075512F" w:rsidDel="000A3E8D" w:rsidRDefault="00105E6D" w:rsidP="000A3E8D">
            <w:pPr>
              <w:rPr>
                <w:del w:id="4823" w:author="Houyem Rais" w:date="2024-02-22T15:17:00Z"/>
                <w:b/>
                <w:bCs/>
              </w:rPr>
              <w:pPrChange w:id="4824" w:author="Houyem Rais" w:date="2024-02-22T15:17:00Z">
                <w:pPr/>
              </w:pPrChange>
            </w:pPr>
            <w:del w:id="4825" w:author="Houyem Rais" w:date="2024-02-22T15:17:00Z">
              <w:r w:rsidRPr="0075512F" w:rsidDel="000A3E8D">
                <w:rPr>
                  <w:b/>
                  <w:bCs/>
                </w:rPr>
                <w:delText>Total salaires annuels personnel d'exploitation</w:delText>
              </w:r>
            </w:del>
          </w:p>
        </w:tc>
        <w:tc>
          <w:tcPr>
            <w:tcW w:w="2288" w:type="dxa"/>
            <w:shd w:val="clear" w:color="auto" w:fill="FFFFFF" w:themeFill="background1"/>
            <w:tcPrChange w:id="4826" w:author="Farouk Bouhafs" w:date="2023-12-21T17:00:00Z">
              <w:tcPr>
                <w:tcW w:w="2288" w:type="dxa"/>
                <w:shd w:val="clear" w:color="auto" w:fill="FFFFFF" w:themeFill="background1"/>
              </w:tcPr>
            </w:tcPrChange>
          </w:tcPr>
          <w:p w14:paraId="16DB4219" w14:textId="5CC08145" w:rsidR="00105E6D" w:rsidRPr="0075512F" w:rsidDel="000A3E8D" w:rsidRDefault="00105E6D" w:rsidP="000A3E8D">
            <w:pPr>
              <w:rPr>
                <w:del w:id="4827" w:author="Houyem Rais" w:date="2024-02-22T15:17:00Z"/>
                <w:b/>
                <w:bCs/>
              </w:rPr>
              <w:pPrChange w:id="4828" w:author="Houyem Rais" w:date="2024-02-22T15:17:00Z">
                <w:pPr>
                  <w:jc w:val="center"/>
                </w:pPr>
              </w:pPrChange>
            </w:pPr>
            <w:ins w:id="4829" w:author="Farouk Bouhafs" w:date="2023-12-21T17:01:00Z">
              <w:del w:id="4830" w:author="Houyem Rais" w:date="2024-02-22T15:17:00Z">
                <w:r w:rsidRPr="00105E6D" w:rsidDel="000A3E8D">
                  <w:rPr>
                    <w:b/>
                    <w:bCs/>
                  </w:rPr>
                  <w:delText>754 000</w:delText>
                </w:r>
              </w:del>
            </w:ins>
            <w:del w:id="4831" w:author="Houyem Rais" w:date="2024-02-22T15:17:00Z">
              <w:r w:rsidRPr="0075512F" w:rsidDel="000A3E8D">
                <w:rPr>
                  <w:b/>
                  <w:bCs/>
                </w:rPr>
                <w:delText>0,86</w:delText>
              </w:r>
            </w:del>
          </w:p>
        </w:tc>
      </w:tr>
      <w:tr w:rsidR="00105E6D" w:rsidRPr="0075512F" w:rsidDel="000A3E8D" w14:paraId="4B4D02D1" w14:textId="3570B5F9" w:rsidTr="00105E6D">
        <w:trPr>
          <w:trHeight w:val="50"/>
          <w:del w:id="4832" w:author="Houyem Rais" w:date="2024-02-22T15:17:00Z"/>
          <w:trPrChange w:id="4833" w:author="Farouk Bouhafs" w:date="2023-12-21T17:00:00Z">
            <w:trPr>
              <w:trHeight w:val="50"/>
            </w:trPr>
          </w:trPrChange>
        </w:trPr>
        <w:tc>
          <w:tcPr>
            <w:tcW w:w="4511" w:type="dxa"/>
            <w:shd w:val="clear" w:color="auto" w:fill="FFFFFF" w:themeFill="background1"/>
            <w:hideMark/>
            <w:tcPrChange w:id="4834" w:author="Farouk Bouhafs" w:date="2023-12-21T17:00:00Z">
              <w:tcPr>
                <w:tcW w:w="4511" w:type="dxa"/>
                <w:shd w:val="clear" w:color="auto" w:fill="FFFFFF" w:themeFill="background1"/>
                <w:hideMark/>
              </w:tcPr>
            </w:tcPrChange>
          </w:tcPr>
          <w:p w14:paraId="706FC10D" w14:textId="2CF6253D" w:rsidR="00105E6D" w:rsidRPr="0075512F" w:rsidDel="000A3E8D" w:rsidRDefault="00105E6D" w:rsidP="000A3E8D">
            <w:pPr>
              <w:rPr>
                <w:del w:id="4835" w:author="Houyem Rais" w:date="2024-02-22T15:17:00Z"/>
              </w:rPr>
              <w:pPrChange w:id="4836" w:author="Houyem Rais" w:date="2024-02-22T15:17:00Z">
                <w:pPr/>
              </w:pPrChange>
            </w:pPr>
            <w:del w:id="4837" w:author="Houyem Rais" w:date="2024-02-22T15:17:00Z">
              <w:r w:rsidRPr="0075512F" w:rsidDel="000A3E8D">
                <w:rPr>
                  <w:b/>
                  <w:bCs/>
                </w:rPr>
                <w:delText>Autres charges d'exploitation (30%)</w:delText>
              </w:r>
            </w:del>
          </w:p>
        </w:tc>
        <w:tc>
          <w:tcPr>
            <w:tcW w:w="2288" w:type="dxa"/>
            <w:shd w:val="clear" w:color="auto" w:fill="FFFFFF" w:themeFill="background1"/>
            <w:tcPrChange w:id="4838" w:author="Farouk Bouhafs" w:date="2023-12-21T17:00:00Z">
              <w:tcPr>
                <w:tcW w:w="2288" w:type="dxa"/>
                <w:shd w:val="clear" w:color="auto" w:fill="FFFFFF" w:themeFill="background1"/>
              </w:tcPr>
            </w:tcPrChange>
          </w:tcPr>
          <w:p w14:paraId="6CE5E9F3" w14:textId="32C7C8D7" w:rsidR="00105E6D" w:rsidRPr="0075512F" w:rsidDel="000A3E8D" w:rsidRDefault="00105E6D" w:rsidP="000A3E8D">
            <w:pPr>
              <w:rPr>
                <w:del w:id="4839" w:author="Houyem Rais" w:date="2024-02-22T15:17:00Z"/>
                <w:b/>
                <w:bCs/>
              </w:rPr>
              <w:pPrChange w:id="4840" w:author="Houyem Rais" w:date="2024-02-22T15:17:00Z">
                <w:pPr>
                  <w:jc w:val="center"/>
                </w:pPr>
              </w:pPrChange>
            </w:pPr>
            <w:ins w:id="4841" w:author="Farouk Bouhafs" w:date="2023-12-21T17:01:00Z">
              <w:del w:id="4842" w:author="Houyem Rais" w:date="2024-02-22T15:17:00Z">
                <w:r w:rsidRPr="00105E6D" w:rsidDel="000A3E8D">
                  <w:rPr>
                    <w:b/>
                    <w:bCs/>
                  </w:rPr>
                  <w:delText>226 200</w:delText>
                </w:r>
              </w:del>
            </w:ins>
            <w:del w:id="4843" w:author="Houyem Rais" w:date="2024-02-22T15:17:00Z">
              <w:r w:rsidRPr="0075512F" w:rsidDel="000A3E8D">
                <w:rPr>
                  <w:b/>
                  <w:bCs/>
                </w:rPr>
                <w:delText>0,34</w:delText>
              </w:r>
            </w:del>
          </w:p>
        </w:tc>
      </w:tr>
      <w:tr w:rsidR="00105E6D" w:rsidRPr="0075512F" w:rsidDel="000A3E8D" w14:paraId="76C2E229" w14:textId="725808B0" w:rsidTr="00105E6D">
        <w:trPr>
          <w:trHeight w:val="232"/>
          <w:del w:id="4844" w:author="Houyem Rais" w:date="2024-02-22T15:17:00Z"/>
          <w:trPrChange w:id="4845" w:author="Farouk Bouhafs" w:date="2023-12-21T17:00:00Z">
            <w:trPr>
              <w:trHeight w:val="232"/>
            </w:trPr>
          </w:trPrChange>
        </w:trPr>
        <w:tc>
          <w:tcPr>
            <w:tcW w:w="4511" w:type="dxa"/>
            <w:shd w:val="clear" w:color="auto" w:fill="C6D9F1" w:themeFill="text2" w:themeFillTint="33"/>
            <w:hideMark/>
            <w:tcPrChange w:id="4846" w:author="Farouk Bouhafs" w:date="2023-12-21T17:00:00Z">
              <w:tcPr>
                <w:tcW w:w="4511" w:type="dxa"/>
                <w:shd w:val="clear" w:color="auto" w:fill="C6D9F1" w:themeFill="text2" w:themeFillTint="33"/>
                <w:hideMark/>
              </w:tcPr>
            </w:tcPrChange>
          </w:tcPr>
          <w:p w14:paraId="6471E95C" w14:textId="259849AE" w:rsidR="00105E6D" w:rsidRPr="0075512F" w:rsidDel="000A3E8D" w:rsidRDefault="00105E6D" w:rsidP="000A3E8D">
            <w:pPr>
              <w:rPr>
                <w:del w:id="4847" w:author="Houyem Rais" w:date="2024-02-22T15:17:00Z"/>
                <w:b/>
                <w:bCs/>
              </w:rPr>
              <w:pPrChange w:id="4848" w:author="Houyem Rais" w:date="2024-02-22T15:17:00Z">
                <w:pPr/>
              </w:pPrChange>
            </w:pPr>
            <w:del w:id="4849" w:author="Houyem Rais" w:date="2024-02-22T15:17:00Z">
              <w:r w:rsidRPr="0075512F" w:rsidDel="000A3E8D">
                <w:rPr>
                  <w:b/>
                  <w:bCs/>
                </w:rPr>
                <w:delText>Total coût d'exploitation</w:delText>
              </w:r>
            </w:del>
          </w:p>
        </w:tc>
        <w:tc>
          <w:tcPr>
            <w:tcW w:w="2288" w:type="dxa"/>
            <w:shd w:val="clear" w:color="auto" w:fill="C6D9F1" w:themeFill="text2" w:themeFillTint="33"/>
            <w:tcPrChange w:id="4850" w:author="Farouk Bouhafs" w:date="2023-12-21T17:00:00Z">
              <w:tcPr>
                <w:tcW w:w="2288" w:type="dxa"/>
                <w:shd w:val="clear" w:color="auto" w:fill="C6D9F1" w:themeFill="text2" w:themeFillTint="33"/>
              </w:tcPr>
            </w:tcPrChange>
          </w:tcPr>
          <w:p w14:paraId="38538284" w14:textId="7695F800" w:rsidR="00105E6D" w:rsidRPr="0075512F" w:rsidDel="000A3E8D" w:rsidRDefault="00105E6D" w:rsidP="000A3E8D">
            <w:pPr>
              <w:rPr>
                <w:del w:id="4851" w:author="Houyem Rais" w:date="2024-02-22T15:17:00Z"/>
                <w:b/>
                <w:bCs/>
              </w:rPr>
              <w:pPrChange w:id="4852" w:author="Houyem Rais" w:date="2024-02-22T15:17:00Z">
                <w:pPr>
                  <w:jc w:val="center"/>
                </w:pPr>
              </w:pPrChange>
            </w:pPr>
            <w:ins w:id="4853" w:author="Farouk Bouhafs" w:date="2023-12-21T17:01:00Z">
              <w:del w:id="4854" w:author="Houyem Rais" w:date="2024-02-22T15:17:00Z">
                <w:r w:rsidRPr="00105E6D" w:rsidDel="000A3E8D">
                  <w:rPr>
                    <w:b/>
                    <w:bCs/>
                  </w:rPr>
                  <w:delText>980 200</w:delText>
                </w:r>
              </w:del>
            </w:ins>
            <w:del w:id="4855" w:author="Houyem Rais" w:date="2024-02-22T15:17:00Z">
              <w:r w:rsidRPr="0075512F" w:rsidDel="000A3E8D">
                <w:rPr>
                  <w:b/>
                  <w:bCs/>
                </w:rPr>
                <w:delText>1,2</w:delText>
              </w:r>
            </w:del>
          </w:p>
        </w:tc>
      </w:tr>
    </w:tbl>
    <w:p w14:paraId="21D6E0FA" w14:textId="36524F55" w:rsidR="00BC6FB5" w:rsidRPr="0075512F" w:rsidDel="000A3E8D" w:rsidRDefault="00BC6FB5" w:rsidP="000A3E8D">
      <w:pPr>
        <w:rPr>
          <w:del w:id="4856" w:author="Houyem Rais" w:date="2024-02-22T15:17:00Z"/>
        </w:rPr>
        <w:pPrChange w:id="4857" w:author="Houyem Rais" w:date="2024-02-22T15:17:00Z">
          <w:pPr/>
        </w:pPrChange>
      </w:pPr>
    </w:p>
    <w:p w14:paraId="723E5D56" w14:textId="6F5BA57E" w:rsidR="00CD4640" w:rsidRPr="0075512F" w:rsidDel="000A3E8D" w:rsidRDefault="00CD4640" w:rsidP="000A3E8D">
      <w:pPr>
        <w:rPr>
          <w:del w:id="4858" w:author="Houyem Rais" w:date="2024-02-22T15:17:00Z"/>
        </w:rPr>
        <w:pPrChange w:id="4859" w:author="Houyem Rais" w:date="2024-02-22T15:17:00Z">
          <w:pPr>
            <w:pStyle w:val="Titre2"/>
          </w:pPr>
        </w:pPrChange>
      </w:pPr>
      <w:bookmarkStart w:id="4860" w:name="_Toc136949983"/>
      <w:bookmarkStart w:id="4861" w:name="_Toc137137782"/>
      <w:bookmarkStart w:id="4862" w:name="_Toc141255691"/>
      <w:bookmarkStart w:id="4863" w:name="_Toc141256010"/>
      <w:bookmarkStart w:id="4864" w:name="_Toc142174710"/>
      <w:del w:id="4865" w:author="Houyem Rais" w:date="2024-02-22T15:17:00Z">
        <w:r w:rsidRPr="0075512F" w:rsidDel="000A3E8D">
          <w:delText>Les recettes d’exploitation</w:delText>
        </w:r>
        <w:bookmarkEnd w:id="4860"/>
        <w:bookmarkEnd w:id="4861"/>
        <w:bookmarkEnd w:id="4862"/>
        <w:bookmarkEnd w:id="4863"/>
        <w:bookmarkEnd w:id="4864"/>
      </w:del>
    </w:p>
    <w:p w14:paraId="5D8F99DC" w14:textId="5C1782F5" w:rsidR="00CD4640" w:rsidRPr="0075512F" w:rsidDel="000A3E8D" w:rsidRDefault="00CD4640" w:rsidP="000A3E8D">
      <w:pPr>
        <w:rPr>
          <w:del w:id="4866" w:author="Houyem Rais" w:date="2024-02-22T15:17:00Z"/>
        </w:rPr>
        <w:pPrChange w:id="4867" w:author="Houyem Rais" w:date="2024-02-22T15:17:00Z">
          <w:pPr>
            <w:pStyle w:val="Titre3"/>
            <w:spacing w:after="0"/>
          </w:pPr>
        </w:pPrChange>
      </w:pPr>
      <w:bookmarkStart w:id="4868" w:name="_Toc136949984"/>
      <w:bookmarkStart w:id="4869" w:name="_Toc137137783"/>
      <w:bookmarkStart w:id="4870" w:name="_Toc142174711"/>
      <w:del w:id="4871" w:author="Houyem Rais" w:date="2024-02-22T15:17:00Z">
        <w:r w:rsidRPr="0075512F" w:rsidDel="000A3E8D">
          <w:delText>La tarification du péage</w:delText>
        </w:r>
        <w:bookmarkEnd w:id="4868"/>
        <w:bookmarkEnd w:id="4869"/>
        <w:bookmarkEnd w:id="4870"/>
      </w:del>
    </w:p>
    <w:p w14:paraId="0087C26D" w14:textId="0119F9D5" w:rsidR="00BC6FB5" w:rsidRPr="0075512F" w:rsidDel="000A3E8D" w:rsidRDefault="00BC6FB5" w:rsidP="000A3E8D">
      <w:pPr>
        <w:rPr>
          <w:del w:id="4872" w:author="Houyem Rais" w:date="2024-02-22T15:17:00Z"/>
          <w:rFonts w:cstheme="minorHAnsi"/>
        </w:rPr>
        <w:pPrChange w:id="4873" w:author="Houyem Rais" w:date="2024-02-22T15:17:00Z">
          <w:pPr/>
        </w:pPrChange>
      </w:pPr>
      <w:del w:id="4874" w:author="Houyem Rais" w:date="2024-02-22T15:17:00Z">
        <w:r w:rsidRPr="0075512F" w:rsidDel="000A3E8D">
          <w:rPr>
            <w:rFonts w:cstheme="minorHAnsi"/>
          </w:rPr>
          <w:delText>Une des difficultés de l’analyse financière réside dans le choix du tarif optimum de péage à adopter. La détermination du tarif de péage doit répondre à deux questions essentielles :</w:delText>
        </w:r>
      </w:del>
    </w:p>
    <w:p w14:paraId="733A7762" w14:textId="69DFD7F0" w:rsidR="00BC6FB5" w:rsidRPr="0075512F" w:rsidDel="000A3E8D" w:rsidRDefault="00BC6FB5" w:rsidP="000A3E8D">
      <w:pPr>
        <w:rPr>
          <w:del w:id="4875" w:author="Houyem Rais" w:date="2024-02-22T15:17:00Z"/>
          <w:b/>
          <w:bCs/>
          <w:i/>
          <w:iCs/>
        </w:rPr>
        <w:pPrChange w:id="4876" w:author="Houyem Rais" w:date="2024-02-22T15:17:00Z">
          <w:pPr>
            <w:pStyle w:val="ListParagraph"/>
            <w:ind w:left="754" w:hanging="357"/>
          </w:pPr>
        </w:pPrChange>
      </w:pPr>
      <w:del w:id="4877" w:author="Houyem Rais" w:date="2024-02-22T15:17:00Z">
        <w:r w:rsidRPr="0075512F" w:rsidDel="000A3E8D">
          <w:rPr>
            <w:b/>
            <w:bCs/>
            <w:i/>
            <w:iCs/>
          </w:rPr>
          <w:delText>Quel est le niveau de péage qui permet de tirer le meilleur profit d’une nouvelle liaison permanente entre deux rives remplaçant d’autres alternatives, c'est-à-dire qui permet d’attirer le maximum d’usagers, tout en générant le maximum de cash-flow pour couvrir les investissements, les charges de financement, les charges d’exploitation et rémunérer correctement les fonds propres engagés ?</w:delText>
        </w:r>
      </w:del>
    </w:p>
    <w:p w14:paraId="2502D5C1" w14:textId="13EFBDA7" w:rsidR="00BC6FB5" w:rsidRPr="0075512F" w:rsidDel="000A3E8D" w:rsidRDefault="00BC6FB5" w:rsidP="000A3E8D">
      <w:pPr>
        <w:rPr>
          <w:del w:id="4878" w:author="Houyem Rais" w:date="2024-02-22T15:17:00Z"/>
          <w:rFonts w:cstheme="minorHAnsi"/>
        </w:rPr>
        <w:pPrChange w:id="4879" w:author="Houyem Rais" w:date="2024-02-22T15:17:00Z">
          <w:pPr>
            <w:pStyle w:val="ListParagraph"/>
            <w:numPr>
              <w:numId w:val="0"/>
            </w:numPr>
            <w:ind w:left="754" w:firstLine="0"/>
          </w:pPr>
        </w:pPrChange>
      </w:pPr>
      <w:del w:id="4880" w:author="Houyem Rais" w:date="2024-02-22T15:17:00Z">
        <w:r w:rsidRPr="0075512F" w:rsidDel="000A3E8D">
          <w:rPr>
            <w:rFonts w:cstheme="minorHAnsi"/>
          </w:rPr>
          <w:delText>En effet, la mise à péage du pont engendre forcément une fuite de trafic vers la Route Romaine. Aussi, un péage optimal du point de vue de la collectivité nationale est celui qui assurerait une exploitation optimale du pont dans le sens où elle ne serait ni surexploitée lorsque le péage est faible et ne rémunère pas assez les fonds investis entrainant par la même une dégradation rapide de l’infrastructure, ni sous-exploitée lorsque le péage est élevé et qu’il y a peu d’usagers qui l’empruntent de sorte que les investissements consentis ne profitent pas assez à l’économie nationale.</w:delText>
        </w:r>
      </w:del>
    </w:p>
    <w:p w14:paraId="78CF0262" w14:textId="3A890FB8" w:rsidR="00BC6FB5" w:rsidRPr="0075512F" w:rsidDel="000A3E8D" w:rsidRDefault="00BC6FB5" w:rsidP="000A3E8D">
      <w:pPr>
        <w:rPr>
          <w:del w:id="4881" w:author="Houyem Rais" w:date="2024-02-22T15:17:00Z"/>
          <w:b/>
          <w:bCs/>
          <w:i/>
          <w:iCs/>
        </w:rPr>
        <w:pPrChange w:id="4882" w:author="Houyem Rais" w:date="2024-02-22T15:17:00Z">
          <w:pPr>
            <w:pStyle w:val="ListParagraph"/>
            <w:ind w:left="754" w:hanging="357"/>
          </w:pPr>
        </w:pPrChange>
      </w:pPr>
      <w:del w:id="4883" w:author="Houyem Rais" w:date="2024-02-22T15:17:00Z">
        <w:r w:rsidRPr="0075512F" w:rsidDel="000A3E8D">
          <w:rPr>
            <w:b/>
            <w:bCs/>
            <w:i/>
            <w:iCs/>
          </w:rPr>
          <w:delText xml:space="preserve">Quels sont les classes de véhicules à prendre en compte pour les tarifs de péage ? </w:delText>
        </w:r>
      </w:del>
    </w:p>
    <w:p w14:paraId="389B6F6D" w14:textId="4BBCBA37" w:rsidR="00BC6FB5" w:rsidRPr="0075512F" w:rsidDel="000A3E8D" w:rsidRDefault="00BC6FB5" w:rsidP="000A3E8D">
      <w:pPr>
        <w:rPr>
          <w:del w:id="4884" w:author="Houyem Rais" w:date="2024-02-22T15:17:00Z"/>
          <w:rFonts w:cstheme="minorHAnsi"/>
        </w:rPr>
        <w:pPrChange w:id="4885" w:author="Houyem Rais" w:date="2024-02-22T15:17:00Z">
          <w:pPr>
            <w:pStyle w:val="ListParagraph"/>
            <w:numPr>
              <w:numId w:val="0"/>
            </w:numPr>
            <w:ind w:left="754" w:firstLine="0"/>
          </w:pPr>
        </w:pPrChange>
      </w:pPr>
      <w:del w:id="4886" w:author="Houyem Rais" w:date="2024-02-22T15:17:00Z">
        <w:r w:rsidRPr="0075512F" w:rsidDel="000A3E8D">
          <w:rPr>
            <w:rFonts w:cstheme="minorHAnsi"/>
          </w:rPr>
          <w:delText>La détermination des classes est en général faite en fonction de la typologie du trafic et des caractéristiques des véhicules circulant sur les axes du pont.</w:delText>
        </w:r>
      </w:del>
    </w:p>
    <w:p w14:paraId="153C9493" w14:textId="28B0CD14" w:rsidR="00BC6FB5" w:rsidRPr="0075512F" w:rsidDel="000A3E8D" w:rsidRDefault="00BC6FB5" w:rsidP="000A3E8D">
      <w:pPr>
        <w:rPr>
          <w:del w:id="4887" w:author="Houyem Rais" w:date="2024-02-22T15:17:00Z"/>
        </w:rPr>
        <w:pPrChange w:id="4888" w:author="Houyem Rais" w:date="2024-02-22T15:17:00Z">
          <w:pPr/>
        </w:pPrChange>
      </w:pPr>
      <w:del w:id="4889" w:author="Houyem Rais" w:date="2024-02-22T15:17:00Z">
        <w:r w:rsidRPr="0075512F" w:rsidDel="000A3E8D">
          <w:rPr>
            <w:lang w:bidi="ar-TN"/>
          </w:rPr>
          <w:delText>La réticence des usagers à s’acquitter des frais de péage est un risque pour le projet qui peut impacter les recettes d’exploitation.</w:delText>
        </w:r>
      </w:del>
    </w:p>
    <w:p w14:paraId="690E833B" w14:textId="1774E639" w:rsidR="00CD4640" w:rsidRPr="0075512F" w:rsidDel="000A3E8D" w:rsidRDefault="00CD4640" w:rsidP="000A3E8D">
      <w:pPr>
        <w:rPr>
          <w:del w:id="4890" w:author="Houyem Rais" w:date="2024-02-22T15:17:00Z"/>
        </w:rPr>
        <w:pPrChange w:id="4891" w:author="Houyem Rais" w:date="2024-02-22T15:17:00Z">
          <w:pPr>
            <w:pStyle w:val="Titre3"/>
            <w:spacing w:after="0"/>
          </w:pPr>
        </w:pPrChange>
      </w:pPr>
      <w:bookmarkStart w:id="4892" w:name="_Toc136949985"/>
      <w:bookmarkStart w:id="4893" w:name="_Toc137137784"/>
      <w:bookmarkStart w:id="4894" w:name="_Toc142174712"/>
      <w:del w:id="4895" w:author="Houyem Rais" w:date="2024-02-22T15:17:00Z">
        <w:r w:rsidRPr="0075512F" w:rsidDel="000A3E8D">
          <w:delText>Détermination du tarif et de la structure du péage</w:delText>
        </w:r>
        <w:bookmarkEnd w:id="4892"/>
        <w:bookmarkEnd w:id="4893"/>
        <w:bookmarkEnd w:id="4894"/>
      </w:del>
    </w:p>
    <w:p w14:paraId="6CCD675E" w14:textId="6DE0D7A9" w:rsidR="00CD4640" w:rsidRPr="0075512F" w:rsidDel="000A3E8D" w:rsidRDefault="007006F5" w:rsidP="000A3E8D">
      <w:pPr>
        <w:rPr>
          <w:del w:id="4896" w:author="Houyem Rais" w:date="2024-02-22T15:17:00Z"/>
        </w:rPr>
        <w:pPrChange w:id="4897" w:author="Houyem Rais" w:date="2024-02-22T15:17:00Z">
          <w:pPr>
            <w:pStyle w:val="Titre4"/>
          </w:pPr>
        </w:pPrChange>
      </w:pPr>
      <w:bookmarkStart w:id="4898" w:name="_Toc136949986"/>
      <w:bookmarkStart w:id="4899" w:name="_Toc137137785"/>
      <w:bookmarkStart w:id="4900" w:name="_Toc141255692"/>
      <w:bookmarkStart w:id="4901" w:name="_Toc141256011"/>
      <w:bookmarkStart w:id="4902" w:name="_Toc142174713"/>
      <w:del w:id="4903" w:author="Houyem Rais" w:date="2024-02-22T15:17:00Z">
        <w:r w:rsidRPr="0075512F" w:rsidDel="000A3E8D">
          <w:delText>C</w:delText>
        </w:r>
        <w:bookmarkEnd w:id="4898"/>
        <w:bookmarkEnd w:id="4899"/>
        <w:bookmarkEnd w:id="4900"/>
        <w:bookmarkEnd w:id="4901"/>
        <w:r w:rsidRPr="0075512F" w:rsidDel="000A3E8D">
          <w:delText>onsultation publique</w:delText>
        </w:r>
        <w:bookmarkEnd w:id="4902"/>
      </w:del>
    </w:p>
    <w:p w14:paraId="1AC66223" w14:textId="53D0DB89" w:rsidR="007006F5" w:rsidRPr="0075512F" w:rsidDel="000A3E8D" w:rsidRDefault="007006F5" w:rsidP="000A3E8D">
      <w:pPr>
        <w:rPr>
          <w:del w:id="4904" w:author="Houyem Rais" w:date="2024-02-22T15:17:00Z"/>
        </w:rPr>
        <w:pPrChange w:id="4905" w:author="Houyem Rais" w:date="2024-02-22T15:17:00Z">
          <w:pPr/>
        </w:pPrChange>
      </w:pPr>
      <w:del w:id="4906" w:author="Houyem Rais" w:date="2024-02-22T15:17:00Z">
        <w:r w:rsidRPr="0075512F" w:rsidDel="000A3E8D">
          <w:delText xml:space="preserve">Une consultation publique a été menée </w:delText>
        </w:r>
        <w:r w:rsidR="00C13047" w:rsidRPr="0075512F" w:rsidDel="000A3E8D">
          <w:delText xml:space="preserve">en 2021 </w:delText>
        </w:r>
        <w:r w:rsidRPr="0075512F" w:rsidDel="000A3E8D">
          <w:delText>moyennant des rencontres avec les différentes parties prenantes concernées par l'étude de faisabilité d'une liaison permanente entre l'île de Djerba et le continent au niveau de la région du Djorf. Dans le cadre de cette consultation, une enquête socio-économique s’est déroulée avec des personnes dans la zone d’influence directe du projet et avait comme objectif, entre autres, de sonder l’opinion de la population sur l’acceptabilité du péage.</w:delText>
        </w:r>
      </w:del>
    </w:p>
    <w:p w14:paraId="7629816D" w14:textId="5D24FBE4" w:rsidR="001F7A65" w:rsidRPr="0075512F" w:rsidDel="000A3E8D" w:rsidRDefault="007006F5" w:rsidP="000A3E8D">
      <w:pPr>
        <w:rPr>
          <w:del w:id="4907" w:author="Houyem Rais" w:date="2024-02-22T15:17:00Z"/>
        </w:rPr>
        <w:pPrChange w:id="4908" w:author="Houyem Rais" w:date="2024-02-22T15:17:00Z">
          <w:pPr/>
        </w:pPrChange>
      </w:pPr>
      <w:del w:id="4909" w:author="Houyem Rais" w:date="2024-02-22T15:17:00Z">
        <w:r w:rsidRPr="0075512F" w:rsidDel="000A3E8D">
          <w:delText xml:space="preserve">Interrogée par rapport à un éventuel péage, 94% de la population enquêtée au niveau de la zone d’influence du projet (Île de Djerba et Sidi Makhlouf) est d’accord pour payer une taxe de passage sous forme d’un péage au niveau du futur pont. Le prix maximal que la population enquêtée est prête à payer est de l’ordre de </w:delText>
        </w:r>
        <w:r w:rsidRPr="0075512F" w:rsidDel="000A3E8D">
          <w:rPr>
            <w:b/>
            <w:bCs/>
          </w:rPr>
          <w:delText>3,2</w:delText>
        </w:r>
        <w:r w:rsidRPr="0075512F" w:rsidDel="000A3E8D">
          <w:delText xml:space="preserve"> </w:delText>
        </w:r>
        <w:r w:rsidRPr="0075512F" w:rsidDel="000A3E8D">
          <w:rPr>
            <w:b/>
            <w:bCs/>
          </w:rPr>
          <w:delText>dinars</w:delText>
        </w:r>
        <w:r w:rsidRPr="0075512F" w:rsidDel="000A3E8D">
          <w:delText xml:space="preserve"> en moyenne.</w:delText>
        </w:r>
      </w:del>
    </w:p>
    <w:p w14:paraId="39DEFA38" w14:textId="1DCF8396" w:rsidR="007006F5" w:rsidRPr="0075512F" w:rsidDel="000A3E8D" w:rsidRDefault="007006F5" w:rsidP="000A3E8D">
      <w:pPr>
        <w:rPr>
          <w:del w:id="4910" w:author="Houyem Rais" w:date="2024-02-22T15:17:00Z"/>
        </w:rPr>
        <w:pPrChange w:id="4911" w:author="Houyem Rais" w:date="2024-02-22T15:17:00Z">
          <w:pPr>
            <w:keepNext/>
            <w:widowControl/>
            <w:kinsoku w:val="0"/>
            <w:overflowPunct w:val="0"/>
            <w:adjustRightInd w:val="0"/>
            <w:spacing w:before="0" w:after="0" w:line="240" w:lineRule="auto"/>
            <w:jc w:val="center"/>
          </w:pPr>
        </w:pPrChange>
      </w:pPr>
      <w:del w:id="4912" w:author="Houyem Rais" w:date="2024-02-22T15:17:00Z">
        <w:r w:rsidRPr="0075512F" w:rsidDel="000A3E8D">
          <w:rPr>
            <w:rFonts w:ascii="Times New Roman" w:eastAsiaTheme="minorHAnsi" w:hAnsi="Times New Roman"/>
            <w:noProof/>
            <w:sz w:val="20"/>
            <w:szCs w:val="20"/>
          </w:rPr>
          <w:drawing>
            <wp:inline distT="0" distB="0" distL="0" distR="0" wp14:anchorId="169F819D" wp14:editId="0846C0A7">
              <wp:extent cx="5063490" cy="2124710"/>
              <wp:effectExtent l="0" t="0" r="3810" b="8890"/>
              <wp:docPr id="625354651" name="Picture 62535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3490" cy="2124710"/>
                      </a:xfrm>
                      <a:prstGeom prst="rect">
                        <a:avLst/>
                      </a:prstGeom>
                      <a:noFill/>
                      <a:ln>
                        <a:noFill/>
                      </a:ln>
                    </pic:spPr>
                  </pic:pic>
                </a:graphicData>
              </a:graphic>
            </wp:inline>
          </w:drawing>
        </w:r>
      </w:del>
    </w:p>
    <w:p w14:paraId="69F90345" w14:textId="30C2B7A7" w:rsidR="007006F5" w:rsidRPr="0075512F" w:rsidDel="000A3E8D" w:rsidRDefault="007006F5" w:rsidP="000A3E8D">
      <w:pPr>
        <w:rPr>
          <w:del w:id="4913" w:author="Houyem Rais" w:date="2024-02-22T15:17:00Z"/>
          <w:rFonts w:ascii="Times New Roman" w:hAnsi="Times New Roman"/>
          <w:sz w:val="20"/>
          <w:szCs w:val="20"/>
        </w:rPr>
        <w:pPrChange w:id="4914" w:author="Houyem Rais" w:date="2024-02-22T15:17:00Z">
          <w:pPr>
            <w:pStyle w:val="Caption"/>
            <w:jc w:val="center"/>
          </w:pPr>
        </w:pPrChange>
      </w:pPr>
      <w:bookmarkStart w:id="4915" w:name="_Toc142174823"/>
      <w:del w:id="4916"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13</w:delText>
        </w:r>
        <w:r w:rsidRPr="0075512F" w:rsidDel="000A3E8D">
          <w:fldChar w:fldCharType="end"/>
        </w:r>
        <w:r w:rsidRPr="0075512F" w:rsidDel="000A3E8D">
          <w:delText xml:space="preserve"> Acceptabilité du Péage par la population interrogée</w:delText>
        </w:r>
        <w:bookmarkEnd w:id="4915"/>
      </w:del>
    </w:p>
    <w:p w14:paraId="719F06A4" w14:textId="0654B16A" w:rsidR="007006F5" w:rsidRPr="0075512F" w:rsidDel="000A3E8D" w:rsidRDefault="003E141C" w:rsidP="000A3E8D">
      <w:pPr>
        <w:rPr>
          <w:del w:id="4917" w:author="Houyem Rais" w:date="2024-02-22T15:17:00Z"/>
        </w:rPr>
        <w:pPrChange w:id="4918" w:author="Houyem Rais" w:date="2024-02-22T15:17:00Z">
          <w:pPr>
            <w:jc w:val="right"/>
          </w:pPr>
        </w:pPrChange>
      </w:pPr>
      <w:del w:id="4919" w:author="Houyem Rais" w:date="2024-02-22T15:17:00Z">
        <w:r w:rsidRPr="0075512F" w:rsidDel="000A3E8D">
          <w:rPr>
            <w:b/>
            <w:bCs/>
            <w:i/>
            <w:iCs/>
            <w:sz w:val="20"/>
            <w:szCs w:val="20"/>
          </w:rPr>
          <w:delText>Source</w:delText>
        </w:r>
        <w:r w:rsidRPr="0075512F" w:rsidDel="000A3E8D">
          <w:rPr>
            <w:i/>
            <w:iCs/>
            <w:sz w:val="20"/>
            <w:szCs w:val="20"/>
          </w:rPr>
          <w:delText> : Consultation publique</w:delText>
        </w:r>
      </w:del>
    </w:p>
    <w:p w14:paraId="7960CE19" w14:textId="306770CF" w:rsidR="00C13047" w:rsidRPr="0075512F" w:rsidDel="000A3E8D" w:rsidRDefault="003E141C" w:rsidP="000A3E8D">
      <w:pPr>
        <w:rPr>
          <w:del w:id="4920" w:author="Houyem Rais" w:date="2024-02-22T15:17:00Z"/>
        </w:rPr>
        <w:pPrChange w:id="4921" w:author="Houyem Rais" w:date="2024-02-22T15:17:00Z">
          <w:pPr>
            <w:pStyle w:val="Titre4"/>
          </w:pPr>
        </w:pPrChange>
      </w:pPr>
      <w:bookmarkStart w:id="4922" w:name="_Toc141255254"/>
      <w:bookmarkStart w:id="4923" w:name="_Toc141255390"/>
      <w:bookmarkStart w:id="4924" w:name="_Toc141255545"/>
      <w:bookmarkStart w:id="4925" w:name="_Toc141255693"/>
      <w:bookmarkStart w:id="4926" w:name="_Toc141255864"/>
      <w:bookmarkStart w:id="4927" w:name="_Toc141256012"/>
      <w:bookmarkStart w:id="4928" w:name="_Toc141523459"/>
      <w:bookmarkStart w:id="4929" w:name="_Toc142174714"/>
      <w:bookmarkEnd w:id="4922"/>
      <w:bookmarkEnd w:id="4923"/>
      <w:bookmarkEnd w:id="4924"/>
      <w:bookmarkEnd w:id="4925"/>
      <w:bookmarkEnd w:id="4926"/>
      <w:bookmarkEnd w:id="4927"/>
      <w:bookmarkEnd w:id="4928"/>
      <w:del w:id="4930" w:author="Houyem Rais" w:date="2024-02-22T15:17:00Z">
        <w:r w:rsidRPr="0075512F" w:rsidDel="000A3E8D">
          <w:delText>Tarification de péage</w:delText>
        </w:r>
        <w:bookmarkEnd w:id="4929"/>
      </w:del>
    </w:p>
    <w:p w14:paraId="0E7A7D23" w14:textId="612019C1" w:rsidR="003E141C" w:rsidRPr="0075512F" w:rsidDel="000A3E8D" w:rsidRDefault="003E141C" w:rsidP="000A3E8D">
      <w:pPr>
        <w:rPr>
          <w:del w:id="4931" w:author="Houyem Rais" w:date="2024-02-22T15:17:00Z"/>
        </w:rPr>
        <w:pPrChange w:id="4932" w:author="Houyem Rais" w:date="2024-02-22T15:17:00Z">
          <w:pPr/>
        </w:pPrChange>
      </w:pPr>
      <w:del w:id="4933" w:author="Houyem Rais" w:date="2024-02-22T15:17:00Z">
        <w:r w:rsidRPr="0075512F" w:rsidDel="000A3E8D">
          <w:delText>Les différentes catégories de véhicules recensées dans l’étude du trafic sont les suivantes :</w:delText>
        </w:r>
      </w:del>
    </w:p>
    <w:p w14:paraId="0C1F6C5A" w14:textId="4BA2ED84" w:rsidR="003E141C" w:rsidRPr="0075512F" w:rsidDel="000A3E8D" w:rsidRDefault="003E141C" w:rsidP="000A3E8D">
      <w:pPr>
        <w:rPr>
          <w:del w:id="4934" w:author="Houyem Rais" w:date="2024-02-22T15:17:00Z"/>
        </w:rPr>
        <w:pPrChange w:id="4935" w:author="Houyem Rais" w:date="2024-02-22T15:17:00Z">
          <w:pPr>
            <w:pStyle w:val="ListParagraph"/>
          </w:pPr>
        </w:pPrChange>
      </w:pPr>
      <w:del w:id="4936" w:author="Houyem Rais" w:date="2024-02-22T15:17:00Z">
        <w:r w:rsidRPr="0075512F" w:rsidDel="000A3E8D">
          <w:delText>Véhicule particulier</w:delText>
        </w:r>
      </w:del>
    </w:p>
    <w:p w14:paraId="2C8C7ADC" w14:textId="4B721F32" w:rsidR="003E141C" w:rsidRPr="0075512F" w:rsidDel="000A3E8D" w:rsidRDefault="003E141C" w:rsidP="000A3E8D">
      <w:pPr>
        <w:rPr>
          <w:del w:id="4937" w:author="Houyem Rais" w:date="2024-02-22T15:17:00Z"/>
        </w:rPr>
        <w:pPrChange w:id="4938" w:author="Houyem Rais" w:date="2024-02-22T15:17:00Z">
          <w:pPr>
            <w:pStyle w:val="ListParagraph"/>
          </w:pPr>
        </w:pPrChange>
      </w:pPr>
      <w:del w:id="4939" w:author="Houyem Rais" w:date="2024-02-22T15:17:00Z">
        <w:r w:rsidRPr="0075512F" w:rsidDel="000A3E8D">
          <w:delText>Camionnette</w:delText>
        </w:r>
      </w:del>
    </w:p>
    <w:p w14:paraId="7B8C7C5F" w14:textId="158840D5" w:rsidR="003E141C" w:rsidRPr="0075512F" w:rsidDel="000A3E8D" w:rsidRDefault="003E141C" w:rsidP="000A3E8D">
      <w:pPr>
        <w:rPr>
          <w:del w:id="4940" w:author="Houyem Rais" w:date="2024-02-22T15:17:00Z"/>
        </w:rPr>
        <w:pPrChange w:id="4941" w:author="Houyem Rais" w:date="2024-02-22T15:17:00Z">
          <w:pPr>
            <w:pStyle w:val="ListParagraph"/>
          </w:pPr>
        </w:pPrChange>
      </w:pPr>
      <w:del w:id="4942" w:author="Houyem Rais" w:date="2024-02-22T15:17:00Z">
        <w:r w:rsidRPr="0075512F" w:rsidDel="000A3E8D">
          <w:delText>Taxi et louage</w:delText>
        </w:r>
      </w:del>
    </w:p>
    <w:p w14:paraId="312E9010" w14:textId="581FD418" w:rsidR="003E141C" w:rsidRPr="0075512F" w:rsidDel="000A3E8D" w:rsidRDefault="003E141C" w:rsidP="000A3E8D">
      <w:pPr>
        <w:rPr>
          <w:del w:id="4943" w:author="Houyem Rais" w:date="2024-02-22T15:17:00Z"/>
        </w:rPr>
        <w:pPrChange w:id="4944" w:author="Houyem Rais" w:date="2024-02-22T15:17:00Z">
          <w:pPr>
            <w:pStyle w:val="ListParagraph"/>
          </w:pPr>
        </w:pPrChange>
      </w:pPr>
      <w:del w:id="4945" w:author="Houyem Rais" w:date="2024-02-22T15:17:00Z">
        <w:r w:rsidRPr="0075512F" w:rsidDel="000A3E8D">
          <w:delText>Bus et autocar</w:delText>
        </w:r>
      </w:del>
    </w:p>
    <w:p w14:paraId="62598396" w14:textId="3D9A5CD8" w:rsidR="003E141C" w:rsidRPr="0075512F" w:rsidDel="000A3E8D" w:rsidRDefault="003E141C" w:rsidP="000A3E8D">
      <w:pPr>
        <w:rPr>
          <w:del w:id="4946" w:author="Houyem Rais" w:date="2024-02-22T15:17:00Z"/>
        </w:rPr>
        <w:pPrChange w:id="4947" w:author="Houyem Rais" w:date="2024-02-22T15:17:00Z">
          <w:pPr>
            <w:pStyle w:val="ListParagraph"/>
          </w:pPr>
        </w:pPrChange>
      </w:pPr>
      <w:del w:id="4948" w:author="Houyem Rais" w:date="2024-02-22T15:17:00Z">
        <w:r w:rsidRPr="0075512F" w:rsidDel="000A3E8D">
          <w:delText>Camion léger (camion à deux essieux)</w:delText>
        </w:r>
      </w:del>
    </w:p>
    <w:p w14:paraId="1F1A002A" w14:textId="2AEE259C" w:rsidR="003E141C" w:rsidRPr="0075512F" w:rsidDel="000A3E8D" w:rsidRDefault="003E141C" w:rsidP="000A3E8D">
      <w:pPr>
        <w:rPr>
          <w:del w:id="4949" w:author="Houyem Rais" w:date="2024-02-22T15:17:00Z"/>
        </w:rPr>
        <w:pPrChange w:id="4950" w:author="Houyem Rais" w:date="2024-02-22T15:17:00Z">
          <w:pPr>
            <w:pStyle w:val="ListParagraph"/>
          </w:pPr>
        </w:pPrChange>
      </w:pPr>
      <w:del w:id="4951" w:author="Houyem Rais" w:date="2024-02-22T15:17:00Z">
        <w:r w:rsidRPr="0075512F" w:rsidDel="000A3E8D">
          <w:delText>Camion lourd (camion à 3 essieux et plus)</w:delText>
        </w:r>
      </w:del>
    </w:p>
    <w:p w14:paraId="43850999" w14:textId="79AA4CD4" w:rsidR="003E141C" w:rsidRPr="0075512F" w:rsidDel="000A3E8D" w:rsidRDefault="003E141C" w:rsidP="000A3E8D">
      <w:pPr>
        <w:rPr>
          <w:del w:id="4952" w:author="Houyem Rais" w:date="2024-02-22T15:17:00Z"/>
        </w:rPr>
        <w:pPrChange w:id="4953" w:author="Houyem Rais" w:date="2024-02-22T15:17:00Z">
          <w:pPr>
            <w:pStyle w:val="ListParagraph"/>
          </w:pPr>
        </w:pPrChange>
      </w:pPr>
      <w:del w:id="4954" w:author="Houyem Rais" w:date="2024-02-22T15:17:00Z">
        <w:r w:rsidRPr="0075512F" w:rsidDel="000A3E8D">
          <w:delText>Ensemble articulé</w:delText>
        </w:r>
      </w:del>
    </w:p>
    <w:p w14:paraId="61CE1137" w14:textId="116615C1" w:rsidR="003E141C" w:rsidRPr="0075512F" w:rsidDel="000A3E8D" w:rsidRDefault="003E141C" w:rsidP="000A3E8D">
      <w:pPr>
        <w:rPr>
          <w:del w:id="4955" w:author="Houyem Rais" w:date="2024-02-22T15:17:00Z"/>
        </w:rPr>
        <w:pPrChange w:id="4956" w:author="Houyem Rais" w:date="2024-02-22T15:17:00Z">
          <w:pPr>
            <w:pStyle w:val="ListParagraph"/>
          </w:pPr>
        </w:pPrChange>
      </w:pPr>
      <w:del w:id="4957" w:author="Houyem Rais" w:date="2024-02-22T15:17:00Z">
        <w:r w:rsidRPr="0075512F" w:rsidDel="000A3E8D">
          <w:delText>Autre dont les tracteurs agricoles</w:delText>
        </w:r>
      </w:del>
    </w:p>
    <w:p w14:paraId="5C72012B" w14:textId="5847553E" w:rsidR="003E141C" w:rsidRPr="0075512F" w:rsidDel="000A3E8D" w:rsidRDefault="003E141C" w:rsidP="000A3E8D">
      <w:pPr>
        <w:rPr>
          <w:del w:id="4958" w:author="Houyem Rais" w:date="2024-02-22T15:17:00Z"/>
        </w:rPr>
        <w:pPrChange w:id="4959" w:author="Houyem Rais" w:date="2024-02-22T15:17:00Z">
          <w:pPr>
            <w:pStyle w:val="ListParagraph"/>
          </w:pPr>
        </w:pPrChange>
      </w:pPr>
      <w:del w:id="4960" w:author="Houyem Rais" w:date="2024-02-22T15:17:00Z">
        <w:r w:rsidRPr="0075512F" w:rsidDel="000A3E8D">
          <w:delText>Deux roues.</w:delText>
        </w:r>
      </w:del>
    </w:p>
    <w:p w14:paraId="45A740C5" w14:textId="1ADCF1E1" w:rsidR="003E141C" w:rsidDel="000A3E8D" w:rsidRDefault="003E141C" w:rsidP="000A3E8D">
      <w:pPr>
        <w:rPr>
          <w:ins w:id="4961" w:author="Farouk Bouhafs" w:date="2023-12-21T17:04:00Z"/>
          <w:del w:id="4962" w:author="Houyem Rais" w:date="2024-02-22T15:17:00Z"/>
        </w:rPr>
        <w:pPrChange w:id="4963" w:author="Houyem Rais" w:date="2024-02-22T15:17:00Z">
          <w:pPr/>
        </w:pPrChange>
      </w:pPr>
      <w:del w:id="4964" w:author="Houyem Rais" w:date="2024-02-22T15:17:00Z">
        <w:r w:rsidRPr="0075512F" w:rsidDel="000A3E8D">
          <w:delText xml:space="preserve">Le tarif de péage appliqué dépendra donc de la catégorie de véhicule qui passe par le pont. De plus, les deux premières catégories (véhicule particulier et camionnette) seront concernées par deux niveaux de tarif : un pour les </w:delText>
        </w:r>
        <w:r w:rsidRPr="00105E6D" w:rsidDel="000A3E8D">
          <w:rPr>
            <w:b/>
            <w:bCs/>
            <w:rPrChange w:id="4965" w:author="Farouk Bouhafs" w:date="2023-12-21T17:07:00Z">
              <w:rPr/>
            </w:rPrChange>
          </w:rPr>
          <w:delText>résidents d</w:delText>
        </w:r>
        <w:r w:rsidR="008F0DD9" w:rsidRPr="00105E6D" w:rsidDel="000A3E8D">
          <w:rPr>
            <w:b/>
            <w:bCs/>
            <w:rPrChange w:id="4966" w:author="Farouk Bouhafs" w:date="2023-12-21T17:07:00Z">
              <w:rPr/>
            </w:rPrChange>
          </w:rPr>
          <w:delText>u gouvernorat de Médenine</w:delText>
        </w:r>
        <w:r w:rsidRPr="0075512F" w:rsidDel="000A3E8D">
          <w:delText xml:space="preserve"> </w:delText>
        </w:r>
        <w:r w:rsidR="008F0DD9" w:rsidRPr="0075512F" w:rsidDel="000A3E8D">
          <w:delText xml:space="preserve">(y compris </w:delText>
        </w:r>
        <w:r w:rsidRPr="0075512F" w:rsidDel="000A3E8D">
          <w:delText>l’Île</w:delText>
        </w:r>
        <w:r w:rsidR="008F0DD9" w:rsidRPr="0075512F" w:rsidDel="000A3E8D">
          <w:delText xml:space="preserve"> de Djerba)</w:delText>
        </w:r>
        <w:r w:rsidRPr="0075512F" w:rsidDel="000A3E8D">
          <w:delText xml:space="preserve"> et l’autre pour les </w:delText>
        </w:r>
        <w:r w:rsidR="008F0DD9" w:rsidRPr="00105E6D" w:rsidDel="000A3E8D">
          <w:rPr>
            <w:b/>
            <w:bCs/>
            <w:rPrChange w:id="4967" w:author="Farouk Bouhafs" w:date="2023-12-21T17:07:00Z">
              <w:rPr/>
            </w:rPrChange>
          </w:rPr>
          <w:delText xml:space="preserve">non-résidents </w:delText>
        </w:r>
      </w:del>
      <w:ins w:id="4968" w:author="Farouk Bouhafs" w:date="2023-12-21T17:05:00Z">
        <w:del w:id="4969" w:author="Houyem Rais" w:date="2024-02-22T15:17:00Z">
          <w:r w:rsidR="00105E6D" w:rsidRPr="00105E6D" w:rsidDel="000A3E8D">
            <w:rPr>
              <w:b/>
              <w:bCs/>
              <w:rPrChange w:id="4970" w:author="Farouk Bouhafs" w:date="2023-12-21T17:07:00Z">
                <w:rPr/>
              </w:rPrChange>
            </w:rPr>
            <w:delText xml:space="preserve">du gouvernorat </w:delText>
          </w:r>
        </w:del>
      </w:ins>
      <w:del w:id="4971" w:author="Houyem Rais" w:date="2024-02-22T15:17:00Z">
        <w:r w:rsidR="008F0DD9" w:rsidRPr="00105E6D" w:rsidDel="000A3E8D">
          <w:rPr>
            <w:b/>
            <w:bCs/>
            <w:rPrChange w:id="4972" w:author="Farouk Bouhafs" w:date="2023-12-21T17:07:00Z">
              <w:rPr/>
            </w:rPrChange>
          </w:rPr>
          <w:delText>de Médenine</w:delText>
        </w:r>
        <w:r w:rsidRPr="0075512F" w:rsidDel="000A3E8D">
          <w:delText>.</w:delText>
        </w:r>
      </w:del>
    </w:p>
    <w:p w14:paraId="4C09E567" w14:textId="5D4531F2" w:rsidR="00105E6D" w:rsidDel="000A3E8D" w:rsidRDefault="00105E6D" w:rsidP="000A3E8D">
      <w:pPr>
        <w:rPr>
          <w:ins w:id="4973" w:author="Farouk Bouhafs" w:date="2023-12-21T17:06:00Z"/>
          <w:del w:id="4974" w:author="Houyem Rais" w:date="2024-02-22T15:17:00Z"/>
        </w:rPr>
        <w:pPrChange w:id="4975" w:author="Houyem Rais" w:date="2024-02-22T15:17:00Z">
          <w:pPr/>
        </w:pPrChange>
      </w:pPr>
      <w:ins w:id="4976" w:author="Farouk Bouhafs" w:date="2023-12-21T17:06:00Z">
        <w:del w:id="4977" w:author="Houyem Rais" w:date="2024-02-22T15:17:00Z">
          <w:r w:rsidDel="000A3E8D">
            <w:delText xml:space="preserve">Les tarifs réduits pour les résidents peuvent être justifiés par le fait qu'ils contribuent déjà à l'économie locale et peuvent être </w:delText>
          </w:r>
          <w:r w:rsidRPr="00105E6D" w:rsidDel="000A3E8D">
            <w:rPr>
              <w:b/>
              <w:bCs/>
              <w:rPrChange w:id="4978" w:author="Farouk Bouhafs" w:date="2023-12-21T17:07:00Z">
                <w:rPr/>
              </w:rPrChange>
            </w:rPr>
            <w:delText>plus fréquemment affectés par le péage dans leurs activités quotidiennes</w:delText>
          </w:r>
          <w:r w:rsidDel="000A3E8D">
            <w:delText>.</w:delText>
          </w:r>
        </w:del>
      </w:ins>
    </w:p>
    <w:p w14:paraId="2D1B30D4" w14:textId="3B59DD11" w:rsidR="00105E6D" w:rsidDel="000A3E8D" w:rsidRDefault="00105E6D" w:rsidP="000A3E8D">
      <w:pPr>
        <w:rPr>
          <w:ins w:id="4979" w:author="Farouk Bouhafs" w:date="2023-12-21T17:04:00Z"/>
          <w:del w:id="4980" w:author="Houyem Rais" w:date="2024-02-22T15:17:00Z"/>
        </w:rPr>
        <w:pPrChange w:id="4981" w:author="Houyem Rais" w:date="2024-02-22T15:17:00Z">
          <w:pPr/>
        </w:pPrChange>
      </w:pPr>
      <w:ins w:id="4982" w:author="Farouk Bouhafs" w:date="2023-12-21T17:05:00Z">
        <w:del w:id="4983" w:author="Houyem Rais" w:date="2024-02-22T15:17:00Z">
          <w:r w:rsidDel="000A3E8D">
            <w:delText>La d</w:delText>
          </w:r>
        </w:del>
      </w:ins>
      <w:ins w:id="4984" w:author="Farouk Bouhafs" w:date="2023-12-21T17:04:00Z">
        <w:del w:id="4985" w:author="Houyem Rais" w:date="2024-02-22T15:17:00Z">
          <w:r w:rsidDel="000A3E8D">
            <w:delText>ifférenciation des Véhicules "Résidents" et "Non-Résidents"</w:delText>
          </w:r>
        </w:del>
      </w:ins>
      <w:ins w:id="4986" w:author="Farouk Bouhafs" w:date="2023-12-21T17:05:00Z">
        <w:del w:id="4987" w:author="Houyem Rais" w:date="2024-02-22T15:17:00Z">
          <w:r w:rsidDel="000A3E8D">
            <w:delText xml:space="preserve"> peut se faire via la t</w:delText>
          </w:r>
        </w:del>
      </w:ins>
      <w:ins w:id="4988" w:author="Farouk Bouhafs" w:date="2023-12-21T17:04:00Z">
        <w:del w:id="4989" w:author="Houyem Rais" w:date="2024-02-22T15:17:00Z">
          <w:r w:rsidDel="000A3E8D">
            <w:delText>echnologie RFID</w:delText>
          </w:r>
        </w:del>
      </w:ins>
      <w:ins w:id="4990" w:author="Farouk Bouhafs" w:date="2023-12-21T17:05:00Z">
        <w:del w:id="4991" w:author="Houyem Rais" w:date="2024-02-22T15:17:00Z">
          <w:r w:rsidDel="000A3E8D">
            <w:delText xml:space="preserve"> (</w:delText>
          </w:r>
          <w:r w:rsidRPr="00105E6D" w:rsidDel="000A3E8D">
            <w:delText>Radio Frequency Identification</w:delText>
          </w:r>
          <w:r w:rsidDel="000A3E8D">
            <w:delText>)</w:delText>
          </w:r>
        </w:del>
      </w:ins>
      <w:ins w:id="4992" w:author="Farouk Bouhafs" w:date="2023-12-21T17:04:00Z">
        <w:del w:id="4993" w:author="Houyem Rais" w:date="2024-02-22T15:17:00Z">
          <w:r w:rsidDel="000A3E8D">
            <w:delText xml:space="preserve"> ou ETC (Electronic Toll Collection)</w:delText>
          </w:r>
        </w:del>
      </w:ins>
      <w:ins w:id="4994" w:author="Farouk Bouhafs" w:date="2023-12-21T17:07:00Z">
        <w:del w:id="4995" w:author="Houyem Rais" w:date="2024-02-22T15:17:00Z">
          <w:r w:rsidDel="000A3E8D">
            <w:delText>, où l</w:delText>
          </w:r>
        </w:del>
      </w:ins>
      <w:ins w:id="4996" w:author="Farouk Bouhafs" w:date="2023-12-21T17:04:00Z">
        <w:del w:id="4997" w:author="Houyem Rais" w:date="2024-02-22T15:17:00Z">
          <w:r w:rsidDel="000A3E8D">
            <w:delText>es résidents</w:delText>
          </w:r>
        </w:del>
      </w:ins>
      <w:ins w:id="4998" w:author="Farouk Bouhafs" w:date="2023-12-21T17:07:00Z">
        <w:del w:id="4999" w:author="Houyem Rais" w:date="2024-02-22T15:17:00Z">
          <w:r w:rsidDel="000A3E8D">
            <w:delText>, à des conditions bien déterminé</w:delText>
          </w:r>
        </w:del>
      </w:ins>
      <w:ins w:id="5000" w:author="Farouk Bouhafs" w:date="2023-12-21T17:12:00Z">
        <w:del w:id="5001" w:author="Houyem Rais" w:date="2024-02-22T15:17:00Z">
          <w:r w:rsidR="00433F09" w:rsidDel="000A3E8D">
            <w:delText>e</w:delText>
          </w:r>
        </w:del>
      </w:ins>
      <w:ins w:id="5002" w:author="Farouk Bouhafs" w:date="2023-12-21T17:07:00Z">
        <w:del w:id="5003" w:author="Houyem Rais" w:date="2024-02-22T15:17:00Z">
          <w:r w:rsidDel="000A3E8D">
            <w:delText>s et de la part de</w:delText>
          </w:r>
        </w:del>
      </w:ins>
      <w:ins w:id="5004" w:author="Farouk Bouhafs" w:date="2023-12-21T17:08:00Z">
        <w:del w:id="5005" w:author="Houyem Rais" w:date="2024-02-22T15:17:00Z">
          <w:r w:rsidDel="000A3E8D">
            <w:delText xml:space="preserve">s autorités concernées, </w:delText>
          </w:r>
        </w:del>
      </w:ins>
      <w:ins w:id="5006" w:author="Farouk Bouhafs" w:date="2023-12-21T17:04:00Z">
        <w:del w:id="5007" w:author="Houyem Rais" w:date="2024-02-22T15:17:00Z">
          <w:r w:rsidDel="000A3E8D">
            <w:delText>pourraient s'inscrire pour obtenir une étiquette RFID ou une carte ETC qui serait détectée automatiquement par les systèmes de péage.</w:delText>
          </w:r>
        </w:del>
      </w:ins>
    </w:p>
    <w:p w14:paraId="29987993" w14:textId="57FE5983" w:rsidR="00433F09" w:rsidDel="000A3E8D" w:rsidRDefault="00105E6D" w:rsidP="000A3E8D">
      <w:pPr>
        <w:rPr>
          <w:ins w:id="5008" w:author="Farouk Bouhafs" w:date="2023-12-21T17:12:00Z"/>
          <w:del w:id="5009" w:author="Houyem Rais" w:date="2024-02-22T15:17:00Z"/>
        </w:rPr>
        <w:pPrChange w:id="5010" w:author="Houyem Rais" w:date="2024-02-22T15:17:00Z">
          <w:pPr/>
        </w:pPrChange>
      </w:pPr>
      <w:ins w:id="5011" w:author="Farouk Bouhafs" w:date="2023-12-21T17:04:00Z">
        <w:del w:id="5012" w:author="Houyem Rais" w:date="2024-02-22T15:17:00Z">
          <w:r w:rsidDel="000A3E8D">
            <w:delText>Il est crucial d</w:delText>
          </w:r>
        </w:del>
      </w:ins>
      <w:ins w:id="5013" w:author="Farouk Bouhafs" w:date="2023-12-21T17:08:00Z">
        <w:del w:id="5014" w:author="Houyem Rais" w:date="2024-02-22T15:17:00Z">
          <w:r w:rsidR="00433F09" w:rsidDel="000A3E8D">
            <w:delText>’établir un plan de communication</w:delText>
          </w:r>
        </w:del>
      </w:ins>
      <w:ins w:id="5015" w:author="Farouk Bouhafs" w:date="2023-12-21T17:04:00Z">
        <w:del w:id="5016" w:author="Houyem Rais" w:date="2024-02-22T15:17:00Z">
          <w:r w:rsidDel="000A3E8D">
            <w:delText xml:space="preserve"> </w:delText>
          </w:r>
        </w:del>
      </w:ins>
      <w:ins w:id="5017" w:author="Farouk Bouhafs" w:date="2023-12-21T17:08:00Z">
        <w:del w:id="5018" w:author="Houyem Rais" w:date="2024-02-22T15:17:00Z">
          <w:r w:rsidR="00433F09" w:rsidDel="000A3E8D">
            <w:delText>o</w:delText>
          </w:r>
        </w:del>
      </w:ins>
      <w:ins w:id="5019" w:author="Farouk Bouhafs" w:date="2023-12-21T17:04:00Z">
        <w:del w:id="5020" w:author="Houyem Rais" w:date="2024-02-22T15:17:00Z">
          <w:r w:rsidDel="000A3E8D">
            <w:delText xml:space="preserve">uvert </w:delText>
          </w:r>
        </w:del>
      </w:ins>
      <w:ins w:id="5021" w:author="Farouk Bouhafs" w:date="2023-12-21T17:12:00Z">
        <w:del w:id="5022" w:author="Houyem Rais" w:date="2024-02-22T15:17:00Z">
          <w:r w:rsidR="00433F09" w:rsidDel="000A3E8D">
            <w:delText>et transparent pour informer le public sur la structure tarifaire du péage et les raisons de la différenciation entre les résidents et les non-résidents. De plus, il est important de clarifier les modalités d'inscription pour les résidents souhaitant obtenir une étiquette RFID ou une carte ETC, en soulignant les critères d'éligibilité et le processus d'inscription.</w:delText>
          </w:r>
        </w:del>
      </w:ins>
    </w:p>
    <w:p w14:paraId="360C869E" w14:textId="1071DCA8" w:rsidR="00433F09" w:rsidDel="000A3E8D" w:rsidRDefault="00433F09" w:rsidP="000A3E8D">
      <w:pPr>
        <w:rPr>
          <w:ins w:id="5023" w:author="Farouk Bouhafs" w:date="2023-12-21T17:12:00Z"/>
          <w:del w:id="5024" w:author="Houyem Rais" w:date="2024-02-22T15:17:00Z"/>
        </w:rPr>
        <w:pPrChange w:id="5025" w:author="Houyem Rais" w:date="2024-02-22T15:17:00Z">
          <w:pPr/>
        </w:pPrChange>
      </w:pPr>
      <w:ins w:id="5026" w:author="Farouk Bouhafs" w:date="2023-12-21T17:12:00Z">
        <w:del w:id="5027" w:author="Houyem Rais" w:date="2024-02-22T15:17:00Z">
          <w:r w:rsidDel="000A3E8D">
            <w:delText>En outre, il est essentiel de s'assurer que le système de péage soit facilement accessible et convivial pour tous les utilisateurs. Cela implique de mettre en place des points d'inscription clairement identifiés pour les résidents, ainsi que des instructions détaillées sur l'utilisation des étiquettes RFID ou des cartes ETC. Il serait également judicieux de prévoir des moyens alternatifs de paiement pour les utilisateurs occasionnels ou les touristes, qui ne disposent pas de ces dispositifs.</w:delText>
          </w:r>
        </w:del>
      </w:ins>
    </w:p>
    <w:p w14:paraId="087F20FF" w14:textId="37612174" w:rsidR="00433F09" w:rsidDel="000A3E8D" w:rsidRDefault="00433F09" w:rsidP="000A3E8D">
      <w:pPr>
        <w:rPr>
          <w:ins w:id="5028" w:author="Farouk Bouhafs" w:date="2023-12-21T17:12:00Z"/>
          <w:del w:id="5029" w:author="Houyem Rais" w:date="2024-02-22T15:17:00Z"/>
        </w:rPr>
        <w:pPrChange w:id="5030" w:author="Houyem Rais" w:date="2024-02-22T15:17:00Z">
          <w:pPr/>
        </w:pPrChange>
      </w:pPr>
      <w:ins w:id="5031" w:author="Farouk Bouhafs" w:date="2023-12-21T17:12:00Z">
        <w:del w:id="5032" w:author="Houyem Rais" w:date="2024-02-22T15:17:00Z">
          <w:r w:rsidDel="000A3E8D">
            <w:delText>La mise en place d'un système de péage électronique doit également prendre en compte les préoccupations en matière de confidentialité et de sécurité des données. Il convient de mettre en œuvre des mesures de protection des données personnelles et de s'assurer que les informations collectées dans le cadre du système de péage sont utilisées exclusivement à des fins de gestion de trafic et de facturation.</w:delText>
          </w:r>
        </w:del>
      </w:ins>
    </w:p>
    <w:p w14:paraId="4342D3A5" w14:textId="19A8C807" w:rsidR="00105E6D" w:rsidRPr="0075512F" w:rsidDel="000A3E8D" w:rsidRDefault="00433F09" w:rsidP="000A3E8D">
      <w:pPr>
        <w:rPr>
          <w:del w:id="5033" w:author="Houyem Rais" w:date="2024-02-22T15:17:00Z"/>
        </w:rPr>
        <w:pPrChange w:id="5034" w:author="Houyem Rais" w:date="2024-02-22T15:17:00Z">
          <w:pPr/>
        </w:pPrChange>
      </w:pPr>
      <w:ins w:id="5035" w:author="Farouk Bouhafs" w:date="2023-12-21T17:12:00Z">
        <w:del w:id="5036" w:author="Houyem Rais" w:date="2024-02-22T15:17:00Z">
          <w:r w:rsidDel="000A3E8D">
            <w:delText xml:space="preserve">Enfin, il est important de </w:delText>
          </w:r>
        </w:del>
      </w:ins>
      <w:ins w:id="5037" w:author="Farouk Bouhafs" w:date="2023-12-21T17:14:00Z">
        <w:del w:id="5038" w:author="Houyem Rais" w:date="2024-02-22T15:17:00Z">
          <w:r w:rsidDel="000A3E8D">
            <w:delText>prendre en considération</w:delText>
          </w:r>
        </w:del>
      </w:ins>
      <w:ins w:id="5039" w:author="Farouk Bouhafs" w:date="2023-12-21T17:12:00Z">
        <w:del w:id="5040" w:author="Houyem Rais" w:date="2024-02-22T15:17:00Z">
          <w:r w:rsidDel="000A3E8D">
            <w:delText xml:space="preserve"> l'impact de la politique tarifaire sur les habitudes de circulation et la congestion.</w:delText>
          </w:r>
        </w:del>
      </w:ins>
    </w:p>
    <w:p w14:paraId="2869E09E" w14:textId="5D36CD77" w:rsidR="003E141C" w:rsidRPr="0075512F" w:rsidDel="000A3E8D" w:rsidRDefault="003E141C" w:rsidP="000A3E8D">
      <w:pPr>
        <w:rPr>
          <w:del w:id="5041" w:author="Houyem Rais" w:date="2024-02-22T15:17:00Z"/>
        </w:rPr>
        <w:pPrChange w:id="5042" w:author="Houyem Rais" w:date="2024-02-22T15:17:00Z">
          <w:pPr/>
        </w:pPrChange>
      </w:pPr>
      <w:del w:id="5043" w:author="Houyem Rais" w:date="2024-02-22T15:17:00Z">
        <w:r w:rsidRPr="0075512F" w:rsidDel="000A3E8D">
          <w:delText>Sur la base de la consultation publique</w:delText>
        </w:r>
        <w:r w:rsidR="00336C98" w:rsidRPr="0075512F" w:rsidDel="000A3E8D">
          <w:delText xml:space="preserve">, </w:delText>
        </w:r>
        <w:r w:rsidRPr="0075512F" w:rsidDel="000A3E8D">
          <w:delText>de l’étude de benchmark</w:delText>
        </w:r>
        <w:r w:rsidR="00336C98" w:rsidRPr="0075512F" w:rsidDel="000A3E8D">
          <w:delText xml:space="preserve"> et de l’expérience du Consultant</w:delText>
        </w:r>
        <w:r w:rsidRPr="0075512F" w:rsidDel="000A3E8D">
          <w:delText xml:space="preserve">, les tarifs de péage </w:delText>
        </w:r>
        <w:r w:rsidR="00336C98" w:rsidRPr="0075512F" w:rsidDel="000A3E8D">
          <w:delText xml:space="preserve">suivants </w:delText>
        </w:r>
        <w:r w:rsidRPr="0075512F" w:rsidDel="000A3E8D">
          <w:delText xml:space="preserve">par catégorie de véhicule sur tout le pont </w:delText>
        </w:r>
        <w:r w:rsidR="00336C98" w:rsidRPr="0075512F" w:rsidDel="000A3E8D">
          <w:delText>ont été adoptés dans l’étude</w:delText>
        </w:r>
        <w:r w:rsidRPr="0075512F" w:rsidDel="000A3E8D">
          <w:delText>.</w:delText>
        </w:r>
      </w:del>
    </w:p>
    <w:p w14:paraId="38983676" w14:textId="1AF6B311" w:rsidR="00FD0B67" w:rsidDel="000A3E8D" w:rsidRDefault="00FD0B67" w:rsidP="000A3E8D">
      <w:pPr>
        <w:rPr>
          <w:del w:id="5044" w:author="Houyem Rais" w:date="2024-02-22T15:17:00Z"/>
          <w:rFonts w:eastAsiaTheme="minorHAnsi" w:cstheme="majorBidi"/>
          <w:b/>
          <w:bCs/>
          <w:i/>
          <w:color w:val="0070C0"/>
          <w:sz w:val="18"/>
          <w:szCs w:val="18"/>
        </w:rPr>
        <w:pPrChange w:id="5045" w:author="Houyem Rais" w:date="2024-02-22T15:17:00Z">
          <w:pPr>
            <w:spacing w:before="0" w:after="0" w:line="240" w:lineRule="auto"/>
            <w:jc w:val="left"/>
          </w:pPr>
        </w:pPrChange>
      </w:pPr>
      <w:del w:id="5046" w:author="Houyem Rais" w:date="2024-02-22T15:17:00Z">
        <w:r w:rsidDel="000A3E8D">
          <w:br w:type="page"/>
        </w:r>
      </w:del>
    </w:p>
    <w:p w14:paraId="4B104A17" w14:textId="3A7F8B5E" w:rsidR="003E141C" w:rsidDel="000A3E8D" w:rsidRDefault="003E141C" w:rsidP="000A3E8D">
      <w:pPr>
        <w:rPr>
          <w:ins w:id="5047" w:author="Farouk Bouhafs" w:date="2023-12-21T17:41:00Z"/>
          <w:del w:id="5048" w:author="Houyem Rais" w:date="2024-02-22T15:17:00Z"/>
        </w:rPr>
        <w:pPrChange w:id="5049" w:author="Houyem Rais" w:date="2024-02-22T15:17:00Z">
          <w:pPr>
            <w:pStyle w:val="Caption"/>
          </w:pPr>
        </w:pPrChange>
      </w:pPr>
      <w:bookmarkStart w:id="5050" w:name="_Toc144481090"/>
      <w:del w:id="5051"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22</w:delText>
        </w:r>
        <w:r w:rsidRPr="0075512F" w:rsidDel="000A3E8D">
          <w:fldChar w:fldCharType="end"/>
        </w:r>
        <w:r w:rsidRPr="0075512F" w:rsidDel="000A3E8D">
          <w:delText xml:space="preserve"> Tarification de péage</w:delText>
        </w:r>
      </w:del>
      <w:bookmarkEnd w:id="5050"/>
    </w:p>
    <w:tbl>
      <w:tblPr>
        <w:tblStyle w:val="TableGrid"/>
        <w:tblW w:w="0" w:type="auto"/>
        <w:tblLook w:val="04A0" w:firstRow="1" w:lastRow="0" w:firstColumn="1" w:lastColumn="0" w:noHBand="0" w:noVBand="1"/>
        <w:tblPrChange w:id="5052" w:author="Farouk Bouhafs" w:date="2023-12-21T17:45:00Z">
          <w:tblPr>
            <w:tblStyle w:val="TableGrid"/>
            <w:tblW w:w="0" w:type="auto"/>
            <w:tblLook w:val="04A0" w:firstRow="1" w:lastRow="0" w:firstColumn="1" w:lastColumn="0" w:noHBand="0" w:noVBand="1"/>
          </w:tblPr>
        </w:tblPrChange>
      </w:tblPr>
      <w:tblGrid>
        <w:gridCol w:w="2830"/>
        <w:gridCol w:w="1701"/>
        <w:gridCol w:w="236"/>
        <w:gridCol w:w="2316"/>
        <w:gridCol w:w="1979"/>
        <w:tblGridChange w:id="5053">
          <w:tblGrid>
            <w:gridCol w:w="2830"/>
            <w:gridCol w:w="1701"/>
            <w:gridCol w:w="236"/>
            <w:gridCol w:w="2316"/>
            <w:gridCol w:w="1979"/>
          </w:tblGrid>
        </w:tblGridChange>
      </w:tblGrid>
      <w:tr w:rsidR="00F029DD" w:rsidDel="000A3E8D" w14:paraId="1FC1A719" w14:textId="2D61FCB0" w:rsidTr="00F029DD">
        <w:trPr>
          <w:ins w:id="5054" w:author="Farouk Bouhafs" w:date="2023-12-21T17:42:00Z"/>
          <w:del w:id="5055" w:author="Houyem Rais" w:date="2024-02-22T15:17:00Z"/>
        </w:trPr>
        <w:tc>
          <w:tcPr>
            <w:tcW w:w="2830" w:type="dxa"/>
            <w:shd w:val="clear" w:color="auto" w:fill="B8CCE4" w:themeFill="accent1" w:themeFillTint="66"/>
            <w:vAlign w:val="center"/>
            <w:tcPrChange w:id="5056" w:author="Farouk Bouhafs" w:date="2023-12-21T17:45:00Z">
              <w:tcPr>
                <w:tcW w:w="2830" w:type="dxa"/>
                <w:shd w:val="clear" w:color="auto" w:fill="B8CCE4" w:themeFill="accent1" w:themeFillTint="66"/>
                <w:vAlign w:val="center"/>
              </w:tcPr>
            </w:tcPrChange>
          </w:tcPr>
          <w:p w14:paraId="77C7D0F7" w14:textId="3F8964EF" w:rsidR="00F029DD" w:rsidDel="000A3E8D" w:rsidRDefault="00F029DD" w:rsidP="000A3E8D">
            <w:pPr>
              <w:rPr>
                <w:ins w:id="5057" w:author="Farouk Bouhafs" w:date="2023-12-21T17:42:00Z"/>
                <w:del w:id="5058" w:author="Houyem Rais" w:date="2024-02-22T15:17:00Z"/>
              </w:rPr>
              <w:pPrChange w:id="5059" w:author="Houyem Rais" w:date="2024-02-22T15:17:00Z">
                <w:pPr/>
              </w:pPrChange>
            </w:pPr>
            <w:ins w:id="5060" w:author="Farouk Bouhafs" w:date="2023-12-21T17:42:00Z">
              <w:del w:id="5061" w:author="Houyem Rais" w:date="2024-02-22T15:17:00Z">
                <w:r w:rsidRPr="0075512F" w:rsidDel="000A3E8D">
                  <w:rPr>
                    <w:b/>
                    <w:bCs/>
                    <w:sz w:val="18"/>
                    <w:szCs w:val="18"/>
                  </w:rPr>
                  <w:delText>Catégorie</w:delText>
                </w:r>
              </w:del>
            </w:ins>
          </w:p>
        </w:tc>
        <w:tc>
          <w:tcPr>
            <w:tcW w:w="1701" w:type="dxa"/>
            <w:tcBorders>
              <w:right w:val="single" w:sz="4" w:space="0" w:color="auto"/>
            </w:tcBorders>
            <w:shd w:val="clear" w:color="auto" w:fill="B8CCE4" w:themeFill="accent1" w:themeFillTint="66"/>
            <w:vAlign w:val="center"/>
            <w:tcPrChange w:id="5062" w:author="Farouk Bouhafs" w:date="2023-12-21T17:45:00Z">
              <w:tcPr>
                <w:tcW w:w="1701" w:type="dxa"/>
                <w:shd w:val="clear" w:color="auto" w:fill="B8CCE4" w:themeFill="accent1" w:themeFillTint="66"/>
                <w:vAlign w:val="center"/>
              </w:tcPr>
            </w:tcPrChange>
          </w:tcPr>
          <w:p w14:paraId="47A88B51" w14:textId="24AC3B72" w:rsidR="00F029DD" w:rsidDel="000A3E8D" w:rsidRDefault="00F029DD" w:rsidP="000A3E8D">
            <w:pPr>
              <w:rPr>
                <w:ins w:id="5063" w:author="Farouk Bouhafs" w:date="2023-12-21T17:42:00Z"/>
                <w:del w:id="5064" w:author="Houyem Rais" w:date="2024-02-22T15:17:00Z"/>
              </w:rPr>
              <w:pPrChange w:id="5065" w:author="Houyem Rais" w:date="2024-02-22T15:17:00Z">
                <w:pPr/>
              </w:pPrChange>
            </w:pPr>
            <w:ins w:id="5066" w:author="Farouk Bouhafs" w:date="2023-12-21T17:42:00Z">
              <w:del w:id="5067" w:author="Houyem Rais" w:date="2024-02-22T15:17:00Z">
                <w:r w:rsidRPr="0075512F" w:rsidDel="000A3E8D">
                  <w:rPr>
                    <w:b/>
                    <w:bCs/>
                    <w:sz w:val="18"/>
                    <w:szCs w:val="18"/>
                  </w:rPr>
                  <w:delText>Tarif de péage (DT)</w:delText>
                </w:r>
              </w:del>
            </w:ins>
          </w:p>
        </w:tc>
        <w:tc>
          <w:tcPr>
            <w:tcW w:w="236" w:type="dxa"/>
            <w:tcBorders>
              <w:top w:val="nil"/>
              <w:left w:val="single" w:sz="4" w:space="0" w:color="auto"/>
              <w:bottom w:val="nil"/>
              <w:right w:val="single" w:sz="4" w:space="0" w:color="auto"/>
            </w:tcBorders>
            <w:shd w:val="clear" w:color="auto" w:fill="FFFFFF" w:themeFill="background1"/>
            <w:vAlign w:val="center"/>
            <w:tcPrChange w:id="5068" w:author="Farouk Bouhafs" w:date="2023-12-21T17:45:00Z">
              <w:tcPr>
                <w:tcW w:w="236" w:type="dxa"/>
                <w:shd w:val="clear" w:color="auto" w:fill="B8CCE4" w:themeFill="accent1" w:themeFillTint="66"/>
                <w:vAlign w:val="center"/>
              </w:tcPr>
            </w:tcPrChange>
          </w:tcPr>
          <w:p w14:paraId="27F5785F" w14:textId="7E7153C2" w:rsidR="00F029DD" w:rsidDel="000A3E8D" w:rsidRDefault="00F029DD" w:rsidP="000A3E8D">
            <w:pPr>
              <w:rPr>
                <w:ins w:id="5069" w:author="Farouk Bouhafs" w:date="2023-12-21T17:42:00Z"/>
                <w:del w:id="5070" w:author="Houyem Rais" w:date="2024-02-22T15:17:00Z"/>
              </w:rPr>
              <w:pPrChange w:id="5071" w:author="Houyem Rais" w:date="2024-02-22T15:17:00Z">
                <w:pPr/>
              </w:pPrChange>
            </w:pPr>
          </w:p>
        </w:tc>
        <w:tc>
          <w:tcPr>
            <w:tcW w:w="2316" w:type="dxa"/>
            <w:tcBorders>
              <w:left w:val="single" w:sz="4" w:space="0" w:color="auto"/>
            </w:tcBorders>
            <w:shd w:val="clear" w:color="auto" w:fill="B8CCE4" w:themeFill="accent1" w:themeFillTint="66"/>
            <w:vAlign w:val="center"/>
            <w:tcPrChange w:id="5072" w:author="Farouk Bouhafs" w:date="2023-12-21T17:45:00Z">
              <w:tcPr>
                <w:tcW w:w="2316" w:type="dxa"/>
                <w:shd w:val="clear" w:color="auto" w:fill="B8CCE4" w:themeFill="accent1" w:themeFillTint="66"/>
                <w:vAlign w:val="center"/>
              </w:tcPr>
            </w:tcPrChange>
          </w:tcPr>
          <w:p w14:paraId="0F17951A" w14:textId="186AA25E" w:rsidR="00F029DD" w:rsidDel="000A3E8D" w:rsidRDefault="00F029DD" w:rsidP="000A3E8D">
            <w:pPr>
              <w:rPr>
                <w:ins w:id="5073" w:author="Farouk Bouhafs" w:date="2023-12-21T17:42:00Z"/>
                <w:del w:id="5074" w:author="Houyem Rais" w:date="2024-02-22T15:17:00Z"/>
              </w:rPr>
              <w:pPrChange w:id="5075" w:author="Houyem Rais" w:date="2024-02-22T15:17:00Z">
                <w:pPr/>
              </w:pPrChange>
            </w:pPr>
            <w:ins w:id="5076" w:author="Farouk Bouhafs" w:date="2023-12-21T17:42:00Z">
              <w:del w:id="5077" w:author="Houyem Rais" w:date="2024-02-22T15:17:00Z">
                <w:r w:rsidRPr="0075512F" w:rsidDel="000A3E8D">
                  <w:rPr>
                    <w:b/>
                    <w:bCs/>
                    <w:sz w:val="18"/>
                    <w:szCs w:val="18"/>
                  </w:rPr>
                  <w:delText>Catégorie</w:delText>
                </w:r>
              </w:del>
            </w:ins>
          </w:p>
        </w:tc>
        <w:tc>
          <w:tcPr>
            <w:tcW w:w="1979" w:type="dxa"/>
            <w:shd w:val="clear" w:color="auto" w:fill="B8CCE4" w:themeFill="accent1" w:themeFillTint="66"/>
            <w:vAlign w:val="center"/>
            <w:tcPrChange w:id="5078" w:author="Farouk Bouhafs" w:date="2023-12-21T17:45:00Z">
              <w:tcPr>
                <w:tcW w:w="1979" w:type="dxa"/>
                <w:shd w:val="clear" w:color="auto" w:fill="B8CCE4" w:themeFill="accent1" w:themeFillTint="66"/>
                <w:vAlign w:val="center"/>
              </w:tcPr>
            </w:tcPrChange>
          </w:tcPr>
          <w:p w14:paraId="16BFCFF4" w14:textId="350574E3" w:rsidR="00F029DD" w:rsidDel="000A3E8D" w:rsidRDefault="00F029DD" w:rsidP="000A3E8D">
            <w:pPr>
              <w:rPr>
                <w:ins w:id="5079" w:author="Farouk Bouhafs" w:date="2023-12-21T17:42:00Z"/>
                <w:del w:id="5080" w:author="Houyem Rais" w:date="2024-02-22T15:17:00Z"/>
              </w:rPr>
              <w:pPrChange w:id="5081" w:author="Houyem Rais" w:date="2024-02-22T15:17:00Z">
                <w:pPr/>
              </w:pPrChange>
            </w:pPr>
            <w:ins w:id="5082" w:author="Farouk Bouhafs" w:date="2023-12-21T17:42:00Z">
              <w:del w:id="5083" w:author="Houyem Rais" w:date="2024-02-22T15:17:00Z">
                <w:r w:rsidRPr="0075512F" w:rsidDel="000A3E8D">
                  <w:rPr>
                    <w:b/>
                    <w:bCs/>
                    <w:sz w:val="18"/>
                    <w:szCs w:val="18"/>
                  </w:rPr>
                  <w:delText>Tarif de péage (DT)</w:delText>
                </w:r>
              </w:del>
            </w:ins>
          </w:p>
        </w:tc>
      </w:tr>
      <w:tr w:rsidR="00F029DD" w:rsidDel="000A3E8D" w14:paraId="580AD928" w14:textId="2CEEEA9C" w:rsidTr="00F029DD">
        <w:trPr>
          <w:ins w:id="5084" w:author="Farouk Bouhafs" w:date="2023-12-21T17:42:00Z"/>
          <w:del w:id="5085" w:author="Houyem Rais" w:date="2024-02-22T15:17:00Z"/>
        </w:trPr>
        <w:tc>
          <w:tcPr>
            <w:tcW w:w="2830" w:type="dxa"/>
            <w:vAlign w:val="center"/>
            <w:tcPrChange w:id="5086" w:author="Farouk Bouhafs" w:date="2023-12-21T17:45:00Z">
              <w:tcPr>
                <w:tcW w:w="2830" w:type="dxa"/>
                <w:vAlign w:val="center"/>
              </w:tcPr>
            </w:tcPrChange>
          </w:tcPr>
          <w:p w14:paraId="36925F07" w14:textId="430CEC51" w:rsidR="00F029DD" w:rsidDel="000A3E8D" w:rsidRDefault="00F029DD" w:rsidP="000A3E8D">
            <w:pPr>
              <w:rPr>
                <w:ins w:id="5087" w:author="Farouk Bouhafs" w:date="2023-12-21T17:42:00Z"/>
                <w:del w:id="5088" w:author="Houyem Rais" w:date="2024-02-22T15:17:00Z"/>
              </w:rPr>
              <w:pPrChange w:id="5089" w:author="Houyem Rais" w:date="2024-02-22T15:17:00Z">
                <w:pPr/>
              </w:pPrChange>
            </w:pPr>
            <w:ins w:id="5090" w:author="Farouk Bouhafs" w:date="2023-12-21T17:43:00Z">
              <w:del w:id="5091" w:author="Houyem Rais" w:date="2024-02-22T15:17:00Z">
                <w:r w:rsidDel="000A3E8D">
                  <w:rPr>
                    <w:rFonts w:cs="Calibri"/>
                    <w:color w:val="000000"/>
                  </w:rPr>
                  <w:delText>VP (résidents de Médenine)</w:delText>
                </w:r>
              </w:del>
            </w:ins>
          </w:p>
        </w:tc>
        <w:tc>
          <w:tcPr>
            <w:tcW w:w="1701" w:type="dxa"/>
            <w:tcBorders>
              <w:right w:val="single" w:sz="4" w:space="0" w:color="auto"/>
            </w:tcBorders>
            <w:vAlign w:val="center"/>
            <w:tcPrChange w:id="5092" w:author="Farouk Bouhafs" w:date="2023-12-21T17:45:00Z">
              <w:tcPr>
                <w:tcW w:w="1701" w:type="dxa"/>
                <w:tcBorders>
                  <w:right w:val="nil"/>
                </w:tcBorders>
                <w:vAlign w:val="center"/>
              </w:tcPr>
            </w:tcPrChange>
          </w:tcPr>
          <w:p w14:paraId="285458D3" w14:textId="6BE679B3" w:rsidR="00F029DD" w:rsidDel="000A3E8D" w:rsidRDefault="00F029DD" w:rsidP="000A3E8D">
            <w:pPr>
              <w:rPr>
                <w:ins w:id="5093" w:author="Farouk Bouhafs" w:date="2023-12-21T17:42:00Z"/>
                <w:del w:id="5094" w:author="Houyem Rais" w:date="2024-02-22T15:17:00Z"/>
              </w:rPr>
              <w:pPrChange w:id="5095" w:author="Houyem Rais" w:date="2024-02-22T15:17:00Z">
                <w:pPr/>
              </w:pPrChange>
            </w:pPr>
            <w:ins w:id="5096" w:author="Farouk Bouhafs" w:date="2023-12-21T17:43:00Z">
              <w:del w:id="5097" w:author="Houyem Rais" w:date="2024-02-22T15:17:00Z">
                <w:r w:rsidDel="000A3E8D">
                  <w:rPr>
                    <w:rFonts w:cs="Calibri"/>
                    <w:color w:val="000000"/>
                  </w:rPr>
                  <w:delText>3,5</w:delText>
                </w:r>
              </w:del>
            </w:ins>
          </w:p>
        </w:tc>
        <w:tc>
          <w:tcPr>
            <w:tcW w:w="236" w:type="dxa"/>
            <w:tcBorders>
              <w:top w:val="nil"/>
              <w:left w:val="single" w:sz="4" w:space="0" w:color="auto"/>
              <w:bottom w:val="nil"/>
              <w:right w:val="single" w:sz="4" w:space="0" w:color="auto"/>
            </w:tcBorders>
            <w:vAlign w:val="center"/>
            <w:tcPrChange w:id="5098" w:author="Farouk Bouhafs" w:date="2023-12-21T17:45:00Z">
              <w:tcPr>
                <w:tcW w:w="236" w:type="dxa"/>
                <w:tcBorders>
                  <w:top w:val="nil"/>
                  <w:left w:val="nil"/>
                  <w:bottom w:val="nil"/>
                  <w:right w:val="nil"/>
                </w:tcBorders>
                <w:vAlign w:val="center"/>
              </w:tcPr>
            </w:tcPrChange>
          </w:tcPr>
          <w:p w14:paraId="46E062DB" w14:textId="03D7C53D" w:rsidR="00F029DD" w:rsidDel="000A3E8D" w:rsidRDefault="00F029DD" w:rsidP="000A3E8D">
            <w:pPr>
              <w:rPr>
                <w:ins w:id="5099" w:author="Farouk Bouhafs" w:date="2023-12-21T17:42:00Z"/>
                <w:del w:id="5100" w:author="Houyem Rais" w:date="2024-02-22T15:17:00Z"/>
              </w:rPr>
              <w:pPrChange w:id="5101" w:author="Houyem Rais" w:date="2024-02-22T15:17:00Z">
                <w:pPr/>
              </w:pPrChange>
            </w:pPr>
          </w:p>
        </w:tc>
        <w:tc>
          <w:tcPr>
            <w:tcW w:w="2316" w:type="dxa"/>
            <w:tcBorders>
              <w:left w:val="single" w:sz="4" w:space="0" w:color="auto"/>
            </w:tcBorders>
            <w:vAlign w:val="center"/>
            <w:tcPrChange w:id="5102" w:author="Farouk Bouhafs" w:date="2023-12-21T17:45:00Z">
              <w:tcPr>
                <w:tcW w:w="2316" w:type="dxa"/>
                <w:tcBorders>
                  <w:left w:val="nil"/>
                </w:tcBorders>
                <w:vAlign w:val="center"/>
              </w:tcPr>
            </w:tcPrChange>
          </w:tcPr>
          <w:p w14:paraId="293D3AFC" w14:textId="791BA670" w:rsidR="00F029DD" w:rsidDel="000A3E8D" w:rsidRDefault="00F029DD" w:rsidP="000A3E8D">
            <w:pPr>
              <w:rPr>
                <w:ins w:id="5103" w:author="Farouk Bouhafs" w:date="2023-12-21T17:42:00Z"/>
                <w:del w:id="5104" w:author="Houyem Rais" w:date="2024-02-22T15:17:00Z"/>
              </w:rPr>
              <w:pPrChange w:id="5105" w:author="Houyem Rais" w:date="2024-02-22T15:17:00Z">
                <w:pPr/>
              </w:pPrChange>
            </w:pPr>
            <w:ins w:id="5106" w:author="Farouk Bouhafs" w:date="2023-12-21T17:43:00Z">
              <w:del w:id="5107" w:author="Houyem Rais" w:date="2024-02-22T15:17:00Z">
                <w:r w:rsidDel="000A3E8D">
                  <w:rPr>
                    <w:rFonts w:cs="Calibri"/>
                    <w:color w:val="000000"/>
                  </w:rPr>
                  <w:delText>Taxi et louage</w:delText>
                </w:r>
              </w:del>
            </w:ins>
          </w:p>
        </w:tc>
        <w:tc>
          <w:tcPr>
            <w:tcW w:w="1979" w:type="dxa"/>
            <w:vAlign w:val="center"/>
            <w:tcPrChange w:id="5108" w:author="Farouk Bouhafs" w:date="2023-12-21T17:45:00Z">
              <w:tcPr>
                <w:tcW w:w="1979" w:type="dxa"/>
                <w:vAlign w:val="center"/>
              </w:tcPr>
            </w:tcPrChange>
          </w:tcPr>
          <w:p w14:paraId="2D0C9DB4" w14:textId="3C192D62" w:rsidR="00F029DD" w:rsidDel="000A3E8D" w:rsidRDefault="00F029DD" w:rsidP="000A3E8D">
            <w:pPr>
              <w:rPr>
                <w:ins w:id="5109" w:author="Farouk Bouhafs" w:date="2023-12-21T17:42:00Z"/>
                <w:del w:id="5110" w:author="Houyem Rais" w:date="2024-02-22T15:17:00Z"/>
              </w:rPr>
              <w:pPrChange w:id="5111" w:author="Houyem Rais" w:date="2024-02-22T15:17:00Z">
                <w:pPr/>
              </w:pPrChange>
            </w:pPr>
            <w:ins w:id="5112" w:author="Farouk Bouhafs" w:date="2023-12-21T17:43:00Z">
              <w:del w:id="5113" w:author="Houyem Rais" w:date="2024-02-22T15:17:00Z">
                <w:r w:rsidDel="000A3E8D">
                  <w:rPr>
                    <w:rFonts w:cs="Calibri"/>
                    <w:color w:val="000000"/>
                  </w:rPr>
                  <w:delText>10,0</w:delText>
                </w:r>
              </w:del>
            </w:ins>
          </w:p>
        </w:tc>
      </w:tr>
      <w:tr w:rsidR="00F029DD" w:rsidDel="000A3E8D" w14:paraId="5026B3C0" w14:textId="768453DA" w:rsidTr="00F029DD">
        <w:trPr>
          <w:ins w:id="5114" w:author="Farouk Bouhafs" w:date="2023-12-21T17:42:00Z"/>
          <w:del w:id="5115" w:author="Houyem Rais" w:date="2024-02-22T15:17:00Z"/>
        </w:trPr>
        <w:tc>
          <w:tcPr>
            <w:tcW w:w="2830" w:type="dxa"/>
            <w:vAlign w:val="center"/>
            <w:tcPrChange w:id="5116" w:author="Farouk Bouhafs" w:date="2023-12-21T17:45:00Z">
              <w:tcPr>
                <w:tcW w:w="2830" w:type="dxa"/>
                <w:vAlign w:val="center"/>
              </w:tcPr>
            </w:tcPrChange>
          </w:tcPr>
          <w:p w14:paraId="3339BA69" w14:textId="15DBDAAF" w:rsidR="00F029DD" w:rsidDel="000A3E8D" w:rsidRDefault="00F029DD" w:rsidP="000A3E8D">
            <w:pPr>
              <w:rPr>
                <w:ins w:id="5117" w:author="Farouk Bouhafs" w:date="2023-12-21T17:42:00Z"/>
                <w:del w:id="5118" w:author="Houyem Rais" w:date="2024-02-22T15:17:00Z"/>
              </w:rPr>
              <w:pPrChange w:id="5119" w:author="Houyem Rais" w:date="2024-02-22T15:17:00Z">
                <w:pPr/>
              </w:pPrChange>
            </w:pPr>
            <w:ins w:id="5120" w:author="Farouk Bouhafs" w:date="2023-12-21T17:43:00Z">
              <w:del w:id="5121" w:author="Houyem Rais" w:date="2024-02-22T15:17:00Z">
                <w:r w:rsidDel="000A3E8D">
                  <w:rPr>
                    <w:rFonts w:cs="Calibri"/>
                    <w:color w:val="000000"/>
                  </w:rPr>
                  <w:delText>VP non-résidents</w:delText>
                </w:r>
              </w:del>
            </w:ins>
          </w:p>
        </w:tc>
        <w:tc>
          <w:tcPr>
            <w:tcW w:w="1701" w:type="dxa"/>
            <w:tcBorders>
              <w:right w:val="single" w:sz="4" w:space="0" w:color="auto"/>
            </w:tcBorders>
            <w:vAlign w:val="center"/>
            <w:tcPrChange w:id="5122" w:author="Farouk Bouhafs" w:date="2023-12-21T17:45:00Z">
              <w:tcPr>
                <w:tcW w:w="1701" w:type="dxa"/>
                <w:tcBorders>
                  <w:right w:val="nil"/>
                </w:tcBorders>
                <w:vAlign w:val="center"/>
              </w:tcPr>
            </w:tcPrChange>
          </w:tcPr>
          <w:p w14:paraId="48B110AE" w14:textId="5D92572C" w:rsidR="00F029DD" w:rsidDel="000A3E8D" w:rsidRDefault="00F029DD" w:rsidP="000A3E8D">
            <w:pPr>
              <w:rPr>
                <w:ins w:id="5123" w:author="Farouk Bouhafs" w:date="2023-12-21T17:42:00Z"/>
                <w:del w:id="5124" w:author="Houyem Rais" w:date="2024-02-22T15:17:00Z"/>
              </w:rPr>
              <w:pPrChange w:id="5125" w:author="Houyem Rais" w:date="2024-02-22T15:17:00Z">
                <w:pPr/>
              </w:pPrChange>
            </w:pPr>
            <w:ins w:id="5126" w:author="Farouk Bouhafs" w:date="2023-12-21T17:43:00Z">
              <w:del w:id="5127" w:author="Houyem Rais" w:date="2024-02-22T15:17:00Z">
                <w:r w:rsidDel="000A3E8D">
                  <w:rPr>
                    <w:rFonts w:cs="Calibri"/>
                    <w:color w:val="000000"/>
                  </w:rPr>
                  <w:delText>9,0</w:delText>
                </w:r>
              </w:del>
            </w:ins>
          </w:p>
        </w:tc>
        <w:tc>
          <w:tcPr>
            <w:tcW w:w="236" w:type="dxa"/>
            <w:tcBorders>
              <w:top w:val="nil"/>
              <w:left w:val="single" w:sz="4" w:space="0" w:color="auto"/>
              <w:bottom w:val="nil"/>
              <w:right w:val="single" w:sz="4" w:space="0" w:color="auto"/>
            </w:tcBorders>
            <w:vAlign w:val="center"/>
            <w:tcPrChange w:id="5128" w:author="Farouk Bouhafs" w:date="2023-12-21T17:45:00Z">
              <w:tcPr>
                <w:tcW w:w="236" w:type="dxa"/>
                <w:tcBorders>
                  <w:top w:val="nil"/>
                  <w:left w:val="nil"/>
                  <w:bottom w:val="nil"/>
                  <w:right w:val="nil"/>
                </w:tcBorders>
                <w:vAlign w:val="center"/>
              </w:tcPr>
            </w:tcPrChange>
          </w:tcPr>
          <w:p w14:paraId="4BD9C870" w14:textId="5227106B" w:rsidR="00F029DD" w:rsidDel="000A3E8D" w:rsidRDefault="00F029DD" w:rsidP="000A3E8D">
            <w:pPr>
              <w:rPr>
                <w:ins w:id="5129" w:author="Farouk Bouhafs" w:date="2023-12-21T17:42:00Z"/>
                <w:del w:id="5130" w:author="Houyem Rais" w:date="2024-02-22T15:17:00Z"/>
              </w:rPr>
              <w:pPrChange w:id="5131" w:author="Houyem Rais" w:date="2024-02-22T15:17:00Z">
                <w:pPr/>
              </w:pPrChange>
            </w:pPr>
          </w:p>
        </w:tc>
        <w:tc>
          <w:tcPr>
            <w:tcW w:w="2316" w:type="dxa"/>
            <w:tcBorders>
              <w:left w:val="single" w:sz="4" w:space="0" w:color="auto"/>
            </w:tcBorders>
            <w:vAlign w:val="center"/>
            <w:tcPrChange w:id="5132" w:author="Farouk Bouhafs" w:date="2023-12-21T17:45:00Z">
              <w:tcPr>
                <w:tcW w:w="2316" w:type="dxa"/>
                <w:tcBorders>
                  <w:left w:val="nil"/>
                </w:tcBorders>
                <w:vAlign w:val="center"/>
              </w:tcPr>
            </w:tcPrChange>
          </w:tcPr>
          <w:p w14:paraId="7CEB59BC" w14:textId="0896404C" w:rsidR="00F029DD" w:rsidDel="000A3E8D" w:rsidRDefault="00F029DD" w:rsidP="000A3E8D">
            <w:pPr>
              <w:rPr>
                <w:ins w:id="5133" w:author="Farouk Bouhafs" w:date="2023-12-21T17:42:00Z"/>
                <w:del w:id="5134" w:author="Houyem Rais" w:date="2024-02-22T15:17:00Z"/>
              </w:rPr>
              <w:pPrChange w:id="5135" w:author="Houyem Rais" w:date="2024-02-22T15:17:00Z">
                <w:pPr/>
              </w:pPrChange>
            </w:pPr>
            <w:ins w:id="5136" w:author="Farouk Bouhafs" w:date="2023-12-21T17:43:00Z">
              <w:del w:id="5137" w:author="Houyem Rais" w:date="2024-02-22T15:17:00Z">
                <w:r w:rsidDel="000A3E8D">
                  <w:rPr>
                    <w:rFonts w:cs="Calibri"/>
                    <w:color w:val="000000"/>
                  </w:rPr>
                  <w:delText>Cam Léger + tracteur</w:delText>
                </w:r>
              </w:del>
            </w:ins>
          </w:p>
        </w:tc>
        <w:tc>
          <w:tcPr>
            <w:tcW w:w="1979" w:type="dxa"/>
            <w:vAlign w:val="center"/>
            <w:tcPrChange w:id="5138" w:author="Farouk Bouhafs" w:date="2023-12-21T17:45:00Z">
              <w:tcPr>
                <w:tcW w:w="1979" w:type="dxa"/>
                <w:vAlign w:val="center"/>
              </w:tcPr>
            </w:tcPrChange>
          </w:tcPr>
          <w:p w14:paraId="6BDE7476" w14:textId="72670DAB" w:rsidR="00F029DD" w:rsidDel="000A3E8D" w:rsidRDefault="00F029DD" w:rsidP="000A3E8D">
            <w:pPr>
              <w:rPr>
                <w:ins w:id="5139" w:author="Farouk Bouhafs" w:date="2023-12-21T17:42:00Z"/>
                <w:del w:id="5140" w:author="Houyem Rais" w:date="2024-02-22T15:17:00Z"/>
              </w:rPr>
              <w:pPrChange w:id="5141" w:author="Houyem Rais" w:date="2024-02-22T15:17:00Z">
                <w:pPr/>
              </w:pPrChange>
            </w:pPr>
            <w:ins w:id="5142" w:author="Farouk Bouhafs" w:date="2023-12-21T17:43:00Z">
              <w:del w:id="5143" w:author="Houyem Rais" w:date="2024-02-22T15:17:00Z">
                <w:r w:rsidDel="000A3E8D">
                  <w:rPr>
                    <w:rFonts w:cs="Calibri"/>
                    <w:color w:val="000000"/>
                  </w:rPr>
                  <w:delText>10,0</w:delText>
                </w:r>
              </w:del>
            </w:ins>
          </w:p>
        </w:tc>
      </w:tr>
      <w:tr w:rsidR="00F029DD" w:rsidDel="000A3E8D" w14:paraId="5BFAC76C" w14:textId="6F9637E0" w:rsidTr="00F029DD">
        <w:trPr>
          <w:trHeight w:val="347"/>
          <w:ins w:id="5144" w:author="Farouk Bouhafs" w:date="2023-12-21T17:42:00Z"/>
          <w:del w:id="5145" w:author="Houyem Rais" w:date="2024-02-22T15:17:00Z"/>
          <w:trPrChange w:id="5146" w:author="Farouk Bouhafs" w:date="2023-12-21T17:45:00Z">
            <w:trPr>
              <w:trHeight w:val="347"/>
            </w:trPr>
          </w:trPrChange>
        </w:trPr>
        <w:tc>
          <w:tcPr>
            <w:tcW w:w="2830" w:type="dxa"/>
            <w:vAlign w:val="center"/>
            <w:tcPrChange w:id="5147" w:author="Farouk Bouhafs" w:date="2023-12-21T17:45:00Z">
              <w:tcPr>
                <w:tcW w:w="2830" w:type="dxa"/>
                <w:vAlign w:val="center"/>
              </w:tcPr>
            </w:tcPrChange>
          </w:tcPr>
          <w:p w14:paraId="77CAA157" w14:textId="6B8F83D6" w:rsidR="00F029DD" w:rsidDel="000A3E8D" w:rsidRDefault="00F029DD" w:rsidP="000A3E8D">
            <w:pPr>
              <w:rPr>
                <w:ins w:id="5148" w:author="Farouk Bouhafs" w:date="2023-12-21T17:42:00Z"/>
                <w:del w:id="5149" w:author="Houyem Rais" w:date="2024-02-22T15:17:00Z"/>
              </w:rPr>
              <w:pPrChange w:id="5150" w:author="Houyem Rais" w:date="2024-02-22T15:17:00Z">
                <w:pPr/>
              </w:pPrChange>
            </w:pPr>
            <w:ins w:id="5151" w:author="Farouk Bouhafs" w:date="2023-12-21T17:43:00Z">
              <w:del w:id="5152" w:author="Houyem Rais" w:date="2024-02-22T15:17:00Z">
                <w:r w:rsidDel="000A3E8D">
                  <w:rPr>
                    <w:rFonts w:cs="Calibri"/>
                    <w:color w:val="000000"/>
                  </w:rPr>
                  <w:delText>Camionnette (résidents de Médenine)</w:delText>
                </w:r>
              </w:del>
            </w:ins>
          </w:p>
        </w:tc>
        <w:tc>
          <w:tcPr>
            <w:tcW w:w="1701" w:type="dxa"/>
            <w:tcBorders>
              <w:right w:val="single" w:sz="4" w:space="0" w:color="auto"/>
            </w:tcBorders>
            <w:vAlign w:val="center"/>
            <w:tcPrChange w:id="5153" w:author="Farouk Bouhafs" w:date="2023-12-21T17:45:00Z">
              <w:tcPr>
                <w:tcW w:w="1701" w:type="dxa"/>
                <w:tcBorders>
                  <w:right w:val="nil"/>
                </w:tcBorders>
                <w:vAlign w:val="center"/>
              </w:tcPr>
            </w:tcPrChange>
          </w:tcPr>
          <w:p w14:paraId="339C8995" w14:textId="4F3340F8" w:rsidR="00F029DD" w:rsidDel="000A3E8D" w:rsidRDefault="00F029DD" w:rsidP="000A3E8D">
            <w:pPr>
              <w:rPr>
                <w:ins w:id="5154" w:author="Farouk Bouhafs" w:date="2023-12-21T17:42:00Z"/>
                <w:del w:id="5155" w:author="Houyem Rais" w:date="2024-02-22T15:17:00Z"/>
              </w:rPr>
              <w:pPrChange w:id="5156" w:author="Houyem Rais" w:date="2024-02-22T15:17:00Z">
                <w:pPr/>
              </w:pPrChange>
            </w:pPr>
            <w:ins w:id="5157" w:author="Farouk Bouhafs" w:date="2023-12-21T17:43:00Z">
              <w:del w:id="5158" w:author="Houyem Rais" w:date="2024-02-22T15:17:00Z">
                <w:r w:rsidDel="000A3E8D">
                  <w:rPr>
                    <w:rFonts w:cs="Calibri"/>
                    <w:color w:val="000000"/>
                  </w:rPr>
                  <w:delText>5,0</w:delText>
                </w:r>
              </w:del>
            </w:ins>
          </w:p>
        </w:tc>
        <w:tc>
          <w:tcPr>
            <w:tcW w:w="236" w:type="dxa"/>
            <w:tcBorders>
              <w:top w:val="nil"/>
              <w:left w:val="single" w:sz="4" w:space="0" w:color="auto"/>
              <w:bottom w:val="nil"/>
              <w:right w:val="single" w:sz="4" w:space="0" w:color="auto"/>
            </w:tcBorders>
            <w:vAlign w:val="center"/>
            <w:tcPrChange w:id="5159" w:author="Farouk Bouhafs" w:date="2023-12-21T17:45:00Z">
              <w:tcPr>
                <w:tcW w:w="236" w:type="dxa"/>
                <w:tcBorders>
                  <w:top w:val="nil"/>
                  <w:left w:val="nil"/>
                  <w:bottom w:val="nil"/>
                  <w:right w:val="nil"/>
                </w:tcBorders>
                <w:vAlign w:val="center"/>
              </w:tcPr>
            </w:tcPrChange>
          </w:tcPr>
          <w:p w14:paraId="1756E017" w14:textId="7C50456E" w:rsidR="00F029DD" w:rsidDel="000A3E8D" w:rsidRDefault="00F029DD" w:rsidP="000A3E8D">
            <w:pPr>
              <w:rPr>
                <w:ins w:id="5160" w:author="Farouk Bouhafs" w:date="2023-12-21T17:42:00Z"/>
                <w:del w:id="5161" w:author="Houyem Rais" w:date="2024-02-22T15:17:00Z"/>
              </w:rPr>
              <w:pPrChange w:id="5162" w:author="Houyem Rais" w:date="2024-02-22T15:17:00Z">
                <w:pPr/>
              </w:pPrChange>
            </w:pPr>
          </w:p>
        </w:tc>
        <w:tc>
          <w:tcPr>
            <w:tcW w:w="2316" w:type="dxa"/>
            <w:tcBorders>
              <w:left w:val="single" w:sz="4" w:space="0" w:color="auto"/>
            </w:tcBorders>
            <w:vAlign w:val="center"/>
            <w:tcPrChange w:id="5163" w:author="Farouk Bouhafs" w:date="2023-12-21T17:45:00Z">
              <w:tcPr>
                <w:tcW w:w="2316" w:type="dxa"/>
                <w:tcBorders>
                  <w:left w:val="nil"/>
                </w:tcBorders>
                <w:vAlign w:val="center"/>
              </w:tcPr>
            </w:tcPrChange>
          </w:tcPr>
          <w:p w14:paraId="7ADF865A" w14:textId="2AD29C7E" w:rsidR="00F029DD" w:rsidDel="000A3E8D" w:rsidRDefault="00F029DD" w:rsidP="000A3E8D">
            <w:pPr>
              <w:rPr>
                <w:ins w:id="5164" w:author="Farouk Bouhafs" w:date="2023-12-21T17:42:00Z"/>
                <w:del w:id="5165" w:author="Houyem Rais" w:date="2024-02-22T15:17:00Z"/>
              </w:rPr>
              <w:pPrChange w:id="5166" w:author="Houyem Rais" w:date="2024-02-22T15:17:00Z">
                <w:pPr/>
              </w:pPrChange>
            </w:pPr>
            <w:ins w:id="5167" w:author="Farouk Bouhafs" w:date="2023-12-21T17:43:00Z">
              <w:del w:id="5168" w:author="Houyem Rais" w:date="2024-02-22T15:17:00Z">
                <w:r w:rsidDel="000A3E8D">
                  <w:rPr>
                    <w:rFonts w:cs="Calibri"/>
                    <w:color w:val="000000"/>
                  </w:rPr>
                  <w:delText>Bus</w:delText>
                </w:r>
              </w:del>
            </w:ins>
          </w:p>
        </w:tc>
        <w:tc>
          <w:tcPr>
            <w:tcW w:w="1979" w:type="dxa"/>
            <w:vAlign w:val="center"/>
            <w:tcPrChange w:id="5169" w:author="Farouk Bouhafs" w:date="2023-12-21T17:45:00Z">
              <w:tcPr>
                <w:tcW w:w="1979" w:type="dxa"/>
                <w:vAlign w:val="center"/>
              </w:tcPr>
            </w:tcPrChange>
          </w:tcPr>
          <w:p w14:paraId="6C322D25" w14:textId="27AE94FB" w:rsidR="00F029DD" w:rsidDel="000A3E8D" w:rsidRDefault="00F029DD" w:rsidP="000A3E8D">
            <w:pPr>
              <w:rPr>
                <w:ins w:id="5170" w:author="Farouk Bouhafs" w:date="2023-12-21T17:42:00Z"/>
                <w:del w:id="5171" w:author="Houyem Rais" w:date="2024-02-22T15:17:00Z"/>
              </w:rPr>
              <w:pPrChange w:id="5172" w:author="Houyem Rais" w:date="2024-02-22T15:17:00Z">
                <w:pPr/>
              </w:pPrChange>
            </w:pPr>
            <w:ins w:id="5173" w:author="Farouk Bouhafs" w:date="2023-12-21T17:43:00Z">
              <w:del w:id="5174" w:author="Houyem Rais" w:date="2024-02-22T15:17:00Z">
                <w:r w:rsidDel="000A3E8D">
                  <w:rPr>
                    <w:rFonts w:cs="Calibri"/>
                    <w:color w:val="000000"/>
                  </w:rPr>
                  <w:delText>30,0</w:delText>
                </w:r>
              </w:del>
            </w:ins>
          </w:p>
        </w:tc>
      </w:tr>
      <w:tr w:rsidR="00F029DD" w:rsidDel="000A3E8D" w14:paraId="0D9BF31B" w14:textId="68900544" w:rsidTr="00F029DD">
        <w:trPr>
          <w:ins w:id="5175" w:author="Farouk Bouhafs" w:date="2023-12-21T17:42:00Z"/>
          <w:del w:id="5176" w:author="Houyem Rais" w:date="2024-02-22T15:17:00Z"/>
        </w:trPr>
        <w:tc>
          <w:tcPr>
            <w:tcW w:w="2830" w:type="dxa"/>
            <w:vAlign w:val="center"/>
            <w:tcPrChange w:id="5177" w:author="Farouk Bouhafs" w:date="2023-12-21T17:45:00Z">
              <w:tcPr>
                <w:tcW w:w="2830" w:type="dxa"/>
                <w:vAlign w:val="center"/>
              </w:tcPr>
            </w:tcPrChange>
          </w:tcPr>
          <w:p w14:paraId="3EC15220" w14:textId="6C48F32D" w:rsidR="00F029DD" w:rsidDel="000A3E8D" w:rsidRDefault="00F029DD" w:rsidP="000A3E8D">
            <w:pPr>
              <w:rPr>
                <w:ins w:id="5178" w:author="Farouk Bouhafs" w:date="2023-12-21T17:42:00Z"/>
                <w:del w:id="5179" w:author="Houyem Rais" w:date="2024-02-22T15:17:00Z"/>
              </w:rPr>
              <w:pPrChange w:id="5180" w:author="Houyem Rais" w:date="2024-02-22T15:17:00Z">
                <w:pPr/>
              </w:pPrChange>
            </w:pPr>
            <w:ins w:id="5181" w:author="Farouk Bouhafs" w:date="2023-12-21T17:43:00Z">
              <w:del w:id="5182" w:author="Houyem Rais" w:date="2024-02-22T15:17:00Z">
                <w:r w:rsidDel="000A3E8D">
                  <w:rPr>
                    <w:rFonts w:cs="Calibri"/>
                    <w:color w:val="000000"/>
                  </w:rPr>
                  <w:delText>Camionnette non-résidents</w:delText>
                </w:r>
              </w:del>
            </w:ins>
          </w:p>
        </w:tc>
        <w:tc>
          <w:tcPr>
            <w:tcW w:w="1701" w:type="dxa"/>
            <w:tcBorders>
              <w:right w:val="single" w:sz="4" w:space="0" w:color="auto"/>
            </w:tcBorders>
            <w:vAlign w:val="center"/>
            <w:tcPrChange w:id="5183" w:author="Farouk Bouhafs" w:date="2023-12-21T17:45:00Z">
              <w:tcPr>
                <w:tcW w:w="1701" w:type="dxa"/>
                <w:tcBorders>
                  <w:right w:val="nil"/>
                </w:tcBorders>
                <w:vAlign w:val="center"/>
              </w:tcPr>
            </w:tcPrChange>
          </w:tcPr>
          <w:p w14:paraId="197871F0" w14:textId="0919730C" w:rsidR="00F029DD" w:rsidDel="000A3E8D" w:rsidRDefault="00F029DD" w:rsidP="000A3E8D">
            <w:pPr>
              <w:rPr>
                <w:ins w:id="5184" w:author="Farouk Bouhafs" w:date="2023-12-21T17:42:00Z"/>
                <w:del w:id="5185" w:author="Houyem Rais" w:date="2024-02-22T15:17:00Z"/>
              </w:rPr>
              <w:pPrChange w:id="5186" w:author="Houyem Rais" w:date="2024-02-22T15:17:00Z">
                <w:pPr/>
              </w:pPrChange>
            </w:pPr>
            <w:ins w:id="5187" w:author="Farouk Bouhafs" w:date="2023-12-21T17:43:00Z">
              <w:del w:id="5188" w:author="Houyem Rais" w:date="2024-02-22T15:17:00Z">
                <w:r w:rsidDel="000A3E8D">
                  <w:rPr>
                    <w:rFonts w:cs="Calibri"/>
                    <w:color w:val="000000"/>
                  </w:rPr>
                  <w:delText>10,0</w:delText>
                </w:r>
              </w:del>
            </w:ins>
          </w:p>
        </w:tc>
        <w:tc>
          <w:tcPr>
            <w:tcW w:w="236" w:type="dxa"/>
            <w:tcBorders>
              <w:top w:val="nil"/>
              <w:left w:val="single" w:sz="4" w:space="0" w:color="auto"/>
              <w:bottom w:val="nil"/>
              <w:right w:val="single" w:sz="4" w:space="0" w:color="auto"/>
            </w:tcBorders>
            <w:vAlign w:val="center"/>
            <w:tcPrChange w:id="5189" w:author="Farouk Bouhafs" w:date="2023-12-21T17:45:00Z">
              <w:tcPr>
                <w:tcW w:w="236" w:type="dxa"/>
                <w:tcBorders>
                  <w:top w:val="nil"/>
                  <w:left w:val="nil"/>
                  <w:bottom w:val="nil"/>
                  <w:right w:val="nil"/>
                </w:tcBorders>
                <w:vAlign w:val="center"/>
              </w:tcPr>
            </w:tcPrChange>
          </w:tcPr>
          <w:p w14:paraId="3CB7D5A3" w14:textId="305F5140" w:rsidR="00F029DD" w:rsidDel="000A3E8D" w:rsidRDefault="00F029DD" w:rsidP="000A3E8D">
            <w:pPr>
              <w:rPr>
                <w:ins w:id="5190" w:author="Farouk Bouhafs" w:date="2023-12-21T17:42:00Z"/>
                <w:del w:id="5191" w:author="Houyem Rais" w:date="2024-02-22T15:17:00Z"/>
              </w:rPr>
              <w:pPrChange w:id="5192" w:author="Houyem Rais" w:date="2024-02-22T15:17:00Z">
                <w:pPr/>
              </w:pPrChange>
            </w:pPr>
          </w:p>
        </w:tc>
        <w:tc>
          <w:tcPr>
            <w:tcW w:w="2316" w:type="dxa"/>
            <w:tcBorders>
              <w:left w:val="single" w:sz="4" w:space="0" w:color="auto"/>
            </w:tcBorders>
            <w:vAlign w:val="center"/>
            <w:tcPrChange w:id="5193" w:author="Farouk Bouhafs" w:date="2023-12-21T17:45:00Z">
              <w:tcPr>
                <w:tcW w:w="2316" w:type="dxa"/>
                <w:tcBorders>
                  <w:left w:val="nil"/>
                </w:tcBorders>
                <w:vAlign w:val="center"/>
              </w:tcPr>
            </w:tcPrChange>
          </w:tcPr>
          <w:p w14:paraId="738B92B2" w14:textId="0FD4A7B4" w:rsidR="00F029DD" w:rsidDel="000A3E8D" w:rsidRDefault="00F029DD" w:rsidP="000A3E8D">
            <w:pPr>
              <w:rPr>
                <w:ins w:id="5194" w:author="Farouk Bouhafs" w:date="2023-12-21T17:42:00Z"/>
                <w:del w:id="5195" w:author="Houyem Rais" w:date="2024-02-22T15:17:00Z"/>
              </w:rPr>
              <w:pPrChange w:id="5196" w:author="Houyem Rais" w:date="2024-02-22T15:17:00Z">
                <w:pPr/>
              </w:pPrChange>
            </w:pPr>
            <w:ins w:id="5197" w:author="Farouk Bouhafs" w:date="2023-12-21T17:43:00Z">
              <w:del w:id="5198" w:author="Houyem Rais" w:date="2024-02-22T15:17:00Z">
                <w:r w:rsidDel="000A3E8D">
                  <w:rPr>
                    <w:rFonts w:cs="Calibri"/>
                    <w:color w:val="000000"/>
                  </w:rPr>
                  <w:delText>C. Lourd + Ens artic</w:delText>
                </w:r>
              </w:del>
            </w:ins>
          </w:p>
        </w:tc>
        <w:tc>
          <w:tcPr>
            <w:tcW w:w="1979" w:type="dxa"/>
            <w:vAlign w:val="center"/>
            <w:tcPrChange w:id="5199" w:author="Farouk Bouhafs" w:date="2023-12-21T17:45:00Z">
              <w:tcPr>
                <w:tcW w:w="1979" w:type="dxa"/>
                <w:vAlign w:val="center"/>
              </w:tcPr>
            </w:tcPrChange>
          </w:tcPr>
          <w:p w14:paraId="4C87B79D" w14:textId="62B22DB3" w:rsidR="00F029DD" w:rsidDel="000A3E8D" w:rsidRDefault="00F029DD" w:rsidP="000A3E8D">
            <w:pPr>
              <w:rPr>
                <w:ins w:id="5200" w:author="Farouk Bouhafs" w:date="2023-12-21T17:42:00Z"/>
                <w:del w:id="5201" w:author="Houyem Rais" w:date="2024-02-22T15:17:00Z"/>
              </w:rPr>
              <w:pPrChange w:id="5202" w:author="Houyem Rais" w:date="2024-02-22T15:17:00Z">
                <w:pPr/>
              </w:pPrChange>
            </w:pPr>
            <w:ins w:id="5203" w:author="Farouk Bouhafs" w:date="2023-12-21T17:43:00Z">
              <w:del w:id="5204" w:author="Houyem Rais" w:date="2024-02-22T15:17:00Z">
                <w:r w:rsidDel="000A3E8D">
                  <w:rPr>
                    <w:rFonts w:cs="Calibri"/>
                    <w:color w:val="000000"/>
                  </w:rPr>
                  <w:delText>15,0</w:delText>
                </w:r>
              </w:del>
            </w:ins>
          </w:p>
        </w:tc>
      </w:tr>
    </w:tbl>
    <w:p w14:paraId="7909DE4C" w14:textId="7826E85A" w:rsidR="00F029DD" w:rsidRPr="00F029DD" w:rsidDel="000A3E8D" w:rsidRDefault="00F029DD" w:rsidP="000A3E8D">
      <w:pPr>
        <w:rPr>
          <w:del w:id="5205" w:author="Houyem Rais" w:date="2024-02-22T15:17:00Z"/>
        </w:rPr>
        <w:pPrChange w:id="5206" w:author="Houyem Rais" w:date="2024-02-22T15:17:00Z">
          <w:pPr>
            <w:pStyle w:val="Caption"/>
          </w:pPr>
        </w:pPrChange>
      </w:pPr>
    </w:p>
    <w:tbl>
      <w:tblPr>
        <w:tblStyle w:val="TableGrid"/>
        <w:tblW w:w="5062" w:type="pct"/>
        <w:tblLook w:val="04A0" w:firstRow="1" w:lastRow="0" w:firstColumn="1" w:lastColumn="0" w:noHBand="0" w:noVBand="1"/>
      </w:tblPr>
      <w:tblGrid>
        <w:gridCol w:w="1636"/>
        <w:gridCol w:w="1191"/>
        <w:gridCol w:w="1077"/>
        <w:gridCol w:w="1180"/>
        <w:gridCol w:w="1180"/>
        <w:gridCol w:w="846"/>
        <w:gridCol w:w="820"/>
        <w:gridCol w:w="537"/>
        <w:gridCol w:w="707"/>
      </w:tblGrid>
      <w:tr w:rsidR="003E141C" w:rsidRPr="0075512F" w:rsidDel="000A3E8D" w14:paraId="1E37A012" w14:textId="661A809D" w:rsidTr="00115F39">
        <w:trPr>
          <w:trHeight w:val="433"/>
          <w:del w:id="5207" w:author="Houyem Rais" w:date="2024-02-22T15:17:00Z"/>
        </w:trPr>
        <w:tc>
          <w:tcPr>
            <w:tcW w:w="615" w:type="pct"/>
            <w:shd w:val="clear" w:color="auto" w:fill="C6D9F1" w:themeFill="text2" w:themeFillTint="33"/>
            <w:noWrap/>
            <w:hideMark/>
          </w:tcPr>
          <w:p w14:paraId="7E3F95D5" w14:textId="092A4764" w:rsidR="003E141C" w:rsidRPr="0075512F" w:rsidDel="000A3E8D" w:rsidRDefault="003E141C" w:rsidP="000A3E8D">
            <w:pPr>
              <w:rPr>
                <w:del w:id="5208" w:author="Houyem Rais" w:date="2024-02-22T15:17:00Z"/>
                <w:b/>
                <w:bCs/>
                <w:sz w:val="18"/>
                <w:szCs w:val="18"/>
              </w:rPr>
              <w:pPrChange w:id="5209" w:author="Houyem Rais" w:date="2024-02-22T15:17:00Z">
                <w:pPr>
                  <w:spacing w:before="40" w:after="40"/>
                </w:pPr>
              </w:pPrChange>
            </w:pPr>
            <w:del w:id="5210" w:author="Houyem Rais" w:date="2024-02-22T15:17:00Z">
              <w:r w:rsidRPr="0075512F" w:rsidDel="000A3E8D">
                <w:rPr>
                  <w:b/>
                  <w:bCs/>
                  <w:sz w:val="18"/>
                  <w:szCs w:val="18"/>
                </w:rPr>
                <w:delText>Catégorie</w:delText>
              </w:r>
            </w:del>
          </w:p>
        </w:tc>
        <w:tc>
          <w:tcPr>
            <w:tcW w:w="695" w:type="pct"/>
            <w:hideMark/>
          </w:tcPr>
          <w:p w14:paraId="686407C9" w14:textId="2744994F" w:rsidR="003E141C" w:rsidRPr="0075512F" w:rsidDel="000A3E8D" w:rsidRDefault="003E141C" w:rsidP="000A3E8D">
            <w:pPr>
              <w:rPr>
                <w:del w:id="5211" w:author="Houyem Rais" w:date="2024-02-22T15:17:00Z"/>
                <w:b/>
                <w:bCs/>
                <w:i/>
                <w:iCs/>
                <w:sz w:val="18"/>
                <w:szCs w:val="18"/>
              </w:rPr>
              <w:pPrChange w:id="5212" w:author="Houyem Rais" w:date="2024-02-22T15:17:00Z">
                <w:pPr>
                  <w:spacing w:before="40" w:after="40"/>
                  <w:jc w:val="center"/>
                </w:pPr>
              </w:pPrChange>
            </w:pPr>
            <w:del w:id="5213" w:author="Houyem Rais" w:date="2024-02-22T15:17:00Z">
              <w:r w:rsidRPr="0075512F" w:rsidDel="000A3E8D">
                <w:rPr>
                  <w:b/>
                  <w:bCs/>
                  <w:i/>
                  <w:iCs/>
                  <w:sz w:val="18"/>
                  <w:szCs w:val="18"/>
                </w:rPr>
                <w:delText xml:space="preserve">VP </w:delText>
              </w:r>
              <w:r w:rsidR="00015C74" w:rsidRPr="0075512F" w:rsidDel="000A3E8D">
                <w:rPr>
                  <w:b/>
                  <w:bCs/>
                  <w:i/>
                  <w:iCs/>
                  <w:sz w:val="18"/>
                  <w:szCs w:val="18"/>
                </w:rPr>
                <w:delText>(</w:delText>
              </w:r>
              <w:r w:rsidRPr="0075512F" w:rsidDel="000A3E8D">
                <w:rPr>
                  <w:b/>
                  <w:bCs/>
                  <w:i/>
                  <w:iCs/>
                  <w:sz w:val="18"/>
                  <w:szCs w:val="18"/>
                </w:rPr>
                <w:delText>résidents</w:delText>
              </w:r>
              <w:r w:rsidR="00015C74" w:rsidRPr="0075512F" w:rsidDel="000A3E8D">
                <w:rPr>
                  <w:b/>
                  <w:bCs/>
                  <w:i/>
                  <w:iCs/>
                  <w:sz w:val="18"/>
                  <w:szCs w:val="18"/>
                </w:rPr>
                <w:delText xml:space="preserve"> de Médenine)</w:delText>
              </w:r>
            </w:del>
          </w:p>
        </w:tc>
        <w:tc>
          <w:tcPr>
            <w:tcW w:w="633" w:type="pct"/>
            <w:hideMark/>
          </w:tcPr>
          <w:p w14:paraId="608B8A27" w14:textId="3B24F22C" w:rsidR="003E141C" w:rsidRPr="0075512F" w:rsidDel="000A3E8D" w:rsidRDefault="003E141C" w:rsidP="000A3E8D">
            <w:pPr>
              <w:rPr>
                <w:del w:id="5214" w:author="Houyem Rais" w:date="2024-02-22T15:17:00Z"/>
                <w:b/>
                <w:bCs/>
                <w:i/>
                <w:iCs/>
                <w:sz w:val="18"/>
                <w:szCs w:val="18"/>
              </w:rPr>
              <w:pPrChange w:id="5215" w:author="Houyem Rais" w:date="2024-02-22T15:17:00Z">
                <w:pPr>
                  <w:spacing w:before="40" w:after="40"/>
                  <w:jc w:val="center"/>
                </w:pPr>
              </w:pPrChange>
            </w:pPr>
            <w:del w:id="5216" w:author="Houyem Rais" w:date="2024-02-22T15:17:00Z">
              <w:r w:rsidRPr="0075512F" w:rsidDel="000A3E8D">
                <w:rPr>
                  <w:b/>
                  <w:bCs/>
                  <w:i/>
                  <w:iCs/>
                  <w:sz w:val="18"/>
                  <w:szCs w:val="18"/>
                </w:rPr>
                <w:delText>VP non-résidents</w:delText>
              </w:r>
            </w:del>
          </w:p>
        </w:tc>
        <w:tc>
          <w:tcPr>
            <w:tcW w:w="643" w:type="pct"/>
            <w:hideMark/>
          </w:tcPr>
          <w:p w14:paraId="643FD5BA" w14:textId="7F888D28" w:rsidR="003E141C" w:rsidRPr="0075512F" w:rsidDel="000A3E8D" w:rsidRDefault="003E141C" w:rsidP="000A3E8D">
            <w:pPr>
              <w:rPr>
                <w:del w:id="5217" w:author="Houyem Rais" w:date="2024-02-22T15:17:00Z"/>
                <w:b/>
                <w:bCs/>
                <w:i/>
                <w:iCs/>
                <w:sz w:val="18"/>
                <w:szCs w:val="18"/>
              </w:rPr>
              <w:pPrChange w:id="5218" w:author="Houyem Rais" w:date="2024-02-22T15:17:00Z">
                <w:pPr>
                  <w:spacing w:before="40" w:after="40"/>
                  <w:jc w:val="center"/>
                </w:pPr>
              </w:pPrChange>
            </w:pPr>
            <w:del w:id="5219" w:author="Houyem Rais" w:date="2024-02-22T15:17:00Z">
              <w:r w:rsidRPr="0075512F" w:rsidDel="000A3E8D">
                <w:rPr>
                  <w:b/>
                  <w:bCs/>
                  <w:i/>
                  <w:iCs/>
                  <w:sz w:val="18"/>
                  <w:szCs w:val="18"/>
                </w:rPr>
                <w:delText>Camionnette</w:delText>
              </w:r>
              <w:r w:rsidR="00015C74" w:rsidRPr="0075512F" w:rsidDel="000A3E8D">
                <w:rPr>
                  <w:b/>
                  <w:bCs/>
                  <w:i/>
                  <w:iCs/>
                  <w:sz w:val="18"/>
                  <w:szCs w:val="18"/>
                </w:rPr>
                <w:delText xml:space="preserve"> (résidents de Médenine)</w:delText>
              </w:r>
            </w:del>
          </w:p>
        </w:tc>
        <w:tc>
          <w:tcPr>
            <w:tcW w:w="643" w:type="pct"/>
            <w:hideMark/>
          </w:tcPr>
          <w:p w14:paraId="7FF73F6C" w14:textId="694C4ADF" w:rsidR="003E141C" w:rsidRPr="0075512F" w:rsidDel="000A3E8D" w:rsidRDefault="003E141C" w:rsidP="000A3E8D">
            <w:pPr>
              <w:rPr>
                <w:del w:id="5220" w:author="Houyem Rais" w:date="2024-02-22T15:17:00Z"/>
                <w:b/>
                <w:bCs/>
                <w:i/>
                <w:iCs/>
                <w:sz w:val="18"/>
                <w:szCs w:val="18"/>
              </w:rPr>
              <w:pPrChange w:id="5221" w:author="Houyem Rais" w:date="2024-02-22T15:17:00Z">
                <w:pPr>
                  <w:spacing w:before="40" w:after="40"/>
                  <w:jc w:val="center"/>
                </w:pPr>
              </w:pPrChange>
            </w:pPr>
            <w:del w:id="5222" w:author="Houyem Rais" w:date="2024-02-22T15:17:00Z">
              <w:r w:rsidRPr="0075512F" w:rsidDel="000A3E8D">
                <w:rPr>
                  <w:b/>
                  <w:bCs/>
                  <w:i/>
                  <w:iCs/>
                  <w:sz w:val="18"/>
                  <w:szCs w:val="18"/>
                </w:rPr>
                <w:delText>Camionnette non-résidents</w:delText>
              </w:r>
            </w:del>
          </w:p>
        </w:tc>
        <w:tc>
          <w:tcPr>
            <w:tcW w:w="507" w:type="pct"/>
            <w:hideMark/>
          </w:tcPr>
          <w:p w14:paraId="4B48FFEE" w14:textId="10375860" w:rsidR="003E141C" w:rsidRPr="0075512F" w:rsidDel="000A3E8D" w:rsidRDefault="003E141C" w:rsidP="000A3E8D">
            <w:pPr>
              <w:rPr>
                <w:del w:id="5223" w:author="Houyem Rais" w:date="2024-02-22T15:17:00Z"/>
                <w:b/>
                <w:bCs/>
                <w:i/>
                <w:iCs/>
                <w:sz w:val="18"/>
                <w:szCs w:val="18"/>
              </w:rPr>
              <w:pPrChange w:id="5224" w:author="Houyem Rais" w:date="2024-02-22T15:17:00Z">
                <w:pPr>
                  <w:spacing w:before="40" w:after="40"/>
                  <w:jc w:val="center"/>
                </w:pPr>
              </w:pPrChange>
            </w:pPr>
            <w:del w:id="5225" w:author="Houyem Rais" w:date="2024-02-22T15:17:00Z">
              <w:r w:rsidRPr="0075512F" w:rsidDel="000A3E8D">
                <w:rPr>
                  <w:b/>
                  <w:bCs/>
                  <w:i/>
                  <w:iCs/>
                  <w:sz w:val="18"/>
                  <w:szCs w:val="18"/>
                </w:rPr>
                <w:delText>Taxi et louage</w:delText>
              </w:r>
            </w:del>
          </w:p>
        </w:tc>
        <w:tc>
          <w:tcPr>
            <w:tcW w:w="471" w:type="pct"/>
            <w:hideMark/>
          </w:tcPr>
          <w:p w14:paraId="4A8F244D" w14:textId="3C3C1ADB" w:rsidR="003E141C" w:rsidRPr="0075512F" w:rsidDel="000A3E8D" w:rsidRDefault="003E141C" w:rsidP="000A3E8D">
            <w:pPr>
              <w:rPr>
                <w:del w:id="5226" w:author="Houyem Rais" w:date="2024-02-22T15:17:00Z"/>
                <w:b/>
                <w:bCs/>
                <w:i/>
                <w:iCs/>
                <w:sz w:val="18"/>
                <w:szCs w:val="18"/>
              </w:rPr>
              <w:pPrChange w:id="5227" w:author="Houyem Rais" w:date="2024-02-22T15:17:00Z">
                <w:pPr>
                  <w:spacing w:before="40" w:after="40"/>
                  <w:jc w:val="center"/>
                </w:pPr>
              </w:pPrChange>
            </w:pPr>
            <w:del w:id="5228" w:author="Houyem Rais" w:date="2024-02-22T15:17:00Z">
              <w:r w:rsidRPr="0075512F" w:rsidDel="000A3E8D">
                <w:rPr>
                  <w:b/>
                  <w:bCs/>
                  <w:i/>
                  <w:iCs/>
                  <w:sz w:val="18"/>
                  <w:szCs w:val="18"/>
                </w:rPr>
                <w:delText>Cam Léger + tracteur</w:delText>
              </w:r>
            </w:del>
          </w:p>
        </w:tc>
        <w:tc>
          <w:tcPr>
            <w:tcW w:w="326" w:type="pct"/>
            <w:hideMark/>
          </w:tcPr>
          <w:p w14:paraId="70708BD1" w14:textId="4FA06472" w:rsidR="003E141C" w:rsidRPr="0075512F" w:rsidDel="000A3E8D" w:rsidRDefault="003E141C" w:rsidP="000A3E8D">
            <w:pPr>
              <w:rPr>
                <w:del w:id="5229" w:author="Houyem Rais" w:date="2024-02-22T15:17:00Z"/>
                <w:b/>
                <w:bCs/>
                <w:i/>
                <w:iCs/>
                <w:sz w:val="18"/>
                <w:szCs w:val="18"/>
              </w:rPr>
              <w:pPrChange w:id="5230" w:author="Houyem Rais" w:date="2024-02-22T15:17:00Z">
                <w:pPr>
                  <w:spacing w:before="40" w:after="40"/>
                  <w:jc w:val="center"/>
                </w:pPr>
              </w:pPrChange>
            </w:pPr>
            <w:del w:id="5231" w:author="Houyem Rais" w:date="2024-02-22T15:17:00Z">
              <w:r w:rsidRPr="0075512F" w:rsidDel="000A3E8D">
                <w:rPr>
                  <w:b/>
                  <w:bCs/>
                  <w:i/>
                  <w:iCs/>
                  <w:sz w:val="18"/>
                  <w:szCs w:val="18"/>
                </w:rPr>
                <w:delText>Bus</w:delText>
              </w:r>
            </w:del>
          </w:p>
        </w:tc>
        <w:tc>
          <w:tcPr>
            <w:tcW w:w="465" w:type="pct"/>
            <w:hideMark/>
          </w:tcPr>
          <w:p w14:paraId="28B0B5B5" w14:textId="72273B4A" w:rsidR="003E141C" w:rsidRPr="0075512F" w:rsidDel="000A3E8D" w:rsidRDefault="003E141C" w:rsidP="000A3E8D">
            <w:pPr>
              <w:rPr>
                <w:del w:id="5232" w:author="Houyem Rais" w:date="2024-02-22T15:17:00Z"/>
                <w:b/>
                <w:bCs/>
                <w:i/>
                <w:iCs/>
                <w:sz w:val="18"/>
                <w:szCs w:val="18"/>
              </w:rPr>
              <w:pPrChange w:id="5233" w:author="Houyem Rais" w:date="2024-02-22T15:17:00Z">
                <w:pPr>
                  <w:spacing w:before="40" w:after="40"/>
                  <w:jc w:val="center"/>
                </w:pPr>
              </w:pPrChange>
            </w:pPr>
            <w:del w:id="5234" w:author="Houyem Rais" w:date="2024-02-22T15:17:00Z">
              <w:r w:rsidRPr="0075512F" w:rsidDel="000A3E8D">
                <w:rPr>
                  <w:b/>
                  <w:bCs/>
                  <w:i/>
                  <w:iCs/>
                  <w:sz w:val="18"/>
                  <w:szCs w:val="18"/>
                </w:rPr>
                <w:delText>C. Lourd + Ens artic</w:delText>
              </w:r>
            </w:del>
          </w:p>
        </w:tc>
      </w:tr>
      <w:tr w:rsidR="003E141C" w:rsidRPr="0075512F" w:rsidDel="000A3E8D" w14:paraId="64DC0701" w14:textId="2B5CAC9D" w:rsidTr="00115F39">
        <w:trPr>
          <w:trHeight w:val="216"/>
          <w:del w:id="5235" w:author="Houyem Rais" w:date="2024-02-22T15:17:00Z"/>
        </w:trPr>
        <w:tc>
          <w:tcPr>
            <w:tcW w:w="615" w:type="pct"/>
            <w:shd w:val="clear" w:color="auto" w:fill="C6D9F1" w:themeFill="text2" w:themeFillTint="33"/>
            <w:noWrap/>
            <w:hideMark/>
          </w:tcPr>
          <w:p w14:paraId="570498AC" w14:textId="1C019FDF" w:rsidR="003E141C" w:rsidRPr="0075512F" w:rsidDel="000A3E8D" w:rsidRDefault="003E141C" w:rsidP="000A3E8D">
            <w:pPr>
              <w:rPr>
                <w:del w:id="5236" w:author="Houyem Rais" w:date="2024-02-22T15:17:00Z"/>
                <w:b/>
                <w:bCs/>
                <w:sz w:val="18"/>
                <w:szCs w:val="18"/>
              </w:rPr>
              <w:pPrChange w:id="5237" w:author="Houyem Rais" w:date="2024-02-22T15:17:00Z">
                <w:pPr>
                  <w:spacing w:before="40" w:after="40"/>
                </w:pPr>
              </w:pPrChange>
            </w:pPr>
            <w:del w:id="5238" w:author="Houyem Rais" w:date="2024-02-22T15:17:00Z">
              <w:r w:rsidRPr="0075512F" w:rsidDel="000A3E8D">
                <w:rPr>
                  <w:b/>
                  <w:bCs/>
                  <w:sz w:val="18"/>
                  <w:szCs w:val="18"/>
                </w:rPr>
                <w:delText>Tarif de péage (DT)</w:delText>
              </w:r>
            </w:del>
          </w:p>
        </w:tc>
        <w:tc>
          <w:tcPr>
            <w:tcW w:w="695" w:type="pct"/>
            <w:noWrap/>
            <w:hideMark/>
          </w:tcPr>
          <w:p w14:paraId="6661D8EC" w14:textId="2869D721" w:rsidR="003E141C" w:rsidRPr="0075512F" w:rsidDel="000A3E8D" w:rsidRDefault="003E141C" w:rsidP="000A3E8D">
            <w:pPr>
              <w:rPr>
                <w:del w:id="5239" w:author="Houyem Rais" w:date="2024-02-22T15:17:00Z"/>
                <w:b/>
                <w:bCs/>
                <w:sz w:val="18"/>
                <w:szCs w:val="18"/>
              </w:rPr>
              <w:pPrChange w:id="5240" w:author="Houyem Rais" w:date="2024-02-22T15:17:00Z">
                <w:pPr>
                  <w:spacing w:before="40" w:after="40"/>
                  <w:jc w:val="center"/>
                </w:pPr>
              </w:pPrChange>
            </w:pPr>
            <w:del w:id="5241" w:author="Houyem Rais" w:date="2024-02-22T15:17:00Z">
              <w:r w:rsidRPr="0075512F" w:rsidDel="000A3E8D">
                <w:rPr>
                  <w:b/>
                  <w:bCs/>
                  <w:sz w:val="18"/>
                  <w:szCs w:val="18"/>
                </w:rPr>
                <w:delText>3,5</w:delText>
              </w:r>
            </w:del>
          </w:p>
        </w:tc>
        <w:tc>
          <w:tcPr>
            <w:tcW w:w="633" w:type="pct"/>
            <w:noWrap/>
            <w:hideMark/>
          </w:tcPr>
          <w:p w14:paraId="52CBB8CA" w14:textId="5AABBAEE" w:rsidR="003E141C" w:rsidRPr="0075512F" w:rsidDel="000A3E8D" w:rsidRDefault="003E141C" w:rsidP="000A3E8D">
            <w:pPr>
              <w:rPr>
                <w:del w:id="5242" w:author="Houyem Rais" w:date="2024-02-22T15:17:00Z"/>
                <w:b/>
                <w:bCs/>
                <w:sz w:val="18"/>
                <w:szCs w:val="18"/>
              </w:rPr>
              <w:pPrChange w:id="5243" w:author="Houyem Rais" w:date="2024-02-22T15:17:00Z">
                <w:pPr>
                  <w:spacing w:before="40" w:after="40"/>
                  <w:jc w:val="center"/>
                </w:pPr>
              </w:pPrChange>
            </w:pPr>
            <w:del w:id="5244" w:author="Houyem Rais" w:date="2024-02-22T15:17:00Z">
              <w:r w:rsidRPr="0075512F" w:rsidDel="000A3E8D">
                <w:rPr>
                  <w:b/>
                  <w:bCs/>
                  <w:sz w:val="18"/>
                  <w:szCs w:val="18"/>
                </w:rPr>
                <w:delText>9,0</w:delText>
              </w:r>
            </w:del>
          </w:p>
        </w:tc>
        <w:tc>
          <w:tcPr>
            <w:tcW w:w="643" w:type="pct"/>
            <w:noWrap/>
            <w:hideMark/>
          </w:tcPr>
          <w:p w14:paraId="6C7CFC2A" w14:textId="71293A9B" w:rsidR="003E141C" w:rsidRPr="0075512F" w:rsidDel="000A3E8D" w:rsidRDefault="003E141C" w:rsidP="000A3E8D">
            <w:pPr>
              <w:rPr>
                <w:del w:id="5245" w:author="Houyem Rais" w:date="2024-02-22T15:17:00Z"/>
                <w:b/>
                <w:bCs/>
                <w:sz w:val="18"/>
                <w:szCs w:val="18"/>
              </w:rPr>
              <w:pPrChange w:id="5246" w:author="Houyem Rais" w:date="2024-02-22T15:17:00Z">
                <w:pPr>
                  <w:spacing w:before="40" w:after="40"/>
                  <w:jc w:val="center"/>
                </w:pPr>
              </w:pPrChange>
            </w:pPr>
            <w:del w:id="5247" w:author="Houyem Rais" w:date="2024-02-22T15:17:00Z">
              <w:r w:rsidRPr="0075512F" w:rsidDel="000A3E8D">
                <w:rPr>
                  <w:b/>
                  <w:bCs/>
                  <w:sz w:val="18"/>
                  <w:szCs w:val="18"/>
                </w:rPr>
                <w:delText>5,0</w:delText>
              </w:r>
            </w:del>
          </w:p>
        </w:tc>
        <w:tc>
          <w:tcPr>
            <w:tcW w:w="643" w:type="pct"/>
            <w:noWrap/>
            <w:hideMark/>
          </w:tcPr>
          <w:p w14:paraId="11E2CED9" w14:textId="628703D7" w:rsidR="003E141C" w:rsidRPr="0075512F" w:rsidDel="000A3E8D" w:rsidRDefault="003E141C" w:rsidP="000A3E8D">
            <w:pPr>
              <w:rPr>
                <w:del w:id="5248" w:author="Houyem Rais" w:date="2024-02-22T15:17:00Z"/>
                <w:b/>
                <w:bCs/>
                <w:sz w:val="18"/>
                <w:szCs w:val="18"/>
              </w:rPr>
              <w:pPrChange w:id="5249" w:author="Houyem Rais" w:date="2024-02-22T15:17:00Z">
                <w:pPr>
                  <w:spacing w:before="40" w:after="40"/>
                  <w:jc w:val="center"/>
                </w:pPr>
              </w:pPrChange>
            </w:pPr>
            <w:del w:id="5250" w:author="Houyem Rais" w:date="2024-02-22T15:17:00Z">
              <w:r w:rsidRPr="0075512F" w:rsidDel="000A3E8D">
                <w:rPr>
                  <w:b/>
                  <w:bCs/>
                  <w:sz w:val="18"/>
                  <w:szCs w:val="18"/>
                </w:rPr>
                <w:delText>10,0</w:delText>
              </w:r>
            </w:del>
          </w:p>
        </w:tc>
        <w:tc>
          <w:tcPr>
            <w:tcW w:w="507" w:type="pct"/>
            <w:noWrap/>
            <w:hideMark/>
          </w:tcPr>
          <w:p w14:paraId="45260A69" w14:textId="75CF49B9" w:rsidR="003E141C" w:rsidRPr="0075512F" w:rsidDel="000A3E8D" w:rsidRDefault="003E141C" w:rsidP="000A3E8D">
            <w:pPr>
              <w:rPr>
                <w:del w:id="5251" w:author="Houyem Rais" w:date="2024-02-22T15:17:00Z"/>
                <w:b/>
                <w:bCs/>
                <w:sz w:val="18"/>
                <w:szCs w:val="18"/>
              </w:rPr>
              <w:pPrChange w:id="5252" w:author="Houyem Rais" w:date="2024-02-22T15:17:00Z">
                <w:pPr>
                  <w:spacing w:before="40" w:after="40"/>
                  <w:jc w:val="center"/>
                </w:pPr>
              </w:pPrChange>
            </w:pPr>
            <w:del w:id="5253" w:author="Houyem Rais" w:date="2024-02-22T15:17:00Z">
              <w:r w:rsidRPr="0075512F" w:rsidDel="000A3E8D">
                <w:rPr>
                  <w:b/>
                  <w:bCs/>
                  <w:sz w:val="18"/>
                  <w:szCs w:val="18"/>
                </w:rPr>
                <w:delText>10,0</w:delText>
              </w:r>
            </w:del>
          </w:p>
        </w:tc>
        <w:tc>
          <w:tcPr>
            <w:tcW w:w="471" w:type="pct"/>
            <w:noWrap/>
            <w:hideMark/>
          </w:tcPr>
          <w:p w14:paraId="5F6A4518" w14:textId="03849996" w:rsidR="003E141C" w:rsidRPr="0075512F" w:rsidDel="000A3E8D" w:rsidRDefault="003E141C" w:rsidP="000A3E8D">
            <w:pPr>
              <w:rPr>
                <w:del w:id="5254" w:author="Houyem Rais" w:date="2024-02-22T15:17:00Z"/>
                <w:b/>
                <w:bCs/>
                <w:sz w:val="18"/>
                <w:szCs w:val="18"/>
              </w:rPr>
              <w:pPrChange w:id="5255" w:author="Houyem Rais" w:date="2024-02-22T15:17:00Z">
                <w:pPr>
                  <w:spacing w:before="40" w:after="40"/>
                  <w:jc w:val="center"/>
                </w:pPr>
              </w:pPrChange>
            </w:pPr>
            <w:del w:id="5256" w:author="Houyem Rais" w:date="2024-02-22T15:17:00Z">
              <w:r w:rsidRPr="0075512F" w:rsidDel="000A3E8D">
                <w:rPr>
                  <w:b/>
                  <w:bCs/>
                  <w:sz w:val="18"/>
                  <w:szCs w:val="18"/>
                </w:rPr>
                <w:delText>10,0</w:delText>
              </w:r>
            </w:del>
          </w:p>
        </w:tc>
        <w:tc>
          <w:tcPr>
            <w:tcW w:w="326" w:type="pct"/>
            <w:noWrap/>
            <w:hideMark/>
          </w:tcPr>
          <w:p w14:paraId="0AE99997" w14:textId="7E201C9E" w:rsidR="003E141C" w:rsidRPr="0075512F" w:rsidDel="000A3E8D" w:rsidRDefault="003E141C" w:rsidP="000A3E8D">
            <w:pPr>
              <w:rPr>
                <w:del w:id="5257" w:author="Houyem Rais" w:date="2024-02-22T15:17:00Z"/>
                <w:b/>
                <w:bCs/>
                <w:sz w:val="18"/>
                <w:szCs w:val="18"/>
              </w:rPr>
              <w:pPrChange w:id="5258" w:author="Houyem Rais" w:date="2024-02-22T15:17:00Z">
                <w:pPr>
                  <w:spacing w:before="40" w:after="40"/>
                  <w:jc w:val="center"/>
                </w:pPr>
              </w:pPrChange>
            </w:pPr>
            <w:del w:id="5259" w:author="Houyem Rais" w:date="2024-02-22T15:17:00Z">
              <w:r w:rsidRPr="0075512F" w:rsidDel="000A3E8D">
                <w:rPr>
                  <w:b/>
                  <w:bCs/>
                  <w:sz w:val="18"/>
                  <w:szCs w:val="18"/>
                </w:rPr>
                <w:delText>30,0</w:delText>
              </w:r>
            </w:del>
          </w:p>
        </w:tc>
        <w:tc>
          <w:tcPr>
            <w:tcW w:w="465" w:type="pct"/>
            <w:noWrap/>
            <w:hideMark/>
          </w:tcPr>
          <w:p w14:paraId="3EB5F09A" w14:textId="07322FB3" w:rsidR="003E141C" w:rsidRPr="0075512F" w:rsidDel="000A3E8D" w:rsidRDefault="003E141C" w:rsidP="000A3E8D">
            <w:pPr>
              <w:rPr>
                <w:del w:id="5260" w:author="Houyem Rais" w:date="2024-02-22T15:17:00Z"/>
                <w:b/>
                <w:bCs/>
                <w:sz w:val="18"/>
                <w:szCs w:val="18"/>
              </w:rPr>
              <w:pPrChange w:id="5261" w:author="Houyem Rais" w:date="2024-02-22T15:17:00Z">
                <w:pPr>
                  <w:spacing w:before="40" w:after="40"/>
                  <w:jc w:val="center"/>
                </w:pPr>
              </w:pPrChange>
            </w:pPr>
            <w:del w:id="5262" w:author="Houyem Rais" w:date="2024-02-22T15:17:00Z">
              <w:r w:rsidRPr="0075512F" w:rsidDel="000A3E8D">
                <w:rPr>
                  <w:b/>
                  <w:bCs/>
                  <w:sz w:val="18"/>
                  <w:szCs w:val="18"/>
                </w:rPr>
                <w:delText>15,0</w:delText>
              </w:r>
            </w:del>
          </w:p>
        </w:tc>
      </w:tr>
    </w:tbl>
    <w:p w14:paraId="4FEB884E" w14:textId="1D56BA8F" w:rsidR="003E141C" w:rsidRPr="0075512F" w:rsidDel="000A3E8D" w:rsidRDefault="003E141C" w:rsidP="000A3E8D">
      <w:pPr>
        <w:rPr>
          <w:del w:id="5263" w:author="Houyem Rais" w:date="2024-02-22T15:17:00Z"/>
        </w:rPr>
        <w:pPrChange w:id="5264" w:author="Houyem Rais" w:date="2024-02-22T15:17:00Z">
          <w:pPr/>
        </w:pPrChange>
      </w:pPr>
    </w:p>
    <w:p w14:paraId="091138FD" w14:textId="4A473D4E" w:rsidR="00CD4640" w:rsidRPr="0075512F" w:rsidDel="000A3E8D" w:rsidRDefault="00CD4640" w:rsidP="000A3E8D">
      <w:pPr>
        <w:rPr>
          <w:del w:id="5265" w:author="Houyem Rais" w:date="2024-02-22T15:17:00Z"/>
        </w:rPr>
        <w:pPrChange w:id="5266" w:author="Houyem Rais" w:date="2024-02-22T15:17:00Z">
          <w:pPr>
            <w:pStyle w:val="Titre3"/>
            <w:spacing w:after="0"/>
          </w:pPr>
        </w:pPrChange>
      </w:pPr>
      <w:bookmarkStart w:id="5267" w:name="_Toc136949989"/>
      <w:bookmarkStart w:id="5268" w:name="_Toc137137788"/>
      <w:bookmarkStart w:id="5269" w:name="_Toc142174715"/>
      <w:del w:id="5270" w:author="Houyem Rais" w:date="2024-02-22T15:17:00Z">
        <w:r w:rsidRPr="0075512F" w:rsidDel="000A3E8D">
          <w:delText>Les recettes de péage</w:delText>
        </w:r>
        <w:bookmarkEnd w:id="5267"/>
        <w:bookmarkEnd w:id="5268"/>
        <w:bookmarkEnd w:id="5269"/>
      </w:del>
    </w:p>
    <w:p w14:paraId="36872D8F" w14:textId="0301DE1A" w:rsidR="001F7A65" w:rsidRPr="0075512F" w:rsidDel="000A3E8D" w:rsidRDefault="003E141C" w:rsidP="000A3E8D">
      <w:pPr>
        <w:rPr>
          <w:del w:id="5271" w:author="Houyem Rais" w:date="2024-02-22T15:17:00Z"/>
        </w:rPr>
        <w:pPrChange w:id="5272" w:author="Houyem Rais" w:date="2024-02-22T15:17:00Z">
          <w:pPr/>
        </w:pPrChange>
      </w:pPr>
      <w:del w:id="5273" w:author="Houyem Rais" w:date="2024-02-22T15:17:00Z">
        <w:r w:rsidRPr="0075512F" w:rsidDel="000A3E8D">
          <w:delText>Le tableau suivant présente les recettes annuelles totales de péage sur le pont pendant la première année d’exploitation.</w:delText>
        </w:r>
      </w:del>
    </w:p>
    <w:p w14:paraId="5E06E9A0" w14:textId="25780B08" w:rsidR="003E141C" w:rsidRPr="0075512F" w:rsidDel="000A3E8D" w:rsidRDefault="003E141C" w:rsidP="000A3E8D">
      <w:pPr>
        <w:rPr>
          <w:del w:id="5274" w:author="Houyem Rais" w:date="2024-02-22T15:17:00Z"/>
        </w:rPr>
        <w:pPrChange w:id="5275" w:author="Houyem Rais" w:date="2024-02-22T15:17:00Z">
          <w:pPr>
            <w:pStyle w:val="Caption"/>
          </w:pPr>
        </w:pPrChange>
      </w:pPr>
      <w:bookmarkStart w:id="5276" w:name="_Toc144481091"/>
      <w:del w:id="5277"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23</w:delText>
        </w:r>
        <w:r w:rsidRPr="0075512F" w:rsidDel="000A3E8D">
          <w:fldChar w:fldCharType="end"/>
        </w:r>
        <w:r w:rsidRPr="0075512F" w:rsidDel="000A3E8D">
          <w:delText xml:space="preserve"> Recettes initiales de péage (DT-CE 2023)</w:delText>
        </w:r>
        <w:bookmarkEnd w:id="5276"/>
      </w:del>
    </w:p>
    <w:tbl>
      <w:tblPr>
        <w:tblStyle w:val="TableGrid"/>
        <w:tblW w:w="9909" w:type="dxa"/>
        <w:tblLook w:val="04A0" w:firstRow="1" w:lastRow="0" w:firstColumn="1" w:lastColumn="0" w:noHBand="0" w:noVBand="1"/>
      </w:tblPr>
      <w:tblGrid>
        <w:gridCol w:w="1129"/>
        <w:gridCol w:w="993"/>
        <w:gridCol w:w="1070"/>
        <w:gridCol w:w="1073"/>
        <w:gridCol w:w="1073"/>
        <w:gridCol w:w="961"/>
        <w:gridCol w:w="913"/>
        <w:gridCol w:w="856"/>
        <w:gridCol w:w="903"/>
        <w:gridCol w:w="938"/>
      </w:tblGrid>
      <w:tr w:rsidR="00E4224F" w:rsidRPr="0075512F" w:rsidDel="000A3E8D" w14:paraId="44245B32" w14:textId="3AD691ED" w:rsidTr="00336C98">
        <w:trPr>
          <w:trHeight w:val="585"/>
          <w:del w:id="5278" w:author="Houyem Rais" w:date="2024-02-22T15:17:00Z"/>
        </w:trPr>
        <w:tc>
          <w:tcPr>
            <w:tcW w:w="1129" w:type="dxa"/>
            <w:shd w:val="clear" w:color="auto" w:fill="C6D9F1" w:themeFill="text2" w:themeFillTint="33"/>
            <w:noWrap/>
            <w:hideMark/>
          </w:tcPr>
          <w:p w14:paraId="642AC9A8" w14:textId="403E4BAE" w:rsidR="003E141C" w:rsidRPr="0075512F" w:rsidDel="000A3E8D" w:rsidRDefault="003E141C" w:rsidP="000A3E8D">
            <w:pPr>
              <w:rPr>
                <w:del w:id="5279" w:author="Houyem Rais" w:date="2024-02-22T15:17:00Z"/>
                <w:rFonts w:asciiTheme="minorHAnsi" w:hAnsiTheme="minorHAnsi" w:cstheme="minorHAnsi"/>
                <w:b/>
                <w:bCs/>
                <w:sz w:val="16"/>
                <w:szCs w:val="16"/>
              </w:rPr>
              <w:pPrChange w:id="5280" w:author="Houyem Rais" w:date="2024-02-22T15:17:00Z">
                <w:pPr>
                  <w:spacing w:before="20" w:after="40"/>
                </w:pPr>
              </w:pPrChange>
            </w:pPr>
            <w:del w:id="5281" w:author="Houyem Rais" w:date="2024-02-22T15:17:00Z">
              <w:r w:rsidRPr="0075512F" w:rsidDel="000A3E8D">
                <w:rPr>
                  <w:rFonts w:asciiTheme="minorHAnsi" w:hAnsiTheme="minorHAnsi" w:cstheme="minorHAnsi"/>
                  <w:b/>
                  <w:bCs/>
                  <w:sz w:val="16"/>
                  <w:szCs w:val="16"/>
                </w:rPr>
                <w:delText>Catégorie</w:delText>
              </w:r>
            </w:del>
          </w:p>
        </w:tc>
        <w:tc>
          <w:tcPr>
            <w:tcW w:w="993" w:type="dxa"/>
            <w:shd w:val="clear" w:color="auto" w:fill="C6D9F1" w:themeFill="text2" w:themeFillTint="33"/>
            <w:hideMark/>
          </w:tcPr>
          <w:p w14:paraId="5887165C" w14:textId="1FD740DC" w:rsidR="003E141C" w:rsidRPr="0075512F" w:rsidDel="000A3E8D" w:rsidRDefault="003E141C" w:rsidP="000A3E8D">
            <w:pPr>
              <w:rPr>
                <w:del w:id="5282" w:author="Houyem Rais" w:date="2024-02-22T15:17:00Z"/>
                <w:rFonts w:asciiTheme="minorHAnsi" w:hAnsiTheme="minorHAnsi" w:cstheme="minorHAnsi"/>
                <w:b/>
                <w:bCs/>
                <w:i/>
                <w:iCs/>
                <w:sz w:val="16"/>
                <w:szCs w:val="16"/>
              </w:rPr>
              <w:pPrChange w:id="5283" w:author="Houyem Rais" w:date="2024-02-22T15:17:00Z">
                <w:pPr>
                  <w:spacing w:before="20" w:after="40"/>
                </w:pPr>
              </w:pPrChange>
            </w:pPr>
            <w:del w:id="5284" w:author="Houyem Rais" w:date="2024-02-22T15:17:00Z">
              <w:r w:rsidRPr="0075512F" w:rsidDel="000A3E8D">
                <w:rPr>
                  <w:rFonts w:asciiTheme="minorHAnsi" w:hAnsiTheme="minorHAnsi" w:cstheme="minorHAnsi"/>
                  <w:b/>
                  <w:bCs/>
                  <w:i/>
                  <w:iCs/>
                  <w:sz w:val="16"/>
                  <w:szCs w:val="16"/>
                </w:rPr>
                <w:delText>VP résidents</w:delText>
              </w:r>
            </w:del>
          </w:p>
        </w:tc>
        <w:tc>
          <w:tcPr>
            <w:tcW w:w="1070" w:type="dxa"/>
            <w:shd w:val="clear" w:color="auto" w:fill="C6D9F1" w:themeFill="text2" w:themeFillTint="33"/>
            <w:hideMark/>
          </w:tcPr>
          <w:p w14:paraId="5171A994" w14:textId="6C0E9CF5" w:rsidR="003E141C" w:rsidRPr="0075512F" w:rsidDel="000A3E8D" w:rsidRDefault="003E141C" w:rsidP="000A3E8D">
            <w:pPr>
              <w:rPr>
                <w:del w:id="5285" w:author="Houyem Rais" w:date="2024-02-22T15:17:00Z"/>
                <w:rFonts w:asciiTheme="minorHAnsi" w:hAnsiTheme="minorHAnsi" w:cstheme="minorHAnsi"/>
                <w:b/>
                <w:bCs/>
                <w:i/>
                <w:iCs/>
                <w:sz w:val="16"/>
                <w:szCs w:val="16"/>
              </w:rPr>
              <w:pPrChange w:id="5286" w:author="Houyem Rais" w:date="2024-02-22T15:17:00Z">
                <w:pPr>
                  <w:spacing w:before="20" w:after="40"/>
                </w:pPr>
              </w:pPrChange>
            </w:pPr>
            <w:del w:id="5287" w:author="Houyem Rais" w:date="2024-02-22T15:17:00Z">
              <w:r w:rsidRPr="0075512F" w:rsidDel="000A3E8D">
                <w:rPr>
                  <w:rFonts w:asciiTheme="minorHAnsi" w:hAnsiTheme="minorHAnsi" w:cstheme="minorHAnsi"/>
                  <w:b/>
                  <w:bCs/>
                  <w:i/>
                  <w:iCs/>
                  <w:sz w:val="16"/>
                  <w:szCs w:val="16"/>
                </w:rPr>
                <w:delText>VP non-résidents</w:delText>
              </w:r>
            </w:del>
          </w:p>
        </w:tc>
        <w:tc>
          <w:tcPr>
            <w:tcW w:w="1073" w:type="dxa"/>
            <w:shd w:val="clear" w:color="auto" w:fill="C6D9F1" w:themeFill="text2" w:themeFillTint="33"/>
            <w:hideMark/>
          </w:tcPr>
          <w:p w14:paraId="10836AA9" w14:textId="6012AF86" w:rsidR="003E141C" w:rsidRPr="0075512F" w:rsidDel="000A3E8D" w:rsidRDefault="003E141C" w:rsidP="000A3E8D">
            <w:pPr>
              <w:rPr>
                <w:del w:id="5288" w:author="Houyem Rais" w:date="2024-02-22T15:17:00Z"/>
                <w:rFonts w:asciiTheme="minorHAnsi" w:hAnsiTheme="minorHAnsi" w:cstheme="minorHAnsi"/>
                <w:b/>
                <w:bCs/>
                <w:i/>
                <w:iCs/>
                <w:sz w:val="16"/>
                <w:szCs w:val="16"/>
              </w:rPr>
              <w:pPrChange w:id="5289" w:author="Houyem Rais" w:date="2024-02-22T15:17:00Z">
                <w:pPr>
                  <w:spacing w:before="20" w:after="40"/>
                </w:pPr>
              </w:pPrChange>
            </w:pPr>
            <w:del w:id="5290" w:author="Houyem Rais" w:date="2024-02-22T15:17:00Z">
              <w:r w:rsidRPr="0075512F" w:rsidDel="000A3E8D">
                <w:rPr>
                  <w:rFonts w:asciiTheme="minorHAnsi" w:hAnsiTheme="minorHAnsi" w:cstheme="minorHAnsi"/>
                  <w:b/>
                  <w:bCs/>
                  <w:i/>
                  <w:iCs/>
                  <w:sz w:val="16"/>
                  <w:szCs w:val="16"/>
                </w:rPr>
                <w:delText>Camionnette résidents</w:delText>
              </w:r>
            </w:del>
          </w:p>
        </w:tc>
        <w:tc>
          <w:tcPr>
            <w:tcW w:w="1073" w:type="dxa"/>
            <w:shd w:val="clear" w:color="auto" w:fill="C6D9F1" w:themeFill="text2" w:themeFillTint="33"/>
            <w:hideMark/>
          </w:tcPr>
          <w:p w14:paraId="1C9F8B58" w14:textId="23DF41C6" w:rsidR="003E141C" w:rsidRPr="0075512F" w:rsidDel="000A3E8D" w:rsidRDefault="003E141C" w:rsidP="000A3E8D">
            <w:pPr>
              <w:rPr>
                <w:del w:id="5291" w:author="Houyem Rais" w:date="2024-02-22T15:17:00Z"/>
                <w:rFonts w:asciiTheme="minorHAnsi" w:hAnsiTheme="minorHAnsi" w:cstheme="minorHAnsi"/>
                <w:b/>
                <w:bCs/>
                <w:i/>
                <w:iCs/>
                <w:sz w:val="16"/>
                <w:szCs w:val="16"/>
              </w:rPr>
              <w:pPrChange w:id="5292" w:author="Houyem Rais" w:date="2024-02-22T15:17:00Z">
                <w:pPr>
                  <w:spacing w:before="20" w:after="40"/>
                </w:pPr>
              </w:pPrChange>
            </w:pPr>
            <w:del w:id="5293" w:author="Houyem Rais" w:date="2024-02-22T15:17:00Z">
              <w:r w:rsidRPr="0075512F" w:rsidDel="000A3E8D">
                <w:rPr>
                  <w:rFonts w:asciiTheme="minorHAnsi" w:hAnsiTheme="minorHAnsi" w:cstheme="minorHAnsi"/>
                  <w:b/>
                  <w:bCs/>
                  <w:i/>
                  <w:iCs/>
                  <w:sz w:val="16"/>
                  <w:szCs w:val="16"/>
                </w:rPr>
                <w:delText>Camionnette non-résidents</w:delText>
              </w:r>
            </w:del>
          </w:p>
        </w:tc>
        <w:tc>
          <w:tcPr>
            <w:tcW w:w="961" w:type="dxa"/>
            <w:shd w:val="clear" w:color="auto" w:fill="C6D9F1" w:themeFill="text2" w:themeFillTint="33"/>
            <w:hideMark/>
          </w:tcPr>
          <w:p w14:paraId="2FB1806B" w14:textId="456B13B2" w:rsidR="003E141C" w:rsidRPr="0075512F" w:rsidDel="000A3E8D" w:rsidRDefault="003E141C" w:rsidP="000A3E8D">
            <w:pPr>
              <w:rPr>
                <w:del w:id="5294" w:author="Houyem Rais" w:date="2024-02-22T15:17:00Z"/>
                <w:rFonts w:asciiTheme="minorHAnsi" w:hAnsiTheme="minorHAnsi" w:cstheme="minorHAnsi"/>
                <w:b/>
                <w:bCs/>
                <w:i/>
                <w:iCs/>
                <w:sz w:val="16"/>
                <w:szCs w:val="16"/>
              </w:rPr>
              <w:pPrChange w:id="5295" w:author="Houyem Rais" w:date="2024-02-22T15:17:00Z">
                <w:pPr>
                  <w:spacing w:before="20" w:after="40"/>
                </w:pPr>
              </w:pPrChange>
            </w:pPr>
            <w:del w:id="5296" w:author="Houyem Rais" w:date="2024-02-22T15:17:00Z">
              <w:r w:rsidRPr="0075512F" w:rsidDel="000A3E8D">
                <w:rPr>
                  <w:rFonts w:asciiTheme="minorHAnsi" w:hAnsiTheme="minorHAnsi" w:cstheme="minorHAnsi"/>
                  <w:b/>
                  <w:bCs/>
                  <w:i/>
                  <w:iCs/>
                  <w:sz w:val="16"/>
                  <w:szCs w:val="16"/>
                </w:rPr>
                <w:delText>Taxi et louage</w:delText>
              </w:r>
            </w:del>
          </w:p>
        </w:tc>
        <w:tc>
          <w:tcPr>
            <w:tcW w:w="913" w:type="dxa"/>
            <w:shd w:val="clear" w:color="auto" w:fill="C6D9F1" w:themeFill="text2" w:themeFillTint="33"/>
            <w:hideMark/>
          </w:tcPr>
          <w:p w14:paraId="47984D5B" w14:textId="11A3DD99" w:rsidR="003E141C" w:rsidRPr="0075512F" w:rsidDel="000A3E8D" w:rsidRDefault="003E141C" w:rsidP="000A3E8D">
            <w:pPr>
              <w:rPr>
                <w:del w:id="5297" w:author="Houyem Rais" w:date="2024-02-22T15:17:00Z"/>
                <w:rFonts w:asciiTheme="minorHAnsi" w:hAnsiTheme="minorHAnsi" w:cstheme="minorHAnsi"/>
                <w:b/>
                <w:bCs/>
                <w:i/>
                <w:iCs/>
                <w:sz w:val="16"/>
                <w:szCs w:val="16"/>
              </w:rPr>
              <w:pPrChange w:id="5298" w:author="Houyem Rais" w:date="2024-02-22T15:17:00Z">
                <w:pPr>
                  <w:spacing w:before="20" w:after="40"/>
                </w:pPr>
              </w:pPrChange>
            </w:pPr>
            <w:del w:id="5299" w:author="Houyem Rais" w:date="2024-02-22T15:17:00Z">
              <w:r w:rsidRPr="0075512F" w:rsidDel="000A3E8D">
                <w:rPr>
                  <w:rFonts w:asciiTheme="minorHAnsi" w:hAnsiTheme="minorHAnsi" w:cstheme="minorHAnsi"/>
                  <w:b/>
                  <w:bCs/>
                  <w:i/>
                  <w:iCs/>
                  <w:sz w:val="16"/>
                  <w:szCs w:val="16"/>
                </w:rPr>
                <w:delText>Cam Léger + tracteur</w:delText>
              </w:r>
            </w:del>
          </w:p>
        </w:tc>
        <w:tc>
          <w:tcPr>
            <w:tcW w:w="856" w:type="dxa"/>
            <w:shd w:val="clear" w:color="auto" w:fill="C6D9F1" w:themeFill="text2" w:themeFillTint="33"/>
            <w:hideMark/>
          </w:tcPr>
          <w:p w14:paraId="38DC76A6" w14:textId="79E2DA28" w:rsidR="003E141C" w:rsidRPr="0075512F" w:rsidDel="000A3E8D" w:rsidRDefault="003E141C" w:rsidP="000A3E8D">
            <w:pPr>
              <w:rPr>
                <w:del w:id="5300" w:author="Houyem Rais" w:date="2024-02-22T15:17:00Z"/>
                <w:rFonts w:asciiTheme="minorHAnsi" w:hAnsiTheme="minorHAnsi" w:cstheme="minorHAnsi"/>
                <w:b/>
                <w:bCs/>
                <w:i/>
                <w:iCs/>
                <w:sz w:val="16"/>
                <w:szCs w:val="16"/>
              </w:rPr>
              <w:pPrChange w:id="5301" w:author="Houyem Rais" w:date="2024-02-22T15:17:00Z">
                <w:pPr>
                  <w:spacing w:before="20" w:after="40"/>
                </w:pPr>
              </w:pPrChange>
            </w:pPr>
            <w:del w:id="5302" w:author="Houyem Rais" w:date="2024-02-22T15:17:00Z">
              <w:r w:rsidRPr="0075512F" w:rsidDel="000A3E8D">
                <w:rPr>
                  <w:rFonts w:asciiTheme="minorHAnsi" w:hAnsiTheme="minorHAnsi" w:cstheme="minorHAnsi"/>
                  <w:b/>
                  <w:bCs/>
                  <w:i/>
                  <w:iCs/>
                  <w:sz w:val="16"/>
                  <w:szCs w:val="16"/>
                </w:rPr>
                <w:delText>Bus</w:delText>
              </w:r>
            </w:del>
          </w:p>
        </w:tc>
        <w:tc>
          <w:tcPr>
            <w:tcW w:w="903" w:type="dxa"/>
            <w:shd w:val="clear" w:color="auto" w:fill="C6D9F1" w:themeFill="text2" w:themeFillTint="33"/>
            <w:hideMark/>
          </w:tcPr>
          <w:p w14:paraId="7CC088EE" w14:textId="184AFD2E" w:rsidR="003E141C" w:rsidRPr="0075512F" w:rsidDel="000A3E8D" w:rsidRDefault="003E141C" w:rsidP="000A3E8D">
            <w:pPr>
              <w:rPr>
                <w:del w:id="5303" w:author="Houyem Rais" w:date="2024-02-22T15:17:00Z"/>
                <w:rFonts w:asciiTheme="minorHAnsi" w:hAnsiTheme="minorHAnsi" w:cstheme="minorHAnsi"/>
                <w:b/>
                <w:bCs/>
                <w:i/>
                <w:iCs/>
                <w:sz w:val="16"/>
                <w:szCs w:val="16"/>
              </w:rPr>
              <w:pPrChange w:id="5304" w:author="Houyem Rais" w:date="2024-02-22T15:17:00Z">
                <w:pPr>
                  <w:spacing w:before="20" w:after="40"/>
                </w:pPr>
              </w:pPrChange>
            </w:pPr>
            <w:del w:id="5305" w:author="Houyem Rais" w:date="2024-02-22T15:17:00Z">
              <w:r w:rsidRPr="0075512F" w:rsidDel="000A3E8D">
                <w:rPr>
                  <w:rFonts w:asciiTheme="minorHAnsi" w:hAnsiTheme="minorHAnsi" w:cstheme="minorHAnsi"/>
                  <w:b/>
                  <w:bCs/>
                  <w:i/>
                  <w:iCs/>
                  <w:sz w:val="16"/>
                  <w:szCs w:val="16"/>
                </w:rPr>
                <w:delText>C. Lourd + Ens artic</w:delText>
              </w:r>
            </w:del>
          </w:p>
        </w:tc>
        <w:tc>
          <w:tcPr>
            <w:tcW w:w="938" w:type="dxa"/>
            <w:shd w:val="clear" w:color="auto" w:fill="C6D9F1" w:themeFill="text2" w:themeFillTint="33"/>
            <w:noWrap/>
            <w:hideMark/>
          </w:tcPr>
          <w:p w14:paraId="01520F5F" w14:textId="0E06ED9E" w:rsidR="003E141C" w:rsidRPr="0075512F" w:rsidDel="000A3E8D" w:rsidRDefault="003E141C" w:rsidP="000A3E8D">
            <w:pPr>
              <w:rPr>
                <w:del w:id="5306" w:author="Houyem Rais" w:date="2024-02-22T15:17:00Z"/>
                <w:rFonts w:asciiTheme="minorHAnsi" w:hAnsiTheme="minorHAnsi" w:cstheme="minorHAnsi"/>
                <w:b/>
                <w:bCs/>
                <w:sz w:val="16"/>
                <w:szCs w:val="16"/>
              </w:rPr>
              <w:pPrChange w:id="5307" w:author="Houyem Rais" w:date="2024-02-22T15:17:00Z">
                <w:pPr>
                  <w:spacing w:before="20" w:after="40"/>
                </w:pPr>
              </w:pPrChange>
            </w:pPr>
            <w:del w:id="5308" w:author="Houyem Rais" w:date="2024-02-22T15:17:00Z">
              <w:r w:rsidRPr="0075512F" w:rsidDel="000A3E8D">
                <w:rPr>
                  <w:rFonts w:asciiTheme="minorHAnsi" w:hAnsiTheme="minorHAnsi" w:cstheme="minorHAnsi"/>
                  <w:b/>
                  <w:bCs/>
                  <w:sz w:val="16"/>
                  <w:szCs w:val="16"/>
                </w:rPr>
                <w:delText>Total</w:delText>
              </w:r>
            </w:del>
          </w:p>
        </w:tc>
      </w:tr>
      <w:tr w:rsidR="00336C98" w:rsidRPr="0075512F" w:rsidDel="000A3E8D" w14:paraId="06F32663" w14:textId="27EA142C" w:rsidTr="00115F39">
        <w:trPr>
          <w:trHeight w:val="292"/>
          <w:del w:id="5309" w:author="Houyem Rais" w:date="2024-02-22T15:17:00Z"/>
        </w:trPr>
        <w:tc>
          <w:tcPr>
            <w:tcW w:w="1129" w:type="dxa"/>
            <w:noWrap/>
            <w:hideMark/>
          </w:tcPr>
          <w:p w14:paraId="1C98D59F" w14:textId="749F64A6" w:rsidR="00336C98" w:rsidRPr="0075512F" w:rsidDel="000A3E8D" w:rsidRDefault="00336C98" w:rsidP="000A3E8D">
            <w:pPr>
              <w:rPr>
                <w:del w:id="5310" w:author="Houyem Rais" w:date="2024-02-22T15:17:00Z"/>
                <w:rFonts w:asciiTheme="minorHAnsi" w:hAnsiTheme="minorHAnsi" w:cstheme="minorHAnsi"/>
                <w:b/>
                <w:bCs/>
                <w:sz w:val="16"/>
                <w:szCs w:val="16"/>
              </w:rPr>
              <w:pPrChange w:id="5311" w:author="Houyem Rais" w:date="2024-02-22T15:17:00Z">
                <w:pPr>
                  <w:spacing w:before="20" w:after="40"/>
                </w:pPr>
              </w:pPrChange>
            </w:pPr>
            <w:del w:id="5312" w:author="Houyem Rais" w:date="2024-02-22T15:17:00Z">
              <w:r w:rsidRPr="0075512F" w:rsidDel="000A3E8D">
                <w:rPr>
                  <w:rFonts w:asciiTheme="minorHAnsi" w:hAnsiTheme="minorHAnsi" w:cstheme="minorHAnsi"/>
                  <w:b/>
                  <w:bCs/>
                  <w:sz w:val="16"/>
                  <w:szCs w:val="16"/>
                </w:rPr>
                <w:delText>Trafic</w:delText>
              </w:r>
            </w:del>
          </w:p>
        </w:tc>
        <w:tc>
          <w:tcPr>
            <w:tcW w:w="993" w:type="dxa"/>
            <w:noWrap/>
            <w:hideMark/>
          </w:tcPr>
          <w:p w14:paraId="2E480084" w14:textId="7024FC18" w:rsidR="00336C98" w:rsidRPr="0075512F" w:rsidDel="000A3E8D" w:rsidRDefault="00336C98" w:rsidP="000A3E8D">
            <w:pPr>
              <w:rPr>
                <w:del w:id="5313" w:author="Houyem Rais" w:date="2024-02-22T15:17:00Z"/>
                <w:rFonts w:asciiTheme="minorHAnsi" w:hAnsiTheme="minorHAnsi" w:cstheme="minorHAnsi"/>
                <w:sz w:val="16"/>
                <w:szCs w:val="16"/>
              </w:rPr>
              <w:pPrChange w:id="5314" w:author="Houyem Rais" w:date="2024-02-22T15:17:00Z">
                <w:pPr>
                  <w:spacing w:before="20" w:after="40"/>
                </w:pPr>
              </w:pPrChange>
            </w:pPr>
            <w:del w:id="5315" w:author="Houyem Rais" w:date="2024-02-22T15:17:00Z">
              <w:r w:rsidRPr="0075512F" w:rsidDel="000A3E8D">
                <w:rPr>
                  <w:rFonts w:asciiTheme="minorHAnsi" w:hAnsiTheme="minorHAnsi" w:cstheme="minorHAnsi"/>
                  <w:sz w:val="16"/>
                  <w:szCs w:val="16"/>
                </w:rPr>
                <w:delText>3 780</w:delText>
              </w:r>
            </w:del>
          </w:p>
        </w:tc>
        <w:tc>
          <w:tcPr>
            <w:tcW w:w="1070" w:type="dxa"/>
            <w:noWrap/>
            <w:hideMark/>
          </w:tcPr>
          <w:p w14:paraId="1B4893EF" w14:textId="42764A98" w:rsidR="00336C98" w:rsidRPr="0075512F" w:rsidDel="000A3E8D" w:rsidRDefault="00336C98" w:rsidP="000A3E8D">
            <w:pPr>
              <w:rPr>
                <w:del w:id="5316" w:author="Houyem Rais" w:date="2024-02-22T15:17:00Z"/>
                <w:rFonts w:asciiTheme="minorHAnsi" w:hAnsiTheme="minorHAnsi" w:cstheme="minorHAnsi"/>
                <w:sz w:val="16"/>
                <w:szCs w:val="16"/>
              </w:rPr>
              <w:pPrChange w:id="5317" w:author="Houyem Rais" w:date="2024-02-22T15:17:00Z">
                <w:pPr>
                  <w:spacing w:before="20" w:after="40"/>
                </w:pPr>
              </w:pPrChange>
            </w:pPr>
            <w:del w:id="5318" w:author="Houyem Rais" w:date="2024-02-22T15:17:00Z">
              <w:r w:rsidRPr="0075512F" w:rsidDel="000A3E8D">
                <w:rPr>
                  <w:rFonts w:asciiTheme="minorHAnsi" w:hAnsiTheme="minorHAnsi" w:cstheme="minorHAnsi"/>
                  <w:sz w:val="16"/>
                  <w:szCs w:val="16"/>
                </w:rPr>
                <w:delText>2 520</w:delText>
              </w:r>
            </w:del>
          </w:p>
        </w:tc>
        <w:tc>
          <w:tcPr>
            <w:tcW w:w="1073" w:type="dxa"/>
            <w:noWrap/>
            <w:hideMark/>
          </w:tcPr>
          <w:p w14:paraId="4A5FF258" w14:textId="77BF66C5" w:rsidR="00336C98" w:rsidRPr="0075512F" w:rsidDel="000A3E8D" w:rsidRDefault="00336C98" w:rsidP="000A3E8D">
            <w:pPr>
              <w:rPr>
                <w:del w:id="5319" w:author="Houyem Rais" w:date="2024-02-22T15:17:00Z"/>
                <w:rFonts w:asciiTheme="minorHAnsi" w:hAnsiTheme="minorHAnsi" w:cstheme="minorHAnsi"/>
                <w:sz w:val="16"/>
                <w:szCs w:val="16"/>
              </w:rPr>
              <w:pPrChange w:id="5320" w:author="Houyem Rais" w:date="2024-02-22T15:17:00Z">
                <w:pPr>
                  <w:spacing w:before="20" w:after="40"/>
                </w:pPr>
              </w:pPrChange>
            </w:pPr>
            <w:del w:id="5321" w:author="Houyem Rais" w:date="2024-02-22T15:17:00Z">
              <w:r w:rsidRPr="0075512F" w:rsidDel="000A3E8D">
                <w:rPr>
                  <w:rFonts w:asciiTheme="minorHAnsi" w:hAnsiTheme="minorHAnsi" w:cstheme="minorHAnsi"/>
                  <w:sz w:val="16"/>
                  <w:szCs w:val="16"/>
                </w:rPr>
                <w:delText>847</w:delText>
              </w:r>
            </w:del>
          </w:p>
        </w:tc>
        <w:tc>
          <w:tcPr>
            <w:tcW w:w="1073" w:type="dxa"/>
            <w:noWrap/>
            <w:hideMark/>
          </w:tcPr>
          <w:p w14:paraId="5DE0EE7D" w14:textId="33C242D7" w:rsidR="00336C98" w:rsidRPr="0075512F" w:rsidDel="000A3E8D" w:rsidRDefault="00336C98" w:rsidP="000A3E8D">
            <w:pPr>
              <w:rPr>
                <w:del w:id="5322" w:author="Houyem Rais" w:date="2024-02-22T15:17:00Z"/>
                <w:rFonts w:asciiTheme="minorHAnsi" w:hAnsiTheme="minorHAnsi" w:cstheme="minorHAnsi"/>
                <w:sz w:val="16"/>
                <w:szCs w:val="16"/>
              </w:rPr>
              <w:pPrChange w:id="5323" w:author="Houyem Rais" w:date="2024-02-22T15:17:00Z">
                <w:pPr>
                  <w:spacing w:before="20" w:after="40"/>
                </w:pPr>
              </w:pPrChange>
            </w:pPr>
            <w:del w:id="5324" w:author="Houyem Rais" w:date="2024-02-22T15:17:00Z">
              <w:r w:rsidRPr="0075512F" w:rsidDel="000A3E8D">
                <w:rPr>
                  <w:rFonts w:asciiTheme="minorHAnsi" w:hAnsiTheme="minorHAnsi" w:cstheme="minorHAnsi"/>
                  <w:sz w:val="16"/>
                  <w:szCs w:val="16"/>
                </w:rPr>
                <w:delText>564</w:delText>
              </w:r>
            </w:del>
          </w:p>
        </w:tc>
        <w:tc>
          <w:tcPr>
            <w:tcW w:w="961" w:type="dxa"/>
            <w:noWrap/>
            <w:hideMark/>
          </w:tcPr>
          <w:p w14:paraId="192A070E" w14:textId="73D25D10" w:rsidR="00336C98" w:rsidRPr="0075512F" w:rsidDel="000A3E8D" w:rsidRDefault="00336C98" w:rsidP="000A3E8D">
            <w:pPr>
              <w:rPr>
                <w:del w:id="5325" w:author="Houyem Rais" w:date="2024-02-22T15:17:00Z"/>
                <w:rFonts w:asciiTheme="minorHAnsi" w:hAnsiTheme="minorHAnsi" w:cstheme="minorHAnsi"/>
                <w:sz w:val="16"/>
                <w:szCs w:val="16"/>
              </w:rPr>
              <w:pPrChange w:id="5326" w:author="Houyem Rais" w:date="2024-02-22T15:17:00Z">
                <w:pPr>
                  <w:spacing w:before="20" w:after="40"/>
                </w:pPr>
              </w:pPrChange>
            </w:pPr>
            <w:del w:id="5327" w:author="Houyem Rais" w:date="2024-02-22T15:17:00Z">
              <w:r w:rsidRPr="0075512F" w:rsidDel="000A3E8D">
                <w:rPr>
                  <w:rFonts w:asciiTheme="minorHAnsi" w:hAnsiTheme="minorHAnsi" w:cstheme="minorHAnsi"/>
                  <w:sz w:val="16"/>
                  <w:szCs w:val="16"/>
                </w:rPr>
                <w:delText>808</w:delText>
              </w:r>
            </w:del>
          </w:p>
        </w:tc>
        <w:tc>
          <w:tcPr>
            <w:tcW w:w="913" w:type="dxa"/>
            <w:noWrap/>
            <w:hideMark/>
          </w:tcPr>
          <w:p w14:paraId="7C5D6F29" w14:textId="586177DC" w:rsidR="00336C98" w:rsidRPr="0075512F" w:rsidDel="000A3E8D" w:rsidRDefault="00336C98" w:rsidP="000A3E8D">
            <w:pPr>
              <w:rPr>
                <w:del w:id="5328" w:author="Houyem Rais" w:date="2024-02-22T15:17:00Z"/>
                <w:rFonts w:asciiTheme="minorHAnsi" w:hAnsiTheme="minorHAnsi" w:cstheme="minorHAnsi"/>
                <w:sz w:val="16"/>
                <w:szCs w:val="16"/>
              </w:rPr>
              <w:pPrChange w:id="5329" w:author="Houyem Rais" w:date="2024-02-22T15:17:00Z">
                <w:pPr>
                  <w:spacing w:before="20" w:after="40"/>
                </w:pPr>
              </w:pPrChange>
            </w:pPr>
            <w:del w:id="5330" w:author="Houyem Rais" w:date="2024-02-22T15:17:00Z">
              <w:r w:rsidRPr="0075512F" w:rsidDel="000A3E8D">
                <w:rPr>
                  <w:rFonts w:asciiTheme="minorHAnsi" w:hAnsiTheme="minorHAnsi" w:cstheme="minorHAnsi"/>
                  <w:sz w:val="16"/>
                  <w:szCs w:val="16"/>
                </w:rPr>
                <w:delText xml:space="preserve">  726</w:delText>
              </w:r>
            </w:del>
          </w:p>
        </w:tc>
        <w:tc>
          <w:tcPr>
            <w:tcW w:w="856" w:type="dxa"/>
            <w:noWrap/>
            <w:hideMark/>
          </w:tcPr>
          <w:p w14:paraId="277E7840" w14:textId="6C4FEE53" w:rsidR="00336C98" w:rsidRPr="0075512F" w:rsidDel="000A3E8D" w:rsidRDefault="00336C98" w:rsidP="000A3E8D">
            <w:pPr>
              <w:rPr>
                <w:del w:id="5331" w:author="Houyem Rais" w:date="2024-02-22T15:17:00Z"/>
                <w:rFonts w:asciiTheme="minorHAnsi" w:hAnsiTheme="minorHAnsi" w:cstheme="minorHAnsi"/>
                <w:sz w:val="16"/>
                <w:szCs w:val="16"/>
              </w:rPr>
              <w:pPrChange w:id="5332" w:author="Houyem Rais" w:date="2024-02-22T15:17:00Z">
                <w:pPr>
                  <w:spacing w:before="20" w:after="40"/>
                </w:pPr>
              </w:pPrChange>
            </w:pPr>
            <w:del w:id="5333" w:author="Houyem Rais" w:date="2024-02-22T15:17:00Z">
              <w:r w:rsidRPr="0075512F" w:rsidDel="000A3E8D">
                <w:rPr>
                  <w:rFonts w:asciiTheme="minorHAnsi" w:hAnsiTheme="minorHAnsi" w:cstheme="minorHAnsi"/>
                  <w:sz w:val="16"/>
                  <w:szCs w:val="16"/>
                </w:rPr>
                <w:delText>92</w:delText>
              </w:r>
            </w:del>
          </w:p>
        </w:tc>
        <w:tc>
          <w:tcPr>
            <w:tcW w:w="903" w:type="dxa"/>
            <w:noWrap/>
            <w:hideMark/>
          </w:tcPr>
          <w:p w14:paraId="39D7E892" w14:textId="58DD6953" w:rsidR="00336C98" w:rsidRPr="0075512F" w:rsidDel="000A3E8D" w:rsidRDefault="00336C98" w:rsidP="000A3E8D">
            <w:pPr>
              <w:rPr>
                <w:del w:id="5334" w:author="Houyem Rais" w:date="2024-02-22T15:17:00Z"/>
                <w:rFonts w:asciiTheme="minorHAnsi" w:hAnsiTheme="minorHAnsi" w:cstheme="minorHAnsi"/>
                <w:sz w:val="16"/>
                <w:szCs w:val="16"/>
              </w:rPr>
              <w:pPrChange w:id="5335" w:author="Houyem Rais" w:date="2024-02-22T15:17:00Z">
                <w:pPr>
                  <w:spacing w:before="20" w:after="40"/>
                </w:pPr>
              </w:pPrChange>
            </w:pPr>
            <w:del w:id="5336" w:author="Houyem Rais" w:date="2024-02-22T15:17:00Z">
              <w:r w:rsidRPr="0075512F" w:rsidDel="000A3E8D">
                <w:rPr>
                  <w:rFonts w:asciiTheme="minorHAnsi" w:hAnsiTheme="minorHAnsi" w:cstheme="minorHAnsi"/>
                  <w:sz w:val="16"/>
                  <w:szCs w:val="16"/>
                </w:rPr>
                <w:delText xml:space="preserve">  890</w:delText>
              </w:r>
            </w:del>
          </w:p>
        </w:tc>
        <w:tc>
          <w:tcPr>
            <w:tcW w:w="938" w:type="dxa"/>
            <w:noWrap/>
            <w:hideMark/>
          </w:tcPr>
          <w:p w14:paraId="2B020128" w14:textId="4A43D909" w:rsidR="00336C98" w:rsidRPr="0075512F" w:rsidDel="000A3E8D" w:rsidRDefault="00336C98" w:rsidP="000A3E8D">
            <w:pPr>
              <w:rPr>
                <w:del w:id="5337" w:author="Houyem Rais" w:date="2024-02-22T15:17:00Z"/>
                <w:rFonts w:asciiTheme="minorHAnsi" w:hAnsiTheme="minorHAnsi" w:cstheme="minorHAnsi"/>
                <w:sz w:val="16"/>
                <w:szCs w:val="16"/>
              </w:rPr>
              <w:pPrChange w:id="5338" w:author="Houyem Rais" w:date="2024-02-22T15:17:00Z">
                <w:pPr>
                  <w:spacing w:before="20" w:after="40"/>
                </w:pPr>
              </w:pPrChange>
            </w:pPr>
            <w:del w:id="5339" w:author="Houyem Rais" w:date="2024-02-22T15:17:00Z">
              <w:r w:rsidRPr="0075512F" w:rsidDel="000A3E8D">
                <w:rPr>
                  <w:rFonts w:asciiTheme="minorHAnsi" w:hAnsiTheme="minorHAnsi" w:cstheme="minorHAnsi"/>
                  <w:sz w:val="16"/>
                  <w:szCs w:val="16"/>
                </w:rPr>
                <w:delText>10 227</w:delText>
              </w:r>
            </w:del>
          </w:p>
        </w:tc>
      </w:tr>
      <w:tr w:rsidR="00336C98" w:rsidRPr="0075512F" w:rsidDel="000A3E8D" w14:paraId="43361FB4" w14:textId="090FD057" w:rsidTr="00115F39">
        <w:trPr>
          <w:trHeight w:val="292"/>
          <w:del w:id="5340" w:author="Houyem Rais" w:date="2024-02-22T15:17:00Z"/>
        </w:trPr>
        <w:tc>
          <w:tcPr>
            <w:tcW w:w="1129" w:type="dxa"/>
            <w:noWrap/>
            <w:hideMark/>
          </w:tcPr>
          <w:p w14:paraId="3914690D" w14:textId="67BE2F41" w:rsidR="00336C98" w:rsidRPr="0075512F" w:rsidDel="000A3E8D" w:rsidRDefault="00336C98" w:rsidP="000A3E8D">
            <w:pPr>
              <w:rPr>
                <w:del w:id="5341" w:author="Houyem Rais" w:date="2024-02-22T15:17:00Z"/>
                <w:rFonts w:asciiTheme="minorHAnsi" w:hAnsiTheme="minorHAnsi" w:cstheme="minorHAnsi"/>
                <w:b/>
                <w:bCs/>
                <w:sz w:val="16"/>
                <w:szCs w:val="16"/>
              </w:rPr>
              <w:pPrChange w:id="5342" w:author="Houyem Rais" w:date="2024-02-22T15:17:00Z">
                <w:pPr>
                  <w:spacing w:before="20" w:after="40"/>
                </w:pPr>
              </w:pPrChange>
            </w:pPr>
            <w:del w:id="5343" w:author="Houyem Rais" w:date="2024-02-22T15:17:00Z">
              <w:r w:rsidRPr="0075512F" w:rsidDel="000A3E8D">
                <w:rPr>
                  <w:rFonts w:asciiTheme="minorHAnsi" w:hAnsiTheme="minorHAnsi" w:cstheme="minorHAnsi"/>
                  <w:b/>
                  <w:bCs/>
                  <w:sz w:val="16"/>
                  <w:szCs w:val="16"/>
                </w:rPr>
                <w:delText>Recettes journalières</w:delText>
              </w:r>
            </w:del>
          </w:p>
        </w:tc>
        <w:tc>
          <w:tcPr>
            <w:tcW w:w="993" w:type="dxa"/>
            <w:noWrap/>
            <w:hideMark/>
          </w:tcPr>
          <w:p w14:paraId="5F0EDD54" w14:textId="3C4FA3F7" w:rsidR="00336C98" w:rsidRPr="0075512F" w:rsidDel="000A3E8D" w:rsidRDefault="00336C98" w:rsidP="000A3E8D">
            <w:pPr>
              <w:rPr>
                <w:del w:id="5344" w:author="Houyem Rais" w:date="2024-02-22T15:17:00Z"/>
                <w:rFonts w:asciiTheme="minorHAnsi" w:hAnsiTheme="minorHAnsi" w:cstheme="minorHAnsi"/>
                <w:sz w:val="16"/>
                <w:szCs w:val="16"/>
              </w:rPr>
              <w:pPrChange w:id="5345" w:author="Houyem Rais" w:date="2024-02-22T15:17:00Z">
                <w:pPr>
                  <w:spacing w:before="20" w:after="40"/>
                </w:pPr>
              </w:pPrChange>
            </w:pPr>
            <w:del w:id="5346" w:author="Houyem Rais" w:date="2024-02-22T15:17:00Z">
              <w:r w:rsidRPr="0075512F" w:rsidDel="000A3E8D">
                <w:rPr>
                  <w:rFonts w:asciiTheme="minorHAnsi" w:hAnsiTheme="minorHAnsi" w:cstheme="minorHAnsi"/>
                  <w:sz w:val="16"/>
                  <w:szCs w:val="16"/>
                </w:rPr>
                <w:delText xml:space="preserve">13 230 </w:delText>
              </w:r>
            </w:del>
          </w:p>
        </w:tc>
        <w:tc>
          <w:tcPr>
            <w:tcW w:w="1070" w:type="dxa"/>
            <w:noWrap/>
            <w:hideMark/>
          </w:tcPr>
          <w:p w14:paraId="584DD5E7" w14:textId="26DD6BD9" w:rsidR="00336C98" w:rsidRPr="0075512F" w:rsidDel="000A3E8D" w:rsidRDefault="00336C98" w:rsidP="000A3E8D">
            <w:pPr>
              <w:rPr>
                <w:del w:id="5347" w:author="Houyem Rais" w:date="2024-02-22T15:17:00Z"/>
                <w:rFonts w:asciiTheme="minorHAnsi" w:hAnsiTheme="minorHAnsi" w:cstheme="minorHAnsi"/>
                <w:sz w:val="16"/>
                <w:szCs w:val="16"/>
              </w:rPr>
              <w:pPrChange w:id="5348" w:author="Houyem Rais" w:date="2024-02-22T15:17:00Z">
                <w:pPr>
                  <w:spacing w:before="20" w:after="40"/>
                </w:pPr>
              </w:pPrChange>
            </w:pPr>
            <w:del w:id="5349" w:author="Houyem Rais" w:date="2024-02-22T15:17:00Z">
              <w:r w:rsidRPr="0075512F" w:rsidDel="000A3E8D">
                <w:rPr>
                  <w:rFonts w:asciiTheme="minorHAnsi" w:hAnsiTheme="minorHAnsi" w:cstheme="minorHAnsi"/>
                  <w:sz w:val="16"/>
                  <w:szCs w:val="16"/>
                </w:rPr>
                <w:delText>22 680</w:delText>
              </w:r>
            </w:del>
          </w:p>
        </w:tc>
        <w:tc>
          <w:tcPr>
            <w:tcW w:w="1073" w:type="dxa"/>
            <w:noWrap/>
            <w:hideMark/>
          </w:tcPr>
          <w:p w14:paraId="3D13D875" w14:textId="073A037D" w:rsidR="00336C98" w:rsidRPr="0075512F" w:rsidDel="000A3E8D" w:rsidRDefault="00336C98" w:rsidP="000A3E8D">
            <w:pPr>
              <w:rPr>
                <w:del w:id="5350" w:author="Houyem Rais" w:date="2024-02-22T15:17:00Z"/>
                <w:rFonts w:asciiTheme="minorHAnsi" w:hAnsiTheme="minorHAnsi" w:cstheme="minorHAnsi"/>
                <w:sz w:val="16"/>
                <w:szCs w:val="16"/>
              </w:rPr>
              <w:pPrChange w:id="5351" w:author="Houyem Rais" w:date="2024-02-22T15:17:00Z">
                <w:pPr>
                  <w:spacing w:before="20" w:after="40"/>
                </w:pPr>
              </w:pPrChange>
            </w:pPr>
            <w:del w:id="5352" w:author="Houyem Rais" w:date="2024-02-22T15:17:00Z">
              <w:r w:rsidRPr="0075512F" w:rsidDel="000A3E8D">
                <w:rPr>
                  <w:rFonts w:asciiTheme="minorHAnsi" w:hAnsiTheme="minorHAnsi" w:cstheme="minorHAnsi"/>
                  <w:sz w:val="16"/>
                  <w:szCs w:val="16"/>
                </w:rPr>
                <w:delText>4 233</w:delText>
              </w:r>
            </w:del>
          </w:p>
        </w:tc>
        <w:tc>
          <w:tcPr>
            <w:tcW w:w="1073" w:type="dxa"/>
            <w:noWrap/>
            <w:hideMark/>
          </w:tcPr>
          <w:p w14:paraId="3D63DCAB" w14:textId="5D3E2C4F" w:rsidR="00336C98" w:rsidRPr="0075512F" w:rsidDel="000A3E8D" w:rsidRDefault="00336C98" w:rsidP="000A3E8D">
            <w:pPr>
              <w:rPr>
                <w:del w:id="5353" w:author="Houyem Rais" w:date="2024-02-22T15:17:00Z"/>
                <w:rFonts w:asciiTheme="minorHAnsi" w:hAnsiTheme="minorHAnsi" w:cstheme="minorHAnsi"/>
                <w:sz w:val="16"/>
                <w:szCs w:val="16"/>
              </w:rPr>
              <w:pPrChange w:id="5354" w:author="Houyem Rais" w:date="2024-02-22T15:17:00Z">
                <w:pPr>
                  <w:spacing w:before="20" w:after="40"/>
                </w:pPr>
              </w:pPrChange>
            </w:pPr>
            <w:del w:id="5355" w:author="Houyem Rais" w:date="2024-02-22T15:17:00Z">
              <w:r w:rsidRPr="0075512F" w:rsidDel="000A3E8D">
                <w:rPr>
                  <w:rFonts w:asciiTheme="minorHAnsi" w:hAnsiTheme="minorHAnsi" w:cstheme="minorHAnsi"/>
                  <w:sz w:val="16"/>
                  <w:szCs w:val="16"/>
                </w:rPr>
                <w:delText>5 644</w:delText>
              </w:r>
            </w:del>
          </w:p>
        </w:tc>
        <w:tc>
          <w:tcPr>
            <w:tcW w:w="961" w:type="dxa"/>
            <w:noWrap/>
            <w:hideMark/>
          </w:tcPr>
          <w:p w14:paraId="3B154FA2" w14:textId="0F29A8ED" w:rsidR="00336C98" w:rsidRPr="0075512F" w:rsidDel="000A3E8D" w:rsidRDefault="00336C98" w:rsidP="000A3E8D">
            <w:pPr>
              <w:rPr>
                <w:del w:id="5356" w:author="Houyem Rais" w:date="2024-02-22T15:17:00Z"/>
                <w:rFonts w:asciiTheme="minorHAnsi" w:hAnsiTheme="minorHAnsi" w:cstheme="minorHAnsi"/>
                <w:sz w:val="16"/>
                <w:szCs w:val="16"/>
              </w:rPr>
              <w:pPrChange w:id="5357" w:author="Houyem Rais" w:date="2024-02-22T15:17:00Z">
                <w:pPr>
                  <w:spacing w:before="20" w:after="40"/>
                </w:pPr>
              </w:pPrChange>
            </w:pPr>
            <w:del w:id="5358" w:author="Houyem Rais" w:date="2024-02-22T15:17:00Z">
              <w:r w:rsidRPr="0075512F" w:rsidDel="000A3E8D">
                <w:rPr>
                  <w:rFonts w:asciiTheme="minorHAnsi" w:hAnsiTheme="minorHAnsi" w:cstheme="minorHAnsi"/>
                  <w:sz w:val="16"/>
                  <w:szCs w:val="16"/>
                </w:rPr>
                <w:delText xml:space="preserve"> 8 080</w:delText>
              </w:r>
            </w:del>
          </w:p>
        </w:tc>
        <w:tc>
          <w:tcPr>
            <w:tcW w:w="913" w:type="dxa"/>
            <w:noWrap/>
            <w:hideMark/>
          </w:tcPr>
          <w:p w14:paraId="3B9CC694" w14:textId="264E27E7" w:rsidR="00336C98" w:rsidRPr="0075512F" w:rsidDel="000A3E8D" w:rsidRDefault="00336C98" w:rsidP="000A3E8D">
            <w:pPr>
              <w:rPr>
                <w:del w:id="5359" w:author="Houyem Rais" w:date="2024-02-22T15:17:00Z"/>
                <w:rFonts w:asciiTheme="minorHAnsi" w:hAnsiTheme="minorHAnsi" w:cstheme="minorHAnsi"/>
                <w:sz w:val="16"/>
                <w:szCs w:val="16"/>
              </w:rPr>
              <w:pPrChange w:id="5360" w:author="Houyem Rais" w:date="2024-02-22T15:17:00Z">
                <w:pPr>
                  <w:spacing w:before="20" w:after="40"/>
                </w:pPr>
              </w:pPrChange>
            </w:pPr>
            <w:del w:id="5361" w:author="Houyem Rais" w:date="2024-02-22T15:17:00Z">
              <w:r w:rsidRPr="0075512F" w:rsidDel="000A3E8D">
                <w:rPr>
                  <w:rFonts w:asciiTheme="minorHAnsi" w:hAnsiTheme="minorHAnsi" w:cstheme="minorHAnsi"/>
                  <w:sz w:val="16"/>
                  <w:szCs w:val="16"/>
                </w:rPr>
                <w:delText>7 260</w:delText>
              </w:r>
            </w:del>
          </w:p>
        </w:tc>
        <w:tc>
          <w:tcPr>
            <w:tcW w:w="856" w:type="dxa"/>
            <w:noWrap/>
            <w:hideMark/>
          </w:tcPr>
          <w:p w14:paraId="087AF59C" w14:textId="61CD311A" w:rsidR="00336C98" w:rsidRPr="0075512F" w:rsidDel="000A3E8D" w:rsidRDefault="00336C98" w:rsidP="000A3E8D">
            <w:pPr>
              <w:rPr>
                <w:del w:id="5362" w:author="Houyem Rais" w:date="2024-02-22T15:17:00Z"/>
                <w:rFonts w:asciiTheme="minorHAnsi" w:hAnsiTheme="minorHAnsi" w:cstheme="minorHAnsi"/>
                <w:sz w:val="16"/>
                <w:szCs w:val="16"/>
              </w:rPr>
              <w:pPrChange w:id="5363" w:author="Houyem Rais" w:date="2024-02-22T15:17:00Z">
                <w:pPr>
                  <w:spacing w:before="20" w:after="40"/>
                </w:pPr>
              </w:pPrChange>
            </w:pPr>
            <w:del w:id="5364" w:author="Houyem Rais" w:date="2024-02-22T15:17:00Z">
              <w:r w:rsidRPr="0075512F" w:rsidDel="000A3E8D">
                <w:rPr>
                  <w:rFonts w:asciiTheme="minorHAnsi" w:hAnsiTheme="minorHAnsi" w:cstheme="minorHAnsi"/>
                  <w:sz w:val="16"/>
                  <w:szCs w:val="16"/>
                </w:rPr>
                <w:delText>2 760</w:delText>
              </w:r>
            </w:del>
          </w:p>
        </w:tc>
        <w:tc>
          <w:tcPr>
            <w:tcW w:w="903" w:type="dxa"/>
            <w:noWrap/>
            <w:hideMark/>
          </w:tcPr>
          <w:p w14:paraId="702D0CFA" w14:textId="449B8980" w:rsidR="00336C98" w:rsidRPr="0075512F" w:rsidDel="000A3E8D" w:rsidRDefault="00336C98" w:rsidP="000A3E8D">
            <w:pPr>
              <w:rPr>
                <w:del w:id="5365" w:author="Houyem Rais" w:date="2024-02-22T15:17:00Z"/>
                <w:rFonts w:asciiTheme="minorHAnsi" w:hAnsiTheme="minorHAnsi" w:cstheme="minorHAnsi"/>
                <w:sz w:val="16"/>
                <w:szCs w:val="16"/>
              </w:rPr>
              <w:pPrChange w:id="5366" w:author="Houyem Rais" w:date="2024-02-22T15:17:00Z">
                <w:pPr>
                  <w:spacing w:before="20" w:after="40"/>
                </w:pPr>
              </w:pPrChange>
            </w:pPr>
            <w:del w:id="5367" w:author="Houyem Rais" w:date="2024-02-22T15:17:00Z">
              <w:r w:rsidRPr="0075512F" w:rsidDel="000A3E8D">
                <w:rPr>
                  <w:rFonts w:asciiTheme="minorHAnsi" w:hAnsiTheme="minorHAnsi" w:cstheme="minorHAnsi"/>
                  <w:sz w:val="16"/>
                  <w:szCs w:val="16"/>
                </w:rPr>
                <w:delText>13 350</w:delText>
              </w:r>
            </w:del>
          </w:p>
        </w:tc>
        <w:tc>
          <w:tcPr>
            <w:tcW w:w="938" w:type="dxa"/>
            <w:noWrap/>
            <w:hideMark/>
          </w:tcPr>
          <w:p w14:paraId="0B57D294" w14:textId="1F0B2179" w:rsidR="00336C98" w:rsidRPr="0075512F" w:rsidDel="000A3E8D" w:rsidRDefault="00336C98" w:rsidP="000A3E8D">
            <w:pPr>
              <w:rPr>
                <w:del w:id="5368" w:author="Houyem Rais" w:date="2024-02-22T15:17:00Z"/>
                <w:rFonts w:asciiTheme="minorHAnsi" w:hAnsiTheme="minorHAnsi" w:cstheme="minorHAnsi"/>
                <w:sz w:val="16"/>
                <w:szCs w:val="16"/>
              </w:rPr>
              <w:pPrChange w:id="5369" w:author="Houyem Rais" w:date="2024-02-22T15:17:00Z">
                <w:pPr>
                  <w:spacing w:before="20" w:after="40"/>
                </w:pPr>
              </w:pPrChange>
            </w:pPr>
            <w:del w:id="5370" w:author="Houyem Rais" w:date="2024-02-22T15:17:00Z">
              <w:r w:rsidRPr="0075512F" w:rsidDel="000A3E8D">
                <w:rPr>
                  <w:rFonts w:asciiTheme="minorHAnsi" w:hAnsiTheme="minorHAnsi" w:cstheme="minorHAnsi"/>
                  <w:sz w:val="16"/>
                  <w:szCs w:val="16"/>
                </w:rPr>
                <w:delText>82 113</w:delText>
              </w:r>
            </w:del>
          </w:p>
        </w:tc>
      </w:tr>
      <w:tr w:rsidR="00336C98" w:rsidRPr="0075512F" w:rsidDel="000A3E8D" w14:paraId="23D10D9B" w14:textId="193F7394" w:rsidTr="00115F39">
        <w:trPr>
          <w:trHeight w:val="292"/>
          <w:del w:id="5371" w:author="Houyem Rais" w:date="2024-02-22T15:17:00Z"/>
        </w:trPr>
        <w:tc>
          <w:tcPr>
            <w:tcW w:w="1129" w:type="dxa"/>
            <w:noWrap/>
            <w:hideMark/>
          </w:tcPr>
          <w:p w14:paraId="0E6B0F1D" w14:textId="3DBA2417" w:rsidR="00336C98" w:rsidRPr="0075512F" w:rsidDel="000A3E8D" w:rsidRDefault="00336C98" w:rsidP="000A3E8D">
            <w:pPr>
              <w:rPr>
                <w:del w:id="5372" w:author="Houyem Rais" w:date="2024-02-22T15:17:00Z"/>
                <w:rFonts w:asciiTheme="minorHAnsi" w:hAnsiTheme="minorHAnsi" w:cstheme="minorHAnsi"/>
                <w:b/>
                <w:bCs/>
                <w:sz w:val="16"/>
                <w:szCs w:val="16"/>
              </w:rPr>
              <w:pPrChange w:id="5373" w:author="Houyem Rais" w:date="2024-02-22T15:17:00Z">
                <w:pPr>
                  <w:spacing w:before="20" w:after="40"/>
                </w:pPr>
              </w:pPrChange>
            </w:pPr>
            <w:del w:id="5374" w:author="Houyem Rais" w:date="2024-02-22T15:17:00Z">
              <w:r w:rsidRPr="0075512F" w:rsidDel="000A3E8D">
                <w:rPr>
                  <w:rFonts w:asciiTheme="minorHAnsi" w:hAnsiTheme="minorHAnsi" w:cstheme="minorHAnsi"/>
                  <w:b/>
                  <w:bCs/>
                  <w:sz w:val="16"/>
                  <w:szCs w:val="16"/>
                </w:rPr>
                <w:delText>Recettes annuelles</w:delText>
              </w:r>
            </w:del>
          </w:p>
        </w:tc>
        <w:tc>
          <w:tcPr>
            <w:tcW w:w="993" w:type="dxa"/>
            <w:noWrap/>
            <w:hideMark/>
          </w:tcPr>
          <w:p w14:paraId="3C2F9364" w14:textId="17B235FD" w:rsidR="00336C98" w:rsidRPr="0075512F" w:rsidDel="000A3E8D" w:rsidRDefault="00336C98" w:rsidP="000A3E8D">
            <w:pPr>
              <w:rPr>
                <w:del w:id="5375" w:author="Houyem Rais" w:date="2024-02-22T15:17:00Z"/>
                <w:rFonts w:asciiTheme="minorHAnsi" w:hAnsiTheme="minorHAnsi" w:cstheme="minorHAnsi"/>
                <w:b/>
                <w:bCs/>
                <w:sz w:val="16"/>
                <w:szCs w:val="16"/>
              </w:rPr>
              <w:pPrChange w:id="5376" w:author="Houyem Rais" w:date="2024-02-22T15:17:00Z">
                <w:pPr>
                  <w:spacing w:before="20" w:after="40"/>
                </w:pPr>
              </w:pPrChange>
            </w:pPr>
            <w:del w:id="5377" w:author="Houyem Rais" w:date="2024-02-22T15:17:00Z">
              <w:r w:rsidRPr="0075512F" w:rsidDel="000A3E8D">
                <w:rPr>
                  <w:rFonts w:asciiTheme="minorHAnsi" w:hAnsiTheme="minorHAnsi" w:cstheme="minorHAnsi"/>
                  <w:b/>
                  <w:bCs/>
                  <w:sz w:val="16"/>
                  <w:szCs w:val="16"/>
                </w:rPr>
                <w:delText>4 832 258</w:delText>
              </w:r>
            </w:del>
          </w:p>
        </w:tc>
        <w:tc>
          <w:tcPr>
            <w:tcW w:w="1070" w:type="dxa"/>
            <w:noWrap/>
            <w:hideMark/>
          </w:tcPr>
          <w:p w14:paraId="08364497" w14:textId="3ABEC0C3" w:rsidR="00336C98" w:rsidRPr="0075512F" w:rsidDel="000A3E8D" w:rsidRDefault="00336C98" w:rsidP="000A3E8D">
            <w:pPr>
              <w:rPr>
                <w:del w:id="5378" w:author="Houyem Rais" w:date="2024-02-22T15:17:00Z"/>
                <w:rFonts w:asciiTheme="minorHAnsi" w:hAnsiTheme="minorHAnsi" w:cstheme="minorHAnsi"/>
                <w:b/>
                <w:bCs/>
                <w:sz w:val="16"/>
                <w:szCs w:val="16"/>
              </w:rPr>
              <w:pPrChange w:id="5379" w:author="Houyem Rais" w:date="2024-02-22T15:17:00Z">
                <w:pPr>
                  <w:spacing w:before="20" w:after="40"/>
                </w:pPr>
              </w:pPrChange>
            </w:pPr>
            <w:del w:id="5380" w:author="Houyem Rais" w:date="2024-02-22T15:17:00Z">
              <w:r w:rsidRPr="0075512F" w:rsidDel="000A3E8D">
                <w:rPr>
                  <w:rFonts w:asciiTheme="minorHAnsi" w:hAnsiTheme="minorHAnsi" w:cstheme="minorHAnsi"/>
                  <w:b/>
                  <w:bCs/>
                  <w:sz w:val="16"/>
                  <w:szCs w:val="16"/>
                </w:rPr>
                <w:delText>8 283 870</w:delText>
              </w:r>
            </w:del>
          </w:p>
        </w:tc>
        <w:tc>
          <w:tcPr>
            <w:tcW w:w="1073" w:type="dxa"/>
            <w:noWrap/>
            <w:hideMark/>
          </w:tcPr>
          <w:p w14:paraId="24F1FF7E" w14:textId="69F9A1E4" w:rsidR="00336C98" w:rsidRPr="0075512F" w:rsidDel="000A3E8D" w:rsidRDefault="00336C98" w:rsidP="000A3E8D">
            <w:pPr>
              <w:rPr>
                <w:del w:id="5381" w:author="Houyem Rais" w:date="2024-02-22T15:17:00Z"/>
                <w:rFonts w:asciiTheme="minorHAnsi" w:hAnsiTheme="minorHAnsi" w:cstheme="minorHAnsi"/>
                <w:b/>
                <w:bCs/>
                <w:sz w:val="16"/>
                <w:szCs w:val="16"/>
              </w:rPr>
              <w:pPrChange w:id="5382" w:author="Houyem Rais" w:date="2024-02-22T15:17:00Z">
                <w:pPr>
                  <w:spacing w:before="20" w:after="40"/>
                </w:pPr>
              </w:pPrChange>
            </w:pPr>
            <w:del w:id="5383" w:author="Houyem Rais" w:date="2024-02-22T15:17:00Z">
              <w:r w:rsidRPr="0075512F" w:rsidDel="000A3E8D">
                <w:rPr>
                  <w:rFonts w:asciiTheme="minorHAnsi" w:hAnsiTheme="minorHAnsi" w:cstheme="minorHAnsi"/>
                  <w:b/>
                  <w:bCs/>
                  <w:sz w:val="16"/>
                  <w:szCs w:val="16"/>
                </w:rPr>
                <w:delText>1 546 103</w:delText>
              </w:r>
            </w:del>
          </w:p>
        </w:tc>
        <w:tc>
          <w:tcPr>
            <w:tcW w:w="1073" w:type="dxa"/>
            <w:noWrap/>
            <w:hideMark/>
          </w:tcPr>
          <w:p w14:paraId="72E345CF" w14:textId="1A2A3B32" w:rsidR="00336C98" w:rsidRPr="0075512F" w:rsidDel="000A3E8D" w:rsidRDefault="00336C98" w:rsidP="000A3E8D">
            <w:pPr>
              <w:rPr>
                <w:del w:id="5384" w:author="Houyem Rais" w:date="2024-02-22T15:17:00Z"/>
                <w:rFonts w:asciiTheme="minorHAnsi" w:hAnsiTheme="minorHAnsi" w:cstheme="minorHAnsi"/>
                <w:b/>
                <w:bCs/>
                <w:sz w:val="16"/>
                <w:szCs w:val="16"/>
              </w:rPr>
              <w:pPrChange w:id="5385" w:author="Houyem Rais" w:date="2024-02-22T15:17:00Z">
                <w:pPr>
                  <w:spacing w:before="20" w:after="40"/>
                </w:pPr>
              </w:pPrChange>
            </w:pPr>
            <w:del w:id="5386" w:author="Houyem Rais" w:date="2024-02-22T15:17:00Z">
              <w:r w:rsidRPr="0075512F" w:rsidDel="000A3E8D">
                <w:rPr>
                  <w:rFonts w:asciiTheme="minorHAnsi" w:hAnsiTheme="minorHAnsi" w:cstheme="minorHAnsi"/>
                  <w:b/>
                  <w:bCs/>
                  <w:sz w:val="16"/>
                  <w:szCs w:val="16"/>
                </w:rPr>
                <w:delText>2 061 471</w:delText>
              </w:r>
            </w:del>
          </w:p>
        </w:tc>
        <w:tc>
          <w:tcPr>
            <w:tcW w:w="961" w:type="dxa"/>
            <w:noWrap/>
            <w:hideMark/>
          </w:tcPr>
          <w:p w14:paraId="13FA0984" w14:textId="2F335CD8" w:rsidR="00336C98" w:rsidRPr="0075512F" w:rsidDel="000A3E8D" w:rsidRDefault="00336C98" w:rsidP="000A3E8D">
            <w:pPr>
              <w:rPr>
                <w:del w:id="5387" w:author="Houyem Rais" w:date="2024-02-22T15:17:00Z"/>
                <w:rFonts w:asciiTheme="minorHAnsi" w:hAnsiTheme="minorHAnsi" w:cstheme="minorHAnsi"/>
                <w:b/>
                <w:bCs/>
                <w:sz w:val="16"/>
                <w:szCs w:val="16"/>
              </w:rPr>
              <w:pPrChange w:id="5388" w:author="Houyem Rais" w:date="2024-02-22T15:17:00Z">
                <w:pPr>
                  <w:spacing w:before="20" w:after="40"/>
                  <w:ind w:right="-104"/>
                </w:pPr>
              </w:pPrChange>
            </w:pPr>
            <w:del w:id="5389" w:author="Houyem Rais" w:date="2024-02-22T15:17:00Z">
              <w:r w:rsidRPr="0075512F" w:rsidDel="000A3E8D">
                <w:rPr>
                  <w:rFonts w:asciiTheme="minorHAnsi" w:hAnsiTheme="minorHAnsi" w:cstheme="minorHAnsi"/>
                  <w:b/>
                  <w:bCs/>
                  <w:sz w:val="16"/>
                  <w:szCs w:val="16"/>
                </w:rPr>
                <w:delText>2 951 220</w:delText>
              </w:r>
            </w:del>
          </w:p>
        </w:tc>
        <w:tc>
          <w:tcPr>
            <w:tcW w:w="913" w:type="dxa"/>
            <w:noWrap/>
            <w:hideMark/>
          </w:tcPr>
          <w:p w14:paraId="7A4BD568" w14:textId="4F1DDBFC" w:rsidR="00336C98" w:rsidRPr="0075512F" w:rsidDel="000A3E8D" w:rsidRDefault="00336C98" w:rsidP="000A3E8D">
            <w:pPr>
              <w:rPr>
                <w:del w:id="5390" w:author="Houyem Rais" w:date="2024-02-22T15:17:00Z"/>
                <w:rFonts w:asciiTheme="minorHAnsi" w:hAnsiTheme="minorHAnsi" w:cstheme="minorHAnsi"/>
                <w:b/>
                <w:bCs/>
                <w:sz w:val="16"/>
                <w:szCs w:val="16"/>
              </w:rPr>
              <w:pPrChange w:id="5391" w:author="Houyem Rais" w:date="2024-02-22T15:17:00Z">
                <w:pPr>
                  <w:spacing w:before="20" w:after="40"/>
                  <w:ind w:right="-104"/>
                </w:pPr>
              </w:pPrChange>
            </w:pPr>
            <w:del w:id="5392" w:author="Houyem Rais" w:date="2024-02-22T15:17:00Z">
              <w:r w:rsidRPr="0075512F" w:rsidDel="000A3E8D">
                <w:rPr>
                  <w:rFonts w:asciiTheme="minorHAnsi" w:hAnsiTheme="minorHAnsi" w:cstheme="minorHAnsi"/>
                  <w:b/>
                  <w:bCs/>
                  <w:sz w:val="16"/>
                  <w:szCs w:val="16"/>
                </w:rPr>
                <w:delText>2 651 715</w:delText>
              </w:r>
            </w:del>
          </w:p>
        </w:tc>
        <w:tc>
          <w:tcPr>
            <w:tcW w:w="856" w:type="dxa"/>
            <w:noWrap/>
            <w:hideMark/>
          </w:tcPr>
          <w:p w14:paraId="4A46E96C" w14:textId="0C0119C1" w:rsidR="00336C98" w:rsidRPr="0075512F" w:rsidDel="000A3E8D" w:rsidRDefault="00336C98" w:rsidP="000A3E8D">
            <w:pPr>
              <w:rPr>
                <w:del w:id="5393" w:author="Houyem Rais" w:date="2024-02-22T15:17:00Z"/>
                <w:rFonts w:asciiTheme="minorHAnsi" w:hAnsiTheme="minorHAnsi" w:cstheme="minorHAnsi"/>
                <w:b/>
                <w:bCs/>
                <w:sz w:val="16"/>
                <w:szCs w:val="16"/>
              </w:rPr>
              <w:pPrChange w:id="5394" w:author="Houyem Rais" w:date="2024-02-22T15:17:00Z">
                <w:pPr>
                  <w:spacing w:before="20" w:after="40"/>
                  <w:ind w:right="-104"/>
                </w:pPr>
              </w:pPrChange>
            </w:pPr>
            <w:del w:id="5395" w:author="Houyem Rais" w:date="2024-02-22T15:17:00Z">
              <w:r w:rsidRPr="0075512F" w:rsidDel="000A3E8D">
                <w:rPr>
                  <w:rFonts w:asciiTheme="minorHAnsi" w:hAnsiTheme="minorHAnsi" w:cstheme="minorHAnsi"/>
                  <w:b/>
                  <w:bCs/>
                  <w:sz w:val="16"/>
                  <w:szCs w:val="16"/>
                </w:rPr>
                <w:delText>1 008 090</w:delText>
              </w:r>
            </w:del>
          </w:p>
        </w:tc>
        <w:tc>
          <w:tcPr>
            <w:tcW w:w="903" w:type="dxa"/>
            <w:noWrap/>
            <w:hideMark/>
          </w:tcPr>
          <w:p w14:paraId="1D75AAC7" w14:textId="0C3BDEDD" w:rsidR="00336C98" w:rsidRPr="0075512F" w:rsidDel="000A3E8D" w:rsidRDefault="00336C98" w:rsidP="000A3E8D">
            <w:pPr>
              <w:rPr>
                <w:del w:id="5396" w:author="Houyem Rais" w:date="2024-02-22T15:17:00Z"/>
                <w:rFonts w:asciiTheme="minorHAnsi" w:hAnsiTheme="minorHAnsi" w:cstheme="minorHAnsi"/>
                <w:b/>
                <w:bCs/>
                <w:sz w:val="16"/>
                <w:szCs w:val="16"/>
              </w:rPr>
              <w:pPrChange w:id="5397" w:author="Houyem Rais" w:date="2024-02-22T15:17:00Z">
                <w:pPr>
                  <w:spacing w:before="20" w:after="40"/>
                  <w:ind w:right="-104"/>
                </w:pPr>
              </w:pPrChange>
            </w:pPr>
            <w:del w:id="5398" w:author="Houyem Rais" w:date="2024-02-22T15:17:00Z">
              <w:r w:rsidRPr="0075512F" w:rsidDel="000A3E8D">
                <w:rPr>
                  <w:rFonts w:asciiTheme="minorHAnsi" w:hAnsiTheme="minorHAnsi" w:cstheme="minorHAnsi"/>
                  <w:b/>
                  <w:bCs/>
                  <w:sz w:val="16"/>
                  <w:szCs w:val="16"/>
                </w:rPr>
                <w:delText>4 876 088</w:delText>
              </w:r>
            </w:del>
          </w:p>
        </w:tc>
        <w:tc>
          <w:tcPr>
            <w:tcW w:w="938" w:type="dxa"/>
            <w:noWrap/>
            <w:hideMark/>
          </w:tcPr>
          <w:p w14:paraId="46256644" w14:textId="39A20FA8" w:rsidR="00336C98" w:rsidRPr="0075512F" w:rsidDel="000A3E8D" w:rsidRDefault="00336C98" w:rsidP="000A3E8D">
            <w:pPr>
              <w:rPr>
                <w:del w:id="5399" w:author="Houyem Rais" w:date="2024-02-22T15:17:00Z"/>
                <w:rFonts w:asciiTheme="minorHAnsi" w:hAnsiTheme="minorHAnsi" w:cstheme="minorHAnsi"/>
                <w:b/>
                <w:bCs/>
                <w:color w:val="C00000"/>
                <w:sz w:val="16"/>
                <w:szCs w:val="16"/>
              </w:rPr>
              <w:pPrChange w:id="5400" w:author="Houyem Rais" w:date="2024-02-22T15:17:00Z">
                <w:pPr>
                  <w:spacing w:before="20" w:after="40"/>
                  <w:ind w:right="-104"/>
                </w:pPr>
              </w:pPrChange>
            </w:pPr>
            <w:del w:id="5401" w:author="Houyem Rais" w:date="2024-02-22T15:17:00Z">
              <w:r w:rsidRPr="0075512F" w:rsidDel="000A3E8D">
                <w:rPr>
                  <w:rFonts w:asciiTheme="minorHAnsi" w:hAnsiTheme="minorHAnsi" w:cstheme="minorHAnsi"/>
                  <w:b/>
                  <w:bCs/>
                  <w:color w:val="C00000"/>
                  <w:sz w:val="16"/>
                  <w:szCs w:val="16"/>
                </w:rPr>
                <w:delText>28 210 814</w:delText>
              </w:r>
            </w:del>
          </w:p>
        </w:tc>
      </w:tr>
    </w:tbl>
    <w:p w14:paraId="74C405DE" w14:textId="0DA39851" w:rsidR="00CD4640" w:rsidRPr="0075512F" w:rsidDel="000A3E8D" w:rsidRDefault="00CD4640" w:rsidP="000A3E8D">
      <w:pPr>
        <w:rPr>
          <w:del w:id="5402" w:author="Houyem Rais" w:date="2024-02-22T15:17:00Z"/>
        </w:rPr>
        <w:pPrChange w:id="5403" w:author="Houyem Rais" w:date="2024-02-22T15:17:00Z">
          <w:pPr>
            <w:pStyle w:val="Titre3"/>
            <w:spacing w:after="0"/>
          </w:pPr>
        </w:pPrChange>
      </w:pPr>
      <w:bookmarkStart w:id="5404" w:name="_Toc136949990"/>
      <w:bookmarkStart w:id="5405" w:name="_Toc137137789"/>
      <w:bookmarkStart w:id="5406" w:name="_Toc142174716"/>
      <w:del w:id="5407" w:author="Houyem Rais" w:date="2024-02-22T15:17:00Z">
        <w:r w:rsidRPr="0075512F" w:rsidDel="000A3E8D">
          <w:delText>Autres recettes</w:delText>
        </w:r>
        <w:bookmarkEnd w:id="5404"/>
        <w:bookmarkEnd w:id="5405"/>
        <w:bookmarkEnd w:id="5406"/>
      </w:del>
    </w:p>
    <w:p w14:paraId="0A28078F" w14:textId="081C4029" w:rsidR="003E141C" w:rsidRPr="0075512F" w:rsidDel="000A3E8D" w:rsidRDefault="003E141C" w:rsidP="000A3E8D">
      <w:pPr>
        <w:rPr>
          <w:del w:id="5408" w:author="Houyem Rais" w:date="2024-02-22T15:17:00Z"/>
        </w:rPr>
        <w:pPrChange w:id="5409" w:author="Houyem Rais" w:date="2024-02-22T15:17:00Z">
          <w:pPr/>
        </w:pPrChange>
      </w:pPr>
      <w:del w:id="5410" w:author="Houyem Rais" w:date="2024-02-22T15:17:00Z">
        <w:r w:rsidRPr="0075512F" w:rsidDel="000A3E8D">
          <w:delText>La deuxième source de revenus est constituée des produits annexes tirés de l’exploitation des activités telle la location des aires de services, des publicités, etc. L’étude a retenu un taux moyen de 2% des revenus du péage pour les revenus des produits annexes.</w:delText>
        </w:r>
      </w:del>
    </w:p>
    <w:p w14:paraId="3F8C122A" w14:textId="2F9EE3E2" w:rsidR="001F7A65" w:rsidDel="000A3E8D" w:rsidRDefault="003E141C" w:rsidP="000A3E8D">
      <w:pPr>
        <w:rPr>
          <w:del w:id="5411" w:author="Houyem Rais" w:date="2024-02-22T15:17:00Z"/>
        </w:rPr>
        <w:pPrChange w:id="5412" w:author="Houyem Rais" w:date="2024-02-22T15:17:00Z">
          <w:pPr/>
        </w:pPrChange>
      </w:pPr>
      <w:del w:id="5413" w:author="Houyem Rais" w:date="2024-02-22T15:17:00Z">
        <w:r w:rsidRPr="0075512F" w:rsidDel="000A3E8D">
          <w:delText xml:space="preserve">Les revenus provenant des produits annexes s’élèvent donc à </w:delText>
        </w:r>
        <w:r w:rsidRPr="0075512F" w:rsidDel="000A3E8D">
          <w:rPr>
            <w:b/>
            <w:bCs/>
          </w:rPr>
          <w:delText>0,</w:delText>
        </w:r>
        <w:r w:rsidR="00336C98" w:rsidRPr="0075512F" w:rsidDel="000A3E8D">
          <w:rPr>
            <w:b/>
            <w:bCs/>
          </w:rPr>
          <w:delText>5</w:delText>
        </w:r>
        <w:r w:rsidRPr="0075512F" w:rsidDel="000A3E8D">
          <w:rPr>
            <w:b/>
            <w:bCs/>
          </w:rPr>
          <w:delText>6 MDT</w:delText>
        </w:r>
        <w:r w:rsidRPr="0075512F" w:rsidDel="000A3E8D">
          <w:delText xml:space="preserve">. Les revenus annuels totaux d’exploitation s’élèvent donc à </w:delText>
        </w:r>
        <w:r w:rsidR="00336C98" w:rsidRPr="0075512F" w:rsidDel="000A3E8D">
          <w:rPr>
            <w:b/>
            <w:bCs/>
          </w:rPr>
          <w:delText>28</w:delText>
        </w:r>
        <w:r w:rsidRPr="0075512F" w:rsidDel="000A3E8D">
          <w:rPr>
            <w:b/>
            <w:bCs/>
          </w:rPr>
          <w:delText>,</w:delText>
        </w:r>
        <w:r w:rsidR="00336C98" w:rsidRPr="0075512F" w:rsidDel="000A3E8D">
          <w:rPr>
            <w:b/>
            <w:bCs/>
          </w:rPr>
          <w:delText>77</w:delText>
        </w:r>
        <w:r w:rsidRPr="0075512F" w:rsidDel="000A3E8D">
          <w:rPr>
            <w:b/>
            <w:bCs/>
          </w:rPr>
          <w:delText xml:space="preserve"> MDT</w:delText>
        </w:r>
        <w:r w:rsidRPr="0075512F" w:rsidDel="000A3E8D">
          <w:delText>.</w:delText>
        </w:r>
      </w:del>
    </w:p>
    <w:p w14:paraId="2147481B" w14:textId="7D9919A8" w:rsidR="00FD0B67" w:rsidRPr="0075512F" w:rsidDel="000A3E8D" w:rsidRDefault="00FD0B67" w:rsidP="000A3E8D">
      <w:pPr>
        <w:rPr>
          <w:del w:id="5414" w:author="Houyem Rais" w:date="2024-02-22T15:17:00Z"/>
        </w:rPr>
        <w:pPrChange w:id="5415" w:author="Houyem Rais" w:date="2024-02-22T15:17:00Z">
          <w:pPr/>
        </w:pPrChange>
      </w:pPr>
    </w:p>
    <w:p w14:paraId="1F220C30" w14:textId="5EE316DB" w:rsidR="00CD4640" w:rsidRPr="0075512F" w:rsidDel="000A3E8D" w:rsidRDefault="00CD4640" w:rsidP="000A3E8D">
      <w:pPr>
        <w:rPr>
          <w:del w:id="5416" w:author="Houyem Rais" w:date="2024-02-22T15:17:00Z"/>
        </w:rPr>
        <w:pPrChange w:id="5417" w:author="Houyem Rais" w:date="2024-02-22T15:17:00Z">
          <w:pPr>
            <w:pStyle w:val="Titre2"/>
          </w:pPr>
        </w:pPrChange>
      </w:pPr>
      <w:bookmarkStart w:id="5418" w:name="_Toc136949991"/>
      <w:bookmarkStart w:id="5419" w:name="_Toc137137790"/>
      <w:bookmarkStart w:id="5420" w:name="_Toc141255695"/>
      <w:bookmarkStart w:id="5421" w:name="_Toc141256014"/>
      <w:bookmarkStart w:id="5422" w:name="_Toc142174717"/>
      <w:del w:id="5423" w:author="Houyem Rais" w:date="2024-02-22T15:17:00Z">
        <w:r w:rsidRPr="0075512F" w:rsidDel="000A3E8D">
          <w:delText>Financement du projet</w:delText>
        </w:r>
        <w:bookmarkEnd w:id="5418"/>
        <w:bookmarkEnd w:id="5419"/>
        <w:bookmarkEnd w:id="5420"/>
        <w:bookmarkEnd w:id="5421"/>
        <w:bookmarkEnd w:id="5422"/>
      </w:del>
    </w:p>
    <w:p w14:paraId="6E87D7AF" w14:textId="53D33D66" w:rsidR="003E141C" w:rsidRPr="0075512F" w:rsidDel="000A3E8D" w:rsidRDefault="003E141C" w:rsidP="000A3E8D">
      <w:pPr>
        <w:rPr>
          <w:del w:id="5424" w:author="Houyem Rais" w:date="2024-02-22T15:17:00Z"/>
          <w:rFonts w:cstheme="minorHAnsi"/>
        </w:rPr>
        <w:pPrChange w:id="5425" w:author="Houyem Rais" w:date="2024-02-22T15:17:00Z">
          <w:pPr>
            <w:spacing w:after="0"/>
          </w:pPr>
        </w:pPrChange>
      </w:pPr>
      <w:del w:id="5426" w:author="Houyem Rais" w:date="2024-02-22T15:17:00Z">
        <w:r w:rsidRPr="0075512F" w:rsidDel="000A3E8D">
          <w:rPr>
            <w:rFonts w:cstheme="minorHAnsi"/>
          </w:rPr>
          <w:delText xml:space="preserve">Pour le financement du projet, il est attendu une contribution de différentes sources : </w:delText>
        </w:r>
      </w:del>
    </w:p>
    <w:p w14:paraId="6C6A43EA" w14:textId="69A7DE3D" w:rsidR="003E141C" w:rsidRPr="0075512F" w:rsidDel="000A3E8D" w:rsidRDefault="003E141C" w:rsidP="000A3E8D">
      <w:pPr>
        <w:rPr>
          <w:del w:id="5427" w:author="Houyem Rais" w:date="2024-02-22T15:17:00Z"/>
        </w:rPr>
        <w:pPrChange w:id="5428" w:author="Houyem Rais" w:date="2024-02-22T15:17:00Z">
          <w:pPr>
            <w:pStyle w:val="ListParagraph"/>
          </w:pPr>
        </w:pPrChange>
      </w:pPr>
      <w:del w:id="5429" w:author="Houyem Rais" w:date="2024-02-22T15:17:00Z">
        <w:r w:rsidRPr="0075512F" w:rsidDel="000A3E8D">
          <w:delText>Les banques commerciales (prêteurs/dette projet),</w:delText>
        </w:r>
      </w:del>
    </w:p>
    <w:p w14:paraId="6E8BBB4E" w14:textId="411464C0" w:rsidR="003E141C" w:rsidRPr="0075512F" w:rsidDel="000A3E8D" w:rsidRDefault="003E141C" w:rsidP="000A3E8D">
      <w:pPr>
        <w:rPr>
          <w:del w:id="5430" w:author="Houyem Rais" w:date="2024-02-22T15:17:00Z"/>
        </w:rPr>
        <w:pPrChange w:id="5431" w:author="Houyem Rais" w:date="2024-02-22T15:17:00Z">
          <w:pPr>
            <w:pStyle w:val="ListParagraph"/>
          </w:pPr>
        </w:pPrChange>
      </w:pPr>
      <w:del w:id="5432" w:author="Houyem Rais" w:date="2024-02-22T15:17:00Z">
        <w:r w:rsidRPr="0075512F" w:rsidDel="000A3E8D">
          <w:delText>Les bailleurs de fonds, et</w:delText>
        </w:r>
      </w:del>
    </w:p>
    <w:p w14:paraId="31BF7831" w14:textId="6A0EB563" w:rsidR="003E141C" w:rsidRPr="0075512F" w:rsidDel="000A3E8D" w:rsidRDefault="003E141C" w:rsidP="000A3E8D">
      <w:pPr>
        <w:rPr>
          <w:del w:id="5433" w:author="Houyem Rais" w:date="2024-02-22T15:17:00Z"/>
        </w:rPr>
        <w:pPrChange w:id="5434" w:author="Houyem Rais" w:date="2024-02-22T15:17:00Z">
          <w:pPr>
            <w:pStyle w:val="ListParagraph"/>
          </w:pPr>
        </w:pPrChange>
      </w:pPr>
      <w:del w:id="5435" w:author="Houyem Rais" w:date="2024-02-22T15:17:00Z">
        <w:r w:rsidRPr="0075512F" w:rsidDel="000A3E8D">
          <w:delText>Les fonds propres des actionnaires de la société projet (SPV) ou autres investisseurs.</w:delText>
        </w:r>
      </w:del>
    </w:p>
    <w:p w14:paraId="783A4EB2" w14:textId="66218715" w:rsidR="00CD4640" w:rsidRPr="0075512F" w:rsidDel="000A3E8D" w:rsidRDefault="00CD4640" w:rsidP="000A3E8D">
      <w:pPr>
        <w:rPr>
          <w:del w:id="5436" w:author="Houyem Rais" w:date="2024-02-22T15:17:00Z"/>
        </w:rPr>
        <w:pPrChange w:id="5437" w:author="Houyem Rais" w:date="2024-02-22T15:17:00Z">
          <w:pPr>
            <w:pStyle w:val="Titre3"/>
            <w:spacing w:after="0"/>
          </w:pPr>
        </w:pPrChange>
      </w:pPr>
      <w:bookmarkStart w:id="5438" w:name="_Toc136949992"/>
      <w:bookmarkStart w:id="5439" w:name="_Toc137137791"/>
      <w:bookmarkStart w:id="5440" w:name="_Toc142174718"/>
      <w:del w:id="5441" w:author="Houyem Rais" w:date="2024-02-22T15:17:00Z">
        <w:r w:rsidRPr="0075512F" w:rsidDel="000A3E8D">
          <w:delText>Stratégie de financement du projet</w:delText>
        </w:r>
        <w:bookmarkEnd w:id="5438"/>
        <w:bookmarkEnd w:id="5439"/>
        <w:bookmarkEnd w:id="5440"/>
      </w:del>
    </w:p>
    <w:p w14:paraId="06D50072" w14:textId="7CDCEBB3" w:rsidR="003E141C" w:rsidRPr="0075512F" w:rsidDel="000A3E8D" w:rsidRDefault="003E141C" w:rsidP="000A3E8D">
      <w:pPr>
        <w:rPr>
          <w:del w:id="5442" w:author="Houyem Rais" w:date="2024-02-22T15:17:00Z"/>
        </w:rPr>
        <w:pPrChange w:id="5443" w:author="Houyem Rais" w:date="2024-02-22T15:17:00Z">
          <w:pPr/>
        </w:pPrChange>
      </w:pPr>
      <w:del w:id="5444" w:author="Houyem Rais" w:date="2024-02-22T15:17:00Z">
        <w:r w:rsidRPr="0075512F" w:rsidDel="000A3E8D">
          <w:delText>Le but de la stratégie de financement du projet est d'identifier les fonds nécessaires pour le projet en minimisant les coûts du capital. La stratégie de financement du projet est habituellement développée selon les principes suivants :</w:delText>
        </w:r>
      </w:del>
    </w:p>
    <w:p w14:paraId="347EC3CC" w14:textId="56A557B4" w:rsidR="003E141C" w:rsidRPr="0075512F" w:rsidDel="000A3E8D" w:rsidRDefault="003E141C" w:rsidP="000A3E8D">
      <w:pPr>
        <w:rPr>
          <w:del w:id="5445" w:author="Houyem Rais" w:date="2024-02-22T15:17:00Z"/>
        </w:rPr>
        <w:pPrChange w:id="5446" w:author="Houyem Rais" w:date="2024-02-22T15:17:00Z">
          <w:pPr>
            <w:pStyle w:val="ListParagraph"/>
          </w:pPr>
        </w:pPrChange>
      </w:pPr>
      <w:del w:id="5447" w:author="Houyem Rais" w:date="2024-02-22T15:17:00Z">
        <w:r w:rsidRPr="0075512F" w:rsidDel="000A3E8D">
          <w:delText>Diversification des sources et des instruments financiers afin de choisir le financement le plus efficace pour chaque but/objectif de la phase du cycle de vie du projet ;</w:delText>
        </w:r>
      </w:del>
    </w:p>
    <w:p w14:paraId="7E2A2D4A" w14:textId="6627A55E" w:rsidR="003E141C" w:rsidRPr="0075512F" w:rsidDel="000A3E8D" w:rsidRDefault="003E141C" w:rsidP="000A3E8D">
      <w:pPr>
        <w:rPr>
          <w:del w:id="5448" w:author="Houyem Rais" w:date="2024-02-22T15:17:00Z"/>
        </w:rPr>
        <w:pPrChange w:id="5449" w:author="Houyem Rais" w:date="2024-02-22T15:17:00Z">
          <w:pPr>
            <w:pStyle w:val="ListParagraph"/>
          </w:pPr>
        </w:pPrChange>
      </w:pPr>
      <w:del w:id="5450" w:author="Houyem Rais" w:date="2024-02-22T15:17:00Z">
        <w:r w:rsidRPr="0075512F" w:rsidDel="000A3E8D">
          <w:delText>Chaque étape de la stratégie financière accumule les antécédents de crédit positifs et attire les ressources financières nécessaires à partir des sources disponibles ;</w:delText>
        </w:r>
      </w:del>
    </w:p>
    <w:p w14:paraId="33187B53" w14:textId="0BEAD31B" w:rsidR="003E141C" w:rsidRPr="0075512F" w:rsidDel="000A3E8D" w:rsidRDefault="003E141C" w:rsidP="000A3E8D">
      <w:pPr>
        <w:rPr>
          <w:del w:id="5451" w:author="Houyem Rais" w:date="2024-02-22T15:17:00Z"/>
        </w:rPr>
        <w:pPrChange w:id="5452" w:author="Houyem Rais" w:date="2024-02-22T15:17:00Z">
          <w:pPr>
            <w:pStyle w:val="ListParagraph"/>
          </w:pPr>
        </w:pPrChange>
      </w:pPr>
      <w:del w:id="5453" w:author="Houyem Rais" w:date="2024-02-22T15:17:00Z">
        <w:r w:rsidRPr="0075512F" w:rsidDel="000A3E8D">
          <w:delText>Plus le niveau de développement de la société de projet est élevé, et plus il y a des occasions pour qu'elle attire des fonds pour le projet ; et</w:delText>
        </w:r>
      </w:del>
    </w:p>
    <w:p w14:paraId="4D3FFA57" w14:textId="14C75803" w:rsidR="003E141C" w:rsidRPr="0075512F" w:rsidDel="000A3E8D" w:rsidRDefault="003E141C" w:rsidP="000A3E8D">
      <w:pPr>
        <w:rPr>
          <w:del w:id="5454" w:author="Houyem Rais" w:date="2024-02-22T15:17:00Z"/>
        </w:rPr>
        <w:pPrChange w:id="5455" w:author="Houyem Rais" w:date="2024-02-22T15:17:00Z">
          <w:pPr>
            <w:pStyle w:val="ListParagraph"/>
          </w:pPr>
        </w:pPrChange>
      </w:pPr>
      <w:del w:id="5456" w:author="Houyem Rais" w:date="2024-02-22T15:17:00Z">
        <w:r w:rsidRPr="0075512F" w:rsidDel="000A3E8D">
          <w:delText>L'équilibre entre les avantages et les coûts associés au financement par emprunt.</w:delText>
        </w:r>
      </w:del>
    </w:p>
    <w:p w14:paraId="1D2CEA1E" w14:textId="0676D8F2" w:rsidR="003E141C" w:rsidRPr="0075512F" w:rsidDel="000A3E8D" w:rsidRDefault="003E141C" w:rsidP="000A3E8D">
      <w:pPr>
        <w:rPr>
          <w:del w:id="5457" w:author="Houyem Rais" w:date="2024-02-22T15:17:00Z"/>
        </w:rPr>
        <w:pPrChange w:id="5458" w:author="Houyem Rais" w:date="2024-02-22T15:17:00Z">
          <w:pPr/>
        </w:pPrChange>
      </w:pPr>
      <w:del w:id="5459" w:author="Houyem Rais" w:date="2024-02-22T15:17:00Z">
        <w:r w:rsidRPr="0075512F" w:rsidDel="000A3E8D">
          <w:delText>Nous proposons dans ce qui suit une stratégie financière pour lever des capitaux, typique pour les projets PPP d'infrastructures routières.</w:delText>
        </w:r>
      </w:del>
    </w:p>
    <w:p w14:paraId="6FEA0AE2" w14:textId="48268C87" w:rsidR="00CD4640" w:rsidRPr="0075512F" w:rsidDel="000A3E8D" w:rsidRDefault="00CD4640" w:rsidP="000A3E8D">
      <w:pPr>
        <w:rPr>
          <w:del w:id="5460" w:author="Houyem Rais" w:date="2024-02-22T15:17:00Z"/>
        </w:rPr>
        <w:pPrChange w:id="5461" w:author="Houyem Rais" w:date="2024-02-22T15:17:00Z">
          <w:pPr>
            <w:pStyle w:val="Titre3"/>
            <w:spacing w:after="0"/>
          </w:pPr>
        </w:pPrChange>
      </w:pPr>
      <w:bookmarkStart w:id="5462" w:name="_Toc136949993"/>
      <w:bookmarkStart w:id="5463" w:name="_Toc137137792"/>
      <w:bookmarkStart w:id="5464" w:name="_Toc142174719"/>
      <w:del w:id="5465" w:author="Houyem Rais" w:date="2024-02-22T15:17:00Z">
        <w:r w:rsidRPr="0075512F" w:rsidDel="000A3E8D">
          <w:delText>Pourvoyeurs de financement</w:delText>
        </w:r>
        <w:bookmarkEnd w:id="5462"/>
        <w:bookmarkEnd w:id="5463"/>
        <w:bookmarkEnd w:id="5464"/>
      </w:del>
    </w:p>
    <w:p w14:paraId="1F8F5D52" w14:textId="70578DEC" w:rsidR="003E141C" w:rsidRPr="0075512F" w:rsidDel="000A3E8D" w:rsidRDefault="003E141C" w:rsidP="000A3E8D">
      <w:pPr>
        <w:rPr>
          <w:del w:id="5466" w:author="Houyem Rais" w:date="2024-02-22T15:17:00Z"/>
        </w:rPr>
        <w:pPrChange w:id="5467" w:author="Houyem Rais" w:date="2024-02-22T15:17:00Z">
          <w:pPr/>
        </w:pPrChange>
      </w:pPr>
      <w:del w:id="5468" w:author="Houyem Rais" w:date="2024-02-22T15:17:00Z">
        <w:r w:rsidRPr="0075512F" w:rsidDel="000A3E8D">
          <w:delText>La disponibilité des fonds sera un facteur clé du phasage et de la structuration du projet. L'appétit et la capacité du marché du financement à financer le projet auront un impact important sur la structure du contrat et le partage des risques proposés.</w:delText>
        </w:r>
      </w:del>
    </w:p>
    <w:p w14:paraId="59FBCA62" w14:textId="68D86935" w:rsidR="003E141C" w:rsidRPr="0075512F" w:rsidDel="000A3E8D" w:rsidRDefault="003E141C" w:rsidP="000A3E8D">
      <w:pPr>
        <w:rPr>
          <w:del w:id="5469" w:author="Houyem Rais" w:date="2024-02-22T15:17:00Z"/>
        </w:rPr>
        <w:pPrChange w:id="5470" w:author="Houyem Rais" w:date="2024-02-22T15:17:00Z">
          <w:pPr/>
        </w:pPrChange>
      </w:pPr>
      <w:del w:id="5471" w:author="Houyem Rais" w:date="2024-02-22T15:17:00Z">
        <w:r w:rsidRPr="0075512F" w:rsidDel="000A3E8D">
          <w:delText xml:space="preserve">Lors du financement d'une transaction PPP, l'investisseur met en place un véhicule ad hoc (Société de Projet ou SPV, </w:delText>
        </w:r>
        <w:r w:rsidRPr="0075512F" w:rsidDel="000A3E8D">
          <w:rPr>
            <w:i/>
            <w:iCs/>
          </w:rPr>
          <w:delText>Special Purpose Vehicle</w:delText>
        </w:r>
        <w:r w:rsidRPr="0075512F" w:rsidDel="000A3E8D">
          <w:delText>) dont le but sera de construire et d’exploiter l'infrastructure en échange des paiements de disponibilité effectués par le partenaire public (l’Etat) à la SPV ou le droit de percevoir les recettes de péage des utilisateurs et des services annexes.</w:delText>
        </w:r>
      </w:del>
    </w:p>
    <w:p w14:paraId="2B900943" w14:textId="7B8ABCB3" w:rsidR="003E141C" w:rsidRPr="0075512F" w:rsidDel="000A3E8D" w:rsidRDefault="003E141C" w:rsidP="000A3E8D">
      <w:pPr>
        <w:rPr>
          <w:del w:id="5472" w:author="Houyem Rais" w:date="2024-02-22T15:17:00Z"/>
        </w:rPr>
        <w:pPrChange w:id="5473" w:author="Houyem Rais" w:date="2024-02-22T15:17:00Z">
          <w:pPr/>
        </w:pPrChange>
      </w:pPr>
      <w:del w:id="5474" w:author="Houyem Rais" w:date="2024-02-22T15:17:00Z">
        <w:r w:rsidRPr="0075512F" w:rsidDel="000A3E8D">
          <w:delText>Afin de financer ses coûts, la société de projet peut lever des financements par emprunt et par fonds propres. Les sources disponibles de financement de la dette sont : les prêts bancaires, les obligations de projet, les agences de crédit à l'exportation, les institutions multilatérales et les fonds sectoriels.</w:delText>
        </w:r>
      </w:del>
    </w:p>
    <w:p w14:paraId="4FC02C40" w14:textId="11261CF1" w:rsidR="003E141C" w:rsidRPr="0075512F" w:rsidDel="000A3E8D" w:rsidRDefault="003E141C" w:rsidP="000A3E8D">
      <w:pPr>
        <w:rPr>
          <w:del w:id="5475" w:author="Houyem Rais" w:date="2024-02-22T15:17:00Z"/>
        </w:rPr>
        <w:pPrChange w:id="5476" w:author="Houyem Rais" w:date="2024-02-22T15:17:00Z">
          <w:pPr/>
        </w:pPrChange>
      </w:pPr>
      <w:del w:id="5477" w:author="Houyem Rais" w:date="2024-02-22T15:17:00Z">
        <w:r w:rsidRPr="0075512F" w:rsidDel="000A3E8D">
          <w:delText>Les fonds propres peuvent provenir des industriels, BTPistes et/ou d'un certain nombre d'institutions (assureurs, fonds souverain) ou de fonds d'infrastructure.</w:delText>
        </w:r>
      </w:del>
    </w:p>
    <w:p w14:paraId="00B062A3" w14:textId="5C0120C9" w:rsidR="00CD4640" w:rsidRPr="0075512F" w:rsidDel="000A3E8D" w:rsidRDefault="00CD4640" w:rsidP="000A3E8D">
      <w:pPr>
        <w:rPr>
          <w:del w:id="5478" w:author="Houyem Rais" w:date="2024-02-22T15:17:00Z"/>
        </w:rPr>
        <w:pPrChange w:id="5479" w:author="Houyem Rais" w:date="2024-02-22T15:17:00Z">
          <w:pPr>
            <w:pStyle w:val="Titre3"/>
            <w:spacing w:after="0"/>
          </w:pPr>
        </w:pPrChange>
      </w:pPr>
      <w:bookmarkStart w:id="5480" w:name="_Toc136949994"/>
      <w:bookmarkStart w:id="5481" w:name="_Toc137137793"/>
      <w:bookmarkStart w:id="5482" w:name="_Toc142174720"/>
      <w:del w:id="5483" w:author="Houyem Rais" w:date="2024-02-22T15:17:00Z">
        <w:r w:rsidRPr="0075512F" w:rsidDel="000A3E8D">
          <w:delText>Sources de financement - Financement privé et commercial</w:delText>
        </w:r>
        <w:bookmarkEnd w:id="5480"/>
        <w:bookmarkEnd w:id="5481"/>
        <w:bookmarkEnd w:id="5482"/>
      </w:del>
    </w:p>
    <w:p w14:paraId="35BBD939" w14:textId="1C7DA1A9" w:rsidR="003E141C" w:rsidRPr="0075512F" w:rsidDel="000A3E8D" w:rsidRDefault="003E141C" w:rsidP="000A3E8D">
      <w:pPr>
        <w:rPr>
          <w:del w:id="5484" w:author="Houyem Rais" w:date="2024-02-22T15:17:00Z"/>
          <w:rFonts w:cstheme="minorHAnsi"/>
        </w:rPr>
        <w:pPrChange w:id="5485" w:author="Houyem Rais" w:date="2024-02-22T15:17:00Z">
          <w:pPr/>
        </w:pPrChange>
      </w:pPr>
      <w:del w:id="5486" w:author="Houyem Rais" w:date="2024-02-22T15:17:00Z">
        <w:r w:rsidRPr="0075512F" w:rsidDel="000A3E8D">
          <w:rPr>
            <w:rFonts w:cstheme="minorHAnsi"/>
          </w:rPr>
          <w:delText>Généralement, le financement privé est mis à la disposition des projets de PPP sans recours ou à recours limité en utilisant les principes du financement de projet. La structure du capital d'une transaction de financement de projet peut varier considérablement entre les secteurs, les pays et être très dépendante de la maturité du marché du financement de projet dans une région donnée. Dans le cadre des accords de financement de projets, les dettes de premier rang (sous la forme de prêts bancaires ou d'obligations) représentent généralement la plus forte proportion du besoin de financement commercial (c'est-à-dire non public) (souvent compris entre 60% et 90%), le reste venant habituellement sous forme de fonds propres. La proportion de la dette par rapport aux fonds propres sera souvent fixée par les prêteurs de premier rang à un niveau correspondant au profil de risque du projet, de sorte que les projets présentant des profils de risque plus élevés nécessitent une plus grande participation en fonds propres.</w:delText>
        </w:r>
      </w:del>
    </w:p>
    <w:p w14:paraId="4ED3B216" w14:textId="0F193677" w:rsidR="003E141C" w:rsidRPr="00FD0B67" w:rsidDel="000A3E8D" w:rsidRDefault="003E141C" w:rsidP="000A3E8D">
      <w:pPr>
        <w:rPr>
          <w:del w:id="5487" w:author="Houyem Rais" w:date="2024-02-22T15:17:00Z"/>
          <w:rFonts w:cstheme="minorHAnsi"/>
        </w:rPr>
        <w:sectPr w:rsidR="003E141C" w:rsidRPr="00FD0B67" w:rsidDel="000A3E8D" w:rsidSect="007920D0">
          <w:pgSz w:w="11910" w:h="16850"/>
          <w:pgMar w:top="1440" w:right="1420" w:bottom="1440" w:left="1418" w:header="0" w:footer="0" w:gutter="0"/>
          <w:cols w:space="720"/>
          <w:docGrid w:linePitch="299"/>
        </w:sectPr>
        <w:pPrChange w:id="5488" w:author="Houyem Rais" w:date="2024-02-22T15:17:00Z">
          <w:pPr/>
        </w:pPrChange>
      </w:pPr>
      <w:del w:id="5489" w:author="Houyem Rais" w:date="2024-02-22T15:17:00Z">
        <w:r w:rsidRPr="0075512F" w:rsidDel="000A3E8D">
          <w:rPr>
            <w:rFonts w:cstheme="minorHAnsi"/>
          </w:rPr>
          <w:delText xml:space="preserve">Les grands projets d'infrastructure comme le projet de la </w:delText>
        </w:r>
        <w:r w:rsidRPr="0075512F" w:rsidDel="000A3E8D">
          <w:delText>liaison permanente entre l'île de Djerba et le continent au niveau de la région du Djorf</w:delText>
        </w:r>
        <w:r w:rsidRPr="0075512F" w:rsidDel="000A3E8D">
          <w:rPr>
            <w:rFonts w:cstheme="minorHAnsi"/>
          </w:rPr>
          <w:delText xml:space="preserve"> peuvent imposer des contraintes supplémentaires au marché du financement, d'où la nécessité de sources de financement non commerciales supplémentaires, telles que les contributions gouvernementales, les agences de crédit à l'exportation ou les institutions financières multilatérales.</w:delText>
        </w:r>
        <w:r w:rsidR="00FD0B67" w:rsidDel="000A3E8D">
          <w:rPr>
            <w:rFonts w:cstheme="minorHAnsi"/>
          </w:rPr>
          <w:delText xml:space="preserve"> </w:delText>
        </w:r>
        <w:r w:rsidRPr="0075512F" w:rsidDel="000A3E8D">
          <w:rPr>
            <w:rFonts w:cstheme="minorHAnsi"/>
          </w:rPr>
          <w:delText>Le tableau ci-dessous identifie et décrit les différentes sources de financement qui pourraient être applicables au projet.</w:delText>
        </w:r>
        <w:r w:rsidRPr="0075512F" w:rsidDel="000A3E8D">
          <w:rPr>
            <w:rFonts w:cstheme="minorHAnsi"/>
          </w:rPr>
          <w:br w:type="page"/>
        </w:r>
      </w:del>
    </w:p>
    <w:p w14:paraId="2329A481" w14:textId="234157AA" w:rsidR="003E141C" w:rsidRPr="0075512F" w:rsidDel="000A3E8D" w:rsidRDefault="003E141C" w:rsidP="000A3E8D">
      <w:pPr>
        <w:rPr>
          <w:del w:id="5490" w:author="Houyem Rais" w:date="2024-02-22T15:17:00Z"/>
        </w:rPr>
        <w:pPrChange w:id="5491" w:author="Houyem Rais" w:date="2024-02-22T15:17:00Z">
          <w:pPr>
            <w:pStyle w:val="Caption"/>
          </w:pPr>
        </w:pPrChange>
      </w:pPr>
      <w:bookmarkStart w:id="5492" w:name="_Toc144481092"/>
      <w:del w:id="5493"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24</w:delText>
        </w:r>
        <w:r w:rsidRPr="0075512F" w:rsidDel="000A3E8D">
          <w:fldChar w:fldCharType="end"/>
        </w:r>
        <w:r w:rsidRPr="0075512F" w:rsidDel="000A3E8D">
          <w:delText xml:space="preserve"> Sources de financement applicables au projet de la liaison permanente entre l'île de Djerba et le continent au niveau de la région du Djorf</w:delText>
        </w:r>
        <w:bookmarkEnd w:id="5492"/>
      </w:del>
    </w:p>
    <w:tbl>
      <w:tblPr>
        <w:tblW w:w="14429"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74"/>
        <w:gridCol w:w="6746"/>
        <w:gridCol w:w="6209"/>
      </w:tblGrid>
      <w:tr w:rsidR="003E141C" w:rsidRPr="0075512F" w:rsidDel="000A3E8D" w14:paraId="5CE0A3B5" w14:textId="4FC8CD8E" w:rsidTr="00115F39">
        <w:trPr>
          <w:trHeight w:val="419"/>
          <w:tblHeader/>
          <w:del w:id="5494" w:author="Houyem Rais" w:date="2024-02-22T15:17:00Z"/>
        </w:trPr>
        <w:tc>
          <w:tcPr>
            <w:tcW w:w="1474" w:type="dxa"/>
            <w:shd w:val="clear" w:color="auto" w:fill="D9D9D9" w:themeFill="background1" w:themeFillShade="D9"/>
            <w:tcMar>
              <w:top w:w="0" w:type="dxa"/>
              <w:left w:w="108" w:type="dxa"/>
              <w:bottom w:w="0" w:type="dxa"/>
              <w:right w:w="108" w:type="dxa"/>
            </w:tcMar>
            <w:vAlign w:val="center"/>
            <w:hideMark/>
          </w:tcPr>
          <w:p w14:paraId="571A2FE2" w14:textId="7B32690A" w:rsidR="003E141C" w:rsidRPr="0075512F" w:rsidDel="000A3E8D" w:rsidRDefault="003E141C" w:rsidP="000A3E8D">
            <w:pPr>
              <w:rPr>
                <w:del w:id="5495" w:author="Houyem Rais" w:date="2024-02-22T15:17:00Z"/>
                <w:rFonts w:cstheme="minorHAnsi"/>
                <w:b/>
                <w:bCs/>
                <w:sz w:val="20"/>
                <w:szCs w:val="20"/>
                <w:lang w:eastAsia="en-GB"/>
              </w:rPr>
              <w:pPrChange w:id="5496" w:author="Houyem Rais" w:date="2024-02-22T15:17:00Z">
                <w:pPr>
                  <w:spacing w:before="0" w:after="0"/>
                  <w:jc w:val="left"/>
                </w:pPr>
              </w:pPrChange>
            </w:pPr>
            <w:del w:id="5497" w:author="Houyem Rais" w:date="2024-02-22T15:17:00Z">
              <w:r w:rsidRPr="0075512F" w:rsidDel="000A3E8D">
                <w:rPr>
                  <w:rFonts w:cstheme="minorHAnsi"/>
                  <w:b/>
                  <w:bCs/>
                  <w:sz w:val="20"/>
                  <w:szCs w:val="20"/>
                  <w:lang w:eastAsia="en-GB"/>
                </w:rPr>
                <w:delText>Source de financement</w:delText>
              </w:r>
            </w:del>
          </w:p>
        </w:tc>
        <w:tc>
          <w:tcPr>
            <w:tcW w:w="6746" w:type="dxa"/>
            <w:shd w:val="clear" w:color="auto" w:fill="D9D9D9" w:themeFill="background1" w:themeFillShade="D9"/>
            <w:tcMar>
              <w:top w:w="0" w:type="dxa"/>
              <w:left w:w="108" w:type="dxa"/>
              <w:bottom w:w="0" w:type="dxa"/>
              <w:right w:w="108" w:type="dxa"/>
            </w:tcMar>
            <w:vAlign w:val="center"/>
            <w:hideMark/>
          </w:tcPr>
          <w:p w14:paraId="22ABCD44" w14:textId="5C147D90" w:rsidR="003E141C" w:rsidRPr="0075512F" w:rsidDel="000A3E8D" w:rsidRDefault="003E141C" w:rsidP="000A3E8D">
            <w:pPr>
              <w:rPr>
                <w:del w:id="5498" w:author="Houyem Rais" w:date="2024-02-22T15:17:00Z"/>
                <w:rFonts w:cstheme="minorHAnsi"/>
                <w:b/>
                <w:bCs/>
                <w:sz w:val="20"/>
                <w:szCs w:val="20"/>
                <w:lang w:eastAsia="en-GB"/>
              </w:rPr>
              <w:pPrChange w:id="5499" w:author="Houyem Rais" w:date="2024-02-22T15:17:00Z">
                <w:pPr>
                  <w:spacing w:before="0" w:after="0"/>
                  <w:jc w:val="left"/>
                </w:pPr>
              </w:pPrChange>
            </w:pPr>
            <w:del w:id="5500" w:author="Houyem Rais" w:date="2024-02-22T15:17:00Z">
              <w:r w:rsidRPr="0075512F" w:rsidDel="000A3E8D">
                <w:rPr>
                  <w:rFonts w:cstheme="minorHAnsi"/>
                  <w:b/>
                  <w:bCs/>
                  <w:sz w:val="20"/>
                  <w:szCs w:val="20"/>
                  <w:lang w:eastAsia="en-GB"/>
                </w:rPr>
                <w:delText>Description / Caractéristique</w:delText>
              </w:r>
            </w:del>
          </w:p>
        </w:tc>
        <w:tc>
          <w:tcPr>
            <w:tcW w:w="6209" w:type="dxa"/>
            <w:shd w:val="clear" w:color="auto" w:fill="D9D9D9" w:themeFill="background1" w:themeFillShade="D9"/>
            <w:tcMar>
              <w:top w:w="0" w:type="dxa"/>
              <w:left w:w="108" w:type="dxa"/>
              <w:bottom w:w="0" w:type="dxa"/>
              <w:right w:w="108" w:type="dxa"/>
            </w:tcMar>
            <w:vAlign w:val="center"/>
            <w:hideMark/>
          </w:tcPr>
          <w:p w14:paraId="33EE6D37" w14:textId="462D37F7" w:rsidR="003E141C" w:rsidRPr="0075512F" w:rsidDel="000A3E8D" w:rsidRDefault="003E141C" w:rsidP="000A3E8D">
            <w:pPr>
              <w:rPr>
                <w:del w:id="5501" w:author="Houyem Rais" w:date="2024-02-22T15:17:00Z"/>
                <w:rFonts w:cstheme="minorHAnsi"/>
                <w:b/>
                <w:bCs/>
                <w:sz w:val="20"/>
                <w:szCs w:val="20"/>
                <w:lang w:eastAsia="en-GB"/>
              </w:rPr>
              <w:pPrChange w:id="5502" w:author="Houyem Rais" w:date="2024-02-22T15:17:00Z">
                <w:pPr>
                  <w:spacing w:before="0" w:after="0"/>
                  <w:jc w:val="left"/>
                </w:pPr>
              </w:pPrChange>
            </w:pPr>
            <w:del w:id="5503" w:author="Houyem Rais" w:date="2024-02-22T15:17:00Z">
              <w:r w:rsidRPr="0075512F" w:rsidDel="000A3E8D">
                <w:rPr>
                  <w:rFonts w:cstheme="minorHAnsi"/>
                  <w:b/>
                  <w:bCs/>
                  <w:sz w:val="20"/>
                  <w:szCs w:val="20"/>
                  <w:lang w:eastAsia="en-GB"/>
                </w:rPr>
                <w:delText>Position actuelle du marché / tendances</w:delText>
              </w:r>
            </w:del>
          </w:p>
        </w:tc>
      </w:tr>
      <w:tr w:rsidR="003E141C" w:rsidRPr="0075512F" w:rsidDel="000A3E8D" w14:paraId="673597EF" w14:textId="716AF97F" w:rsidTr="00115F39">
        <w:trPr>
          <w:trHeight w:val="20"/>
          <w:del w:id="5504" w:author="Houyem Rais" w:date="2024-02-22T15:17:00Z"/>
        </w:trPr>
        <w:tc>
          <w:tcPr>
            <w:tcW w:w="1474" w:type="dxa"/>
            <w:shd w:val="clear" w:color="auto" w:fill="auto"/>
            <w:tcMar>
              <w:top w:w="0" w:type="dxa"/>
              <w:left w:w="108" w:type="dxa"/>
              <w:bottom w:w="0" w:type="dxa"/>
              <w:right w:w="108" w:type="dxa"/>
            </w:tcMar>
            <w:hideMark/>
          </w:tcPr>
          <w:p w14:paraId="30F53098" w14:textId="5EE99394" w:rsidR="003E141C" w:rsidRPr="0075512F" w:rsidDel="000A3E8D" w:rsidRDefault="003E141C" w:rsidP="000A3E8D">
            <w:pPr>
              <w:rPr>
                <w:del w:id="5505" w:author="Houyem Rais" w:date="2024-02-22T15:17:00Z"/>
                <w:rFonts w:cstheme="minorHAnsi"/>
                <w:sz w:val="20"/>
                <w:szCs w:val="20"/>
                <w:lang w:eastAsia="en-GB"/>
              </w:rPr>
              <w:pPrChange w:id="5506" w:author="Houyem Rais" w:date="2024-02-22T15:17:00Z">
                <w:pPr>
                  <w:spacing w:before="0" w:after="0"/>
                  <w:jc w:val="left"/>
                </w:pPr>
              </w:pPrChange>
            </w:pPr>
            <w:del w:id="5507" w:author="Houyem Rais" w:date="2024-02-22T15:17:00Z">
              <w:r w:rsidRPr="0075512F" w:rsidDel="000A3E8D">
                <w:rPr>
                  <w:rFonts w:cstheme="minorHAnsi"/>
                  <w:sz w:val="20"/>
                  <w:szCs w:val="20"/>
                  <w:lang w:eastAsia="en-GB"/>
                </w:rPr>
                <w:delText>Les banques commerciales</w:delText>
              </w:r>
            </w:del>
          </w:p>
          <w:p w14:paraId="495608E4" w14:textId="4F5430A6" w:rsidR="003E141C" w:rsidRPr="0075512F" w:rsidDel="000A3E8D" w:rsidRDefault="003E141C" w:rsidP="000A3E8D">
            <w:pPr>
              <w:rPr>
                <w:del w:id="5508" w:author="Houyem Rais" w:date="2024-02-22T15:17:00Z"/>
                <w:rFonts w:cstheme="minorHAnsi"/>
                <w:sz w:val="20"/>
                <w:szCs w:val="20"/>
                <w:lang w:eastAsia="en-GB"/>
              </w:rPr>
              <w:pPrChange w:id="5509" w:author="Houyem Rais" w:date="2024-02-22T15:17:00Z">
                <w:pPr>
                  <w:spacing w:before="0" w:after="0"/>
                  <w:jc w:val="left"/>
                </w:pPr>
              </w:pPrChange>
            </w:pPr>
            <w:del w:id="5510" w:author="Houyem Rais" w:date="2024-02-22T15:17:00Z">
              <w:r w:rsidRPr="0075512F" w:rsidDel="000A3E8D">
                <w:rPr>
                  <w:rFonts w:cstheme="minorHAnsi"/>
                  <w:sz w:val="20"/>
                  <w:szCs w:val="20"/>
                  <w:lang w:eastAsia="en-GB"/>
                </w:rPr>
                <w:delText> </w:delText>
              </w:r>
            </w:del>
          </w:p>
        </w:tc>
        <w:tc>
          <w:tcPr>
            <w:tcW w:w="6746" w:type="dxa"/>
            <w:shd w:val="clear" w:color="auto" w:fill="auto"/>
            <w:tcMar>
              <w:top w:w="0" w:type="dxa"/>
              <w:left w:w="108" w:type="dxa"/>
              <w:bottom w:w="0" w:type="dxa"/>
              <w:right w:w="108" w:type="dxa"/>
            </w:tcMar>
            <w:hideMark/>
          </w:tcPr>
          <w:p w14:paraId="049FEC39" w14:textId="713EB3D5" w:rsidR="003E141C" w:rsidRPr="0075512F" w:rsidDel="000A3E8D" w:rsidRDefault="003E141C" w:rsidP="000A3E8D">
            <w:pPr>
              <w:rPr>
                <w:del w:id="5511" w:author="Houyem Rais" w:date="2024-02-22T15:17:00Z"/>
                <w:rFonts w:cstheme="minorHAnsi"/>
                <w:sz w:val="20"/>
                <w:szCs w:val="20"/>
                <w:lang w:eastAsia="en-GB"/>
              </w:rPr>
              <w:pPrChange w:id="5512" w:author="Houyem Rais" w:date="2024-02-22T15:17:00Z">
                <w:pPr>
                  <w:pStyle w:val="ListParagraph"/>
                  <w:widowControl/>
                  <w:numPr>
                    <w:numId w:val="12"/>
                  </w:numPr>
                  <w:autoSpaceDE/>
                  <w:autoSpaceDN/>
                  <w:spacing w:before="0" w:after="0" w:line="240" w:lineRule="auto"/>
                  <w:ind w:left="204" w:hanging="204"/>
                </w:pPr>
              </w:pPrChange>
            </w:pPr>
            <w:del w:id="5513" w:author="Houyem Rais" w:date="2024-02-22T15:17:00Z">
              <w:r w:rsidRPr="0075512F" w:rsidDel="000A3E8D">
                <w:rPr>
                  <w:rFonts w:cstheme="minorHAnsi"/>
                  <w:sz w:val="20"/>
                  <w:szCs w:val="20"/>
                  <w:lang w:eastAsia="en-GB"/>
                </w:rPr>
                <w:delText>Les prêts accordés par les banques commerciales sous la forme de dette senior sont les formes de financement les plus courantes et souvent les moins chères disponibles pour les projets d'infrastructure.</w:delText>
              </w:r>
            </w:del>
          </w:p>
          <w:p w14:paraId="0635EE93" w14:textId="3468F8F7" w:rsidR="003E141C" w:rsidRPr="0075512F" w:rsidDel="000A3E8D" w:rsidRDefault="003E141C" w:rsidP="000A3E8D">
            <w:pPr>
              <w:rPr>
                <w:del w:id="5514" w:author="Houyem Rais" w:date="2024-02-22T15:17:00Z"/>
                <w:rFonts w:cstheme="minorHAnsi"/>
                <w:sz w:val="20"/>
                <w:szCs w:val="20"/>
                <w:lang w:eastAsia="en-GB"/>
              </w:rPr>
              <w:pPrChange w:id="5515" w:author="Houyem Rais" w:date="2024-02-22T15:17:00Z">
                <w:pPr>
                  <w:pStyle w:val="ListParagraph"/>
                  <w:widowControl/>
                  <w:numPr>
                    <w:numId w:val="12"/>
                  </w:numPr>
                  <w:autoSpaceDE/>
                  <w:autoSpaceDN/>
                  <w:spacing w:before="0" w:after="0" w:line="240" w:lineRule="auto"/>
                  <w:ind w:left="204" w:hanging="204"/>
                </w:pPr>
              </w:pPrChange>
            </w:pPr>
            <w:del w:id="5516" w:author="Houyem Rais" w:date="2024-02-22T15:17:00Z">
              <w:r w:rsidRPr="0075512F" w:rsidDel="000A3E8D">
                <w:rPr>
                  <w:rFonts w:cstheme="minorHAnsi"/>
                  <w:sz w:val="20"/>
                  <w:szCs w:val="20"/>
                  <w:lang w:eastAsia="en-GB"/>
                </w:rPr>
                <w:delText>Les conditions des prêts sont souvent attrayantes en raison de la concurrence sur le marché des prêts.</w:delText>
              </w:r>
            </w:del>
          </w:p>
          <w:p w14:paraId="5E0E22CA" w14:textId="0E6E8C49" w:rsidR="003E141C" w:rsidRPr="0075512F" w:rsidDel="000A3E8D" w:rsidRDefault="003E141C" w:rsidP="000A3E8D">
            <w:pPr>
              <w:rPr>
                <w:del w:id="5517" w:author="Houyem Rais" w:date="2024-02-22T15:17:00Z"/>
                <w:rFonts w:cstheme="minorHAnsi"/>
                <w:sz w:val="20"/>
                <w:szCs w:val="20"/>
                <w:lang w:eastAsia="en-GB"/>
              </w:rPr>
              <w:pPrChange w:id="5518" w:author="Houyem Rais" w:date="2024-02-22T15:17:00Z">
                <w:pPr>
                  <w:pStyle w:val="ListParagraph"/>
                  <w:widowControl/>
                  <w:numPr>
                    <w:numId w:val="12"/>
                  </w:numPr>
                  <w:autoSpaceDE/>
                  <w:autoSpaceDN/>
                  <w:spacing w:before="0" w:after="0" w:line="240" w:lineRule="auto"/>
                  <w:ind w:left="204" w:hanging="204"/>
                </w:pPr>
              </w:pPrChange>
            </w:pPr>
            <w:del w:id="5519" w:author="Houyem Rais" w:date="2024-02-22T15:17:00Z">
              <w:r w:rsidRPr="0075512F" w:rsidDel="000A3E8D">
                <w:rPr>
                  <w:rFonts w:cstheme="minorHAnsi"/>
                  <w:sz w:val="20"/>
                  <w:szCs w:val="20"/>
                  <w:lang w:eastAsia="en-GB"/>
                </w:rPr>
                <w:delText xml:space="preserve">Les banques commerciales ont un bon historique de respect des délais. </w:delText>
              </w:r>
            </w:del>
          </w:p>
          <w:p w14:paraId="5F5991B9" w14:textId="5D6D90ED" w:rsidR="003E141C" w:rsidRPr="0075512F" w:rsidDel="000A3E8D" w:rsidRDefault="003E141C" w:rsidP="000A3E8D">
            <w:pPr>
              <w:rPr>
                <w:del w:id="5520" w:author="Houyem Rais" w:date="2024-02-22T15:17:00Z"/>
                <w:rFonts w:cstheme="minorHAnsi"/>
                <w:sz w:val="20"/>
                <w:szCs w:val="20"/>
                <w:lang w:eastAsia="en-GB"/>
              </w:rPr>
              <w:pPrChange w:id="5521" w:author="Houyem Rais" w:date="2024-02-22T15:17:00Z">
                <w:pPr>
                  <w:pStyle w:val="ListParagraph"/>
                  <w:widowControl/>
                  <w:numPr>
                    <w:numId w:val="12"/>
                  </w:numPr>
                  <w:autoSpaceDE/>
                  <w:autoSpaceDN/>
                  <w:spacing w:before="0" w:after="0" w:line="240" w:lineRule="auto"/>
                  <w:ind w:left="204" w:hanging="204"/>
                </w:pPr>
              </w:pPrChange>
            </w:pPr>
            <w:del w:id="5522" w:author="Houyem Rais" w:date="2024-02-22T15:17:00Z">
              <w:r w:rsidRPr="0075512F" w:rsidDel="000A3E8D">
                <w:rPr>
                  <w:rFonts w:cstheme="minorHAnsi"/>
                  <w:sz w:val="20"/>
                  <w:szCs w:val="20"/>
                  <w:lang w:eastAsia="en-GB"/>
                </w:rPr>
                <w:delText>Les caractéristiques des prêts comprennent : les conditions du tirage ; les échéanciers de remboursement ; le mécanisme de gestion du changement pendant l’exploitation ; les stratégies de couverture du risque de taux et les comptes de réserve.</w:delText>
              </w:r>
            </w:del>
          </w:p>
          <w:p w14:paraId="2C0C11E0" w14:textId="5853DCF2" w:rsidR="003E141C" w:rsidRPr="0075512F" w:rsidDel="000A3E8D" w:rsidRDefault="003E141C" w:rsidP="000A3E8D">
            <w:pPr>
              <w:rPr>
                <w:del w:id="5523" w:author="Houyem Rais" w:date="2024-02-22T15:17:00Z"/>
                <w:rFonts w:cstheme="minorHAnsi"/>
                <w:sz w:val="20"/>
                <w:szCs w:val="20"/>
                <w:lang w:eastAsia="en-GB"/>
              </w:rPr>
              <w:pPrChange w:id="5524" w:author="Houyem Rais" w:date="2024-02-22T15:17:00Z">
                <w:pPr>
                  <w:pStyle w:val="ListParagraph"/>
                  <w:widowControl/>
                  <w:numPr>
                    <w:numId w:val="12"/>
                  </w:numPr>
                  <w:autoSpaceDE/>
                  <w:autoSpaceDN/>
                  <w:spacing w:before="0" w:after="0" w:line="240" w:lineRule="auto"/>
                  <w:ind w:left="204" w:hanging="204"/>
                </w:pPr>
              </w:pPrChange>
            </w:pPr>
            <w:del w:id="5525" w:author="Houyem Rais" w:date="2024-02-22T15:17:00Z">
              <w:r w:rsidRPr="0075512F" w:rsidDel="000A3E8D">
                <w:rPr>
                  <w:rFonts w:cstheme="minorHAnsi"/>
                  <w:sz w:val="20"/>
                  <w:szCs w:val="20"/>
                  <w:lang w:eastAsia="en-GB"/>
                </w:rPr>
                <w:delText>Les contraintes potentielles comprennent l'évaluation de la profondeur du marché et l'aversion pour les pays présentant un risque politique.</w:delText>
              </w:r>
            </w:del>
          </w:p>
        </w:tc>
        <w:tc>
          <w:tcPr>
            <w:tcW w:w="6209" w:type="dxa"/>
            <w:shd w:val="clear" w:color="auto" w:fill="auto"/>
            <w:tcMar>
              <w:top w:w="0" w:type="dxa"/>
              <w:left w:w="108" w:type="dxa"/>
              <w:bottom w:w="0" w:type="dxa"/>
              <w:right w:w="108" w:type="dxa"/>
            </w:tcMar>
            <w:hideMark/>
          </w:tcPr>
          <w:p w14:paraId="66169404" w14:textId="2D0908FF" w:rsidR="003E141C" w:rsidRPr="0075512F" w:rsidDel="000A3E8D" w:rsidRDefault="003E141C" w:rsidP="000A3E8D">
            <w:pPr>
              <w:rPr>
                <w:del w:id="5526" w:author="Houyem Rais" w:date="2024-02-22T15:17:00Z"/>
                <w:rFonts w:cstheme="minorHAnsi"/>
                <w:sz w:val="20"/>
                <w:szCs w:val="20"/>
                <w:lang w:eastAsia="en-GB"/>
              </w:rPr>
              <w:pPrChange w:id="5527" w:author="Houyem Rais" w:date="2024-02-22T15:17:00Z">
                <w:pPr>
                  <w:pStyle w:val="ListParagraph"/>
                  <w:widowControl/>
                  <w:numPr>
                    <w:numId w:val="12"/>
                  </w:numPr>
                  <w:autoSpaceDE/>
                  <w:autoSpaceDN/>
                  <w:spacing w:before="0" w:after="0" w:line="240" w:lineRule="auto"/>
                  <w:ind w:left="204" w:hanging="204"/>
                </w:pPr>
              </w:pPrChange>
            </w:pPr>
            <w:del w:id="5528" w:author="Houyem Rais" w:date="2024-02-22T15:17:00Z">
              <w:r w:rsidRPr="0075512F" w:rsidDel="000A3E8D">
                <w:rPr>
                  <w:rFonts w:cstheme="minorHAnsi"/>
                  <w:sz w:val="20"/>
                  <w:szCs w:val="20"/>
                  <w:lang w:eastAsia="en-GB"/>
                </w:rPr>
                <w:delText>Accroissement de la liquidité, notamment en devises locales</w:delText>
              </w:r>
            </w:del>
          </w:p>
          <w:p w14:paraId="0B394EE6" w14:textId="0B202AA4" w:rsidR="003E141C" w:rsidRPr="0075512F" w:rsidDel="000A3E8D" w:rsidRDefault="003E141C" w:rsidP="000A3E8D">
            <w:pPr>
              <w:rPr>
                <w:del w:id="5529" w:author="Houyem Rais" w:date="2024-02-22T15:17:00Z"/>
                <w:rFonts w:cstheme="minorHAnsi"/>
                <w:sz w:val="20"/>
                <w:szCs w:val="20"/>
                <w:lang w:eastAsia="en-GB"/>
              </w:rPr>
              <w:pPrChange w:id="5530" w:author="Houyem Rais" w:date="2024-02-22T15:17:00Z">
                <w:pPr>
                  <w:pStyle w:val="ListParagraph"/>
                  <w:widowControl/>
                  <w:numPr>
                    <w:numId w:val="12"/>
                  </w:numPr>
                  <w:autoSpaceDE/>
                  <w:autoSpaceDN/>
                  <w:spacing w:before="0" w:after="0" w:line="240" w:lineRule="auto"/>
                  <w:ind w:left="204" w:hanging="204"/>
                </w:pPr>
              </w:pPrChange>
            </w:pPr>
            <w:del w:id="5531" w:author="Houyem Rais" w:date="2024-02-22T15:17:00Z">
              <w:r w:rsidRPr="0075512F" w:rsidDel="000A3E8D">
                <w:rPr>
                  <w:rFonts w:cstheme="minorHAnsi"/>
                  <w:sz w:val="20"/>
                  <w:szCs w:val="20"/>
                  <w:lang w:eastAsia="en-GB"/>
                </w:rPr>
                <w:delText>La tendance actuelle est à la hausse des prix initiaux avec l'idée d'être refinancé après l'achèvement</w:delText>
              </w:r>
            </w:del>
          </w:p>
          <w:p w14:paraId="3094812E" w14:textId="08F1C4D5" w:rsidR="003E141C" w:rsidRPr="0075512F" w:rsidDel="000A3E8D" w:rsidRDefault="003E141C" w:rsidP="000A3E8D">
            <w:pPr>
              <w:rPr>
                <w:del w:id="5532" w:author="Houyem Rais" w:date="2024-02-22T15:17:00Z"/>
                <w:rFonts w:cstheme="minorHAnsi"/>
                <w:sz w:val="20"/>
                <w:szCs w:val="20"/>
                <w:lang w:eastAsia="en-GB"/>
              </w:rPr>
              <w:pPrChange w:id="5533" w:author="Houyem Rais" w:date="2024-02-22T15:17:00Z">
                <w:pPr>
                  <w:pStyle w:val="ListParagraph"/>
                  <w:widowControl/>
                  <w:numPr>
                    <w:numId w:val="12"/>
                  </w:numPr>
                  <w:autoSpaceDE/>
                  <w:autoSpaceDN/>
                  <w:spacing w:before="0" w:after="0" w:line="240" w:lineRule="auto"/>
                  <w:ind w:left="204" w:hanging="204"/>
                </w:pPr>
              </w:pPrChange>
            </w:pPr>
            <w:del w:id="5534" w:author="Houyem Rais" w:date="2024-02-22T15:17:00Z">
              <w:r w:rsidRPr="0075512F" w:rsidDel="000A3E8D">
                <w:rPr>
                  <w:rFonts w:cstheme="minorHAnsi"/>
                  <w:sz w:val="20"/>
                  <w:szCs w:val="20"/>
                  <w:lang w:eastAsia="en-GB"/>
                </w:rPr>
                <w:delText>Retour progressif à des maturités plus longes (15-20 ans et plus), mais peut inclure des clauses conservatrices.</w:delText>
              </w:r>
            </w:del>
          </w:p>
          <w:p w14:paraId="4C2CA152" w14:textId="5AD67C4A" w:rsidR="003E141C" w:rsidRPr="0075512F" w:rsidDel="000A3E8D" w:rsidRDefault="003E141C" w:rsidP="000A3E8D">
            <w:pPr>
              <w:rPr>
                <w:del w:id="5535" w:author="Houyem Rais" w:date="2024-02-22T15:17:00Z"/>
                <w:rFonts w:cstheme="minorHAnsi"/>
                <w:sz w:val="20"/>
                <w:szCs w:val="20"/>
                <w:lang w:eastAsia="en-GB"/>
              </w:rPr>
              <w:pPrChange w:id="5536" w:author="Houyem Rais" w:date="2024-02-22T15:17:00Z">
                <w:pPr>
                  <w:pStyle w:val="ListParagraph"/>
                  <w:widowControl/>
                  <w:numPr>
                    <w:numId w:val="12"/>
                  </w:numPr>
                  <w:autoSpaceDE/>
                  <w:autoSpaceDN/>
                  <w:spacing w:before="0" w:after="0" w:line="240" w:lineRule="auto"/>
                  <w:ind w:left="204" w:hanging="204"/>
                </w:pPr>
              </w:pPrChange>
            </w:pPr>
            <w:del w:id="5537" w:author="Houyem Rais" w:date="2024-02-22T15:17:00Z">
              <w:r w:rsidRPr="0075512F" w:rsidDel="000A3E8D">
                <w:rPr>
                  <w:rFonts w:cstheme="minorHAnsi"/>
                  <w:sz w:val="20"/>
                  <w:szCs w:val="20"/>
                  <w:lang w:eastAsia="en-GB"/>
                </w:rPr>
                <w:delText>Les prêteurs sont devenus beaucoup plus sélectifs et ne s’intéressent qu’à des projets bien structurés et de plus en plus axés sur le client.</w:delText>
              </w:r>
            </w:del>
          </w:p>
        </w:tc>
      </w:tr>
      <w:tr w:rsidR="003E141C" w:rsidRPr="0075512F" w:rsidDel="000A3E8D" w14:paraId="6B77D11E" w14:textId="1914CA65" w:rsidTr="00115F39">
        <w:trPr>
          <w:trHeight w:val="20"/>
          <w:del w:id="5538" w:author="Houyem Rais" w:date="2024-02-22T15:17:00Z"/>
        </w:trPr>
        <w:tc>
          <w:tcPr>
            <w:tcW w:w="1474" w:type="dxa"/>
            <w:shd w:val="clear" w:color="auto" w:fill="auto"/>
            <w:tcMar>
              <w:top w:w="0" w:type="dxa"/>
              <w:left w:w="108" w:type="dxa"/>
              <w:bottom w:w="0" w:type="dxa"/>
              <w:right w:w="108" w:type="dxa"/>
            </w:tcMar>
            <w:hideMark/>
          </w:tcPr>
          <w:p w14:paraId="0E12A12A" w14:textId="613D4DC1" w:rsidR="003E141C" w:rsidRPr="0075512F" w:rsidDel="000A3E8D" w:rsidRDefault="003E141C" w:rsidP="000A3E8D">
            <w:pPr>
              <w:rPr>
                <w:del w:id="5539" w:author="Houyem Rais" w:date="2024-02-22T15:17:00Z"/>
                <w:rFonts w:cstheme="minorHAnsi"/>
                <w:sz w:val="20"/>
                <w:szCs w:val="20"/>
                <w:lang w:eastAsia="en-GB"/>
              </w:rPr>
              <w:pPrChange w:id="5540" w:author="Houyem Rais" w:date="2024-02-22T15:17:00Z">
                <w:pPr>
                  <w:spacing w:before="0" w:after="0"/>
                  <w:jc w:val="left"/>
                </w:pPr>
              </w:pPrChange>
            </w:pPr>
            <w:del w:id="5541" w:author="Houyem Rais" w:date="2024-02-22T15:17:00Z">
              <w:r w:rsidRPr="0075512F" w:rsidDel="000A3E8D">
                <w:rPr>
                  <w:rFonts w:cstheme="minorHAnsi"/>
                  <w:sz w:val="20"/>
                  <w:szCs w:val="20"/>
                  <w:lang w:eastAsia="en-GB"/>
                </w:rPr>
                <w:delText>Agences de crédit à l'exportation (</w:delText>
              </w:r>
              <w:r w:rsidRPr="0075512F" w:rsidDel="000A3E8D">
                <w:rPr>
                  <w:rFonts w:cstheme="minorHAnsi"/>
                  <w:i/>
                  <w:iCs/>
                  <w:sz w:val="20"/>
                  <w:szCs w:val="20"/>
                  <w:lang w:eastAsia="en-GB"/>
                </w:rPr>
                <w:delText>Export Credit Agency</w:delText>
              </w:r>
              <w:r w:rsidRPr="0075512F" w:rsidDel="000A3E8D">
                <w:rPr>
                  <w:rFonts w:cstheme="minorHAnsi"/>
                  <w:sz w:val="20"/>
                  <w:szCs w:val="20"/>
                  <w:lang w:eastAsia="en-GB"/>
                </w:rPr>
                <w:delText xml:space="preserve"> ou "ECA")</w:delText>
              </w:r>
            </w:del>
          </w:p>
        </w:tc>
        <w:tc>
          <w:tcPr>
            <w:tcW w:w="6746" w:type="dxa"/>
            <w:shd w:val="clear" w:color="auto" w:fill="auto"/>
            <w:tcMar>
              <w:top w:w="0" w:type="dxa"/>
              <w:left w:w="108" w:type="dxa"/>
              <w:bottom w:w="0" w:type="dxa"/>
              <w:right w:w="108" w:type="dxa"/>
            </w:tcMar>
            <w:hideMark/>
          </w:tcPr>
          <w:p w14:paraId="7BBD8CF7" w14:textId="3EDD970A" w:rsidR="003E141C" w:rsidRPr="0075512F" w:rsidDel="000A3E8D" w:rsidRDefault="003E141C" w:rsidP="000A3E8D">
            <w:pPr>
              <w:rPr>
                <w:del w:id="5542" w:author="Houyem Rais" w:date="2024-02-22T15:17:00Z"/>
                <w:rFonts w:cstheme="minorHAnsi"/>
                <w:sz w:val="20"/>
                <w:szCs w:val="20"/>
                <w:lang w:eastAsia="en-GB"/>
              </w:rPr>
              <w:pPrChange w:id="5543" w:author="Houyem Rais" w:date="2024-02-22T15:17:00Z">
                <w:pPr>
                  <w:pStyle w:val="ListParagraph"/>
                  <w:widowControl/>
                  <w:numPr>
                    <w:numId w:val="12"/>
                  </w:numPr>
                  <w:autoSpaceDE/>
                  <w:autoSpaceDN/>
                  <w:spacing w:before="0" w:after="0" w:line="240" w:lineRule="auto"/>
                  <w:ind w:left="204" w:hanging="204"/>
                </w:pPr>
              </w:pPrChange>
            </w:pPr>
            <w:del w:id="5544" w:author="Houyem Rais" w:date="2024-02-22T15:17:00Z">
              <w:r w:rsidRPr="0075512F" w:rsidDel="000A3E8D">
                <w:rPr>
                  <w:rFonts w:cstheme="minorHAnsi"/>
                  <w:sz w:val="20"/>
                  <w:szCs w:val="20"/>
                  <w:lang w:eastAsia="en-GB"/>
                </w:rPr>
                <w:delText xml:space="preserve">Les ECA sont </w:delText>
              </w:r>
              <w:bookmarkStart w:id="5545" w:name="_Hlk114063100"/>
              <w:r w:rsidRPr="0075512F" w:rsidDel="000A3E8D">
                <w:rPr>
                  <w:rFonts w:cstheme="minorHAnsi"/>
                  <w:sz w:val="20"/>
                  <w:szCs w:val="20"/>
                  <w:lang w:eastAsia="en-GB"/>
                </w:rPr>
                <w:delText>des institutions privées ou quasi-gouvernementales qui servent d'intermédiaires entre les gouvernements nationaux et les exportateurs pour l'émission de financement à l'exportation. Le financement peut prendre la forme de crédits (soutien financier) ou d'assurance-crédit et de garanties (couverture pure) ou des deux, selon le mandat que l’ECA a reçu de son gouvernement</w:delText>
              </w:r>
              <w:bookmarkEnd w:id="5545"/>
              <w:r w:rsidRPr="0075512F" w:rsidDel="000A3E8D">
                <w:rPr>
                  <w:rFonts w:cstheme="minorHAnsi"/>
                  <w:sz w:val="20"/>
                  <w:szCs w:val="20"/>
                  <w:lang w:eastAsia="en-GB"/>
                </w:rPr>
                <w:delText>.</w:delText>
              </w:r>
            </w:del>
          </w:p>
          <w:p w14:paraId="31D5CF3A" w14:textId="2E5AF39F" w:rsidR="003E141C" w:rsidRPr="0075512F" w:rsidDel="000A3E8D" w:rsidRDefault="003E141C" w:rsidP="000A3E8D">
            <w:pPr>
              <w:rPr>
                <w:del w:id="5546" w:author="Houyem Rais" w:date="2024-02-22T15:17:00Z"/>
                <w:rFonts w:cstheme="minorHAnsi"/>
                <w:sz w:val="20"/>
                <w:szCs w:val="20"/>
                <w:lang w:eastAsia="en-GB"/>
              </w:rPr>
              <w:pPrChange w:id="5547" w:author="Houyem Rais" w:date="2024-02-22T15:17:00Z">
                <w:pPr>
                  <w:pStyle w:val="ListParagraph"/>
                  <w:widowControl/>
                  <w:numPr>
                    <w:numId w:val="12"/>
                  </w:numPr>
                  <w:autoSpaceDE/>
                  <w:autoSpaceDN/>
                  <w:spacing w:before="0" w:after="0" w:line="240" w:lineRule="auto"/>
                  <w:ind w:left="204" w:hanging="204"/>
                </w:pPr>
              </w:pPrChange>
            </w:pPr>
            <w:del w:id="5548" w:author="Houyem Rais" w:date="2024-02-22T15:17:00Z">
              <w:r w:rsidRPr="0075512F" w:rsidDel="000A3E8D">
                <w:rPr>
                  <w:rFonts w:cstheme="minorHAnsi"/>
                  <w:sz w:val="20"/>
                  <w:szCs w:val="20"/>
                  <w:lang w:eastAsia="en-GB"/>
                </w:rPr>
                <w:delText>Les conditions de financement que l’ECA peut fournir sont régies par les lignes directrices consensuelles de l'OCDE. Cela couvre des domaines tels que :</w:delText>
              </w:r>
            </w:del>
          </w:p>
          <w:p w14:paraId="727BA255" w14:textId="3EFD8040" w:rsidR="003E141C" w:rsidRPr="0075512F" w:rsidDel="000A3E8D" w:rsidRDefault="003E141C" w:rsidP="000A3E8D">
            <w:pPr>
              <w:rPr>
                <w:del w:id="5549" w:author="Houyem Rais" w:date="2024-02-22T15:17:00Z"/>
                <w:rFonts w:cstheme="minorHAnsi"/>
                <w:sz w:val="20"/>
                <w:szCs w:val="20"/>
                <w:lang w:eastAsia="en-GB"/>
              </w:rPr>
              <w:pPrChange w:id="5550" w:author="Houyem Rais" w:date="2024-02-22T15:17:00Z">
                <w:pPr>
                  <w:pStyle w:val="ListParagraph"/>
                  <w:widowControl/>
                  <w:numPr>
                    <w:numId w:val="13"/>
                  </w:numPr>
                  <w:autoSpaceDE/>
                  <w:autoSpaceDN/>
                  <w:spacing w:before="0" w:after="0" w:line="240" w:lineRule="auto"/>
                  <w:ind w:left="360"/>
                </w:pPr>
              </w:pPrChange>
            </w:pPr>
            <w:del w:id="5551" w:author="Houyem Rais" w:date="2024-02-22T15:17:00Z">
              <w:r w:rsidRPr="0075512F" w:rsidDel="000A3E8D">
                <w:rPr>
                  <w:rFonts w:cstheme="minorHAnsi"/>
                  <w:sz w:val="20"/>
                  <w:szCs w:val="20"/>
                  <w:lang w:eastAsia="en-GB"/>
                </w:rPr>
                <w:delText>Exigences spécifiques relatives au « contenu »</w:delText>
              </w:r>
            </w:del>
          </w:p>
          <w:p w14:paraId="0C0F94E9" w14:textId="62505EFE" w:rsidR="003E141C" w:rsidRPr="0075512F" w:rsidDel="000A3E8D" w:rsidRDefault="003E141C" w:rsidP="000A3E8D">
            <w:pPr>
              <w:rPr>
                <w:del w:id="5552" w:author="Houyem Rais" w:date="2024-02-22T15:17:00Z"/>
                <w:rFonts w:cstheme="minorHAnsi"/>
                <w:sz w:val="20"/>
                <w:szCs w:val="20"/>
                <w:lang w:eastAsia="en-GB"/>
              </w:rPr>
              <w:pPrChange w:id="5553" w:author="Houyem Rais" w:date="2024-02-22T15:17:00Z">
                <w:pPr>
                  <w:pStyle w:val="ListParagraph"/>
                  <w:widowControl/>
                  <w:numPr>
                    <w:numId w:val="13"/>
                  </w:numPr>
                  <w:autoSpaceDE/>
                  <w:autoSpaceDN/>
                  <w:spacing w:before="0" w:after="0" w:line="240" w:lineRule="auto"/>
                  <w:ind w:left="360"/>
                </w:pPr>
              </w:pPrChange>
            </w:pPr>
            <w:del w:id="5554" w:author="Houyem Rais" w:date="2024-02-22T15:17:00Z">
              <w:r w:rsidRPr="0075512F" w:rsidDel="000A3E8D">
                <w:rPr>
                  <w:rFonts w:cstheme="minorHAnsi"/>
                  <w:sz w:val="20"/>
                  <w:szCs w:val="20"/>
                  <w:lang w:eastAsia="en-GB"/>
                </w:rPr>
                <w:delText>Acompte minimum du contrat de 15%</w:delText>
              </w:r>
            </w:del>
          </w:p>
          <w:p w14:paraId="4CD07633" w14:textId="37301327" w:rsidR="003E141C" w:rsidRPr="0075512F" w:rsidDel="000A3E8D" w:rsidRDefault="003E141C" w:rsidP="000A3E8D">
            <w:pPr>
              <w:rPr>
                <w:del w:id="5555" w:author="Houyem Rais" w:date="2024-02-22T15:17:00Z"/>
                <w:rFonts w:cstheme="minorHAnsi"/>
                <w:sz w:val="20"/>
                <w:szCs w:val="20"/>
                <w:lang w:eastAsia="en-GB"/>
              </w:rPr>
              <w:pPrChange w:id="5556" w:author="Houyem Rais" w:date="2024-02-22T15:17:00Z">
                <w:pPr>
                  <w:pStyle w:val="ListParagraph"/>
                  <w:widowControl/>
                  <w:numPr>
                    <w:numId w:val="13"/>
                  </w:numPr>
                  <w:autoSpaceDE/>
                  <w:autoSpaceDN/>
                  <w:spacing w:before="0" w:after="0" w:line="240" w:lineRule="auto"/>
                  <w:ind w:left="360"/>
                </w:pPr>
              </w:pPrChange>
            </w:pPr>
            <w:del w:id="5557" w:author="Houyem Rais" w:date="2024-02-22T15:17:00Z">
              <w:r w:rsidRPr="0075512F" w:rsidDel="000A3E8D">
                <w:rPr>
                  <w:rFonts w:cstheme="minorHAnsi"/>
                  <w:sz w:val="20"/>
                  <w:szCs w:val="20"/>
                  <w:lang w:eastAsia="en-GB"/>
                </w:rPr>
                <w:delText>Soutien plafonné à 85% de la valeur du contrat</w:delText>
              </w:r>
            </w:del>
          </w:p>
          <w:p w14:paraId="74536E45" w14:textId="346ED167" w:rsidR="003E141C" w:rsidRPr="0075512F" w:rsidDel="000A3E8D" w:rsidRDefault="003E141C" w:rsidP="000A3E8D">
            <w:pPr>
              <w:rPr>
                <w:del w:id="5558" w:author="Houyem Rais" w:date="2024-02-22T15:17:00Z"/>
                <w:rFonts w:cstheme="minorHAnsi"/>
                <w:sz w:val="20"/>
                <w:szCs w:val="20"/>
                <w:lang w:eastAsia="en-GB"/>
              </w:rPr>
              <w:pPrChange w:id="5559" w:author="Houyem Rais" w:date="2024-02-22T15:17:00Z">
                <w:pPr>
                  <w:pStyle w:val="ListParagraph"/>
                  <w:widowControl/>
                  <w:numPr>
                    <w:numId w:val="13"/>
                  </w:numPr>
                  <w:autoSpaceDE/>
                  <w:autoSpaceDN/>
                  <w:spacing w:before="0" w:after="0" w:line="240" w:lineRule="auto"/>
                  <w:ind w:left="360"/>
                </w:pPr>
              </w:pPrChange>
            </w:pPr>
            <w:del w:id="5560" w:author="Houyem Rais" w:date="2024-02-22T15:17:00Z">
              <w:r w:rsidRPr="0075512F" w:rsidDel="000A3E8D">
                <w:rPr>
                  <w:rFonts w:cstheme="minorHAnsi"/>
                  <w:sz w:val="20"/>
                  <w:szCs w:val="20"/>
                  <w:lang w:eastAsia="en-GB"/>
                </w:rPr>
                <w:delText>Maturité maximale de 14 ans (durée de vie moyenne de 7,25 ans)</w:delText>
              </w:r>
            </w:del>
          </w:p>
        </w:tc>
        <w:tc>
          <w:tcPr>
            <w:tcW w:w="6209" w:type="dxa"/>
            <w:shd w:val="clear" w:color="auto" w:fill="auto"/>
            <w:tcMar>
              <w:top w:w="0" w:type="dxa"/>
              <w:left w:w="108" w:type="dxa"/>
              <w:bottom w:w="0" w:type="dxa"/>
              <w:right w:w="108" w:type="dxa"/>
            </w:tcMar>
            <w:hideMark/>
          </w:tcPr>
          <w:p w14:paraId="3FBA54E9" w14:textId="10FE199A" w:rsidR="003E141C" w:rsidRPr="0075512F" w:rsidDel="000A3E8D" w:rsidRDefault="003E141C" w:rsidP="000A3E8D">
            <w:pPr>
              <w:rPr>
                <w:del w:id="5561" w:author="Houyem Rais" w:date="2024-02-22T15:17:00Z"/>
                <w:rFonts w:cstheme="minorHAnsi"/>
                <w:sz w:val="20"/>
                <w:szCs w:val="20"/>
                <w:lang w:eastAsia="en-GB"/>
              </w:rPr>
              <w:pPrChange w:id="5562" w:author="Houyem Rais" w:date="2024-02-22T15:17:00Z">
                <w:pPr>
                  <w:pStyle w:val="ListParagraph"/>
                  <w:widowControl/>
                  <w:numPr>
                    <w:numId w:val="12"/>
                  </w:numPr>
                  <w:autoSpaceDE/>
                  <w:autoSpaceDN/>
                  <w:spacing w:before="0" w:after="0" w:line="240" w:lineRule="auto"/>
                  <w:ind w:left="204" w:hanging="204"/>
                </w:pPr>
              </w:pPrChange>
            </w:pPr>
            <w:del w:id="5563" w:author="Houyem Rais" w:date="2024-02-22T15:17:00Z">
              <w:r w:rsidRPr="0075512F" w:rsidDel="000A3E8D">
                <w:rPr>
                  <w:rFonts w:cstheme="minorHAnsi"/>
                  <w:sz w:val="20"/>
                  <w:szCs w:val="20"/>
                  <w:lang w:eastAsia="en-GB"/>
                </w:rPr>
                <w:delText>Les ECA disposent actuellement de liquidités importantes.</w:delText>
              </w:r>
            </w:del>
          </w:p>
          <w:p w14:paraId="6A58549F" w14:textId="5D35718F" w:rsidR="003E141C" w:rsidRPr="0075512F" w:rsidDel="000A3E8D" w:rsidRDefault="003E141C" w:rsidP="000A3E8D">
            <w:pPr>
              <w:rPr>
                <w:del w:id="5564" w:author="Houyem Rais" w:date="2024-02-22T15:17:00Z"/>
                <w:rFonts w:cstheme="minorHAnsi"/>
                <w:sz w:val="20"/>
                <w:szCs w:val="20"/>
                <w:lang w:eastAsia="en-GB"/>
              </w:rPr>
              <w:pPrChange w:id="5565" w:author="Houyem Rais" w:date="2024-02-22T15:17:00Z">
                <w:pPr>
                  <w:pStyle w:val="ListParagraph"/>
                  <w:widowControl/>
                  <w:numPr>
                    <w:numId w:val="12"/>
                  </w:numPr>
                  <w:autoSpaceDE/>
                  <w:autoSpaceDN/>
                  <w:spacing w:before="0" w:after="0" w:line="240" w:lineRule="auto"/>
                  <w:ind w:left="204" w:hanging="204"/>
                </w:pPr>
              </w:pPrChange>
            </w:pPr>
            <w:del w:id="5566" w:author="Houyem Rais" w:date="2024-02-22T15:17:00Z">
              <w:r w:rsidRPr="0075512F" w:rsidDel="000A3E8D">
                <w:rPr>
                  <w:rFonts w:cstheme="minorHAnsi"/>
                  <w:sz w:val="20"/>
                  <w:szCs w:val="20"/>
                  <w:lang w:eastAsia="en-GB"/>
                </w:rPr>
                <w:delText>Elles ont des maturités moyennes relativement attrayantes (maximum de 14 ans), bien qu'elles soient moins flexibles que les banques commerciales.</w:delText>
              </w:r>
            </w:del>
          </w:p>
          <w:p w14:paraId="59B339C4" w14:textId="047C6228" w:rsidR="003E141C" w:rsidRPr="0075512F" w:rsidDel="000A3E8D" w:rsidRDefault="003E141C" w:rsidP="000A3E8D">
            <w:pPr>
              <w:rPr>
                <w:del w:id="5567" w:author="Houyem Rais" w:date="2024-02-22T15:17:00Z"/>
                <w:rFonts w:cstheme="minorHAnsi"/>
                <w:sz w:val="20"/>
                <w:szCs w:val="20"/>
                <w:lang w:eastAsia="en-GB"/>
              </w:rPr>
              <w:pPrChange w:id="5568" w:author="Houyem Rais" w:date="2024-02-22T15:17:00Z">
                <w:pPr>
                  <w:pStyle w:val="ListParagraph"/>
                  <w:widowControl/>
                  <w:numPr>
                    <w:numId w:val="12"/>
                  </w:numPr>
                  <w:autoSpaceDE/>
                  <w:autoSpaceDN/>
                  <w:spacing w:before="0" w:after="0" w:line="240" w:lineRule="auto"/>
                  <w:ind w:left="204" w:hanging="204"/>
                </w:pPr>
              </w:pPrChange>
            </w:pPr>
            <w:del w:id="5569" w:author="Houyem Rais" w:date="2024-02-22T15:17:00Z">
              <w:r w:rsidRPr="0075512F" w:rsidDel="000A3E8D">
                <w:rPr>
                  <w:rFonts w:cstheme="minorHAnsi"/>
                  <w:sz w:val="20"/>
                  <w:szCs w:val="20"/>
                  <w:lang w:eastAsia="en-GB"/>
                </w:rPr>
                <w:delText>Les ECA ont tendance à exiger une diligence complète et fastidieuse des projets et transactions proposés. Par conséquent, les ECA peuvent être lentes.</w:delText>
              </w:r>
            </w:del>
          </w:p>
          <w:p w14:paraId="4BBC0485" w14:textId="2DAE8CC4" w:rsidR="003E141C" w:rsidRPr="0075512F" w:rsidDel="000A3E8D" w:rsidRDefault="003E141C" w:rsidP="000A3E8D">
            <w:pPr>
              <w:rPr>
                <w:del w:id="5570" w:author="Houyem Rais" w:date="2024-02-22T15:17:00Z"/>
                <w:rFonts w:cstheme="minorHAnsi"/>
                <w:sz w:val="20"/>
                <w:szCs w:val="20"/>
                <w:lang w:eastAsia="en-GB"/>
              </w:rPr>
              <w:pPrChange w:id="5571" w:author="Houyem Rais" w:date="2024-02-22T15:17:00Z">
                <w:pPr>
                  <w:pStyle w:val="ListParagraph"/>
                  <w:widowControl/>
                  <w:numPr>
                    <w:numId w:val="12"/>
                  </w:numPr>
                  <w:autoSpaceDE/>
                  <w:autoSpaceDN/>
                  <w:spacing w:before="0" w:after="0" w:line="240" w:lineRule="auto"/>
                  <w:ind w:left="204" w:hanging="204"/>
                </w:pPr>
              </w:pPrChange>
            </w:pPr>
            <w:del w:id="5572" w:author="Houyem Rais" w:date="2024-02-22T15:17:00Z">
              <w:r w:rsidRPr="0075512F" w:rsidDel="000A3E8D">
                <w:rPr>
                  <w:rFonts w:cstheme="minorHAnsi"/>
                  <w:sz w:val="20"/>
                  <w:szCs w:val="20"/>
                  <w:lang w:eastAsia="en-GB"/>
                </w:rPr>
                <w:delText>Peuvent être relativement coûteuses - prime initiale payable, mais le taux global est généralement nettement inférieur à celui de la dette senior</w:delText>
              </w:r>
            </w:del>
          </w:p>
          <w:p w14:paraId="070646E0" w14:textId="68E7CAD8" w:rsidR="003E141C" w:rsidRPr="0075512F" w:rsidDel="000A3E8D" w:rsidRDefault="003E141C" w:rsidP="000A3E8D">
            <w:pPr>
              <w:rPr>
                <w:del w:id="5573" w:author="Houyem Rais" w:date="2024-02-22T15:17:00Z"/>
                <w:rFonts w:cstheme="minorHAnsi"/>
                <w:sz w:val="20"/>
                <w:szCs w:val="20"/>
                <w:lang w:eastAsia="en-GB"/>
              </w:rPr>
              <w:pPrChange w:id="5574" w:author="Houyem Rais" w:date="2024-02-22T15:17:00Z">
                <w:pPr>
                  <w:pStyle w:val="ListParagraph"/>
                  <w:widowControl/>
                  <w:numPr>
                    <w:numId w:val="12"/>
                  </w:numPr>
                  <w:autoSpaceDE/>
                  <w:autoSpaceDN/>
                  <w:spacing w:before="0" w:after="0" w:line="240" w:lineRule="auto"/>
                  <w:ind w:left="204" w:hanging="204"/>
                </w:pPr>
              </w:pPrChange>
            </w:pPr>
            <w:del w:id="5575" w:author="Houyem Rais" w:date="2024-02-22T15:17:00Z">
              <w:r w:rsidRPr="0075512F" w:rsidDel="000A3E8D">
                <w:rPr>
                  <w:rFonts w:cstheme="minorHAnsi"/>
                  <w:sz w:val="20"/>
                  <w:szCs w:val="20"/>
                  <w:lang w:eastAsia="en-GB"/>
                </w:rPr>
                <w:delText>Beaucoup plus d'attention aux considérations environnementales.</w:delText>
              </w:r>
            </w:del>
          </w:p>
          <w:p w14:paraId="16D9A9B6" w14:textId="68CCAE24" w:rsidR="003E141C" w:rsidRPr="0075512F" w:rsidDel="000A3E8D" w:rsidRDefault="003E141C" w:rsidP="000A3E8D">
            <w:pPr>
              <w:rPr>
                <w:del w:id="5576" w:author="Houyem Rais" w:date="2024-02-22T15:17:00Z"/>
                <w:rFonts w:cstheme="minorHAnsi"/>
                <w:sz w:val="20"/>
                <w:szCs w:val="20"/>
                <w:lang w:eastAsia="en-GB"/>
              </w:rPr>
              <w:pPrChange w:id="5577" w:author="Houyem Rais" w:date="2024-02-22T15:17:00Z">
                <w:pPr>
                  <w:pStyle w:val="ListParagraph"/>
                  <w:widowControl/>
                  <w:numPr>
                    <w:numId w:val="12"/>
                  </w:numPr>
                  <w:autoSpaceDE/>
                  <w:autoSpaceDN/>
                  <w:spacing w:before="0" w:after="0" w:line="240" w:lineRule="auto"/>
                  <w:ind w:left="204" w:hanging="204"/>
                </w:pPr>
              </w:pPrChange>
            </w:pPr>
            <w:del w:id="5578" w:author="Houyem Rais" w:date="2024-02-22T15:17:00Z">
              <w:r w:rsidRPr="0075512F" w:rsidDel="000A3E8D">
                <w:rPr>
                  <w:rFonts w:cstheme="minorHAnsi"/>
                  <w:sz w:val="20"/>
                  <w:szCs w:val="20"/>
                  <w:lang w:eastAsia="en-GB"/>
                </w:rPr>
                <w:delText>Les ECA peuvent fournir une couverture politique et commerciale complète (au profit des banques commerciales) ou des prêts directs</w:delText>
              </w:r>
            </w:del>
          </w:p>
          <w:p w14:paraId="24E47561" w14:textId="5E9F1C7D" w:rsidR="003E141C" w:rsidRPr="0075512F" w:rsidDel="000A3E8D" w:rsidRDefault="003E141C" w:rsidP="000A3E8D">
            <w:pPr>
              <w:rPr>
                <w:del w:id="5579" w:author="Houyem Rais" w:date="2024-02-22T15:17:00Z"/>
                <w:rFonts w:cstheme="minorHAnsi"/>
                <w:sz w:val="20"/>
                <w:szCs w:val="20"/>
                <w:lang w:eastAsia="en-GB"/>
              </w:rPr>
              <w:pPrChange w:id="5580" w:author="Houyem Rais" w:date="2024-02-22T15:17:00Z">
                <w:pPr>
                  <w:pStyle w:val="ListParagraph"/>
                  <w:widowControl/>
                  <w:numPr>
                    <w:numId w:val="12"/>
                  </w:numPr>
                  <w:autoSpaceDE/>
                  <w:autoSpaceDN/>
                  <w:spacing w:before="0" w:after="0" w:line="240" w:lineRule="auto"/>
                  <w:ind w:left="204" w:hanging="204"/>
                </w:pPr>
              </w:pPrChange>
            </w:pPr>
            <w:del w:id="5581" w:author="Houyem Rais" w:date="2024-02-22T15:17:00Z">
              <w:r w:rsidRPr="0075512F" w:rsidDel="000A3E8D">
                <w:rPr>
                  <w:rFonts w:cstheme="minorHAnsi"/>
                  <w:sz w:val="20"/>
                  <w:szCs w:val="20"/>
                  <w:lang w:eastAsia="en-GB"/>
                </w:rPr>
                <w:delText>Le soutien de l’ECA est généralement directement lié à l'achat de biens et services éligibles auprès de leur(s) pays d'accueil, bien que des installations « non liées » soient également possibles.</w:delText>
              </w:r>
            </w:del>
          </w:p>
        </w:tc>
      </w:tr>
      <w:tr w:rsidR="003E141C" w:rsidRPr="0075512F" w:rsidDel="000A3E8D" w14:paraId="558CF2A9" w14:textId="5037766A" w:rsidTr="00115F39">
        <w:trPr>
          <w:trHeight w:val="20"/>
          <w:del w:id="5582" w:author="Houyem Rais" w:date="2024-02-22T15:17:00Z"/>
        </w:trPr>
        <w:tc>
          <w:tcPr>
            <w:tcW w:w="1474" w:type="dxa"/>
            <w:shd w:val="clear" w:color="auto" w:fill="auto"/>
            <w:tcMar>
              <w:top w:w="0" w:type="dxa"/>
              <w:left w:w="108" w:type="dxa"/>
              <w:bottom w:w="0" w:type="dxa"/>
              <w:right w:w="108" w:type="dxa"/>
            </w:tcMar>
            <w:hideMark/>
          </w:tcPr>
          <w:p w14:paraId="6E9E65A8" w14:textId="561AFEC9" w:rsidR="003E141C" w:rsidRPr="0075512F" w:rsidDel="000A3E8D" w:rsidRDefault="003E141C" w:rsidP="000A3E8D">
            <w:pPr>
              <w:rPr>
                <w:del w:id="5583" w:author="Houyem Rais" w:date="2024-02-22T15:17:00Z"/>
                <w:rFonts w:cstheme="minorHAnsi"/>
                <w:sz w:val="20"/>
                <w:szCs w:val="20"/>
                <w:lang w:eastAsia="en-GB"/>
              </w:rPr>
              <w:pPrChange w:id="5584" w:author="Houyem Rais" w:date="2024-02-22T15:17:00Z">
                <w:pPr>
                  <w:spacing w:before="0" w:after="0"/>
                  <w:jc w:val="left"/>
                </w:pPr>
              </w:pPrChange>
            </w:pPr>
            <w:del w:id="5585" w:author="Houyem Rais" w:date="2024-02-22T15:17:00Z">
              <w:r w:rsidRPr="0075512F" w:rsidDel="000A3E8D">
                <w:rPr>
                  <w:rFonts w:cstheme="minorHAnsi"/>
                  <w:sz w:val="20"/>
                  <w:szCs w:val="20"/>
                  <w:lang w:eastAsia="en-GB"/>
                </w:rPr>
                <w:delText>Bailleurs de fonds</w:delText>
              </w:r>
            </w:del>
          </w:p>
        </w:tc>
        <w:tc>
          <w:tcPr>
            <w:tcW w:w="6746" w:type="dxa"/>
            <w:shd w:val="clear" w:color="auto" w:fill="auto"/>
            <w:tcMar>
              <w:top w:w="0" w:type="dxa"/>
              <w:left w:w="108" w:type="dxa"/>
              <w:bottom w:w="0" w:type="dxa"/>
              <w:right w:w="108" w:type="dxa"/>
            </w:tcMar>
            <w:hideMark/>
          </w:tcPr>
          <w:p w14:paraId="4DAEBE50" w14:textId="64AD76F7" w:rsidR="003E141C" w:rsidRPr="0075512F" w:rsidDel="000A3E8D" w:rsidRDefault="003E141C" w:rsidP="000A3E8D">
            <w:pPr>
              <w:rPr>
                <w:del w:id="5586" w:author="Houyem Rais" w:date="2024-02-22T15:17:00Z"/>
                <w:rFonts w:cstheme="minorHAnsi"/>
                <w:sz w:val="20"/>
                <w:szCs w:val="20"/>
                <w:lang w:eastAsia="en-GB"/>
              </w:rPr>
              <w:pPrChange w:id="5587" w:author="Houyem Rais" w:date="2024-02-22T15:17:00Z">
                <w:pPr>
                  <w:pStyle w:val="ListParagraph"/>
                  <w:widowControl/>
                  <w:numPr>
                    <w:numId w:val="12"/>
                  </w:numPr>
                  <w:autoSpaceDE/>
                  <w:autoSpaceDN/>
                  <w:spacing w:before="0" w:after="0" w:line="240" w:lineRule="auto"/>
                  <w:ind w:left="204" w:hanging="204"/>
                </w:pPr>
              </w:pPrChange>
            </w:pPr>
            <w:del w:id="5588" w:author="Houyem Rais" w:date="2024-02-22T15:17:00Z">
              <w:r w:rsidRPr="0075512F" w:rsidDel="000A3E8D">
                <w:rPr>
                  <w:rFonts w:cstheme="minorHAnsi"/>
                  <w:sz w:val="20"/>
                  <w:szCs w:val="20"/>
                  <w:lang w:eastAsia="en-GB"/>
                </w:rPr>
                <w:delText>Les bailleurs de fonds sont établis par un accord intergouvernemental et établissent leurs propres politiques et directives de gouvernance. Elles sont indépendantes des intérêts de tout pays membre ou gouvernement bénéficiaire et sont conçues pour promouvoir la coopération économique internationale et régionale</w:delText>
              </w:r>
            </w:del>
          </w:p>
          <w:p w14:paraId="43C7ECA3" w14:textId="0A017A58" w:rsidR="003E141C" w:rsidRPr="0075512F" w:rsidDel="000A3E8D" w:rsidRDefault="003E141C" w:rsidP="000A3E8D">
            <w:pPr>
              <w:rPr>
                <w:del w:id="5589" w:author="Houyem Rais" w:date="2024-02-22T15:17:00Z"/>
                <w:rFonts w:cstheme="minorHAnsi"/>
                <w:sz w:val="20"/>
                <w:szCs w:val="20"/>
                <w:lang w:eastAsia="en-GB"/>
              </w:rPr>
              <w:pPrChange w:id="5590" w:author="Houyem Rais" w:date="2024-02-22T15:17:00Z">
                <w:pPr>
                  <w:pStyle w:val="ListParagraph"/>
                  <w:widowControl/>
                  <w:numPr>
                    <w:numId w:val="12"/>
                  </w:numPr>
                  <w:autoSpaceDE/>
                  <w:autoSpaceDN/>
                  <w:spacing w:before="0" w:after="0" w:line="240" w:lineRule="auto"/>
                  <w:ind w:left="204" w:hanging="204"/>
                </w:pPr>
              </w:pPrChange>
            </w:pPr>
            <w:del w:id="5591" w:author="Houyem Rais" w:date="2024-02-22T15:17:00Z">
              <w:r w:rsidRPr="0075512F" w:rsidDel="000A3E8D">
                <w:rPr>
                  <w:rFonts w:cstheme="minorHAnsi"/>
                  <w:sz w:val="20"/>
                  <w:szCs w:val="20"/>
                  <w:lang w:eastAsia="en-GB"/>
                </w:rPr>
                <w:delText xml:space="preserve">Les bailleurs de fonds </w:delText>
              </w:r>
              <w:bookmarkStart w:id="5592" w:name="_Hlk114063215"/>
              <w:r w:rsidRPr="0075512F" w:rsidDel="000A3E8D">
                <w:rPr>
                  <w:rFonts w:cstheme="minorHAnsi"/>
                  <w:sz w:val="20"/>
                  <w:szCs w:val="20"/>
                  <w:lang w:eastAsia="en-GB"/>
                </w:rPr>
                <w:delText>sont d'importantes sources de stabilité et de développement du marché, et en tant qu'institutions à part entière, elles peuvent apporter autant de pratiques de diligence raisonnable de surveillance des projets que les prêteurs du secteur privé</w:delText>
              </w:r>
              <w:bookmarkEnd w:id="5592"/>
              <w:r w:rsidRPr="0075512F" w:rsidDel="000A3E8D">
                <w:rPr>
                  <w:rFonts w:cstheme="minorHAnsi"/>
                  <w:sz w:val="20"/>
                  <w:szCs w:val="20"/>
                  <w:lang w:eastAsia="en-GB"/>
                </w:rPr>
                <w:delText>. Compte tenu de leur mission publique, elles peuvent également être des sources de soutien politique supplémentaire et de contrôle de qualité dans les PPP, en plus de ceux requis par les prêteurs commerciaux.</w:delText>
              </w:r>
            </w:del>
          </w:p>
        </w:tc>
        <w:tc>
          <w:tcPr>
            <w:tcW w:w="6209" w:type="dxa"/>
            <w:shd w:val="clear" w:color="auto" w:fill="auto"/>
            <w:tcMar>
              <w:top w:w="0" w:type="dxa"/>
              <w:left w:w="108" w:type="dxa"/>
              <w:bottom w:w="0" w:type="dxa"/>
              <w:right w:w="108" w:type="dxa"/>
            </w:tcMar>
            <w:hideMark/>
          </w:tcPr>
          <w:p w14:paraId="67CE006E" w14:textId="42AEB0E1" w:rsidR="003E141C" w:rsidRPr="0075512F" w:rsidDel="000A3E8D" w:rsidRDefault="003E141C" w:rsidP="000A3E8D">
            <w:pPr>
              <w:rPr>
                <w:del w:id="5593" w:author="Houyem Rais" w:date="2024-02-22T15:17:00Z"/>
                <w:rFonts w:cstheme="minorHAnsi"/>
                <w:sz w:val="20"/>
                <w:szCs w:val="20"/>
                <w:lang w:eastAsia="en-GB"/>
              </w:rPr>
              <w:pPrChange w:id="5594" w:author="Houyem Rais" w:date="2024-02-22T15:17:00Z">
                <w:pPr>
                  <w:pStyle w:val="ListParagraph"/>
                  <w:widowControl/>
                  <w:numPr>
                    <w:numId w:val="12"/>
                  </w:numPr>
                  <w:autoSpaceDE/>
                  <w:autoSpaceDN/>
                  <w:spacing w:before="0" w:after="0" w:line="240" w:lineRule="auto"/>
                  <w:ind w:left="204" w:hanging="204"/>
                </w:pPr>
              </w:pPrChange>
            </w:pPr>
            <w:del w:id="5595" w:author="Houyem Rais" w:date="2024-02-22T15:17:00Z">
              <w:r w:rsidRPr="0075512F" w:rsidDel="000A3E8D">
                <w:rPr>
                  <w:rFonts w:cstheme="minorHAnsi"/>
                  <w:sz w:val="20"/>
                  <w:szCs w:val="20"/>
                  <w:lang w:eastAsia="en-GB"/>
                </w:rPr>
                <w:delText>Liquidité significative</w:delText>
              </w:r>
            </w:del>
          </w:p>
          <w:p w14:paraId="64F36648" w14:textId="0960C8C9" w:rsidR="003E141C" w:rsidRPr="0075512F" w:rsidDel="000A3E8D" w:rsidRDefault="003E141C" w:rsidP="000A3E8D">
            <w:pPr>
              <w:rPr>
                <w:del w:id="5596" w:author="Houyem Rais" w:date="2024-02-22T15:17:00Z"/>
                <w:rFonts w:cstheme="minorHAnsi"/>
                <w:sz w:val="20"/>
                <w:szCs w:val="20"/>
                <w:lang w:eastAsia="en-GB"/>
              </w:rPr>
              <w:pPrChange w:id="5597" w:author="Houyem Rais" w:date="2024-02-22T15:17:00Z">
                <w:pPr>
                  <w:pStyle w:val="ListParagraph"/>
                  <w:widowControl/>
                  <w:numPr>
                    <w:numId w:val="12"/>
                  </w:numPr>
                  <w:autoSpaceDE/>
                  <w:autoSpaceDN/>
                  <w:spacing w:before="0" w:after="0" w:line="240" w:lineRule="auto"/>
                  <w:ind w:left="204" w:hanging="204"/>
                </w:pPr>
              </w:pPrChange>
            </w:pPr>
            <w:del w:id="5598" w:author="Houyem Rais" w:date="2024-02-22T15:17:00Z">
              <w:r w:rsidRPr="0075512F" w:rsidDel="000A3E8D">
                <w:rPr>
                  <w:rFonts w:cstheme="minorHAnsi"/>
                  <w:sz w:val="20"/>
                  <w:szCs w:val="20"/>
                  <w:lang w:eastAsia="en-GB"/>
                </w:rPr>
                <w:delText>Maturités moyennes relativement attractives</w:delText>
              </w:r>
            </w:del>
          </w:p>
          <w:p w14:paraId="68A7CEB1" w14:textId="5B8B024F" w:rsidR="003E141C" w:rsidRPr="0075512F" w:rsidDel="000A3E8D" w:rsidRDefault="003E141C" w:rsidP="000A3E8D">
            <w:pPr>
              <w:rPr>
                <w:del w:id="5599" w:author="Houyem Rais" w:date="2024-02-22T15:17:00Z"/>
                <w:rFonts w:cstheme="minorHAnsi"/>
                <w:sz w:val="20"/>
                <w:szCs w:val="20"/>
                <w:lang w:eastAsia="en-GB"/>
              </w:rPr>
              <w:pPrChange w:id="5600" w:author="Houyem Rais" w:date="2024-02-22T15:17:00Z">
                <w:pPr>
                  <w:pStyle w:val="ListParagraph"/>
                  <w:widowControl/>
                  <w:numPr>
                    <w:numId w:val="12"/>
                  </w:numPr>
                  <w:autoSpaceDE/>
                  <w:autoSpaceDN/>
                  <w:spacing w:before="0" w:after="0" w:line="240" w:lineRule="auto"/>
                  <w:ind w:left="204" w:hanging="204"/>
                </w:pPr>
              </w:pPrChange>
            </w:pPr>
            <w:del w:id="5601" w:author="Houyem Rais" w:date="2024-02-22T15:17:00Z">
              <w:r w:rsidRPr="0075512F" w:rsidDel="000A3E8D">
                <w:rPr>
                  <w:rFonts w:cstheme="minorHAnsi"/>
                  <w:sz w:val="20"/>
                  <w:szCs w:val="20"/>
                  <w:lang w:eastAsia="en-GB"/>
                </w:rPr>
                <w:delText>Moins flexible que les banques commerciales</w:delText>
              </w:r>
            </w:del>
          </w:p>
          <w:p w14:paraId="08B143C8" w14:textId="1FC054CD" w:rsidR="003E141C" w:rsidRPr="0075512F" w:rsidDel="000A3E8D" w:rsidRDefault="003E141C" w:rsidP="000A3E8D">
            <w:pPr>
              <w:rPr>
                <w:del w:id="5602" w:author="Houyem Rais" w:date="2024-02-22T15:17:00Z"/>
                <w:rFonts w:cstheme="minorHAnsi"/>
                <w:sz w:val="20"/>
                <w:szCs w:val="20"/>
                <w:lang w:eastAsia="en-GB"/>
              </w:rPr>
              <w:pPrChange w:id="5603" w:author="Houyem Rais" w:date="2024-02-22T15:17:00Z">
                <w:pPr>
                  <w:pStyle w:val="ListParagraph"/>
                  <w:widowControl/>
                  <w:numPr>
                    <w:numId w:val="12"/>
                  </w:numPr>
                  <w:autoSpaceDE/>
                  <w:autoSpaceDN/>
                  <w:spacing w:before="0" w:after="0" w:line="240" w:lineRule="auto"/>
                  <w:ind w:left="204" w:hanging="204"/>
                </w:pPr>
              </w:pPrChange>
            </w:pPr>
            <w:del w:id="5604" w:author="Houyem Rais" w:date="2024-02-22T15:17:00Z">
              <w:r w:rsidRPr="0075512F" w:rsidDel="000A3E8D">
                <w:rPr>
                  <w:rFonts w:cstheme="minorHAnsi"/>
                  <w:sz w:val="20"/>
                  <w:szCs w:val="20"/>
                  <w:lang w:eastAsia="en-GB"/>
                </w:rPr>
                <w:delText>Peuvent être lentes</w:delText>
              </w:r>
            </w:del>
          </w:p>
          <w:p w14:paraId="1381FD37" w14:textId="075FE69A" w:rsidR="003E141C" w:rsidRPr="0075512F" w:rsidDel="000A3E8D" w:rsidRDefault="003E141C" w:rsidP="000A3E8D">
            <w:pPr>
              <w:rPr>
                <w:del w:id="5605" w:author="Houyem Rais" w:date="2024-02-22T15:17:00Z"/>
                <w:rFonts w:cstheme="minorHAnsi"/>
                <w:sz w:val="20"/>
                <w:szCs w:val="20"/>
                <w:lang w:eastAsia="en-GB"/>
              </w:rPr>
              <w:pPrChange w:id="5606" w:author="Houyem Rais" w:date="2024-02-22T15:17:00Z">
                <w:pPr>
                  <w:pStyle w:val="ListParagraph"/>
                  <w:widowControl/>
                  <w:numPr>
                    <w:numId w:val="12"/>
                  </w:numPr>
                  <w:autoSpaceDE/>
                  <w:autoSpaceDN/>
                  <w:spacing w:before="0" w:after="0" w:line="240" w:lineRule="auto"/>
                  <w:ind w:left="204" w:hanging="204"/>
                </w:pPr>
              </w:pPrChange>
            </w:pPr>
            <w:del w:id="5607" w:author="Houyem Rais" w:date="2024-02-22T15:17:00Z">
              <w:r w:rsidRPr="0075512F" w:rsidDel="000A3E8D">
                <w:rPr>
                  <w:rFonts w:cstheme="minorHAnsi"/>
                  <w:sz w:val="20"/>
                  <w:szCs w:val="20"/>
                  <w:lang w:eastAsia="en-GB"/>
                </w:rPr>
                <w:delText>Peuvent être relativement chères (premium)</w:delText>
              </w:r>
            </w:del>
          </w:p>
          <w:p w14:paraId="7CDBEB3D" w14:textId="7A77829B" w:rsidR="003E141C" w:rsidRPr="0075512F" w:rsidDel="000A3E8D" w:rsidRDefault="003E141C" w:rsidP="000A3E8D">
            <w:pPr>
              <w:rPr>
                <w:del w:id="5608" w:author="Houyem Rais" w:date="2024-02-22T15:17:00Z"/>
                <w:rFonts w:cstheme="minorHAnsi"/>
                <w:sz w:val="20"/>
                <w:szCs w:val="20"/>
                <w:lang w:eastAsia="en-GB"/>
              </w:rPr>
              <w:pPrChange w:id="5609" w:author="Houyem Rais" w:date="2024-02-22T15:17:00Z">
                <w:pPr>
                  <w:pStyle w:val="ListParagraph"/>
                  <w:widowControl/>
                  <w:numPr>
                    <w:numId w:val="12"/>
                  </w:numPr>
                  <w:autoSpaceDE/>
                  <w:autoSpaceDN/>
                  <w:spacing w:before="0" w:after="0" w:line="240" w:lineRule="auto"/>
                  <w:ind w:left="204" w:hanging="204"/>
                </w:pPr>
              </w:pPrChange>
            </w:pPr>
            <w:del w:id="5610" w:author="Houyem Rais" w:date="2024-02-22T15:17:00Z">
              <w:r w:rsidRPr="0075512F" w:rsidDel="000A3E8D">
                <w:rPr>
                  <w:rFonts w:cstheme="minorHAnsi"/>
                  <w:sz w:val="20"/>
                  <w:szCs w:val="20"/>
                  <w:lang w:eastAsia="en-GB"/>
                </w:rPr>
                <w:delText>Les bailleurs de fonds peuvent fournir des prêts directs, des assurances et des participations.</w:delText>
              </w:r>
            </w:del>
          </w:p>
          <w:p w14:paraId="1BDC6F36" w14:textId="3B86033D" w:rsidR="003E141C" w:rsidRPr="0075512F" w:rsidDel="000A3E8D" w:rsidRDefault="003E141C" w:rsidP="000A3E8D">
            <w:pPr>
              <w:rPr>
                <w:del w:id="5611" w:author="Houyem Rais" w:date="2024-02-22T15:17:00Z"/>
                <w:rFonts w:cstheme="minorHAnsi"/>
                <w:sz w:val="20"/>
                <w:szCs w:val="20"/>
                <w:lang w:eastAsia="en-GB"/>
              </w:rPr>
              <w:pPrChange w:id="5612" w:author="Houyem Rais" w:date="2024-02-22T15:17:00Z">
                <w:pPr>
                  <w:pStyle w:val="ListParagraph"/>
                  <w:widowControl/>
                  <w:numPr>
                    <w:numId w:val="12"/>
                  </w:numPr>
                  <w:autoSpaceDE/>
                  <w:autoSpaceDN/>
                  <w:spacing w:before="0" w:after="0" w:line="240" w:lineRule="auto"/>
                  <w:ind w:left="204" w:hanging="204"/>
                </w:pPr>
              </w:pPrChange>
            </w:pPr>
            <w:del w:id="5613" w:author="Houyem Rais" w:date="2024-02-22T15:17:00Z">
              <w:r w:rsidRPr="0075512F" w:rsidDel="000A3E8D">
                <w:rPr>
                  <w:rFonts w:cstheme="minorHAnsi"/>
                  <w:sz w:val="20"/>
                  <w:szCs w:val="20"/>
                  <w:lang w:eastAsia="en-GB"/>
                </w:rPr>
                <w:delText xml:space="preserve">Plusieurs bailleurs, notamment européens (BEI, BERD, etc.) </w:delText>
              </w:r>
              <w:r w:rsidR="00ED2581" w:rsidRPr="0075512F" w:rsidDel="000A3E8D">
                <w:rPr>
                  <w:rFonts w:cstheme="minorHAnsi"/>
                  <w:sz w:val="20"/>
                  <w:szCs w:val="20"/>
                  <w:lang w:eastAsia="en-GB"/>
                </w:rPr>
                <w:delText>ont</w:delText>
              </w:r>
              <w:r w:rsidRPr="0075512F" w:rsidDel="000A3E8D">
                <w:rPr>
                  <w:rFonts w:cstheme="minorHAnsi"/>
                  <w:sz w:val="20"/>
                  <w:szCs w:val="20"/>
                  <w:lang w:eastAsia="en-GB"/>
                </w:rPr>
                <w:delText xml:space="preserve"> récemment imposé le principe des accords environnementaux de Paris. Il en résulte que les projets autoroutiers en Tunisie ne bénéficieront plus des financements de ces bailleurs (PPP ou pas). Cette tendance sera étendue à tous la majorité des bailleurs. </w:delText>
              </w:r>
            </w:del>
          </w:p>
          <w:p w14:paraId="72A31B65" w14:textId="1F3BD207" w:rsidR="003E141C" w:rsidRPr="0075512F" w:rsidDel="000A3E8D" w:rsidRDefault="003E141C" w:rsidP="000A3E8D">
            <w:pPr>
              <w:rPr>
                <w:del w:id="5614" w:author="Houyem Rais" w:date="2024-02-22T15:17:00Z"/>
                <w:rFonts w:cstheme="minorHAnsi"/>
                <w:sz w:val="20"/>
                <w:szCs w:val="20"/>
                <w:lang w:eastAsia="en-GB"/>
              </w:rPr>
              <w:pPrChange w:id="5615" w:author="Houyem Rais" w:date="2024-02-22T15:17:00Z">
                <w:pPr>
                  <w:pStyle w:val="ListParagraph"/>
                  <w:widowControl/>
                  <w:numPr>
                    <w:numId w:val="12"/>
                  </w:numPr>
                  <w:autoSpaceDE/>
                  <w:autoSpaceDN/>
                  <w:spacing w:before="0" w:after="0" w:line="240" w:lineRule="auto"/>
                  <w:ind w:left="204" w:hanging="204"/>
                </w:pPr>
              </w:pPrChange>
            </w:pPr>
            <w:del w:id="5616" w:author="Houyem Rais" w:date="2024-02-22T15:17:00Z">
              <w:r w:rsidRPr="0075512F" w:rsidDel="000A3E8D">
                <w:rPr>
                  <w:rFonts w:cstheme="minorHAnsi"/>
                  <w:sz w:val="20"/>
                  <w:szCs w:val="20"/>
                  <w:lang w:eastAsia="en-GB"/>
                </w:rPr>
                <w:delText>Les exemples de bailleurs de fonds comprennent :</w:delText>
              </w:r>
            </w:del>
          </w:p>
          <w:p w14:paraId="765ED50B" w14:textId="5A26359D" w:rsidR="003E141C" w:rsidRPr="0075512F" w:rsidDel="000A3E8D" w:rsidRDefault="003E141C" w:rsidP="000A3E8D">
            <w:pPr>
              <w:rPr>
                <w:del w:id="5617" w:author="Houyem Rais" w:date="2024-02-22T15:17:00Z"/>
                <w:rFonts w:cstheme="minorHAnsi"/>
                <w:sz w:val="20"/>
                <w:szCs w:val="20"/>
                <w:lang w:eastAsia="en-GB"/>
              </w:rPr>
              <w:pPrChange w:id="5618" w:author="Houyem Rais" w:date="2024-02-22T15:17:00Z">
                <w:pPr>
                  <w:pStyle w:val="ListParagraph"/>
                  <w:widowControl/>
                  <w:numPr>
                    <w:numId w:val="13"/>
                  </w:numPr>
                  <w:autoSpaceDE/>
                  <w:autoSpaceDN/>
                  <w:spacing w:before="0" w:after="0" w:line="240" w:lineRule="auto"/>
                  <w:ind w:left="360"/>
                </w:pPr>
              </w:pPrChange>
            </w:pPr>
            <w:del w:id="5619" w:author="Houyem Rais" w:date="2024-02-22T15:17:00Z">
              <w:r w:rsidRPr="0075512F" w:rsidDel="000A3E8D">
                <w:rPr>
                  <w:rFonts w:cstheme="minorHAnsi"/>
                  <w:sz w:val="20"/>
                  <w:szCs w:val="20"/>
                  <w:lang w:eastAsia="en-GB"/>
                </w:rPr>
                <w:delText>Agence multilatérale de garantie des investissements ("MIGA")</w:delText>
              </w:r>
            </w:del>
          </w:p>
          <w:p w14:paraId="2F2001CE" w14:textId="66C5B489" w:rsidR="003E141C" w:rsidRPr="0075512F" w:rsidDel="000A3E8D" w:rsidRDefault="003E141C" w:rsidP="000A3E8D">
            <w:pPr>
              <w:rPr>
                <w:del w:id="5620" w:author="Houyem Rais" w:date="2024-02-22T15:17:00Z"/>
                <w:rFonts w:cstheme="minorHAnsi"/>
                <w:sz w:val="20"/>
                <w:szCs w:val="20"/>
                <w:lang w:eastAsia="en-GB"/>
              </w:rPr>
              <w:pPrChange w:id="5621" w:author="Houyem Rais" w:date="2024-02-22T15:17:00Z">
                <w:pPr>
                  <w:pStyle w:val="ListParagraph"/>
                  <w:widowControl/>
                  <w:numPr>
                    <w:numId w:val="13"/>
                  </w:numPr>
                  <w:autoSpaceDE/>
                  <w:autoSpaceDN/>
                  <w:spacing w:before="0" w:after="0" w:line="240" w:lineRule="auto"/>
                  <w:ind w:left="360"/>
                </w:pPr>
              </w:pPrChange>
            </w:pPr>
            <w:del w:id="5622" w:author="Houyem Rais" w:date="2024-02-22T15:17:00Z">
              <w:r w:rsidRPr="0075512F" w:rsidDel="000A3E8D">
                <w:rPr>
                  <w:rFonts w:cstheme="minorHAnsi"/>
                  <w:sz w:val="20"/>
                  <w:szCs w:val="20"/>
                  <w:lang w:eastAsia="en-GB"/>
                </w:rPr>
                <w:delText>Société financière internationale (IFC)</w:delText>
              </w:r>
            </w:del>
          </w:p>
          <w:p w14:paraId="79F20A95" w14:textId="603E4705" w:rsidR="003E141C" w:rsidRPr="0075512F" w:rsidDel="000A3E8D" w:rsidRDefault="003E141C" w:rsidP="000A3E8D">
            <w:pPr>
              <w:rPr>
                <w:del w:id="5623" w:author="Houyem Rais" w:date="2024-02-22T15:17:00Z"/>
                <w:rFonts w:cstheme="minorHAnsi"/>
                <w:sz w:val="20"/>
                <w:szCs w:val="20"/>
                <w:lang w:eastAsia="en-GB"/>
              </w:rPr>
              <w:pPrChange w:id="5624" w:author="Houyem Rais" w:date="2024-02-22T15:17:00Z">
                <w:pPr>
                  <w:pStyle w:val="ListParagraph"/>
                  <w:widowControl/>
                  <w:numPr>
                    <w:numId w:val="13"/>
                  </w:numPr>
                  <w:autoSpaceDE/>
                  <w:autoSpaceDN/>
                  <w:spacing w:before="0" w:after="0" w:line="240" w:lineRule="auto"/>
                  <w:ind w:left="360"/>
                </w:pPr>
              </w:pPrChange>
            </w:pPr>
            <w:del w:id="5625" w:author="Houyem Rais" w:date="2024-02-22T15:17:00Z">
              <w:r w:rsidRPr="0075512F" w:rsidDel="000A3E8D">
                <w:rPr>
                  <w:rFonts w:cstheme="minorHAnsi"/>
                  <w:sz w:val="20"/>
                  <w:szCs w:val="20"/>
                  <w:lang w:eastAsia="en-GB"/>
                </w:rPr>
                <w:delText>Banque africaine de développement</w:delText>
              </w:r>
            </w:del>
          </w:p>
        </w:tc>
      </w:tr>
      <w:tr w:rsidR="003E141C" w:rsidRPr="0075512F" w:rsidDel="000A3E8D" w14:paraId="0DA2925A" w14:textId="64ADC6A0" w:rsidTr="00115F39">
        <w:trPr>
          <w:trHeight w:val="20"/>
          <w:del w:id="5626" w:author="Houyem Rais" w:date="2024-02-22T15:17:00Z"/>
        </w:trPr>
        <w:tc>
          <w:tcPr>
            <w:tcW w:w="1474" w:type="dxa"/>
            <w:shd w:val="clear" w:color="auto" w:fill="auto"/>
            <w:tcMar>
              <w:top w:w="0" w:type="dxa"/>
              <w:left w:w="108" w:type="dxa"/>
              <w:bottom w:w="0" w:type="dxa"/>
              <w:right w:w="108" w:type="dxa"/>
            </w:tcMar>
            <w:hideMark/>
          </w:tcPr>
          <w:p w14:paraId="1B46130A" w14:textId="2F2AA4DE" w:rsidR="003E141C" w:rsidRPr="0075512F" w:rsidDel="000A3E8D" w:rsidRDefault="003E141C" w:rsidP="000A3E8D">
            <w:pPr>
              <w:rPr>
                <w:del w:id="5627" w:author="Houyem Rais" w:date="2024-02-22T15:17:00Z"/>
                <w:rFonts w:cstheme="minorHAnsi"/>
                <w:sz w:val="20"/>
                <w:szCs w:val="20"/>
                <w:lang w:eastAsia="en-GB"/>
              </w:rPr>
              <w:pPrChange w:id="5628" w:author="Houyem Rais" w:date="2024-02-22T15:17:00Z">
                <w:pPr>
                  <w:spacing w:before="0" w:after="0"/>
                  <w:jc w:val="left"/>
                </w:pPr>
              </w:pPrChange>
            </w:pPr>
            <w:bookmarkStart w:id="5629" w:name="_Hlk114063370"/>
            <w:del w:id="5630" w:author="Houyem Rais" w:date="2024-02-22T15:17:00Z">
              <w:r w:rsidRPr="0075512F" w:rsidDel="000A3E8D">
                <w:rPr>
                  <w:rFonts w:cstheme="minorHAnsi"/>
                  <w:sz w:val="20"/>
                  <w:szCs w:val="20"/>
                  <w:lang w:eastAsia="en-GB"/>
                </w:rPr>
                <w:delText>Les marchés de capitaux</w:delText>
              </w:r>
            </w:del>
          </w:p>
          <w:p w14:paraId="6A5531B5" w14:textId="32FA360C" w:rsidR="003E141C" w:rsidRPr="0075512F" w:rsidDel="000A3E8D" w:rsidRDefault="003E141C" w:rsidP="000A3E8D">
            <w:pPr>
              <w:rPr>
                <w:del w:id="5631" w:author="Houyem Rais" w:date="2024-02-22T15:17:00Z"/>
                <w:rFonts w:cstheme="minorHAnsi"/>
                <w:sz w:val="20"/>
                <w:szCs w:val="20"/>
                <w:lang w:eastAsia="en-GB"/>
              </w:rPr>
              <w:pPrChange w:id="5632" w:author="Houyem Rais" w:date="2024-02-22T15:17:00Z">
                <w:pPr>
                  <w:spacing w:before="0" w:after="0"/>
                  <w:jc w:val="left"/>
                </w:pPr>
              </w:pPrChange>
            </w:pPr>
            <w:del w:id="5633" w:author="Houyem Rais" w:date="2024-02-22T15:17:00Z">
              <w:r w:rsidRPr="0075512F" w:rsidDel="000A3E8D">
                <w:rPr>
                  <w:rFonts w:cstheme="minorHAnsi"/>
                  <w:sz w:val="20"/>
                  <w:szCs w:val="20"/>
                  <w:lang w:eastAsia="en-GB"/>
                </w:rPr>
                <w:delText>(Obligations)</w:delText>
              </w:r>
            </w:del>
          </w:p>
        </w:tc>
        <w:tc>
          <w:tcPr>
            <w:tcW w:w="6746" w:type="dxa"/>
            <w:shd w:val="clear" w:color="auto" w:fill="auto"/>
            <w:tcMar>
              <w:top w:w="0" w:type="dxa"/>
              <w:left w:w="108" w:type="dxa"/>
              <w:bottom w:w="0" w:type="dxa"/>
              <w:right w:w="108" w:type="dxa"/>
            </w:tcMar>
            <w:hideMark/>
          </w:tcPr>
          <w:p w14:paraId="6160ED1B" w14:textId="4D500CB3" w:rsidR="003E141C" w:rsidRPr="0075512F" w:rsidDel="000A3E8D" w:rsidRDefault="003E141C" w:rsidP="000A3E8D">
            <w:pPr>
              <w:rPr>
                <w:del w:id="5634" w:author="Houyem Rais" w:date="2024-02-22T15:17:00Z"/>
                <w:rFonts w:cstheme="minorHAnsi"/>
                <w:sz w:val="20"/>
                <w:szCs w:val="20"/>
                <w:lang w:eastAsia="en-GB"/>
              </w:rPr>
              <w:pPrChange w:id="5635" w:author="Houyem Rais" w:date="2024-02-22T15:17:00Z">
                <w:pPr>
                  <w:pStyle w:val="ListParagraph"/>
                  <w:widowControl/>
                  <w:numPr>
                    <w:numId w:val="12"/>
                  </w:numPr>
                  <w:autoSpaceDE/>
                  <w:autoSpaceDN/>
                  <w:spacing w:before="0" w:after="0" w:line="240" w:lineRule="auto"/>
                  <w:ind w:left="204" w:hanging="204"/>
                </w:pPr>
              </w:pPrChange>
            </w:pPr>
            <w:del w:id="5636" w:author="Houyem Rais" w:date="2024-02-22T15:17:00Z">
              <w:r w:rsidRPr="0075512F" w:rsidDel="000A3E8D">
                <w:rPr>
                  <w:rFonts w:cstheme="minorHAnsi"/>
                  <w:sz w:val="20"/>
                  <w:szCs w:val="20"/>
                  <w:lang w:eastAsia="en-GB"/>
                </w:rPr>
                <w:delText>Peuvent apporter une durée de prêt moyenne à longue.</w:delText>
              </w:r>
            </w:del>
          </w:p>
          <w:p w14:paraId="5E75046A" w14:textId="1ECC07B1" w:rsidR="003E141C" w:rsidRPr="0075512F" w:rsidDel="000A3E8D" w:rsidRDefault="003E141C" w:rsidP="000A3E8D">
            <w:pPr>
              <w:rPr>
                <w:del w:id="5637" w:author="Houyem Rais" w:date="2024-02-22T15:17:00Z"/>
                <w:rFonts w:cstheme="minorHAnsi"/>
                <w:sz w:val="20"/>
                <w:szCs w:val="20"/>
                <w:lang w:eastAsia="en-GB"/>
              </w:rPr>
              <w:pPrChange w:id="5638" w:author="Houyem Rais" w:date="2024-02-22T15:17:00Z">
                <w:pPr>
                  <w:pStyle w:val="ListParagraph"/>
                  <w:widowControl/>
                  <w:numPr>
                    <w:numId w:val="12"/>
                  </w:numPr>
                  <w:autoSpaceDE/>
                  <w:autoSpaceDN/>
                  <w:spacing w:before="0" w:after="0" w:line="240" w:lineRule="auto"/>
                  <w:ind w:left="204" w:hanging="204"/>
                </w:pPr>
              </w:pPrChange>
            </w:pPr>
            <w:del w:id="5639" w:author="Houyem Rais" w:date="2024-02-22T15:17:00Z">
              <w:r w:rsidRPr="0075512F" w:rsidDel="000A3E8D">
                <w:rPr>
                  <w:rFonts w:cstheme="minorHAnsi"/>
                  <w:sz w:val="20"/>
                  <w:szCs w:val="20"/>
                  <w:lang w:eastAsia="en-GB"/>
                </w:rPr>
                <w:delText>Coûts de portage négatifs pendant la construction mais coûts de rupture élevés.</w:delText>
              </w:r>
            </w:del>
          </w:p>
          <w:p w14:paraId="4A374E05" w14:textId="5453AB6B" w:rsidR="003E141C" w:rsidRPr="0075512F" w:rsidDel="000A3E8D" w:rsidRDefault="003E141C" w:rsidP="000A3E8D">
            <w:pPr>
              <w:rPr>
                <w:del w:id="5640" w:author="Houyem Rais" w:date="2024-02-22T15:17:00Z"/>
                <w:rFonts w:cstheme="minorHAnsi"/>
                <w:sz w:val="20"/>
                <w:szCs w:val="20"/>
                <w:lang w:eastAsia="en-GB"/>
              </w:rPr>
              <w:pPrChange w:id="5641" w:author="Houyem Rais" w:date="2024-02-22T15:17:00Z">
                <w:pPr>
                  <w:pStyle w:val="ListParagraph"/>
                  <w:widowControl/>
                  <w:numPr>
                    <w:numId w:val="12"/>
                  </w:numPr>
                  <w:autoSpaceDE/>
                  <w:autoSpaceDN/>
                  <w:spacing w:before="0" w:after="0" w:line="240" w:lineRule="auto"/>
                  <w:ind w:left="204" w:hanging="204"/>
                </w:pPr>
              </w:pPrChange>
            </w:pPr>
            <w:del w:id="5642" w:author="Houyem Rais" w:date="2024-02-22T15:17:00Z">
              <w:r w:rsidRPr="0075512F" w:rsidDel="000A3E8D">
                <w:rPr>
                  <w:rFonts w:cstheme="minorHAnsi"/>
                  <w:sz w:val="20"/>
                  <w:szCs w:val="20"/>
                  <w:lang w:eastAsia="en-GB"/>
                </w:rPr>
                <w:delText>Des exigences rigoureuses en matière de notation de crédit et de divulgation de l’information.</w:delText>
              </w:r>
            </w:del>
          </w:p>
          <w:p w14:paraId="46B8E4CA" w14:textId="5166EF28" w:rsidR="003E141C" w:rsidRPr="0075512F" w:rsidDel="000A3E8D" w:rsidRDefault="003E141C" w:rsidP="000A3E8D">
            <w:pPr>
              <w:rPr>
                <w:del w:id="5643" w:author="Houyem Rais" w:date="2024-02-22T15:17:00Z"/>
                <w:rFonts w:cstheme="minorHAnsi"/>
                <w:sz w:val="20"/>
                <w:szCs w:val="20"/>
                <w:lang w:eastAsia="en-GB"/>
              </w:rPr>
              <w:pPrChange w:id="5644" w:author="Houyem Rais" w:date="2024-02-22T15:17:00Z">
                <w:pPr>
                  <w:pStyle w:val="ListParagraph"/>
                  <w:widowControl/>
                  <w:numPr>
                    <w:numId w:val="12"/>
                  </w:numPr>
                  <w:autoSpaceDE/>
                  <w:autoSpaceDN/>
                  <w:spacing w:before="0" w:after="0" w:line="240" w:lineRule="auto"/>
                  <w:ind w:left="204" w:hanging="204"/>
                </w:pPr>
              </w:pPrChange>
            </w:pPr>
            <w:del w:id="5645" w:author="Houyem Rais" w:date="2024-02-22T15:17:00Z">
              <w:r w:rsidRPr="0075512F" w:rsidDel="000A3E8D">
                <w:rPr>
                  <w:rFonts w:cstheme="minorHAnsi"/>
                  <w:sz w:val="20"/>
                  <w:szCs w:val="20"/>
                  <w:lang w:eastAsia="en-GB"/>
                </w:rPr>
                <w:delText>Accès à un pool de liquidités alternatif.</w:delText>
              </w:r>
            </w:del>
          </w:p>
        </w:tc>
        <w:tc>
          <w:tcPr>
            <w:tcW w:w="6209" w:type="dxa"/>
            <w:shd w:val="clear" w:color="auto" w:fill="auto"/>
            <w:tcMar>
              <w:top w:w="0" w:type="dxa"/>
              <w:left w:w="108" w:type="dxa"/>
              <w:bottom w:w="0" w:type="dxa"/>
              <w:right w:w="108" w:type="dxa"/>
            </w:tcMar>
            <w:hideMark/>
          </w:tcPr>
          <w:p w14:paraId="3E2E0475" w14:textId="74B89F28" w:rsidR="003E141C" w:rsidRPr="0075512F" w:rsidDel="000A3E8D" w:rsidRDefault="003E141C" w:rsidP="000A3E8D">
            <w:pPr>
              <w:rPr>
                <w:del w:id="5646" w:author="Houyem Rais" w:date="2024-02-22T15:17:00Z"/>
                <w:rFonts w:cstheme="minorHAnsi"/>
                <w:sz w:val="20"/>
                <w:szCs w:val="20"/>
                <w:lang w:eastAsia="en-GB"/>
              </w:rPr>
              <w:pPrChange w:id="5647" w:author="Houyem Rais" w:date="2024-02-22T15:17:00Z">
                <w:pPr>
                  <w:pStyle w:val="ListParagraph"/>
                  <w:widowControl/>
                  <w:numPr>
                    <w:numId w:val="12"/>
                  </w:numPr>
                  <w:autoSpaceDE/>
                  <w:autoSpaceDN/>
                  <w:spacing w:before="0" w:after="0" w:line="240" w:lineRule="auto"/>
                  <w:ind w:left="204" w:hanging="204"/>
                </w:pPr>
              </w:pPrChange>
            </w:pPr>
            <w:del w:id="5648" w:author="Houyem Rais" w:date="2024-02-22T15:17:00Z">
              <w:r w:rsidRPr="0075512F" w:rsidDel="000A3E8D">
                <w:rPr>
                  <w:rFonts w:cstheme="minorHAnsi"/>
                  <w:sz w:val="20"/>
                  <w:szCs w:val="20"/>
                  <w:lang w:eastAsia="en-GB"/>
                </w:rPr>
                <w:delText>Le marché teste actuellement l'appétit pour les maturités plus longes.</w:delText>
              </w:r>
            </w:del>
          </w:p>
          <w:p w14:paraId="066DC5A3" w14:textId="55A82037" w:rsidR="003E141C" w:rsidRPr="0075512F" w:rsidDel="000A3E8D" w:rsidRDefault="003E141C" w:rsidP="000A3E8D">
            <w:pPr>
              <w:rPr>
                <w:del w:id="5649" w:author="Houyem Rais" w:date="2024-02-22T15:17:00Z"/>
                <w:rFonts w:cstheme="minorHAnsi"/>
                <w:sz w:val="20"/>
                <w:szCs w:val="20"/>
                <w:lang w:eastAsia="en-GB"/>
              </w:rPr>
              <w:pPrChange w:id="5650" w:author="Houyem Rais" w:date="2024-02-22T15:17:00Z">
                <w:pPr>
                  <w:pStyle w:val="ListParagraph"/>
                  <w:widowControl/>
                  <w:numPr>
                    <w:numId w:val="12"/>
                  </w:numPr>
                  <w:autoSpaceDE/>
                  <w:autoSpaceDN/>
                  <w:spacing w:before="0" w:after="0" w:line="240" w:lineRule="auto"/>
                  <w:ind w:left="204" w:hanging="204"/>
                </w:pPr>
              </w:pPrChange>
            </w:pPr>
            <w:del w:id="5651" w:author="Houyem Rais" w:date="2024-02-22T15:17:00Z">
              <w:r w:rsidRPr="0075512F" w:rsidDel="000A3E8D">
                <w:rPr>
                  <w:rFonts w:cstheme="minorHAnsi"/>
                  <w:sz w:val="20"/>
                  <w:szCs w:val="20"/>
                  <w:lang w:eastAsia="en-GB"/>
                </w:rPr>
                <w:delText>L'utilisation d'obligations est appropriée dans certaines circonstances (limitées), mais les obligations de projet sont encore limitées dans le financement de projets.</w:delText>
              </w:r>
            </w:del>
          </w:p>
          <w:p w14:paraId="3C43BC7B" w14:textId="568FC60D" w:rsidR="003E141C" w:rsidRPr="0075512F" w:rsidDel="000A3E8D" w:rsidRDefault="003E141C" w:rsidP="000A3E8D">
            <w:pPr>
              <w:rPr>
                <w:del w:id="5652" w:author="Houyem Rais" w:date="2024-02-22T15:17:00Z"/>
                <w:rFonts w:cstheme="minorHAnsi"/>
                <w:sz w:val="20"/>
                <w:szCs w:val="20"/>
                <w:lang w:eastAsia="en-GB"/>
              </w:rPr>
              <w:pPrChange w:id="5653" w:author="Houyem Rais" w:date="2024-02-22T15:17:00Z">
                <w:pPr>
                  <w:pStyle w:val="ListParagraph"/>
                  <w:widowControl/>
                  <w:numPr>
                    <w:numId w:val="12"/>
                  </w:numPr>
                  <w:autoSpaceDE/>
                  <w:autoSpaceDN/>
                  <w:spacing w:before="0" w:after="0" w:line="240" w:lineRule="auto"/>
                  <w:ind w:left="204" w:hanging="204"/>
                </w:pPr>
              </w:pPrChange>
            </w:pPr>
            <w:del w:id="5654" w:author="Houyem Rais" w:date="2024-02-22T15:17:00Z">
              <w:r w:rsidRPr="0075512F" w:rsidDel="000A3E8D">
                <w:rPr>
                  <w:rFonts w:cstheme="minorHAnsi"/>
                  <w:sz w:val="20"/>
                  <w:szCs w:val="20"/>
                  <w:lang w:eastAsia="en-GB"/>
                </w:rPr>
                <w:delText>Le risque de construction peut présenter des difficultés.</w:delText>
              </w:r>
            </w:del>
          </w:p>
        </w:tc>
      </w:tr>
    </w:tbl>
    <w:bookmarkEnd w:id="5629"/>
    <w:p w14:paraId="3930FA5E" w14:textId="458DF5D8" w:rsidR="003E141C" w:rsidRPr="0075512F" w:rsidDel="000A3E8D" w:rsidRDefault="003E141C" w:rsidP="000A3E8D">
      <w:pPr>
        <w:rPr>
          <w:del w:id="5655" w:author="Houyem Rais" w:date="2024-02-22T15:17:00Z"/>
        </w:rPr>
        <w:pPrChange w:id="5656" w:author="Houyem Rais" w:date="2024-02-22T15:17:00Z">
          <w:pPr/>
        </w:pPrChange>
      </w:pPr>
      <w:del w:id="5657" w:author="Houyem Rais" w:date="2024-02-22T15:17:00Z">
        <w:r w:rsidRPr="0075512F" w:rsidDel="000A3E8D">
          <w:delText>Les solutions de financement finales proposées par chaque candidat du secteur privé comprendront inévitablement un mélange des sources de financement mentionnées ci-dessus.</w:delText>
        </w:r>
      </w:del>
    </w:p>
    <w:p w14:paraId="09C93065" w14:textId="63AB5A35" w:rsidR="003E141C" w:rsidRPr="0075512F" w:rsidDel="000A3E8D" w:rsidRDefault="003E141C" w:rsidP="000A3E8D">
      <w:pPr>
        <w:rPr>
          <w:del w:id="5658" w:author="Houyem Rais" w:date="2024-02-22T15:17:00Z"/>
          <w:b/>
          <w:color w:val="004BE2"/>
          <w:sz w:val="24"/>
          <w:szCs w:val="24"/>
        </w:rPr>
        <w:pPrChange w:id="5659" w:author="Houyem Rais" w:date="2024-02-22T15:17:00Z">
          <w:pPr>
            <w:spacing w:before="0" w:after="0" w:line="240" w:lineRule="auto"/>
            <w:jc w:val="left"/>
          </w:pPr>
        </w:pPrChange>
      </w:pPr>
      <w:bookmarkStart w:id="5660" w:name="_Toc136949995"/>
      <w:bookmarkStart w:id="5661" w:name="_Toc137137794"/>
      <w:del w:id="5662" w:author="Houyem Rais" w:date="2024-02-22T15:17:00Z">
        <w:r w:rsidRPr="0075512F" w:rsidDel="000A3E8D">
          <w:br w:type="page"/>
        </w:r>
      </w:del>
    </w:p>
    <w:p w14:paraId="162E7B76" w14:textId="3FB0A15C" w:rsidR="003E141C" w:rsidRPr="0075512F" w:rsidDel="000A3E8D" w:rsidRDefault="003E141C" w:rsidP="000A3E8D">
      <w:pPr>
        <w:rPr>
          <w:del w:id="5663" w:author="Houyem Rais" w:date="2024-02-22T15:17:00Z"/>
        </w:rPr>
        <w:sectPr w:rsidR="003E141C" w:rsidRPr="0075512F" w:rsidDel="000A3E8D" w:rsidSect="00115F39">
          <w:pgSz w:w="16850" w:h="11910" w:orient="landscape"/>
          <w:pgMar w:top="1418" w:right="1440" w:bottom="1420" w:left="1440" w:header="0" w:footer="0" w:gutter="0"/>
          <w:cols w:space="720"/>
          <w:docGrid w:linePitch="299"/>
        </w:sectPr>
        <w:pPrChange w:id="5664" w:author="Houyem Rais" w:date="2024-02-22T15:17:00Z">
          <w:pPr>
            <w:pStyle w:val="Titre3"/>
          </w:pPr>
        </w:pPrChange>
      </w:pPr>
    </w:p>
    <w:p w14:paraId="5A6BF349" w14:textId="4FDB589E" w:rsidR="00CD4640" w:rsidRPr="0075512F" w:rsidDel="000A3E8D" w:rsidRDefault="00CD4640" w:rsidP="000A3E8D">
      <w:pPr>
        <w:rPr>
          <w:del w:id="5665" w:author="Houyem Rais" w:date="2024-02-22T15:17:00Z"/>
        </w:rPr>
        <w:pPrChange w:id="5666" w:author="Houyem Rais" w:date="2024-02-22T15:17:00Z">
          <w:pPr>
            <w:pStyle w:val="Titre3"/>
            <w:spacing w:after="0"/>
          </w:pPr>
        </w:pPrChange>
      </w:pPr>
      <w:bookmarkStart w:id="5667" w:name="_Toc142174721"/>
      <w:del w:id="5668" w:author="Houyem Rais" w:date="2024-02-22T15:17:00Z">
        <w:r w:rsidRPr="0075512F" w:rsidDel="000A3E8D">
          <w:delText>Options de soutien gouvernemental (Subvention publique)</w:delText>
        </w:r>
        <w:bookmarkEnd w:id="5660"/>
        <w:bookmarkEnd w:id="5661"/>
        <w:bookmarkEnd w:id="5667"/>
      </w:del>
    </w:p>
    <w:p w14:paraId="000EBA78" w14:textId="7A68CB77" w:rsidR="003E141C" w:rsidRPr="0075512F" w:rsidDel="000A3E8D" w:rsidRDefault="003E141C" w:rsidP="000A3E8D">
      <w:pPr>
        <w:rPr>
          <w:del w:id="5669" w:author="Houyem Rais" w:date="2024-02-22T15:17:00Z"/>
        </w:rPr>
        <w:pPrChange w:id="5670" w:author="Houyem Rais" w:date="2024-02-22T15:17:00Z">
          <w:pPr/>
        </w:pPrChange>
      </w:pPr>
      <w:del w:id="5671" w:author="Houyem Rais" w:date="2024-02-22T15:17:00Z">
        <w:r w:rsidRPr="0075512F" w:rsidDel="000A3E8D">
          <w:delText xml:space="preserve">La taille et l'échelle du projet de </w:delText>
        </w:r>
        <w:bookmarkStart w:id="5672" w:name="_Hlk141364487"/>
        <w:r w:rsidRPr="0075512F" w:rsidDel="000A3E8D">
          <w:rPr>
            <w:rFonts w:cstheme="minorHAnsi"/>
          </w:rPr>
          <w:delText xml:space="preserve">la </w:delText>
        </w:r>
        <w:r w:rsidRPr="0075512F" w:rsidDel="000A3E8D">
          <w:delText xml:space="preserve">liaison permanente entre l'île de Djerba et le continent au niveau de la région du Djorf </w:delText>
        </w:r>
        <w:bookmarkEnd w:id="5672"/>
        <w:r w:rsidRPr="0075512F" w:rsidDel="000A3E8D">
          <w:delText>sont importantes. Le retour d'expérience suggèrera que les besoins en capitaux importants pour le projet pourraient constituer un obstacle à sa réalisation. Des projets comparables actuellement sur le marché et des transactions PPP conclues récemment montrent qu'il est peu probable que des projets de cette taille puissent être financés uniquement par une combinaison de fonds propres et de dettes de prêteurs commerciaux ou de marchés financiers.</w:delText>
        </w:r>
      </w:del>
    </w:p>
    <w:p w14:paraId="06D8E1F8" w14:textId="77E17A65" w:rsidR="001F7A65" w:rsidRPr="0075512F" w:rsidDel="000A3E8D" w:rsidRDefault="003E141C" w:rsidP="000A3E8D">
      <w:pPr>
        <w:rPr>
          <w:del w:id="5673" w:author="Houyem Rais" w:date="2024-02-22T15:17:00Z"/>
        </w:rPr>
        <w:pPrChange w:id="5674" w:author="Houyem Rais" w:date="2024-02-22T15:17:00Z">
          <w:pPr/>
        </w:pPrChange>
      </w:pPr>
      <w:del w:id="5675" w:author="Houyem Rais" w:date="2024-02-22T15:17:00Z">
        <w:r w:rsidRPr="0075512F" w:rsidDel="000A3E8D">
          <w:delText>Par conséquent, une combinaison de dette commerciale, de fonds propres, de subvention et de financement international est recommandée.</w:delText>
        </w:r>
      </w:del>
    </w:p>
    <w:p w14:paraId="65CA006D" w14:textId="47C87D43" w:rsidR="003E141C" w:rsidRPr="0075512F" w:rsidDel="000A3E8D" w:rsidRDefault="003E141C" w:rsidP="000A3E8D">
      <w:pPr>
        <w:rPr>
          <w:del w:id="5676" w:author="Houyem Rais" w:date="2024-02-22T15:17:00Z"/>
        </w:rPr>
        <w:pPrChange w:id="5677" w:author="Houyem Rais" w:date="2024-02-22T15:17:00Z">
          <w:pPr>
            <w:pStyle w:val="Caption"/>
          </w:pPr>
        </w:pPrChange>
      </w:pPr>
      <w:bookmarkStart w:id="5678" w:name="_Toc144481093"/>
      <w:del w:id="5679"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25</w:delText>
        </w:r>
        <w:r w:rsidRPr="0075512F" w:rsidDel="000A3E8D">
          <w:fldChar w:fldCharType="end"/>
        </w:r>
        <w:r w:rsidRPr="0075512F" w:rsidDel="000A3E8D">
          <w:delText xml:space="preserve"> Options de soutien public pour le projet de la liaison permanente entre l'île de Djerba et le continent au niveau de la région du Djorf</w:delText>
        </w:r>
        <w:bookmarkEnd w:id="5678"/>
      </w:del>
    </w:p>
    <w:tbl>
      <w:tblPr>
        <w:tblW w:w="949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70"/>
        <w:gridCol w:w="2505"/>
        <w:gridCol w:w="2722"/>
        <w:gridCol w:w="2901"/>
      </w:tblGrid>
      <w:tr w:rsidR="003E141C" w:rsidRPr="0075512F" w:rsidDel="000A3E8D" w14:paraId="2A7F3756" w14:textId="1D9FD6D7" w:rsidTr="003E141C">
        <w:trPr>
          <w:cantSplit/>
          <w:trHeight w:val="418"/>
          <w:del w:id="5680" w:author="Houyem Rais" w:date="2024-02-22T15:17:00Z"/>
        </w:trPr>
        <w:tc>
          <w:tcPr>
            <w:tcW w:w="1259" w:type="dxa"/>
            <w:shd w:val="clear" w:color="auto" w:fill="D9D9D9" w:themeFill="background1" w:themeFillShade="D9"/>
            <w:tcMar>
              <w:top w:w="0" w:type="dxa"/>
              <w:left w:w="108" w:type="dxa"/>
              <w:bottom w:w="0" w:type="dxa"/>
              <w:right w:w="108" w:type="dxa"/>
            </w:tcMar>
            <w:vAlign w:val="center"/>
            <w:hideMark/>
          </w:tcPr>
          <w:p w14:paraId="38B3DF5C" w14:textId="7EA47036" w:rsidR="003E141C" w:rsidRPr="0075512F" w:rsidDel="000A3E8D" w:rsidRDefault="003E141C" w:rsidP="000A3E8D">
            <w:pPr>
              <w:rPr>
                <w:del w:id="5681" w:author="Houyem Rais" w:date="2024-02-22T15:17:00Z"/>
                <w:rFonts w:cstheme="minorHAnsi"/>
                <w:b/>
                <w:bCs/>
                <w:sz w:val="16"/>
                <w:szCs w:val="16"/>
                <w:lang w:eastAsia="en-GB"/>
              </w:rPr>
              <w:pPrChange w:id="5682" w:author="Houyem Rais" w:date="2024-02-22T15:17:00Z">
                <w:pPr>
                  <w:spacing w:before="0" w:after="0"/>
                  <w:jc w:val="center"/>
                </w:pPr>
              </w:pPrChange>
            </w:pPr>
            <w:del w:id="5683" w:author="Houyem Rais" w:date="2024-02-22T15:17:00Z">
              <w:r w:rsidRPr="0075512F" w:rsidDel="000A3E8D">
                <w:rPr>
                  <w:rFonts w:cstheme="minorHAnsi"/>
                  <w:b/>
                  <w:bCs/>
                  <w:sz w:val="16"/>
                  <w:szCs w:val="16"/>
                  <w:lang w:eastAsia="en-GB"/>
                </w:rPr>
                <w:delText>Source de financement</w:delText>
              </w:r>
            </w:del>
          </w:p>
        </w:tc>
        <w:tc>
          <w:tcPr>
            <w:tcW w:w="2537" w:type="dxa"/>
            <w:shd w:val="clear" w:color="auto" w:fill="D9D9D9" w:themeFill="background1" w:themeFillShade="D9"/>
            <w:tcMar>
              <w:top w:w="0" w:type="dxa"/>
              <w:left w:w="108" w:type="dxa"/>
              <w:bottom w:w="0" w:type="dxa"/>
              <w:right w:w="108" w:type="dxa"/>
            </w:tcMar>
            <w:vAlign w:val="center"/>
            <w:hideMark/>
          </w:tcPr>
          <w:p w14:paraId="678C9C12" w14:textId="79A10E4F" w:rsidR="003E141C" w:rsidRPr="0075512F" w:rsidDel="000A3E8D" w:rsidRDefault="003E141C" w:rsidP="000A3E8D">
            <w:pPr>
              <w:rPr>
                <w:del w:id="5684" w:author="Houyem Rais" w:date="2024-02-22T15:17:00Z"/>
                <w:rFonts w:cstheme="minorHAnsi"/>
                <w:b/>
                <w:bCs/>
                <w:sz w:val="16"/>
                <w:szCs w:val="16"/>
                <w:lang w:eastAsia="en-GB"/>
              </w:rPr>
              <w:pPrChange w:id="5685" w:author="Houyem Rais" w:date="2024-02-22T15:17:00Z">
                <w:pPr>
                  <w:spacing w:before="0" w:after="0"/>
                  <w:jc w:val="center"/>
                </w:pPr>
              </w:pPrChange>
            </w:pPr>
            <w:del w:id="5686" w:author="Houyem Rais" w:date="2024-02-22T15:17:00Z">
              <w:r w:rsidRPr="0075512F" w:rsidDel="000A3E8D">
                <w:rPr>
                  <w:rFonts w:cstheme="minorHAnsi"/>
                  <w:b/>
                  <w:bCs/>
                  <w:sz w:val="16"/>
                  <w:szCs w:val="16"/>
                  <w:lang w:eastAsia="en-GB"/>
                </w:rPr>
                <w:delText>Description / Caractéristique</w:delText>
              </w:r>
            </w:del>
          </w:p>
        </w:tc>
        <w:tc>
          <w:tcPr>
            <w:tcW w:w="2757" w:type="dxa"/>
            <w:shd w:val="clear" w:color="auto" w:fill="D9D9D9" w:themeFill="background1" w:themeFillShade="D9"/>
            <w:tcMar>
              <w:top w:w="0" w:type="dxa"/>
              <w:left w:w="108" w:type="dxa"/>
              <w:bottom w:w="0" w:type="dxa"/>
              <w:right w:w="108" w:type="dxa"/>
            </w:tcMar>
            <w:vAlign w:val="center"/>
            <w:hideMark/>
          </w:tcPr>
          <w:p w14:paraId="184C3B9A" w14:textId="795EE748" w:rsidR="003E141C" w:rsidRPr="0075512F" w:rsidDel="000A3E8D" w:rsidRDefault="003E141C" w:rsidP="000A3E8D">
            <w:pPr>
              <w:rPr>
                <w:del w:id="5687" w:author="Houyem Rais" w:date="2024-02-22T15:17:00Z"/>
                <w:rFonts w:cstheme="minorHAnsi"/>
                <w:b/>
                <w:bCs/>
                <w:sz w:val="16"/>
                <w:szCs w:val="16"/>
                <w:lang w:eastAsia="en-GB"/>
              </w:rPr>
              <w:pPrChange w:id="5688" w:author="Houyem Rais" w:date="2024-02-22T15:17:00Z">
                <w:pPr>
                  <w:spacing w:before="0" w:after="0"/>
                  <w:jc w:val="center"/>
                </w:pPr>
              </w:pPrChange>
            </w:pPr>
            <w:del w:id="5689" w:author="Houyem Rais" w:date="2024-02-22T15:17:00Z">
              <w:r w:rsidRPr="0075512F" w:rsidDel="000A3E8D">
                <w:rPr>
                  <w:rFonts w:cstheme="minorHAnsi"/>
                  <w:b/>
                  <w:bCs/>
                  <w:sz w:val="16"/>
                  <w:szCs w:val="16"/>
                  <w:lang w:eastAsia="en-GB"/>
                </w:rPr>
                <w:delText>Avantages</w:delText>
              </w:r>
            </w:del>
          </w:p>
        </w:tc>
        <w:tc>
          <w:tcPr>
            <w:tcW w:w="2945" w:type="dxa"/>
            <w:shd w:val="clear" w:color="auto" w:fill="D9D9D9" w:themeFill="background1" w:themeFillShade="D9"/>
            <w:tcMar>
              <w:top w:w="0" w:type="dxa"/>
              <w:left w:w="108" w:type="dxa"/>
              <w:bottom w:w="0" w:type="dxa"/>
              <w:right w:w="108" w:type="dxa"/>
            </w:tcMar>
            <w:vAlign w:val="center"/>
            <w:hideMark/>
          </w:tcPr>
          <w:p w14:paraId="3F974D59" w14:textId="311F6CDB" w:rsidR="003E141C" w:rsidRPr="0075512F" w:rsidDel="000A3E8D" w:rsidRDefault="003E141C" w:rsidP="000A3E8D">
            <w:pPr>
              <w:rPr>
                <w:del w:id="5690" w:author="Houyem Rais" w:date="2024-02-22T15:17:00Z"/>
                <w:rFonts w:cstheme="minorHAnsi"/>
                <w:b/>
                <w:bCs/>
                <w:sz w:val="16"/>
                <w:szCs w:val="16"/>
                <w:lang w:eastAsia="en-GB"/>
              </w:rPr>
              <w:pPrChange w:id="5691" w:author="Houyem Rais" w:date="2024-02-22T15:17:00Z">
                <w:pPr>
                  <w:spacing w:before="0" w:after="0"/>
                  <w:jc w:val="center"/>
                </w:pPr>
              </w:pPrChange>
            </w:pPr>
            <w:del w:id="5692" w:author="Houyem Rais" w:date="2024-02-22T15:17:00Z">
              <w:r w:rsidRPr="0075512F" w:rsidDel="000A3E8D">
                <w:rPr>
                  <w:rFonts w:cstheme="minorHAnsi"/>
                  <w:b/>
                  <w:bCs/>
                  <w:sz w:val="16"/>
                  <w:szCs w:val="16"/>
                  <w:lang w:eastAsia="en-GB"/>
                </w:rPr>
                <w:delText>Inconvénients</w:delText>
              </w:r>
            </w:del>
          </w:p>
        </w:tc>
      </w:tr>
      <w:tr w:rsidR="003E141C" w:rsidRPr="0075512F" w:rsidDel="000A3E8D" w14:paraId="2B07972E" w14:textId="3A27E0CD" w:rsidTr="003E141C">
        <w:trPr>
          <w:cantSplit/>
          <w:trHeight w:val="19"/>
          <w:del w:id="5693" w:author="Houyem Rais" w:date="2024-02-22T15:17:00Z"/>
        </w:trPr>
        <w:tc>
          <w:tcPr>
            <w:tcW w:w="1259" w:type="dxa"/>
            <w:shd w:val="clear" w:color="auto" w:fill="auto"/>
            <w:tcMar>
              <w:top w:w="0" w:type="dxa"/>
              <w:left w:w="108" w:type="dxa"/>
              <w:bottom w:w="0" w:type="dxa"/>
              <w:right w:w="108" w:type="dxa"/>
            </w:tcMar>
            <w:hideMark/>
          </w:tcPr>
          <w:p w14:paraId="6D7A9636" w14:textId="7F4533C7" w:rsidR="003E141C" w:rsidRPr="0075512F" w:rsidDel="000A3E8D" w:rsidRDefault="003E141C" w:rsidP="000A3E8D">
            <w:pPr>
              <w:rPr>
                <w:del w:id="5694" w:author="Houyem Rais" w:date="2024-02-22T15:17:00Z"/>
                <w:rFonts w:cstheme="minorHAnsi"/>
                <w:sz w:val="16"/>
                <w:szCs w:val="16"/>
                <w:lang w:eastAsia="en-GB"/>
              </w:rPr>
              <w:pPrChange w:id="5695" w:author="Houyem Rais" w:date="2024-02-22T15:17:00Z">
                <w:pPr>
                  <w:spacing w:before="100" w:after="100"/>
                  <w:jc w:val="left"/>
                </w:pPr>
              </w:pPrChange>
            </w:pPr>
            <w:del w:id="5696" w:author="Houyem Rais" w:date="2024-02-22T15:17:00Z">
              <w:r w:rsidRPr="0075512F" w:rsidDel="000A3E8D">
                <w:rPr>
                  <w:rFonts w:cstheme="minorHAnsi"/>
                  <w:sz w:val="16"/>
                  <w:szCs w:val="16"/>
                  <w:lang w:eastAsia="en-GB"/>
                </w:rPr>
                <w:delText>Subvention (Contribution en capital)</w:delText>
              </w:r>
            </w:del>
          </w:p>
        </w:tc>
        <w:tc>
          <w:tcPr>
            <w:tcW w:w="2537" w:type="dxa"/>
            <w:shd w:val="clear" w:color="auto" w:fill="auto"/>
            <w:tcMar>
              <w:top w:w="0" w:type="dxa"/>
              <w:left w:w="108" w:type="dxa"/>
              <w:bottom w:w="0" w:type="dxa"/>
              <w:right w:w="108" w:type="dxa"/>
            </w:tcMar>
            <w:hideMark/>
          </w:tcPr>
          <w:p w14:paraId="12E189C2" w14:textId="65605442" w:rsidR="003E141C" w:rsidRPr="0075512F" w:rsidDel="000A3E8D" w:rsidRDefault="003E141C" w:rsidP="000A3E8D">
            <w:pPr>
              <w:rPr>
                <w:del w:id="5697" w:author="Houyem Rais" w:date="2024-02-22T15:17:00Z"/>
                <w:rFonts w:cstheme="minorHAnsi"/>
                <w:sz w:val="16"/>
                <w:szCs w:val="16"/>
                <w:lang w:eastAsia="en-GB"/>
              </w:rPr>
              <w:pPrChange w:id="5698" w:author="Houyem Rais" w:date="2024-02-22T15:17:00Z">
                <w:pPr>
                  <w:pStyle w:val="ListParagraph"/>
                  <w:widowControl/>
                  <w:numPr>
                    <w:numId w:val="12"/>
                  </w:numPr>
                  <w:autoSpaceDE/>
                  <w:autoSpaceDN/>
                  <w:spacing w:before="0" w:after="0" w:line="240" w:lineRule="auto"/>
                  <w:ind w:left="204" w:hanging="204"/>
                  <w:jc w:val="left"/>
                </w:pPr>
              </w:pPrChange>
            </w:pPr>
            <w:del w:id="5699" w:author="Houyem Rais" w:date="2024-02-22T15:17:00Z">
              <w:r w:rsidRPr="0075512F" w:rsidDel="000A3E8D">
                <w:rPr>
                  <w:rFonts w:cstheme="minorHAnsi"/>
                  <w:sz w:val="16"/>
                  <w:szCs w:val="16"/>
                  <w:lang w:eastAsia="en-GB"/>
                </w:rPr>
                <w:delText>Des précédents ont été établis lorsque les gouvernements ont fourni des contributions en capital sous forme de paiements initiaux ou de subventions pour des projets de PPP.</w:delText>
              </w:r>
            </w:del>
          </w:p>
          <w:p w14:paraId="716E9FEE" w14:textId="53E7B521" w:rsidR="003E141C" w:rsidRPr="0075512F" w:rsidDel="000A3E8D" w:rsidRDefault="003E141C" w:rsidP="000A3E8D">
            <w:pPr>
              <w:rPr>
                <w:del w:id="5700" w:author="Houyem Rais" w:date="2024-02-22T15:17:00Z"/>
                <w:rFonts w:cstheme="minorHAnsi"/>
                <w:sz w:val="16"/>
                <w:szCs w:val="16"/>
                <w:lang w:eastAsia="en-GB"/>
              </w:rPr>
              <w:pPrChange w:id="5701" w:author="Houyem Rais" w:date="2024-02-22T15:17:00Z">
                <w:pPr>
                  <w:pStyle w:val="ListParagraph"/>
                  <w:widowControl/>
                  <w:numPr>
                    <w:numId w:val="12"/>
                  </w:numPr>
                  <w:autoSpaceDE/>
                  <w:autoSpaceDN/>
                  <w:spacing w:before="0" w:after="0" w:line="240" w:lineRule="auto"/>
                  <w:ind w:left="204" w:hanging="204"/>
                  <w:jc w:val="left"/>
                </w:pPr>
              </w:pPrChange>
            </w:pPr>
            <w:del w:id="5702" w:author="Houyem Rais" w:date="2024-02-22T15:17:00Z">
              <w:r w:rsidRPr="0075512F" w:rsidDel="000A3E8D">
                <w:rPr>
                  <w:rFonts w:cstheme="minorHAnsi"/>
                  <w:sz w:val="16"/>
                  <w:szCs w:val="16"/>
                  <w:lang w:eastAsia="en-GB"/>
                </w:rPr>
                <w:delText xml:space="preserve">Les apports en capital sont généralement permanents et réalisés à l'avance ou </w:delText>
              </w:r>
              <w:r w:rsidR="00ED2581" w:rsidRPr="0075512F" w:rsidDel="000A3E8D">
                <w:rPr>
                  <w:rFonts w:cstheme="minorHAnsi"/>
                  <w:sz w:val="16"/>
                  <w:szCs w:val="16"/>
                  <w:lang w:eastAsia="en-GB"/>
                </w:rPr>
                <w:delText>pour donner suite à</w:delText>
              </w:r>
              <w:r w:rsidRPr="0075512F" w:rsidDel="000A3E8D">
                <w:rPr>
                  <w:rFonts w:cstheme="minorHAnsi"/>
                  <w:sz w:val="16"/>
                  <w:szCs w:val="16"/>
                  <w:lang w:eastAsia="en-GB" w:bidi="ar-TN"/>
                </w:rPr>
                <w:delText xml:space="preserve"> l</w:delText>
              </w:r>
              <w:r w:rsidRPr="0075512F" w:rsidDel="000A3E8D">
                <w:rPr>
                  <w:rFonts w:cstheme="minorHAnsi"/>
                  <w:sz w:val="16"/>
                  <w:szCs w:val="16"/>
                  <w:lang w:eastAsia="en-GB"/>
                </w:rPr>
                <w:delText>'achèvement de jalons de la construction.</w:delText>
              </w:r>
            </w:del>
          </w:p>
        </w:tc>
        <w:tc>
          <w:tcPr>
            <w:tcW w:w="2757" w:type="dxa"/>
            <w:shd w:val="clear" w:color="auto" w:fill="auto"/>
            <w:tcMar>
              <w:top w:w="0" w:type="dxa"/>
              <w:left w:w="108" w:type="dxa"/>
              <w:bottom w:w="0" w:type="dxa"/>
              <w:right w:w="108" w:type="dxa"/>
            </w:tcMar>
            <w:hideMark/>
          </w:tcPr>
          <w:p w14:paraId="3BFA601A" w14:textId="100BC16F" w:rsidR="003E141C" w:rsidRPr="0075512F" w:rsidDel="000A3E8D" w:rsidRDefault="003E141C" w:rsidP="000A3E8D">
            <w:pPr>
              <w:rPr>
                <w:del w:id="5703" w:author="Houyem Rais" w:date="2024-02-22T15:17:00Z"/>
                <w:rFonts w:cstheme="minorHAnsi"/>
                <w:sz w:val="16"/>
                <w:szCs w:val="16"/>
                <w:lang w:eastAsia="en-GB"/>
              </w:rPr>
              <w:pPrChange w:id="5704" w:author="Houyem Rais" w:date="2024-02-22T15:17:00Z">
                <w:pPr>
                  <w:pStyle w:val="ListParagraph"/>
                  <w:widowControl/>
                  <w:numPr>
                    <w:numId w:val="12"/>
                  </w:numPr>
                  <w:autoSpaceDE/>
                  <w:autoSpaceDN/>
                  <w:spacing w:before="0" w:after="0" w:line="240" w:lineRule="auto"/>
                  <w:ind w:left="204" w:hanging="204"/>
                  <w:jc w:val="left"/>
                </w:pPr>
              </w:pPrChange>
            </w:pPr>
            <w:del w:id="5705" w:author="Houyem Rais" w:date="2024-02-22T15:17:00Z">
              <w:r w:rsidRPr="0075512F" w:rsidDel="000A3E8D">
                <w:rPr>
                  <w:rFonts w:cstheme="minorHAnsi"/>
                  <w:sz w:val="16"/>
                  <w:szCs w:val="16"/>
                  <w:lang w:eastAsia="en-GB"/>
                </w:rPr>
                <w:delText>Les contributions en capital réduisent non seulement la dette commerciale et les fonds propres requis pour les projets, mais elles peuvent aussi rendre un projet plus attrayant pour les pourvoyeurs de financement pour la partie restante (réduite) du capital privé. Ces paiements peuvent également permettre à différentes entités publiques d'ajuster leurs contributions respectives.</w:delText>
              </w:r>
            </w:del>
          </w:p>
        </w:tc>
        <w:tc>
          <w:tcPr>
            <w:tcW w:w="2945" w:type="dxa"/>
            <w:shd w:val="clear" w:color="auto" w:fill="auto"/>
            <w:tcMar>
              <w:top w:w="0" w:type="dxa"/>
              <w:left w:w="108" w:type="dxa"/>
              <w:bottom w:w="0" w:type="dxa"/>
              <w:right w:w="108" w:type="dxa"/>
            </w:tcMar>
            <w:hideMark/>
          </w:tcPr>
          <w:p w14:paraId="0F459BFE" w14:textId="1681E4A1" w:rsidR="003E141C" w:rsidRPr="0075512F" w:rsidDel="000A3E8D" w:rsidRDefault="003E141C" w:rsidP="000A3E8D">
            <w:pPr>
              <w:rPr>
                <w:del w:id="5706" w:author="Houyem Rais" w:date="2024-02-22T15:17:00Z"/>
                <w:rFonts w:cstheme="minorHAnsi"/>
                <w:sz w:val="16"/>
                <w:szCs w:val="16"/>
                <w:lang w:eastAsia="en-GB"/>
              </w:rPr>
              <w:pPrChange w:id="5707" w:author="Houyem Rais" w:date="2024-02-22T15:17:00Z">
                <w:pPr>
                  <w:pStyle w:val="ListParagraph"/>
                  <w:widowControl/>
                  <w:numPr>
                    <w:numId w:val="12"/>
                  </w:numPr>
                  <w:autoSpaceDE/>
                  <w:autoSpaceDN/>
                  <w:spacing w:before="0" w:after="0" w:line="240" w:lineRule="auto"/>
                  <w:ind w:left="204" w:hanging="204"/>
                  <w:jc w:val="left"/>
                </w:pPr>
              </w:pPrChange>
            </w:pPr>
            <w:del w:id="5708" w:author="Houyem Rais" w:date="2024-02-22T15:17:00Z">
              <w:r w:rsidRPr="0075512F" w:rsidDel="000A3E8D">
                <w:rPr>
                  <w:rFonts w:cstheme="minorHAnsi"/>
                  <w:sz w:val="16"/>
                  <w:szCs w:val="16"/>
                  <w:lang w:eastAsia="en-GB"/>
                </w:rPr>
                <w:delText>Le paiement avant la mise en service est contraire à l'un des principes fondamentaux des PPP selon lequel l'entité publique ne doit payer le service qu'une fois qu'il l'a reçu et ne pas payer à l'avance.</w:delText>
              </w:r>
            </w:del>
          </w:p>
          <w:p w14:paraId="7C7E0AE1" w14:textId="1CC439F0" w:rsidR="003E141C" w:rsidRPr="0075512F" w:rsidDel="000A3E8D" w:rsidRDefault="003E141C" w:rsidP="000A3E8D">
            <w:pPr>
              <w:rPr>
                <w:del w:id="5709" w:author="Houyem Rais" w:date="2024-02-22T15:17:00Z"/>
                <w:rFonts w:cstheme="minorHAnsi"/>
                <w:sz w:val="16"/>
                <w:szCs w:val="16"/>
                <w:lang w:eastAsia="en-GB"/>
              </w:rPr>
              <w:pPrChange w:id="5710" w:author="Houyem Rais" w:date="2024-02-22T15:17:00Z">
                <w:pPr>
                  <w:pStyle w:val="ListParagraph"/>
                  <w:widowControl/>
                  <w:numPr>
                    <w:numId w:val="12"/>
                  </w:numPr>
                  <w:autoSpaceDE/>
                  <w:autoSpaceDN/>
                  <w:spacing w:before="0" w:after="0" w:line="240" w:lineRule="auto"/>
                  <w:ind w:left="204" w:hanging="204"/>
                  <w:jc w:val="left"/>
                </w:pPr>
              </w:pPrChange>
            </w:pPr>
            <w:del w:id="5711" w:author="Houyem Rais" w:date="2024-02-22T15:17:00Z">
              <w:r w:rsidRPr="0075512F" w:rsidDel="000A3E8D">
                <w:rPr>
                  <w:rFonts w:cstheme="minorHAnsi"/>
                  <w:sz w:val="16"/>
                  <w:szCs w:val="16"/>
                  <w:lang w:eastAsia="en-GB"/>
                </w:rPr>
                <w:delText>Si la contribution en capital représente une partie importante de la structure du capital, elle peut fausser l'équilibre des risques, avec moins de risques transférés au secteur privé.</w:delText>
              </w:r>
            </w:del>
          </w:p>
          <w:p w14:paraId="0A744F01" w14:textId="33C22590" w:rsidR="003E141C" w:rsidRPr="0075512F" w:rsidDel="000A3E8D" w:rsidRDefault="003E141C" w:rsidP="000A3E8D">
            <w:pPr>
              <w:rPr>
                <w:del w:id="5712" w:author="Houyem Rais" w:date="2024-02-22T15:17:00Z"/>
                <w:rFonts w:cstheme="minorHAnsi"/>
                <w:sz w:val="16"/>
                <w:szCs w:val="16"/>
                <w:lang w:eastAsia="en-GB"/>
              </w:rPr>
              <w:pPrChange w:id="5713" w:author="Houyem Rais" w:date="2024-02-22T15:17:00Z">
                <w:pPr>
                  <w:pStyle w:val="ListParagraph"/>
                  <w:widowControl/>
                  <w:numPr>
                    <w:numId w:val="12"/>
                  </w:numPr>
                  <w:autoSpaceDE/>
                  <w:autoSpaceDN/>
                  <w:spacing w:before="0" w:after="0" w:line="240" w:lineRule="auto"/>
                  <w:ind w:left="204" w:hanging="204"/>
                  <w:jc w:val="left"/>
                </w:pPr>
              </w:pPrChange>
            </w:pPr>
            <w:del w:id="5714" w:author="Houyem Rais" w:date="2024-02-22T15:17:00Z">
              <w:r w:rsidRPr="0075512F" w:rsidDel="000A3E8D">
                <w:rPr>
                  <w:rFonts w:cstheme="minorHAnsi"/>
                  <w:sz w:val="16"/>
                  <w:szCs w:val="16"/>
                  <w:lang w:eastAsia="en-GB"/>
                </w:rPr>
                <w:delText>Les contributions en capital peuvent soulever des problèmes inter-créanciers potentiellement difficiles et des transferts de risques non désirés, notamment en cas de défaillance, où l'entité publique peut difficilement être remboursée d'une partie ou de la totalité de sa contribution.</w:delText>
              </w:r>
            </w:del>
          </w:p>
        </w:tc>
      </w:tr>
      <w:tr w:rsidR="003E141C" w:rsidRPr="0075512F" w:rsidDel="000A3E8D" w14:paraId="0D90EBD7" w14:textId="6657E893" w:rsidTr="003E141C">
        <w:trPr>
          <w:cantSplit/>
          <w:trHeight w:val="19"/>
          <w:del w:id="5715" w:author="Houyem Rais" w:date="2024-02-22T15:17:00Z"/>
        </w:trPr>
        <w:tc>
          <w:tcPr>
            <w:tcW w:w="1259" w:type="dxa"/>
            <w:shd w:val="clear" w:color="auto" w:fill="auto"/>
            <w:tcMar>
              <w:top w:w="0" w:type="dxa"/>
              <w:left w:w="108" w:type="dxa"/>
              <w:bottom w:w="0" w:type="dxa"/>
              <w:right w:w="108" w:type="dxa"/>
            </w:tcMar>
            <w:hideMark/>
          </w:tcPr>
          <w:p w14:paraId="5D3F93EE" w14:textId="2A08A717" w:rsidR="003E141C" w:rsidRPr="0075512F" w:rsidDel="000A3E8D" w:rsidRDefault="003E141C" w:rsidP="000A3E8D">
            <w:pPr>
              <w:rPr>
                <w:del w:id="5716" w:author="Houyem Rais" w:date="2024-02-22T15:17:00Z"/>
                <w:rFonts w:cstheme="minorHAnsi"/>
                <w:sz w:val="16"/>
                <w:szCs w:val="16"/>
                <w:lang w:eastAsia="en-GB"/>
              </w:rPr>
              <w:pPrChange w:id="5717" w:author="Houyem Rais" w:date="2024-02-22T15:17:00Z">
                <w:pPr>
                  <w:spacing w:before="100" w:after="100"/>
                  <w:jc w:val="left"/>
                </w:pPr>
              </w:pPrChange>
            </w:pPr>
            <w:del w:id="5718" w:author="Houyem Rais" w:date="2024-02-22T15:17:00Z">
              <w:r w:rsidRPr="0075512F" w:rsidDel="000A3E8D">
                <w:rPr>
                  <w:rFonts w:cstheme="minorHAnsi"/>
                  <w:sz w:val="16"/>
                  <w:szCs w:val="16"/>
                  <w:lang w:eastAsia="en-GB"/>
                </w:rPr>
                <w:delText>Garantie gouvernementale</w:delText>
              </w:r>
            </w:del>
          </w:p>
        </w:tc>
        <w:tc>
          <w:tcPr>
            <w:tcW w:w="2537" w:type="dxa"/>
            <w:shd w:val="clear" w:color="auto" w:fill="auto"/>
            <w:tcMar>
              <w:top w:w="0" w:type="dxa"/>
              <w:left w:w="108" w:type="dxa"/>
              <w:bottom w:w="0" w:type="dxa"/>
              <w:right w:w="108" w:type="dxa"/>
            </w:tcMar>
            <w:hideMark/>
          </w:tcPr>
          <w:p w14:paraId="6B1AF197" w14:textId="4871F00D" w:rsidR="003E141C" w:rsidRPr="0075512F" w:rsidDel="000A3E8D" w:rsidRDefault="003E141C" w:rsidP="000A3E8D">
            <w:pPr>
              <w:rPr>
                <w:del w:id="5719" w:author="Houyem Rais" w:date="2024-02-22T15:17:00Z"/>
                <w:rFonts w:cstheme="minorHAnsi"/>
                <w:sz w:val="16"/>
                <w:szCs w:val="16"/>
                <w:lang w:eastAsia="en-GB"/>
              </w:rPr>
              <w:pPrChange w:id="5720" w:author="Houyem Rais" w:date="2024-02-22T15:17:00Z">
                <w:pPr>
                  <w:pStyle w:val="ListParagraph"/>
                  <w:widowControl/>
                  <w:numPr>
                    <w:numId w:val="12"/>
                  </w:numPr>
                  <w:autoSpaceDE/>
                  <w:autoSpaceDN/>
                  <w:spacing w:before="0" w:after="0" w:line="240" w:lineRule="auto"/>
                  <w:ind w:left="204" w:hanging="204"/>
                  <w:jc w:val="left"/>
                </w:pPr>
              </w:pPrChange>
            </w:pPr>
            <w:del w:id="5721" w:author="Houyem Rais" w:date="2024-02-22T15:17:00Z">
              <w:r w:rsidRPr="0075512F" w:rsidDel="000A3E8D">
                <w:rPr>
                  <w:rFonts w:cstheme="minorHAnsi"/>
                  <w:sz w:val="16"/>
                  <w:szCs w:val="16"/>
                  <w:lang w:eastAsia="en-GB"/>
                </w:rPr>
                <w:delText>Une autre façon d'encourager le financement à long terme de la dette du secteur privé est que le gouvernement ou l'entité publique garantisse le remboursement d'une partie de la dette du projet, même si la cause de la défaillance potentielle incombe au partenaire privé.</w:delText>
              </w:r>
            </w:del>
          </w:p>
        </w:tc>
        <w:tc>
          <w:tcPr>
            <w:tcW w:w="2757" w:type="dxa"/>
            <w:shd w:val="clear" w:color="auto" w:fill="auto"/>
            <w:tcMar>
              <w:top w:w="0" w:type="dxa"/>
              <w:left w:w="108" w:type="dxa"/>
              <w:bottom w:w="0" w:type="dxa"/>
              <w:right w:w="108" w:type="dxa"/>
            </w:tcMar>
            <w:hideMark/>
          </w:tcPr>
          <w:p w14:paraId="03B32FC9" w14:textId="32EB60EA" w:rsidR="003E141C" w:rsidRPr="0075512F" w:rsidDel="000A3E8D" w:rsidRDefault="003E141C" w:rsidP="000A3E8D">
            <w:pPr>
              <w:rPr>
                <w:del w:id="5722" w:author="Houyem Rais" w:date="2024-02-22T15:17:00Z"/>
                <w:rFonts w:cstheme="minorHAnsi"/>
                <w:sz w:val="16"/>
                <w:szCs w:val="16"/>
                <w:lang w:eastAsia="en-GB"/>
              </w:rPr>
              <w:pPrChange w:id="5723" w:author="Houyem Rais" w:date="2024-02-22T15:17:00Z">
                <w:pPr>
                  <w:pStyle w:val="ListParagraph"/>
                  <w:widowControl/>
                  <w:numPr>
                    <w:numId w:val="12"/>
                  </w:numPr>
                  <w:autoSpaceDE/>
                  <w:autoSpaceDN/>
                  <w:spacing w:before="0" w:after="0" w:line="240" w:lineRule="auto"/>
                  <w:ind w:left="204" w:hanging="204"/>
                  <w:jc w:val="left"/>
                </w:pPr>
              </w:pPrChange>
            </w:pPr>
            <w:del w:id="5724" w:author="Houyem Rais" w:date="2024-02-22T15:17:00Z">
              <w:r w:rsidRPr="0075512F" w:rsidDel="000A3E8D">
                <w:rPr>
                  <w:rFonts w:cstheme="minorHAnsi"/>
                  <w:sz w:val="16"/>
                  <w:szCs w:val="16"/>
                  <w:lang w:eastAsia="en-GB"/>
                </w:rPr>
                <w:delText>Les garanties gouvernementales ont été utilisées avec succès dans le cadre d'un programme français (2008 à 2015) visant à stimuler le développement de sources de financement à long terme des PPP. Les garanties peuvent réduire le coût global du financement du projet, alors que la partie garantie peut ne pas être affectée si le projet est en difficulté.</w:delText>
              </w:r>
            </w:del>
          </w:p>
          <w:p w14:paraId="0C3CE44D" w14:textId="77E6052D" w:rsidR="003E141C" w:rsidRPr="0075512F" w:rsidDel="000A3E8D" w:rsidRDefault="003E141C" w:rsidP="000A3E8D">
            <w:pPr>
              <w:rPr>
                <w:del w:id="5725" w:author="Houyem Rais" w:date="2024-02-22T15:17:00Z"/>
                <w:rFonts w:cstheme="minorHAnsi"/>
                <w:sz w:val="16"/>
                <w:szCs w:val="16"/>
                <w:lang w:eastAsia="en-GB"/>
              </w:rPr>
              <w:pPrChange w:id="5726" w:author="Houyem Rais" w:date="2024-02-22T15:17:00Z">
                <w:pPr>
                  <w:pStyle w:val="ListParagraph"/>
                  <w:widowControl/>
                  <w:numPr>
                    <w:numId w:val="12"/>
                  </w:numPr>
                  <w:autoSpaceDE/>
                  <w:autoSpaceDN/>
                  <w:spacing w:before="0" w:after="0" w:line="240" w:lineRule="auto"/>
                  <w:ind w:left="204" w:hanging="204"/>
                  <w:jc w:val="left"/>
                </w:pPr>
              </w:pPrChange>
            </w:pPr>
            <w:del w:id="5727" w:author="Houyem Rais" w:date="2024-02-22T15:17:00Z">
              <w:r w:rsidRPr="0075512F" w:rsidDel="000A3E8D">
                <w:rPr>
                  <w:rFonts w:cstheme="minorHAnsi"/>
                  <w:sz w:val="16"/>
                  <w:szCs w:val="16"/>
                  <w:lang w:eastAsia="en-GB"/>
                </w:rPr>
                <w:delText>La garantie n'a pas nécessairement un coût pour le gouvernement.</w:delText>
              </w:r>
            </w:del>
          </w:p>
        </w:tc>
        <w:tc>
          <w:tcPr>
            <w:tcW w:w="2945" w:type="dxa"/>
            <w:shd w:val="clear" w:color="auto" w:fill="auto"/>
            <w:tcMar>
              <w:top w:w="0" w:type="dxa"/>
              <w:left w:w="108" w:type="dxa"/>
              <w:bottom w:w="0" w:type="dxa"/>
              <w:right w:w="108" w:type="dxa"/>
            </w:tcMar>
            <w:hideMark/>
          </w:tcPr>
          <w:p w14:paraId="170F0CE1" w14:textId="0D04060C" w:rsidR="003E141C" w:rsidRPr="0075512F" w:rsidDel="000A3E8D" w:rsidRDefault="003E141C" w:rsidP="000A3E8D">
            <w:pPr>
              <w:rPr>
                <w:del w:id="5728" w:author="Houyem Rais" w:date="2024-02-22T15:17:00Z"/>
                <w:rFonts w:cstheme="minorHAnsi"/>
                <w:sz w:val="16"/>
                <w:szCs w:val="16"/>
                <w:lang w:eastAsia="en-GB"/>
              </w:rPr>
              <w:pPrChange w:id="5729" w:author="Houyem Rais" w:date="2024-02-22T15:17:00Z">
                <w:pPr>
                  <w:pStyle w:val="ListParagraph"/>
                  <w:widowControl/>
                  <w:numPr>
                    <w:numId w:val="12"/>
                  </w:numPr>
                  <w:autoSpaceDE/>
                  <w:autoSpaceDN/>
                  <w:spacing w:before="0" w:after="0" w:line="240" w:lineRule="auto"/>
                  <w:ind w:left="204" w:hanging="204"/>
                  <w:jc w:val="left"/>
                </w:pPr>
              </w:pPrChange>
            </w:pPr>
            <w:del w:id="5730" w:author="Houyem Rais" w:date="2024-02-22T15:17:00Z">
              <w:r w:rsidRPr="0075512F" w:rsidDel="000A3E8D">
                <w:rPr>
                  <w:rFonts w:cstheme="minorHAnsi"/>
                  <w:sz w:val="16"/>
                  <w:szCs w:val="16"/>
                  <w:lang w:eastAsia="en-GB"/>
                </w:rPr>
                <w:delText>Il est important que la part non garantie de la dette soit une incitation suffisante pour s'assurer que les prêteurs auront suffisamment de dette à risque pour l'exécution du projet et ainsi s'assurer qu'ils exécutent la due diligence du projet ; la gestion de la performance du projet étant un principe fondamental des PPP.</w:delText>
              </w:r>
            </w:del>
          </w:p>
          <w:p w14:paraId="376DE257" w14:textId="3FCAE8F5" w:rsidR="003E141C" w:rsidRPr="0075512F" w:rsidDel="000A3E8D" w:rsidRDefault="003E141C" w:rsidP="000A3E8D">
            <w:pPr>
              <w:rPr>
                <w:del w:id="5731" w:author="Houyem Rais" w:date="2024-02-22T15:17:00Z"/>
                <w:rFonts w:cstheme="minorHAnsi"/>
                <w:sz w:val="16"/>
                <w:szCs w:val="16"/>
                <w:lang w:eastAsia="en-GB"/>
              </w:rPr>
              <w:pPrChange w:id="5732" w:author="Houyem Rais" w:date="2024-02-22T15:17:00Z">
                <w:pPr>
                  <w:pStyle w:val="ListParagraph"/>
                  <w:widowControl/>
                  <w:numPr>
                    <w:numId w:val="12"/>
                  </w:numPr>
                  <w:autoSpaceDE/>
                  <w:autoSpaceDN/>
                  <w:spacing w:before="0" w:after="0" w:line="240" w:lineRule="auto"/>
                  <w:ind w:left="204" w:hanging="204"/>
                  <w:jc w:val="left"/>
                </w:pPr>
              </w:pPrChange>
            </w:pPr>
            <w:del w:id="5733" w:author="Houyem Rais" w:date="2024-02-22T15:17:00Z">
              <w:r w:rsidRPr="0075512F" w:rsidDel="000A3E8D">
                <w:rPr>
                  <w:rFonts w:cstheme="minorHAnsi"/>
                  <w:sz w:val="16"/>
                  <w:szCs w:val="16"/>
                  <w:lang w:eastAsia="en-GB"/>
                </w:rPr>
                <w:delText>Problèmes inter-créanciers, notamment en cas de défaut.</w:delText>
              </w:r>
            </w:del>
          </w:p>
        </w:tc>
      </w:tr>
      <w:tr w:rsidR="003E141C" w:rsidRPr="0075512F" w:rsidDel="000A3E8D" w14:paraId="55160414" w14:textId="25054561" w:rsidTr="003E141C">
        <w:trPr>
          <w:cantSplit/>
          <w:trHeight w:val="19"/>
          <w:del w:id="5734" w:author="Houyem Rais" w:date="2024-02-22T15:17:00Z"/>
        </w:trPr>
        <w:tc>
          <w:tcPr>
            <w:tcW w:w="1259" w:type="dxa"/>
            <w:shd w:val="clear" w:color="auto" w:fill="auto"/>
            <w:tcMar>
              <w:top w:w="0" w:type="dxa"/>
              <w:left w:w="108" w:type="dxa"/>
              <w:bottom w:w="0" w:type="dxa"/>
              <w:right w:w="108" w:type="dxa"/>
            </w:tcMar>
            <w:hideMark/>
          </w:tcPr>
          <w:p w14:paraId="0BB44E7B" w14:textId="02D02383" w:rsidR="003E141C" w:rsidRPr="0075512F" w:rsidDel="000A3E8D" w:rsidRDefault="003E141C" w:rsidP="000A3E8D">
            <w:pPr>
              <w:rPr>
                <w:del w:id="5735" w:author="Houyem Rais" w:date="2024-02-22T15:17:00Z"/>
                <w:rFonts w:cstheme="minorHAnsi"/>
                <w:sz w:val="16"/>
                <w:szCs w:val="16"/>
                <w:lang w:eastAsia="en-GB"/>
              </w:rPr>
              <w:pPrChange w:id="5736" w:author="Houyem Rais" w:date="2024-02-22T15:17:00Z">
                <w:pPr>
                  <w:spacing w:before="100" w:after="100"/>
                  <w:jc w:val="left"/>
                </w:pPr>
              </w:pPrChange>
            </w:pPr>
            <w:del w:id="5737" w:author="Houyem Rais" w:date="2024-02-22T15:17:00Z">
              <w:r w:rsidRPr="0075512F" w:rsidDel="000A3E8D">
                <w:rPr>
                  <w:rFonts w:cstheme="minorHAnsi"/>
                  <w:sz w:val="16"/>
                  <w:szCs w:val="16"/>
                  <w:lang w:eastAsia="en-GB"/>
                </w:rPr>
                <w:delText>Cofinancement par une entité publique</w:delText>
              </w:r>
            </w:del>
          </w:p>
        </w:tc>
        <w:tc>
          <w:tcPr>
            <w:tcW w:w="2537" w:type="dxa"/>
            <w:shd w:val="clear" w:color="auto" w:fill="auto"/>
            <w:tcMar>
              <w:top w:w="0" w:type="dxa"/>
              <w:left w:w="108" w:type="dxa"/>
              <w:bottom w:w="0" w:type="dxa"/>
              <w:right w:w="108" w:type="dxa"/>
            </w:tcMar>
            <w:hideMark/>
          </w:tcPr>
          <w:p w14:paraId="1F338114" w14:textId="3D3BEA89" w:rsidR="003E141C" w:rsidRPr="0075512F" w:rsidDel="000A3E8D" w:rsidRDefault="003E141C" w:rsidP="000A3E8D">
            <w:pPr>
              <w:rPr>
                <w:del w:id="5738" w:author="Houyem Rais" w:date="2024-02-22T15:17:00Z"/>
                <w:rFonts w:cstheme="minorHAnsi"/>
                <w:sz w:val="16"/>
                <w:szCs w:val="16"/>
                <w:lang w:eastAsia="en-GB"/>
              </w:rPr>
              <w:pPrChange w:id="5739" w:author="Houyem Rais" w:date="2024-02-22T15:17:00Z">
                <w:pPr>
                  <w:pStyle w:val="ListParagraph"/>
                  <w:widowControl/>
                  <w:numPr>
                    <w:numId w:val="12"/>
                  </w:numPr>
                  <w:autoSpaceDE/>
                  <w:autoSpaceDN/>
                  <w:spacing w:before="0" w:after="0" w:line="240" w:lineRule="auto"/>
                  <w:ind w:left="204" w:hanging="204"/>
                  <w:jc w:val="left"/>
                </w:pPr>
              </w:pPrChange>
            </w:pPr>
            <w:del w:id="5740" w:author="Houyem Rais" w:date="2024-02-22T15:17:00Z">
              <w:r w:rsidRPr="0075512F" w:rsidDel="000A3E8D">
                <w:rPr>
                  <w:rFonts w:cstheme="minorHAnsi"/>
                  <w:sz w:val="16"/>
                  <w:szCs w:val="16"/>
                  <w:lang w:eastAsia="en-GB"/>
                </w:rPr>
                <w:delText>Dans le cadre du modèle de cofinancement par une entité publique, le partenaire public répond aux déficits de financement par des prêts qui peuvent ou non être à des conditions identiques à celles offertes par les banques commerciales. Dans certains cas, le prêteur d'entité publique peut exiger des garanties supplémentaires ou assumer moins de risques.</w:delText>
              </w:r>
            </w:del>
          </w:p>
        </w:tc>
        <w:tc>
          <w:tcPr>
            <w:tcW w:w="2757" w:type="dxa"/>
            <w:shd w:val="clear" w:color="auto" w:fill="auto"/>
            <w:tcMar>
              <w:top w:w="0" w:type="dxa"/>
              <w:left w:w="108" w:type="dxa"/>
              <w:bottom w:w="0" w:type="dxa"/>
              <w:right w:w="108" w:type="dxa"/>
            </w:tcMar>
            <w:hideMark/>
          </w:tcPr>
          <w:p w14:paraId="15EB9F2E" w14:textId="4D46720F" w:rsidR="003E141C" w:rsidRPr="0075512F" w:rsidDel="000A3E8D" w:rsidRDefault="003E141C" w:rsidP="000A3E8D">
            <w:pPr>
              <w:rPr>
                <w:del w:id="5741" w:author="Houyem Rais" w:date="2024-02-22T15:17:00Z"/>
                <w:rFonts w:cstheme="minorHAnsi"/>
                <w:sz w:val="16"/>
                <w:szCs w:val="16"/>
                <w:lang w:eastAsia="en-GB"/>
              </w:rPr>
              <w:pPrChange w:id="5742" w:author="Houyem Rais" w:date="2024-02-22T15:17:00Z">
                <w:pPr>
                  <w:pStyle w:val="ListParagraph"/>
                  <w:widowControl/>
                  <w:numPr>
                    <w:numId w:val="12"/>
                  </w:numPr>
                  <w:autoSpaceDE/>
                  <w:autoSpaceDN/>
                  <w:spacing w:before="0" w:after="0" w:line="240" w:lineRule="auto"/>
                  <w:ind w:left="204" w:hanging="204"/>
                  <w:jc w:val="left"/>
                </w:pPr>
              </w:pPrChange>
            </w:pPr>
            <w:del w:id="5743" w:author="Houyem Rais" w:date="2024-02-22T15:17:00Z">
              <w:r w:rsidRPr="0075512F" w:rsidDel="000A3E8D">
                <w:rPr>
                  <w:rFonts w:cstheme="minorHAnsi"/>
                  <w:sz w:val="16"/>
                  <w:szCs w:val="16"/>
                  <w:lang w:eastAsia="en-GB"/>
                </w:rPr>
                <w:delText>Le cofinancement par une entité publique peut pallier des déficits de financement. Le cofinancement peut réduire le coût du financement si l'entité publique offre des conditions plus concurrentielles que les prêteurs commerciaux.</w:delText>
              </w:r>
            </w:del>
          </w:p>
        </w:tc>
        <w:tc>
          <w:tcPr>
            <w:tcW w:w="2945" w:type="dxa"/>
            <w:shd w:val="clear" w:color="auto" w:fill="auto"/>
            <w:tcMar>
              <w:top w:w="0" w:type="dxa"/>
              <w:left w:w="108" w:type="dxa"/>
              <w:bottom w:w="0" w:type="dxa"/>
              <w:right w:w="108" w:type="dxa"/>
            </w:tcMar>
            <w:hideMark/>
          </w:tcPr>
          <w:p w14:paraId="0B46630F" w14:textId="6C4D2253" w:rsidR="003E141C" w:rsidRPr="0075512F" w:rsidDel="000A3E8D" w:rsidRDefault="003E141C" w:rsidP="000A3E8D">
            <w:pPr>
              <w:rPr>
                <w:del w:id="5744" w:author="Houyem Rais" w:date="2024-02-22T15:17:00Z"/>
                <w:rFonts w:cstheme="minorHAnsi"/>
                <w:sz w:val="16"/>
                <w:szCs w:val="16"/>
                <w:lang w:eastAsia="en-GB"/>
              </w:rPr>
              <w:pPrChange w:id="5745" w:author="Houyem Rais" w:date="2024-02-22T15:17:00Z">
                <w:pPr>
                  <w:pStyle w:val="ListParagraph"/>
                  <w:widowControl/>
                  <w:numPr>
                    <w:numId w:val="12"/>
                  </w:numPr>
                  <w:autoSpaceDE/>
                  <w:autoSpaceDN/>
                  <w:spacing w:before="0" w:after="0" w:line="240" w:lineRule="auto"/>
                  <w:ind w:left="204" w:hanging="204"/>
                  <w:jc w:val="left"/>
                </w:pPr>
              </w:pPrChange>
            </w:pPr>
            <w:del w:id="5746" w:author="Houyem Rais" w:date="2024-02-22T15:17:00Z">
              <w:r w:rsidRPr="0075512F" w:rsidDel="000A3E8D">
                <w:rPr>
                  <w:rFonts w:cstheme="minorHAnsi"/>
                  <w:sz w:val="16"/>
                  <w:szCs w:val="16"/>
                  <w:lang w:eastAsia="en-GB"/>
                </w:rPr>
                <w:delText>Défis liés au modèle de cofinancement, notamment la possibilité de créer et de gérer une unité ou une institution de crédit expérimentée et les problèmes liés aux limites des risques pouvant être acceptés par l'entité publique tout en assurant un transfert optimal des risques.</w:delText>
              </w:r>
            </w:del>
          </w:p>
          <w:p w14:paraId="2652E488" w14:textId="10F869F3" w:rsidR="003E141C" w:rsidRPr="0075512F" w:rsidDel="000A3E8D" w:rsidRDefault="003E141C" w:rsidP="000A3E8D">
            <w:pPr>
              <w:rPr>
                <w:del w:id="5747" w:author="Houyem Rais" w:date="2024-02-22T15:17:00Z"/>
                <w:rFonts w:cstheme="minorHAnsi"/>
                <w:sz w:val="16"/>
                <w:szCs w:val="16"/>
                <w:lang w:eastAsia="en-GB"/>
              </w:rPr>
              <w:pPrChange w:id="5748" w:author="Houyem Rais" w:date="2024-02-22T15:17:00Z">
                <w:pPr>
                  <w:pStyle w:val="ListParagraph"/>
                  <w:widowControl/>
                  <w:numPr>
                    <w:numId w:val="12"/>
                  </w:numPr>
                  <w:autoSpaceDE/>
                  <w:autoSpaceDN/>
                  <w:spacing w:before="0" w:after="0" w:line="240" w:lineRule="auto"/>
                  <w:ind w:left="204" w:hanging="204"/>
                  <w:jc w:val="left"/>
                </w:pPr>
              </w:pPrChange>
            </w:pPr>
            <w:del w:id="5749" w:author="Houyem Rais" w:date="2024-02-22T15:17:00Z">
              <w:r w:rsidRPr="0075512F" w:rsidDel="000A3E8D">
                <w:rPr>
                  <w:rFonts w:cstheme="minorHAnsi"/>
                  <w:sz w:val="16"/>
                  <w:szCs w:val="16"/>
                  <w:lang w:eastAsia="en-GB"/>
                </w:rPr>
                <w:delText>Problèmes inter-créanciers, notamment en cas de défaut.</w:delText>
              </w:r>
            </w:del>
          </w:p>
        </w:tc>
      </w:tr>
    </w:tbl>
    <w:p w14:paraId="7A611238" w14:textId="4BF50C64" w:rsidR="00CD4640" w:rsidRPr="0075512F" w:rsidDel="000A3E8D" w:rsidRDefault="00CD4640" w:rsidP="000A3E8D">
      <w:pPr>
        <w:rPr>
          <w:del w:id="5750" w:author="Houyem Rais" w:date="2024-02-22T15:17:00Z"/>
        </w:rPr>
        <w:pPrChange w:id="5751" w:author="Houyem Rais" w:date="2024-02-22T15:17:00Z">
          <w:pPr>
            <w:pStyle w:val="Titre3"/>
            <w:spacing w:after="0"/>
          </w:pPr>
        </w:pPrChange>
      </w:pPr>
      <w:bookmarkStart w:id="5752" w:name="_Toc136949996"/>
      <w:bookmarkStart w:id="5753" w:name="_Toc137137795"/>
      <w:bookmarkStart w:id="5754" w:name="_Toc142174722"/>
      <w:del w:id="5755" w:author="Houyem Rais" w:date="2024-02-22T15:17:00Z">
        <w:r w:rsidRPr="0075512F" w:rsidDel="000A3E8D">
          <w:delText>Fonds propres du projet</w:delText>
        </w:r>
        <w:bookmarkEnd w:id="5752"/>
        <w:bookmarkEnd w:id="5753"/>
        <w:bookmarkEnd w:id="5754"/>
      </w:del>
    </w:p>
    <w:p w14:paraId="0F413B54" w14:textId="7ADACA5D" w:rsidR="003E141C" w:rsidRPr="0075512F" w:rsidDel="000A3E8D" w:rsidRDefault="003E141C" w:rsidP="000A3E8D">
      <w:pPr>
        <w:rPr>
          <w:del w:id="5756" w:author="Houyem Rais" w:date="2024-02-22T15:17:00Z"/>
        </w:rPr>
        <w:pPrChange w:id="5757" w:author="Houyem Rais" w:date="2024-02-22T15:17:00Z">
          <w:pPr/>
        </w:pPrChange>
      </w:pPr>
      <w:del w:id="5758" w:author="Houyem Rais" w:date="2024-02-22T15:17:00Z">
        <w:r w:rsidRPr="0075512F" w:rsidDel="000A3E8D">
          <w:delText>Les fonds propres représentent le capital introduit au début du projet et qui subit la première perte si la performance financière du projet (du point de vue du partenaire privé) est inférieure aux niveaux attendus. Comme il s'agit du premier en ligne à absorber les pertes, les actionnaires exigent des rendements qui sont proportionnels aux risques qu'ils prennent et qui sont légèrement supérieurs à ceux exigés par les prêteurs de premier rang. Le rendement des actions varie en fonction du niveau de risque perçu dans un projet particulier, mais les rendements nominaux avant impôt des actions varient généralement entre 12% et 18%. Bien qu'il puisse varier d'un projet à l'autre, les fonds propres représentent généralement entre 10% et 40% des besoins de financement d'un projet PPP.</w:delText>
        </w:r>
      </w:del>
    </w:p>
    <w:p w14:paraId="548DB04C" w14:textId="24C7FB06" w:rsidR="003E141C" w:rsidRPr="0075512F" w:rsidDel="000A3E8D" w:rsidRDefault="003E141C" w:rsidP="000A3E8D">
      <w:pPr>
        <w:rPr>
          <w:del w:id="5759" w:author="Houyem Rais" w:date="2024-02-22T15:17:00Z"/>
        </w:rPr>
        <w:pPrChange w:id="5760" w:author="Houyem Rais" w:date="2024-02-22T15:17:00Z">
          <w:pPr>
            <w:spacing w:after="0"/>
          </w:pPr>
        </w:pPrChange>
      </w:pPr>
      <w:del w:id="5761" w:author="Houyem Rais" w:date="2024-02-22T15:17:00Z">
        <w:r w:rsidRPr="0075512F" w:rsidDel="000A3E8D">
          <w:delText>Alors que les fonds propres peuvent représenter 10 à 40% du besoin en financement du projet, les fonds propres « purs » représentent en réalité une proportion beaucoup plus faible car les actionnaires recourent à la dette subordonnée (prêt d'actionnaire). Sur de nombreux marchés, le recours aux prêts d'actionnaires offre de nombreux avantages par rapport au capital social. Ces avantages comprennent :</w:delText>
        </w:r>
      </w:del>
    </w:p>
    <w:p w14:paraId="5AB148F2" w14:textId="408F6AA4" w:rsidR="003E141C" w:rsidRPr="0075512F" w:rsidDel="000A3E8D" w:rsidRDefault="003E141C" w:rsidP="000A3E8D">
      <w:pPr>
        <w:rPr>
          <w:del w:id="5762" w:author="Houyem Rais" w:date="2024-02-22T15:17:00Z"/>
        </w:rPr>
        <w:pPrChange w:id="5763" w:author="Houyem Rais" w:date="2024-02-22T15:17:00Z">
          <w:pPr>
            <w:pStyle w:val="ListParagraph"/>
          </w:pPr>
        </w:pPrChange>
      </w:pPr>
      <w:del w:id="5764" w:author="Houyem Rais" w:date="2024-02-22T15:17:00Z">
        <w:r w:rsidRPr="0075512F" w:rsidDel="000A3E8D">
          <w:delText>Le potentiel de réduire le coût global des fonds ;</w:delText>
        </w:r>
      </w:del>
    </w:p>
    <w:p w14:paraId="5E4856FC" w14:textId="2BE562E2" w:rsidR="003E141C" w:rsidRPr="0075512F" w:rsidDel="000A3E8D" w:rsidRDefault="003E141C" w:rsidP="000A3E8D">
      <w:pPr>
        <w:rPr>
          <w:del w:id="5765" w:author="Houyem Rais" w:date="2024-02-22T15:17:00Z"/>
        </w:rPr>
        <w:pPrChange w:id="5766" w:author="Houyem Rais" w:date="2024-02-22T15:17:00Z">
          <w:pPr>
            <w:pStyle w:val="ListParagraph"/>
          </w:pPr>
        </w:pPrChange>
      </w:pPr>
      <w:del w:id="5767" w:author="Houyem Rais" w:date="2024-02-22T15:17:00Z">
        <w:r w:rsidRPr="0075512F" w:rsidDel="000A3E8D">
          <w:delText>La capacité de retirer des bénéfices pendant les premières années d'exploitation (pas toujours possible avec les dividendes en capital selon certains principes comptables) ;</w:delText>
        </w:r>
      </w:del>
    </w:p>
    <w:p w14:paraId="183DF10B" w14:textId="5720CF3C" w:rsidR="003E141C" w:rsidRPr="0075512F" w:rsidDel="000A3E8D" w:rsidRDefault="003E141C" w:rsidP="000A3E8D">
      <w:pPr>
        <w:rPr>
          <w:del w:id="5768" w:author="Houyem Rais" w:date="2024-02-22T15:17:00Z"/>
        </w:rPr>
        <w:pPrChange w:id="5769" w:author="Houyem Rais" w:date="2024-02-22T15:17:00Z">
          <w:pPr>
            <w:pStyle w:val="ListParagraph"/>
          </w:pPr>
        </w:pPrChange>
      </w:pPr>
      <w:del w:id="5770" w:author="Houyem Rais" w:date="2024-02-22T15:17:00Z">
        <w:r w:rsidRPr="0075512F" w:rsidDel="000A3E8D">
          <w:delText>L'utilisation des prêts d'actionnaires comme un bouclier fiscal ; et</w:delText>
        </w:r>
      </w:del>
    </w:p>
    <w:p w14:paraId="6D57CB40" w14:textId="414F0F80" w:rsidR="003E141C" w:rsidRPr="0075512F" w:rsidDel="000A3E8D" w:rsidRDefault="003E141C" w:rsidP="000A3E8D">
      <w:pPr>
        <w:rPr>
          <w:del w:id="5771" w:author="Houyem Rais" w:date="2024-02-22T15:17:00Z"/>
        </w:rPr>
        <w:pPrChange w:id="5772" w:author="Houyem Rais" w:date="2024-02-22T15:17:00Z">
          <w:pPr>
            <w:pStyle w:val="ListParagraph"/>
          </w:pPr>
        </w:pPrChange>
      </w:pPr>
      <w:del w:id="5773" w:author="Houyem Rais" w:date="2024-02-22T15:17:00Z">
        <w:r w:rsidRPr="0075512F" w:rsidDel="000A3E8D">
          <w:delText>Priorité en cas de liquidation pour différentes catégories d'actionnaires et permettant des rendements différentiels pour différents actionnaires.</w:delText>
        </w:r>
      </w:del>
    </w:p>
    <w:p w14:paraId="7904D6A4" w14:textId="0C250578" w:rsidR="00CD4640" w:rsidRPr="0075512F" w:rsidDel="000A3E8D" w:rsidRDefault="00CD4640" w:rsidP="000A3E8D">
      <w:pPr>
        <w:rPr>
          <w:del w:id="5774" w:author="Houyem Rais" w:date="2024-02-22T15:17:00Z"/>
        </w:rPr>
        <w:pPrChange w:id="5775" w:author="Houyem Rais" w:date="2024-02-22T15:17:00Z">
          <w:pPr>
            <w:pStyle w:val="Titre3"/>
            <w:spacing w:after="0"/>
          </w:pPr>
        </w:pPrChange>
      </w:pPr>
      <w:bookmarkStart w:id="5776" w:name="_Toc136949997"/>
      <w:bookmarkStart w:id="5777" w:name="_Toc137137796"/>
      <w:bookmarkStart w:id="5778" w:name="_Toc142174723"/>
      <w:del w:id="5779" w:author="Houyem Rais" w:date="2024-02-22T15:17:00Z">
        <w:r w:rsidRPr="0075512F" w:rsidDel="000A3E8D">
          <w:delText>Levier de dette - proportion de la dette aux fonds propres</w:delText>
        </w:r>
        <w:bookmarkEnd w:id="5776"/>
        <w:bookmarkEnd w:id="5777"/>
        <w:bookmarkEnd w:id="5778"/>
      </w:del>
    </w:p>
    <w:p w14:paraId="508BEBD8" w14:textId="53105F96" w:rsidR="001F7A65" w:rsidRPr="0075512F" w:rsidDel="000A3E8D" w:rsidRDefault="003E141C" w:rsidP="000A3E8D">
      <w:pPr>
        <w:rPr>
          <w:del w:id="5780" w:author="Houyem Rais" w:date="2024-02-22T15:17:00Z"/>
        </w:rPr>
        <w:pPrChange w:id="5781" w:author="Houyem Rais" w:date="2024-02-22T15:17:00Z">
          <w:pPr/>
        </w:pPrChange>
      </w:pPr>
      <w:del w:id="5782" w:author="Houyem Rais" w:date="2024-02-22T15:17:00Z">
        <w:r w:rsidRPr="0075512F" w:rsidDel="000A3E8D">
          <w:delText xml:space="preserve">Le ratio de la dette aux fonds propres est un facteur déterminant dans le coût global du financement du projet. La dette senior est généralement la forme de financement la moins chère et les fonds propres la plus élevée. Un "Gearing" plus élevé (avec plus de dettes que de fonds propres) réduit donc le coût global du financement. Cependant, les prêteurs de la dette senior ont besoin d'un certain montant de fonds propres dans le projet avant d'être prêts à prêter, et le niveau des fonds propres dépendra en grande partie du profil de risque du projet. Nous avons retenu un niveau des fonds propres représentant </w:delText>
        </w:r>
        <w:r w:rsidRPr="0075512F" w:rsidDel="000A3E8D">
          <w:rPr>
            <w:b/>
            <w:bCs/>
            <w:i/>
            <w:iCs/>
          </w:rPr>
          <w:delText>25% du financement privé</w:delText>
        </w:r>
        <w:r w:rsidR="001A00DA" w:rsidRPr="0075512F" w:rsidDel="000A3E8D">
          <w:delText>.</w:delText>
        </w:r>
      </w:del>
    </w:p>
    <w:p w14:paraId="49AB4BC9" w14:textId="74316631" w:rsidR="00CD4640" w:rsidRPr="0075512F" w:rsidDel="000A3E8D" w:rsidRDefault="00CD4640" w:rsidP="000A3E8D">
      <w:pPr>
        <w:rPr>
          <w:del w:id="5783" w:author="Houyem Rais" w:date="2024-02-22T15:17:00Z"/>
        </w:rPr>
        <w:pPrChange w:id="5784" w:author="Houyem Rais" w:date="2024-02-22T15:17:00Z">
          <w:pPr>
            <w:pStyle w:val="Titre3"/>
            <w:spacing w:after="0"/>
          </w:pPr>
        </w:pPrChange>
      </w:pPr>
      <w:bookmarkStart w:id="5785" w:name="_Toc136949998"/>
      <w:bookmarkStart w:id="5786" w:name="_Toc137137797"/>
      <w:bookmarkStart w:id="5787" w:name="_Toc142174724"/>
      <w:del w:id="5788" w:author="Houyem Rais" w:date="2024-02-22T15:17:00Z">
        <w:r w:rsidRPr="0075512F" w:rsidDel="000A3E8D">
          <w:delText>Structure du capital optimal</w:delText>
        </w:r>
        <w:r w:rsidR="00AA09ED" w:rsidRPr="0075512F" w:rsidDel="000A3E8D">
          <w:delText>e</w:delText>
        </w:r>
        <w:bookmarkEnd w:id="5785"/>
        <w:bookmarkEnd w:id="5786"/>
        <w:bookmarkEnd w:id="5787"/>
      </w:del>
    </w:p>
    <w:p w14:paraId="3817EDA5" w14:textId="41F738F0" w:rsidR="001F7A65" w:rsidRPr="0075512F" w:rsidDel="000A3E8D" w:rsidRDefault="001A00DA" w:rsidP="000A3E8D">
      <w:pPr>
        <w:rPr>
          <w:del w:id="5789" w:author="Houyem Rais" w:date="2024-02-22T15:17:00Z"/>
        </w:rPr>
        <w:pPrChange w:id="5790" w:author="Houyem Rais" w:date="2024-02-22T15:17:00Z">
          <w:pPr/>
        </w:pPrChange>
      </w:pPr>
      <w:del w:id="5791" w:author="Houyem Rais" w:date="2024-02-22T15:17:00Z">
        <w:r w:rsidRPr="0075512F" w:rsidDel="000A3E8D">
          <w:delText>L'objectif de la structure du capital est de créer une solution de financement qui soit bancable, attrayante pour le secteur privé, qui offre un bon rapport qualité-prix pour le secteur public et une répartition optimale du risque financier transféré au secteur privé.</w:delText>
        </w:r>
      </w:del>
    </w:p>
    <w:p w14:paraId="4B8741C0" w14:textId="2CB048E5" w:rsidR="00CD4640" w:rsidRPr="0075512F" w:rsidDel="000A3E8D" w:rsidRDefault="00CD4640" w:rsidP="000A3E8D">
      <w:pPr>
        <w:rPr>
          <w:del w:id="5792" w:author="Houyem Rais" w:date="2024-02-22T15:17:00Z"/>
        </w:rPr>
        <w:pPrChange w:id="5793" w:author="Houyem Rais" w:date="2024-02-22T15:17:00Z">
          <w:pPr>
            <w:pStyle w:val="Titre3"/>
            <w:spacing w:after="0"/>
          </w:pPr>
        </w:pPrChange>
      </w:pPr>
      <w:bookmarkStart w:id="5794" w:name="_Toc136949999"/>
      <w:bookmarkStart w:id="5795" w:name="_Toc137137798"/>
      <w:bookmarkStart w:id="5796" w:name="_Toc142174725"/>
      <w:del w:id="5797" w:author="Houyem Rais" w:date="2024-02-22T15:17:00Z">
        <w:r w:rsidRPr="0075512F" w:rsidDel="000A3E8D">
          <w:delText>Hypothèses de financement de la dette senior</w:delText>
        </w:r>
        <w:bookmarkEnd w:id="5794"/>
        <w:bookmarkEnd w:id="5795"/>
        <w:bookmarkEnd w:id="5796"/>
      </w:del>
    </w:p>
    <w:p w14:paraId="15509211" w14:textId="78C03934" w:rsidR="001F7A65" w:rsidRPr="0075512F" w:rsidDel="000A3E8D" w:rsidRDefault="001A00DA" w:rsidP="000A3E8D">
      <w:pPr>
        <w:rPr>
          <w:del w:id="5798" w:author="Houyem Rais" w:date="2024-02-22T15:17:00Z"/>
        </w:rPr>
        <w:pPrChange w:id="5799" w:author="Houyem Rais" w:date="2024-02-22T15:17:00Z">
          <w:pPr/>
        </w:pPrChange>
      </w:pPr>
      <w:del w:id="5800" w:author="Houyem Rais" w:date="2024-02-22T15:17:00Z">
        <w:r w:rsidRPr="0075512F" w:rsidDel="000A3E8D">
          <w:delText xml:space="preserve">La dette senior est souvent la forme de financement privé à long terme la moins chère et peut donc s'avérer très efficace. Cependant, elle est souvent décrite comme une source de financement inflexible, car les clauses restrictives imposées par les prêteurs de premier rang peuvent être assez restrictives et peuvent se concrétiser à des niveaux de stress relativement faibles. Les coûts de rupture des conditions de la dette senior peuvent également être très élevés. Nous avons retenu un taux d’intérêt (marge comprise) de </w:delText>
        </w:r>
        <w:r w:rsidR="00015C74" w:rsidRPr="0075512F" w:rsidDel="000A3E8D">
          <w:delText>8</w:delText>
        </w:r>
        <w:r w:rsidRPr="0075512F" w:rsidDel="000A3E8D">
          <w:delText>%.</w:delText>
        </w:r>
      </w:del>
    </w:p>
    <w:p w14:paraId="0A641939" w14:textId="480CA71A" w:rsidR="001A00DA" w:rsidRPr="0075512F" w:rsidDel="000A3E8D" w:rsidRDefault="001A00DA" w:rsidP="000A3E8D">
      <w:pPr>
        <w:rPr>
          <w:del w:id="5801" w:author="Houyem Rais" w:date="2024-02-22T15:17:00Z"/>
        </w:rPr>
        <w:pPrChange w:id="5802" w:author="Houyem Rais" w:date="2024-02-22T15:17:00Z">
          <w:pPr>
            <w:pStyle w:val="Titre1"/>
            <w:numPr>
              <w:numId w:val="1"/>
            </w:numPr>
            <w:ind w:left="709" w:hanging="425"/>
            <w:jc w:val="left"/>
          </w:pPr>
        </w:pPrChange>
      </w:pPr>
      <w:bookmarkStart w:id="5803" w:name="_Toc142174726"/>
      <w:bookmarkStart w:id="5804" w:name="_Toc136950000"/>
      <w:bookmarkStart w:id="5805" w:name="_Toc137137799"/>
      <w:bookmarkStart w:id="5806" w:name="_Toc141255696"/>
      <w:bookmarkStart w:id="5807" w:name="_Toc141256015"/>
      <w:del w:id="5808" w:author="Houyem Rais" w:date="2024-02-22T15:17:00Z">
        <w:r w:rsidRPr="0075512F" w:rsidDel="000A3E8D">
          <w:delText>Analyse de la rentabilité financière des différentes options de réalisation du projet</w:delText>
        </w:r>
        <w:bookmarkEnd w:id="5803"/>
      </w:del>
    </w:p>
    <w:p w14:paraId="607BBD52" w14:textId="70EC16B1" w:rsidR="00015C74" w:rsidRPr="0075512F" w:rsidDel="000A3E8D" w:rsidRDefault="00015C74" w:rsidP="000A3E8D">
      <w:pPr>
        <w:rPr>
          <w:del w:id="5809" w:author="Houyem Rais" w:date="2024-02-22T15:17:00Z"/>
        </w:rPr>
        <w:pPrChange w:id="5810" w:author="Houyem Rais" w:date="2024-02-22T15:17:00Z">
          <w:pPr>
            <w:pStyle w:val="Titre2"/>
          </w:pPr>
        </w:pPrChange>
      </w:pPr>
      <w:bookmarkStart w:id="5811" w:name="_Toc142174727"/>
      <w:del w:id="5812" w:author="Houyem Rais" w:date="2024-02-22T15:17:00Z">
        <w:r w:rsidRPr="0075512F" w:rsidDel="000A3E8D">
          <w:delText>Introduction</w:delText>
        </w:r>
        <w:bookmarkEnd w:id="5811"/>
      </w:del>
    </w:p>
    <w:p w14:paraId="3C702A07" w14:textId="36401782" w:rsidR="00023199" w:rsidRPr="0075512F" w:rsidDel="000A3E8D" w:rsidRDefault="00023199" w:rsidP="000A3E8D">
      <w:pPr>
        <w:rPr>
          <w:del w:id="5813" w:author="Houyem Rais" w:date="2024-02-22T15:17:00Z"/>
        </w:rPr>
        <w:pPrChange w:id="5814" w:author="Houyem Rais" w:date="2024-02-22T15:17:00Z">
          <w:pPr/>
        </w:pPrChange>
      </w:pPr>
      <w:del w:id="5815" w:author="Houyem Rais" w:date="2024-02-22T15:17:00Z">
        <w:r w:rsidRPr="0075512F" w:rsidDel="000A3E8D">
          <w:delText>La modélisation financière d’un projet en PPP vise à tester la bancabilité du projet, c’est-à-dire sa capacité à attirer le financement privé avec ses deux composantes : dette et fonds propres. Ces financements sont essentiels pour compléter la contribution éventuelle de l’Etat dans le financement du coût d’investissement (appelée subvention d’investissement dans ce rapport) :</w:delText>
        </w:r>
      </w:del>
    </w:p>
    <w:p w14:paraId="360917AD" w14:textId="5C6FE412" w:rsidR="00023199" w:rsidRPr="0075512F" w:rsidDel="000A3E8D" w:rsidRDefault="00023199" w:rsidP="000A3E8D">
      <w:pPr>
        <w:rPr>
          <w:del w:id="5816" w:author="Houyem Rais" w:date="2024-02-22T15:17:00Z"/>
        </w:rPr>
        <w:pPrChange w:id="5817" w:author="Houyem Rais" w:date="2024-02-22T15:17:00Z">
          <w:pPr>
            <w:pStyle w:val="ListParagraph"/>
          </w:pPr>
        </w:pPrChange>
      </w:pPr>
      <w:del w:id="5818" w:author="Houyem Rais" w:date="2024-02-22T15:17:00Z">
        <w:r w:rsidRPr="0075512F" w:rsidDel="000A3E8D">
          <w:delText>Les fonds propres sont fournis par les investisseurs privés (aussi appelés actionnaires) qui sont souvent les promoteurs (« BTPistes »), les sociétés d’exploitation ainsi que des fonds d’investissement spécialisés cherchant une rentabilité à long terme (exemple les fonds de pension). Ces fonds propres représentent d’habitude de l’ordre de 30% du financement privé. En cas de fin anticipée du contrat de PPP, ces fonds propres sont « perdus ». Dans la présente modélisation financière, nous prenons ce pourcentage de 25% comme une donnée d’entrée.</w:delText>
        </w:r>
      </w:del>
    </w:p>
    <w:p w14:paraId="15DE061E" w14:textId="0D7D0F76" w:rsidR="00023199" w:rsidRPr="0075512F" w:rsidDel="000A3E8D" w:rsidRDefault="00023199" w:rsidP="000A3E8D">
      <w:pPr>
        <w:rPr>
          <w:del w:id="5819" w:author="Houyem Rais" w:date="2024-02-22T15:17:00Z"/>
        </w:rPr>
        <w:pPrChange w:id="5820" w:author="Houyem Rais" w:date="2024-02-22T15:17:00Z">
          <w:pPr>
            <w:pStyle w:val="ListParagraph"/>
          </w:pPr>
        </w:pPrChange>
      </w:pPr>
      <w:del w:id="5821" w:author="Houyem Rais" w:date="2024-02-22T15:17:00Z">
        <w:r w:rsidRPr="0075512F" w:rsidDel="000A3E8D">
          <w:delText>La dette est fournie par les banques commerciales et les bailleurs de fonds. La dette représente d’habitude de l’ordre de 70% du financement privé pour les options en PPP. En cas de fin anticipée du contrat de PPP, le principal de la dette est « remboursé » aux banques par l’Etat. Dans la présente modélisation financière, nous prenons un pourcentage de 75% comme donnée d’entrée (sauf pour l’option 4, où les fonds propres représente 100% du financement privé).</w:delText>
        </w:r>
      </w:del>
    </w:p>
    <w:p w14:paraId="019D5E35" w14:textId="5491759D" w:rsidR="00023199" w:rsidRPr="0075512F" w:rsidDel="000A3E8D" w:rsidRDefault="00023199" w:rsidP="000A3E8D">
      <w:pPr>
        <w:rPr>
          <w:del w:id="5822" w:author="Houyem Rais" w:date="2024-02-22T15:17:00Z"/>
        </w:rPr>
        <w:pPrChange w:id="5823" w:author="Houyem Rais" w:date="2024-02-22T15:17:00Z">
          <w:pPr>
            <w:pStyle w:val="ListParagraph"/>
          </w:pPr>
        </w:pPrChange>
      </w:pPr>
      <w:del w:id="5824" w:author="Houyem Rais" w:date="2024-02-22T15:17:00Z">
        <w:r w:rsidRPr="0075512F" w:rsidDel="000A3E8D">
          <w:delText>La subvention d’investissement peut être nécessaire pour compléter le financement privé du projet de PPP et parvenir à financer complètement le coût d’investissement. Dans la présente modélisation financière, nous calculons la subvention d’investissement comme pourcentage du coût d’investissement. Nous faisons varier ce pourcentage manuellement jusqu’à atteindre un niveau de rentabilité suffisant pour les actionnaires (l’indicateur clé de mesure est le TRI des actionnaires qui doit être supérieur à 15%) tout en respectant un ratio de couverture du service de la dette (</w:delText>
        </w:r>
        <w:r w:rsidRPr="0075512F" w:rsidDel="000A3E8D">
          <w:rPr>
            <w:i/>
            <w:iCs/>
          </w:rPr>
          <w:delText>Average Debt Coverage Ratio</w:delText>
        </w:r>
        <w:r w:rsidRPr="0075512F" w:rsidDel="000A3E8D">
          <w:delText xml:space="preserve"> ou ADSCR d’au moins 1,2).</w:delText>
        </w:r>
      </w:del>
    </w:p>
    <w:p w14:paraId="0D5936B8" w14:textId="6B59FA86" w:rsidR="00023199" w:rsidRPr="0075512F" w:rsidDel="000A3E8D" w:rsidRDefault="00023199" w:rsidP="000A3E8D">
      <w:pPr>
        <w:rPr>
          <w:del w:id="5825" w:author="Houyem Rais" w:date="2024-02-22T15:17:00Z"/>
        </w:rPr>
        <w:pPrChange w:id="5826" w:author="Houyem Rais" w:date="2024-02-22T15:17:00Z">
          <w:pPr/>
        </w:pPrChange>
      </w:pPr>
    </w:p>
    <w:p w14:paraId="4CAF6E2D" w14:textId="40183182" w:rsidR="00CD4640" w:rsidRPr="0075512F" w:rsidDel="000A3E8D" w:rsidRDefault="00CD4640" w:rsidP="000A3E8D">
      <w:pPr>
        <w:rPr>
          <w:del w:id="5827" w:author="Houyem Rais" w:date="2024-02-22T15:17:00Z"/>
        </w:rPr>
        <w:pPrChange w:id="5828" w:author="Houyem Rais" w:date="2024-02-22T15:17:00Z">
          <w:pPr>
            <w:pStyle w:val="Titre2"/>
          </w:pPr>
        </w:pPrChange>
      </w:pPr>
      <w:bookmarkStart w:id="5829" w:name="_Toc141523474"/>
      <w:bookmarkStart w:id="5830" w:name="_Toc136950001"/>
      <w:bookmarkStart w:id="5831" w:name="_Toc137137800"/>
      <w:bookmarkStart w:id="5832" w:name="_Toc142174728"/>
      <w:bookmarkEnd w:id="5804"/>
      <w:bookmarkEnd w:id="5805"/>
      <w:bookmarkEnd w:id="5806"/>
      <w:bookmarkEnd w:id="5807"/>
      <w:bookmarkEnd w:id="5829"/>
      <w:del w:id="5833" w:author="Houyem Rais" w:date="2024-02-22T15:17:00Z">
        <w:r w:rsidRPr="0075512F" w:rsidDel="000A3E8D">
          <w:delText>Hypothèses</w:delText>
        </w:r>
        <w:bookmarkEnd w:id="5830"/>
        <w:bookmarkEnd w:id="5831"/>
        <w:bookmarkEnd w:id="5832"/>
      </w:del>
    </w:p>
    <w:p w14:paraId="6560681D" w14:textId="12DF6498" w:rsidR="00DD543C" w:rsidRPr="0075512F" w:rsidDel="000A3E8D" w:rsidRDefault="00DD543C" w:rsidP="000A3E8D">
      <w:pPr>
        <w:rPr>
          <w:del w:id="5834" w:author="Houyem Rais" w:date="2024-02-22T15:17:00Z"/>
        </w:rPr>
        <w:pPrChange w:id="5835" w:author="Houyem Rais" w:date="2024-02-22T15:17:00Z">
          <w:pPr>
            <w:pStyle w:val="Titre3"/>
          </w:pPr>
        </w:pPrChange>
      </w:pPr>
      <w:bookmarkStart w:id="5836" w:name="_Toc141523476"/>
      <w:bookmarkStart w:id="5837" w:name="_Toc136950002"/>
      <w:bookmarkStart w:id="5838" w:name="_Toc137137801"/>
      <w:bookmarkStart w:id="5839" w:name="_Toc141255697"/>
      <w:bookmarkStart w:id="5840" w:name="_Toc141256016"/>
      <w:bookmarkStart w:id="5841" w:name="_Toc142174729"/>
      <w:bookmarkEnd w:id="5836"/>
      <w:del w:id="5842" w:author="Houyem Rais" w:date="2024-02-22T15:17:00Z">
        <w:r w:rsidRPr="0075512F" w:rsidDel="000A3E8D">
          <w:delText>Hypothèses macro-économiques</w:delText>
        </w:r>
        <w:bookmarkEnd w:id="5837"/>
        <w:bookmarkEnd w:id="5838"/>
        <w:bookmarkEnd w:id="5839"/>
        <w:bookmarkEnd w:id="5840"/>
        <w:bookmarkEnd w:id="5841"/>
      </w:del>
    </w:p>
    <w:p w14:paraId="6DE42CC1" w14:textId="195146F2" w:rsidR="00EE7C47" w:rsidRPr="0075512F" w:rsidDel="000A3E8D" w:rsidRDefault="00EE7C47" w:rsidP="000A3E8D">
      <w:pPr>
        <w:rPr>
          <w:del w:id="5843" w:author="Houyem Rais" w:date="2024-02-22T15:17:00Z"/>
          <w:b/>
          <w:bCs/>
          <w:u w:val="single"/>
        </w:rPr>
        <w:pPrChange w:id="5844" w:author="Houyem Rais" w:date="2024-02-22T15:17:00Z">
          <w:pPr/>
        </w:pPrChange>
      </w:pPr>
      <w:del w:id="5845" w:author="Houyem Rais" w:date="2024-02-22T15:17:00Z">
        <w:r w:rsidRPr="0075512F" w:rsidDel="000A3E8D">
          <w:rPr>
            <w:b/>
            <w:bCs/>
            <w:u w:val="single"/>
          </w:rPr>
          <w:delText>Taux d'inflation :</w:delText>
        </w:r>
      </w:del>
    </w:p>
    <w:p w14:paraId="750B9D94" w14:textId="02AFF68A" w:rsidR="001F7A65" w:rsidRPr="0075512F" w:rsidDel="000A3E8D" w:rsidRDefault="00EE7C47" w:rsidP="000A3E8D">
      <w:pPr>
        <w:rPr>
          <w:del w:id="5846" w:author="Houyem Rais" w:date="2024-02-22T15:17:00Z"/>
        </w:rPr>
        <w:pPrChange w:id="5847" w:author="Houyem Rais" w:date="2024-02-22T15:17:00Z">
          <w:pPr/>
        </w:pPrChange>
      </w:pPr>
      <w:del w:id="5848" w:author="Houyem Rais" w:date="2024-02-22T15:17:00Z">
        <w:r w:rsidRPr="0075512F" w:rsidDel="000A3E8D">
          <w:delText>L’étude rétrospective du taux d’inflation annuel moyen à la consommation en Tunisie pendant la dernière décennie montre que ce taux est caractérisé par une tendance croissante accélérée, comme démontré dans le tableau suivant.</w:delText>
        </w:r>
      </w:del>
    </w:p>
    <w:p w14:paraId="4EE902DA" w14:textId="22A179A9" w:rsidR="003342B5" w:rsidRPr="0075512F" w:rsidDel="000A3E8D" w:rsidRDefault="003342B5" w:rsidP="000A3E8D">
      <w:pPr>
        <w:rPr>
          <w:del w:id="5849" w:author="Houyem Rais" w:date="2024-02-22T15:17:00Z"/>
        </w:rPr>
        <w:pPrChange w:id="5850" w:author="Houyem Rais" w:date="2024-02-22T15:17:00Z">
          <w:pPr>
            <w:pStyle w:val="Caption"/>
          </w:pPr>
        </w:pPrChange>
      </w:pPr>
      <w:bookmarkStart w:id="5851" w:name="_Toc144481094"/>
      <w:del w:id="5852"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26</w:delText>
        </w:r>
        <w:r w:rsidRPr="0075512F" w:rsidDel="000A3E8D">
          <w:fldChar w:fldCharType="end"/>
        </w:r>
        <w:r w:rsidRPr="0075512F" w:rsidDel="000A3E8D">
          <w:delText xml:space="preserve"> Etude rétrospective de l'inflation en Tunisie</w:delText>
        </w:r>
        <w:bookmarkEnd w:id="5851"/>
      </w:del>
    </w:p>
    <w:tbl>
      <w:tblPr>
        <w:tblW w:w="934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700"/>
        <w:gridCol w:w="612"/>
        <w:gridCol w:w="612"/>
        <w:gridCol w:w="612"/>
        <w:gridCol w:w="612"/>
        <w:gridCol w:w="612"/>
        <w:gridCol w:w="612"/>
        <w:gridCol w:w="612"/>
        <w:gridCol w:w="612"/>
        <w:gridCol w:w="612"/>
        <w:gridCol w:w="612"/>
        <w:gridCol w:w="612"/>
        <w:gridCol w:w="913"/>
      </w:tblGrid>
      <w:tr w:rsidR="00AD0A34" w:rsidRPr="0075512F" w:rsidDel="000A3E8D" w14:paraId="0D881E95" w14:textId="7E9A4BA5" w:rsidTr="00A15504">
        <w:trPr>
          <w:trHeight w:val="328"/>
          <w:tblHeader/>
          <w:del w:id="5853" w:author="Houyem Rais" w:date="2024-02-22T15:17:00Z"/>
        </w:trPr>
        <w:tc>
          <w:tcPr>
            <w:tcW w:w="1700" w:type="dxa"/>
            <w:shd w:val="clear" w:color="auto" w:fill="B8CCE4" w:themeFill="accent1" w:themeFillTint="66"/>
            <w:noWrap/>
            <w:vAlign w:val="center"/>
            <w:hideMark/>
          </w:tcPr>
          <w:p w14:paraId="5CBFA26E" w14:textId="4BA9040E" w:rsidR="00EE7C47" w:rsidRPr="0075512F" w:rsidDel="000A3E8D" w:rsidRDefault="00EE7C47" w:rsidP="000A3E8D">
            <w:pPr>
              <w:rPr>
                <w:del w:id="5854" w:author="Houyem Rais" w:date="2024-02-22T15:17:00Z"/>
                <w:rFonts w:cs="Calibri"/>
                <w:b/>
                <w:bCs/>
                <w:color w:val="000000"/>
                <w:sz w:val="20"/>
                <w:szCs w:val="20"/>
                <w:lang w:eastAsia="fr-FR"/>
              </w:rPr>
              <w:pPrChange w:id="5855" w:author="Houyem Rais" w:date="2024-02-22T15:17:00Z">
                <w:pPr>
                  <w:spacing w:line="240" w:lineRule="auto"/>
                  <w:jc w:val="left"/>
                </w:pPr>
              </w:pPrChange>
            </w:pPr>
            <w:del w:id="5856" w:author="Houyem Rais" w:date="2024-02-22T15:17:00Z">
              <w:r w:rsidRPr="0075512F" w:rsidDel="000A3E8D">
                <w:rPr>
                  <w:rFonts w:cs="Calibri"/>
                  <w:b/>
                  <w:bCs/>
                  <w:color w:val="000000"/>
                  <w:sz w:val="20"/>
                  <w:szCs w:val="20"/>
                  <w:lang w:eastAsia="fr-FR"/>
                </w:rPr>
                <w:delText>Année</w:delText>
              </w:r>
            </w:del>
          </w:p>
        </w:tc>
        <w:tc>
          <w:tcPr>
            <w:tcW w:w="612" w:type="dxa"/>
            <w:shd w:val="clear" w:color="auto" w:fill="B8CCE4" w:themeFill="accent1" w:themeFillTint="66"/>
            <w:noWrap/>
            <w:vAlign w:val="center"/>
            <w:hideMark/>
          </w:tcPr>
          <w:p w14:paraId="79D524E7" w14:textId="512FDAEB" w:rsidR="00EE7C47" w:rsidRPr="0075512F" w:rsidDel="000A3E8D" w:rsidRDefault="00EE7C47" w:rsidP="000A3E8D">
            <w:pPr>
              <w:rPr>
                <w:del w:id="5857" w:author="Houyem Rais" w:date="2024-02-22T15:17:00Z"/>
                <w:rFonts w:cs="Calibri"/>
                <w:color w:val="000000"/>
                <w:sz w:val="20"/>
                <w:szCs w:val="20"/>
                <w:lang w:eastAsia="fr-FR"/>
              </w:rPr>
              <w:pPrChange w:id="5858" w:author="Houyem Rais" w:date="2024-02-22T15:17:00Z">
                <w:pPr>
                  <w:spacing w:line="240" w:lineRule="auto"/>
                  <w:jc w:val="center"/>
                </w:pPr>
              </w:pPrChange>
            </w:pPr>
            <w:del w:id="5859" w:author="Houyem Rais" w:date="2024-02-22T15:17:00Z">
              <w:r w:rsidRPr="0075512F" w:rsidDel="000A3E8D">
                <w:rPr>
                  <w:rFonts w:cs="Calibri"/>
                  <w:color w:val="000000"/>
                  <w:sz w:val="20"/>
                  <w:szCs w:val="20"/>
                  <w:lang w:eastAsia="fr-FR"/>
                </w:rPr>
                <w:delText>2012</w:delText>
              </w:r>
            </w:del>
          </w:p>
        </w:tc>
        <w:tc>
          <w:tcPr>
            <w:tcW w:w="612" w:type="dxa"/>
            <w:shd w:val="clear" w:color="auto" w:fill="B8CCE4" w:themeFill="accent1" w:themeFillTint="66"/>
            <w:noWrap/>
            <w:vAlign w:val="center"/>
            <w:hideMark/>
          </w:tcPr>
          <w:p w14:paraId="00F59C65" w14:textId="57D451EF" w:rsidR="00EE7C47" w:rsidRPr="0075512F" w:rsidDel="000A3E8D" w:rsidRDefault="00EE7C47" w:rsidP="000A3E8D">
            <w:pPr>
              <w:rPr>
                <w:del w:id="5860" w:author="Houyem Rais" w:date="2024-02-22T15:17:00Z"/>
                <w:rFonts w:cs="Calibri"/>
                <w:color w:val="000000"/>
                <w:sz w:val="20"/>
                <w:szCs w:val="20"/>
                <w:lang w:eastAsia="fr-FR"/>
              </w:rPr>
              <w:pPrChange w:id="5861" w:author="Houyem Rais" w:date="2024-02-22T15:17:00Z">
                <w:pPr>
                  <w:spacing w:line="240" w:lineRule="auto"/>
                  <w:jc w:val="center"/>
                </w:pPr>
              </w:pPrChange>
            </w:pPr>
            <w:del w:id="5862" w:author="Houyem Rais" w:date="2024-02-22T15:17:00Z">
              <w:r w:rsidRPr="0075512F" w:rsidDel="000A3E8D">
                <w:rPr>
                  <w:rFonts w:cs="Calibri"/>
                  <w:color w:val="000000"/>
                  <w:sz w:val="20"/>
                  <w:szCs w:val="20"/>
                  <w:lang w:eastAsia="fr-FR"/>
                </w:rPr>
                <w:delText>2013</w:delText>
              </w:r>
            </w:del>
          </w:p>
        </w:tc>
        <w:tc>
          <w:tcPr>
            <w:tcW w:w="612" w:type="dxa"/>
            <w:shd w:val="clear" w:color="auto" w:fill="B8CCE4" w:themeFill="accent1" w:themeFillTint="66"/>
            <w:noWrap/>
            <w:vAlign w:val="center"/>
            <w:hideMark/>
          </w:tcPr>
          <w:p w14:paraId="697D8683" w14:textId="59EF8229" w:rsidR="00EE7C47" w:rsidRPr="0075512F" w:rsidDel="000A3E8D" w:rsidRDefault="00EE7C47" w:rsidP="000A3E8D">
            <w:pPr>
              <w:rPr>
                <w:del w:id="5863" w:author="Houyem Rais" w:date="2024-02-22T15:17:00Z"/>
                <w:rFonts w:cs="Calibri"/>
                <w:color w:val="000000"/>
                <w:sz w:val="20"/>
                <w:szCs w:val="20"/>
                <w:lang w:eastAsia="fr-FR"/>
              </w:rPr>
              <w:pPrChange w:id="5864" w:author="Houyem Rais" w:date="2024-02-22T15:17:00Z">
                <w:pPr>
                  <w:spacing w:line="240" w:lineRule="auto"/>
                  <w:jc w:val="center"/>
                </w:pPr>
              </w:pPrChange>
            </w:pPr>
            <w:del w:id="5865" w:author="Houyem Rais" w:date="2024-02-22T15:17:00Z">
              <w:r w:rsidRPr="0075512F" w:rsidDel="000A3E8D">
                <w:rPr>
                  <w:rFonts w:cs="Calibri"/>
                  <w:color w:val="000000"/>
                  <w:sz w:val="20"/>
                  <w:szCs w:val="20"/>
                  <w:lang w:eastAsia="fr-FR"/>
                </w:rPr>
                <w:delText>2014</w:delText>
              </w:r>
            </w:del>
          </w:p>
        </w:tc>
        <w:tc>
          <w:tcPr>
            <w:tcW w:w="612" w:type="dxa"/>
            <w:shd w:val="clear" w:color="auto" w:fill="B8CCE4" w:themeFill="accent1" w:themeFillTint="66"/>
            <w:noWrap/>
            <w:vAlign w:val="center"/>
            <w:hideMark/>
          </w:tcPr>
          <w:p w14:paraId="0F9E35CC" w14:textId="3356D89D" w:rsidR="00EE7C47" w:rsidRPr="0075512F" w:rsidDel="000A3E8D" w:rsidRDefault="00EE7C47" w:rsidP="000A3E8D">
            <w:pPr>
              <w:rPr>
                <w:del w:id="5866" w:author="Houyem Rais" w:date="2024-02-22T15:17:00Z"/>
                <w:rFonts w:cs="Calibri"/>
                <w:color w:val="000000"/>
                <w:sz w:val="20"/>
                <w:szCs w:val="20"/>
                <w:lang w:eastAsia="fr-FR"/>
              </w:rPr>
              <w:pPrChange w:id="5867" w:author="Houyem Rais" w:date="2024-02-22T15:17:00Z">
                <w:pPr>
                  <w:spacing w:line="240" w:lineRule="auto"/>
                  <w:jc w:val="center"/>
                </w:pPr>
              </w:pPrChange>
            </w:pPr>
            <w:del w:id="5868" w:author="Houyem Rais" w:date="2024-02-22T15:17:00Z">
              <w:r w:rsidRPr="0075512F" w:rsidDel="000A3E8D">
                <w:rPr>
                  <w:rFonts w:cs="Calibri"/>
                  <w:color w:val="000000"/>
                  <w:sz w:val="20"/>
                  <w:szCs w:val="20"/>
                  <w:lang w:eastAsia="fr-FR"/>
                </w:rPr>
                <w:delText>2015</w:delText>
              </w:r>
            </w:del>
          </w:p>
        </w:tc>
        <w:tc>
          <w:tcPr>
            <w:tcW w:w="612" w:type="dxa"/>
            <w:shd w:val="clear" w:color="auto" w:fill="B8CCE4" w:themeFill="accent1" w:themeFillTint="66"/>
            <w:noWrap/>
            <w:vAlign w:val="center"/>
            <w:hideMark/>
          </w:tcPr>
          <w:p w14:paraId="438288C2" w14:textId="7005554C" w:rsidR="00EE7C47" w:rsidRPr="0075512F" w:rsidDel="000A3E8D" w:rsidRDefault="00EE7C47" w:rsidP="000A3E8D">
            <w:pPr>
              <w:rPr>
                <w:del w:id="5869" w:author="Houyem Rais" w:date="2024-02-22T15:17:00Z"/>
                <w:rFonts w:cs="Calibri"/>
                <w:color w:val="000000"/>
                <w:sz w:val="20"/>
                <w:szCs w:val="20"/>
                <w:lang w:eastAsia="fr-FR"/>
              </w:rPr>
              <w:pPrChange w:id="5870" w:author="Houyem Rais" w:date="2024-02-22T15:17:00Z">
                <w:pPr>
                  <w:spacing w:line="240" w:lineRule="auto"/>
                  <w:jc w:val="center"/>
                </w:pPr>
              </w:pPrChange>
            </w:pPr>
            <w:del w:id="5871" w:author="Houyem Rais" w:date="2024-02-22T15:17:00Z">
              <w:r w:rsidRPr="0075512F" w:rsidDel="000A3E8D">
                <w:rPr>
                  <w:rFonts w:cs="Calibri"/>
                  <w:color w:val="000000"/>
                  <w:sz w:val="20"/>
                  <w:szCs w:val="20"/>
                  <w:lang w:eastAsia="fr-FR"/>
                </w:rPr>
                <w:delText>2016</w:delText>
              </w:r>
            </w:del>
          </w:p>
        </w:tc>
        <w:tc>
          <w:tcPr>
            <w:tcW w:w="612" w:type="dxa"/>
            <w:shd w:val="clear" w:color="auto" w:fill="B8CCE4" w:themeFill="accent1" w:themeFillTint="66"/>
            <w:noWrap/>
            <w:vAlign w:val="center"/>
            <w:hideMark/>
          </w:tcPr>
          <w:p w14:paraId="01C5566B" w14:textId="5F7CDEF6" w:rsidR="00EE7C47" w:rsidRPr="0075512F" w:rsidDel="000A3E8D" w:rsidRDefault="00EE7C47" w:rsidP="000A3E8D">
            <w:pPr>
              <w:rPr>
                <w:del w:id="5872" w:author="Houyem Rais" w:date="2024-02-22T15:17:00Z"/>
                <w:rFonts w:cs="Calibri"/>
                <w:color w:val="000000"/>
                <w:sz w:val="20"/>
                <w:szCs w:val="20"/>
                <w:lang w:eastAsia="fr-FR"/>
              </w:rPr>
              <w:pPrChange w:id="5873" w:author="Houyem Rais" w:date="2024-02-22T15:17:00Z">
                <w:pPr>
                  <w:spacing w:line="240" w:lineRule="auto"/>
                  <w:jc w:val="center"/>
                </w:pPr>
              </w:pPrChange>
            </w:pPr>
            <w:del w:id="5874" w:author="Houyem Rais" w:date="2024-02-22T15:17:00Z">
              <w:r w:rsidRPr="0075512F" w:rsidDel="000A3E8D">
                <w:rPr>
                  <w:rFonts w:cs="Calibri"/>
                  <w:color w:val="000000"/>
                  <w:sz w:val="20"/>
                  <w:szCs w:val="20"/>
                  <w:lang w:eastAsia="fr-FR"/>
                </w:rPr>
                <w:delText>2017</w:delText>
              </w:r>
            </w:del>
          </w:p>
        </w:tc>
        <w:tc>
          <w:tcPr>
            <w:tcW w:w="612" w:type="dxa"/>
            <w:shd w:val="clear" w:color="auto" w:fill="B8CCE4" w:themeFill="accent1" w:themeFillTint="66"/>
            <w:noWrap/>
            <w:vAlign w:val="center"/>
            <w:hideMark/>
          </w:tcPr>
          <w:p w14:paraId="0A90F57B" w14:textId="2BDF0228" w:rsidR="00EE7C47" w:rsidRPr="0075512F" w:rsidDel="000A3E8D" w:rsidRDefault="00EE7C47" w:rsidP="000A3E8D">
            <w:pPr>
              <w:rPr>
                <w:del w:id="5875" w:author="Houyem Rais" w:date="2024-02-22T15:17:00Z"/>
                <w:rFonts w:cs="Calibri"/>
                <w:color w:val="000000"/>
                <w:sz w:val="20"/>
                <w:szCs w:val="20"/>
                <w:lang w:eastAsia="fr-FR"/>
              </w:rPr>
              <w:pPrChange w:id="5876" w:author="Houyem Rais" w:date="2024-02-22T15:17:00Z">
                <w:pPr>
                  <w:spacing w:line="240" w:lineRule="auto"/>
                  <w:jc w:val="center"/>
                </w:pPr>
              </w:pPrChange>
            </w:pPr>
            <w:del w:id="5877" w:author="Houyem Rais" w:date="2024-02-22T15:17:00Z">
              <w:r w:rsidRPr="0075512F" w:rsidDel="000A3E8D">
                <w:rPr>
                  <w:rFonts w:cs="Calibri"/>
                  <w:color w:val="000000"/>
                  <w:sz w:val="20"/>
                  <w:szCs w:val="20"/>
                  <w:lang w:eastAsia="fr-FR"/>
                </w:rPr>
                <w:delText>2018</w:delText>
              </w:r>
            </w:del>
          </w:p>
        </w:tc>
        <w:tc>
          <w:tcPr>
            <w:tcW w:w="612" w:type="dxa"/>
            <w:shd w:val="clear" w:color="auto" w:fill="B8CCE4" w:themeFill="accent1" w:themeFillTint="66"/>
            <w:noWrap/>
            <w:vAlign w:val="center"/>
            <w:hideMark/>
          </w:tcPr>
          <w:p w14:paraId="76262269" w14:textId="4D82A721" w:rsidR="00EE7C47" w:rsidRPr="0075512F" w:rsidDel="000A3E8D" w:rsidRDefault="00EE7C47" w:rsidP="000A3E8D">
            <w:pPr>
              <w:rPr>
                <w:del w:id="5878" w:author="Houyem Rais" w:date="2024-02-22T15:17:00Z"/>
                <w:rFonts w:cs="Calibri"/>
                <w:color w:val="000000"/>
                <w:sz w:val="20"/>
                <w:szCs w:val="20"/>
                <w:lang w:eastAsia="fr-FR"/>
              </w:rPr>
              <w:pPrChange w:id="5879" w:author="Houyem Rais" w:date="2024-02-22T15:17:00Z">
                <w:pPr>
                  <w:spacing w:line="240" w:lineRule="auto"/>
                  <w:jc w:val="center"/>
                </w:pPr>
              </w:pPrChange>
            </w:pPr>
            <w:del w:id="5880" w:author="Houyem Rais" w:date="2024-02-22T15:17:00Z">
              <w:r w:rsidRPr="0075512F" w:rsidDel="000A3E8D">
                <w:rPr>
                  <w:rFonts w:cs="Calibri"/>
                  <w:color w:val="000000"/>
                  <w:sz w:val="20"/>
                  <w:szCs w:val="20"/>
                  <w:lang w:eastAsia="fr-FR"/>
                </w:rPr>
                <w:delText>2019</w:delText>
              </w:r>
            </w:del>
          </w:p>
        </w:tc>
        <w:tc>
          <w:tcPr>
            <w:tcW w:w="612" w:type="dxa"/>
            <w:shd w:val="clear" w:color="auto" w:fill="B8CCE4" w:themeFill="accent1" w:themeFillTint="66"/>
            <w:noWrap/>
            <w:vAlign w:val="center"/>
            <w:hideMark/>
          </w:tcPr>
          <w:p w14:paraId="300305DB" w14:textId="7E8B95D9" w:rsidR="00EE7C47" w:rsidRPr="0075512F" w:rsidDel="000A3E8D" w:rsidRDefault="00EE7C47" w:rsidP="000A3E8D">
            <w:pPr>
              <w:rPr>
                <w:del w:id="5881" w:author="Houyem Rais" w:date="2024-02-22T15:17:00Z"/>
                <w:rFonts w:cs="Calibri"/>
                <w:color w:val="000000"/>
                <w:sz w:val="20"/>
                <w:szCs w:val="20"/>
                <w:lang w:eastAsia="fr-FR"/>
              </w:rPr>
              <w:pPrChange w:id="5882" w:author="Houyem Rais" w:date="2024-02-22T15:17:00Z">
                <w:pPr>
                  <w:spacing w:line="240" w:lineRule="auto"/>
                  <w:jc w:val="center"/>
                </w:pPr>
              </w:pPrChange>
            </w:pPr>
            <w:del w:id="5883" w:author="Houyem Rais" w:date="2024-02-22T15:17:00Z">
              <w:r w:rsidRPr="0075512F" w:rsidDel="000A3E8D">
                <w:rPr>
                  <w:rFonts w:cs="Calibri"/>
                  <w:color w:val="000000"/>
                  <w:sz w:val="20"/>
                  <w:szCs w:val="20"/>
                  <w:lang w:eastAsia="fr-FR"/>
                </w:rPr>
                <w:delText>2020</w:delText>
              </w:r>
            </w:del>
          </w:p>
        </w:tc>
        <w:tc>
          <w:tcPr>
            <w:tcW w:w="612" w:type="dxa"/>
            <w:shd w:val="clear" w:color="auto" w:fill="B8CCE4" w:themeFill="accent1" w:themeFillTint="66"/>
            <w:noWrap/>
            <w:vAlign w:val="center"/>
            <w:hideMark/>
          </w:tcPr>
          <w:p w14:paraId="7F046684" w14:textId="4FAC5BEA" w:rsidR="00EE7C47" w:rsidRPr="0075512F" w:rsidDel="000A3E8D" w:rsidRDefault="00EE7C47" w:rsidP="000A3E8D">
            <w:pPr>
              <w:rPr>
                <w:del w:id="5884" w:author="Houyem Rais" w:date="2024-02-22T15:17:00Z"/>
                <w:rFonts w:cs="Calibri"/>
                <w:color w:val="000000"/>
                <w:sz w:val="20"/>
                <w:szCs w:val="20"/>
                <w:lang w:eastAsia="fr-FR"/>
              </w:rPr>
              <w:pPrChange w:id="5885" w:author="Houyem Rais" w:date="2024-02-22T15:17:00Z">
                <w:pPr>
                  <w:spacing w:line="240" w:lineRule="auto"/>
                  <w:jc w:val="center"/>
                </w:pPr>
              </w:pPrChange>
            </w:pPr>
            <w:del w:id="5886" w:author="Houyem Rais" w:date="2024-02-22T15:17:00Z">
              <w:r w:rsidRPr="0075512F" w:rsidDel="000A3E8D">
                <w:rPr>
                  <w:rFonts w:cs="Calibri"/>
                  <w:color w:val="000000"/>
                  <w:sz w:val="20"/>
                  <w:szCs w:val="20"/>
                  <w:lang w:eastAsia="fr-FR"/>
                </w:rPr>
                <w:delText>2021</w:delText>
              </w:r>
            </w:del>
          </w:p>
        </w:tc>
        <w:tc>
          <w:tcPr>
            <w:tcW w:w="612" w:type="dxa"/>
            <w:shd w:val="clear" w:color="auto" w:fill="B8CCE4" w:themeFill="accent1" w:themeFillTint="66"/>
            <w:noWrap/>
            <w:vAlign w:val="center"/>
            <w:hideMark/>
          </w:tcPr>
          <w:p w14:paraId="66DDCC7D" w14:textId="4D774D1D" w:rsidR="00EE7C47" w:rsidRPr="0075512F" w:rsidDel="000A3E8D" w:rsidRDefault="00EE7C47" w:rsidP="000A3E8D">
            <w:pPr>
              <w:rPr>
                <w:del w:id="5887" w:author="Houyem Rais" w:date="2024-02-22T15:17:00Z"/>
                <w:rFonts w:cs="Calibri"/>
                <w:color w:val="000000"/>
                <w:sz w:val="20"/>
                <w:szCs w:val="20"/>
                <w:lang w:eastAsia="fr-FR"/>
              </w:rPr>
              <w:pPrChange w:id="5888" w:author="Houyem Rais" w:date="2024-02-22T15:17:00Z">
                <w:pPr>
                  <w:spacing w:line="240" w:lineRule="auto"/>
                  <w:jc w:val="center"/>
                </w:pPr>
              </w:pPrChange>
            </w:pPr>
            <w:del w:id="5889" w:author="Houyem Rais" w:date="2024-02-22T15:17:00Z">
              <w:r w:rsidRPr="0075512F" w:rsidDel="000A3E8D">
                <w:rPr>
                  <w:rFonts w:cs="Calibri"/>
                  <w:color w:val="000000"/>
                  <w:sz w:val="20"/>
                  <w:szCs w:val="20"/>
                  <w:lang w:eastAsia="fr-FR"/>
                </w:rPr>
                <w:delText>2022</w:delText>
              </w:r>
            </w:del>
          </w:p>
        </w:tc>
        <w:tc>
          <w:tcPr>
            <w:tcW w:w="913" w:type="dxa"/>
            <w:shd w:val="clear" w:color="auto" w:fill="B8CCE4" w:themeFill="accent1" w:themeFillTint="66"/>
            <w:vAlign w:val="center"/>
          </w:tcPr>
          <w:p w14:paraId="65FABF09" w14:textId="55D2447D" w:rsidR="00EE7C47" w:rsidRPr="0075512F" w:rsidDel="000A3E8D" w:rsidRDefault="00EE7C47" w:rsidP="000A3E8D">
            <w:pPr>
              <w:rPr>
                <w:del w:id="5890" w:author="Houyem Rais" w:date="2024-02-22T15:17:00Z"/>
                <w:rFonts w:cs="Calibri"/>
                <w:b/>
                <w:bCs/>
                <w:color w:val="000000"/>
                <w:sz w:val="20"/>
                <w:szCs w:val="20"/>
                <w:lang w:eastAsia="fr-FR"/>
              </w:rPr>
              <w:pPrChange w:id="5891" w:author="Houyem Rais" w:date="2024-02-22T15:17:00Z">
                <w:pPr>
                  <w:spacing w:line="240" w:lineRule="auto"/>
                  <w:ind w:left="-66" w:right="-74"/>
                  <w:jc w:val="center"/>
                </w:pPr>
              </w:pPrChange>
            </w:pPr>
            <w:del w:id="5892" w:author="Houyem Rais" w:date="2024-02-22T15:17:00Z">
              <w:r w:rsidRPr="0075512F" w:rsidDel="000A3E8D">
                <w:rPr>
                  <w:rFonts w:cs="Calibri"/>
                  <w:b/>
                  <w:bCs/>
                  <w:color w:val="000000"/>
                  <w:sz w:val="20"/>
                  <w:szCs w:val="20"/>
                  <w:lang w:eastAsia="fr-FR"/>
                </w:rPr>
                <w:delText>Moyenne</w:delText>
              </w:r>
            </w:del>
          </w:p>
        </w:tc>
      </w:tr>
      <w:tr w:rsidR="003342B5" w:rsidRPr="0075512F" w:rsidDel="000A3E8D" w14:paraId="5BFF5A78" w14:textId="0C21C702" w:rsidTr="00115F39">
        <w:trPr>
          <w:trHeight w:val="328"/>
          <w:del w:id="5893" w:author="Houyem Rais" w:date="2024-02-22T15:17:00Z"/>
        </w:trPr>
        <w:tc>
          <w:tcPr>
            <w:tcW w:w="1700" w:type="dxa"/>
            <w:shd w:val="clear" w:color="auto" w:fill="auto"/>
            <w:noWrap/>
            <w:vAlign w:val="center"/>
            <w:hideMark/>
          </w:tcPr>
          <w:p w14:paraId="3DE21402" w14:textId="54998CC6" w:rsidR="003342B5" w:rsidRPr="0075512F" w:rsidDel="000A3E8D" w:rsidRDefault="003342B5" w:rsidP="000A3E8D">
            <w:pPr>
              <w:rPr>
                <w:del w:id="5894" w:author="Houyem Rais" w:date="2024-02-22T15:17:00Z"/>
                <w:rFonts w:cs="Calibri"/>
                <w:b/>
                <w:bCs/>
                <w:color w:val="000000"/>
                <w:sz w:val="20"/>
                <w:szCs w:val="20"/>
                <w:lang w:eastAsia="fr-FR"/>
              </w:rPr>
              <w:pPrChange w:id="5895" w:author="Houyem Rais" w:date="2024-02-22T15:17:00Z">
                <w:pPr>
                  <w:spacing w:line="240" w:lineRule="auto"/>
                  <w:jc w:val="left"/>
                </w:pPr>
              </w:pPrChange>
            </w:pPr>
            <w:del w:id="5896" w:author="Houyem Rais" w:date="2024-02-22T15:17:00Z">
              <w:r w:rsidRPr="0075512F" w:rsidDel="000A3E8D">
                <w:rPr>
                  <w:rFonts w:cs="Calibri"/>
                  <w:b/>
                  <w:bCs/>
                  <w:color w:val="000000"/>
                  <w:sz w:val="20"/>
                  <w:szCs w:val="20"/>
                  <w:lang w:eastAsia="fr-FR"/>
                </w:rPr>
                <w:delText>Inflation, prix à la consommation (% annuel)</w:delText>
              </w:r>
            </w:del>
          </w:p>
        </w:tc>
        <w:tc>
          <w:tcPr>
            <w:tcW w:w="612" w:type="dxa"/>
            <w:shd w:val="clear" w:color="auto" w:fill="auto"/>
            <w:noWrap/>
            <w:vAlign w:val="center"/>
            <w:hideMark/>
          </w:tcPr>
          <w:p w14:paraId="4AEA8FD8" w14:textId="086AA9ED" w:rsidR="003342B5" w:rsidRPr="0075512F" w:rsidDel="000A3E8D" w:rsidRDefault="003342B5" w:rsidP="000A3E8D">
            <w:pPr>
              <w:rPr>
                <w:del w:id="5897" w:author="Houyem Rais" w:date="2024-02-22T15:17:00Z"/>
                <w:sz w:val="20"/>
                <w:szCs w:val="20"/>
              </w:rPr>
              <w:pPrChange w:id="5898" w:author="Houyem Rais" w:date="2024-02-22T15:17:00Z">
                <w:pPr>
                  <w:ind w:right="-79"/>
                </w:pPr>
              </w:pPrChange>
            </w:pPr>
            <w:del w:id="5899" w:author="Houyem Rais" w:date="2024-02-22T15:17:00Z">
              <w:r w:rsidRPr="0075512F" w:rsidDel="000A3E8D">
                <w:rPr>
                  <w:sz w:val="20"/>
                  <w:szCs w:val="20"/>
                </w:rPr>
                <w:delText>0,05%</w:delText>
              </w:r>
            </w:del>
          </w:p>
        </w:tc>
        <w:tc>
          <w:tcPr>
            <w:tcW w:w="612" w:type="dxa"/>
            <w:shd w:val="clear" w:color="auto" w:fill="auto"/>
            <w:noWrap/>
            <w:vAlign w:val="center"/>
            <w:hideMark/>
          </w:tcPr>
          <w:p w14:paraId="239D240B" w14:textId="17514E30" w:rsidR="003342B5" w:rsidRPr="0075512F" w:rsidDel="000A3E8D" w:rsidRDefault="003342B5" w:rsidP="000A3E8D">
            <w:pPr>
              <w:rPr>
                <w:del w:id="5900" w:author="Houyem Rais" w:date="2024-02-22T15:17:00Z"/>
                <w:sz w:val="20"/>
                <w:szCs w:val="20"/>
              </w:rPr>
              <w:pPrChange w:id="5901" w:author="Houyem Rais" w:date="2024-02-22T15:17:00Z">
                <w:pPr>
                  <w:ind w:right="-79"/>
                </w:pPr>
              </w:pPrChange>
            </w:pPr>
            <w:del w:id="5902" w:author="Houyem Rais" w:date="2024-02-22T15:17:00Z">
              <w:r w:rsidRPr="0075512F" w:rsidDel="000A3E8D">
                <w:rPr>
                  <w:sz w:val="20"/>
                  <w:szCs w:val="20"/>
                </w:rPr>
                <w:delText>5,32%</w:delText>
              </w:r>
            </w:del>
          </w:p>
        </w:tc>
        <w:tc>
          <w:tcPr>
            <w:tcW w:w="612" w:type="dxa"/>
            <w:shd w:val="clear" w:color="auto" w:fill="auto"/>
            <w:noWrap/>
            <w:vAlign w:val="center"/>
            <w:hideMark/>
          </w:tcPr>
          <w:p w14:paraId="5E7C73EA" w14:textId="6C8B763B" w:rsidR="003342B5" w:rsidRPr="0075512F" w:rsidDel="000A3E8D" w:rsidRDefault="003342B5" w:rsidP="000A3E8D">
            <w:pPr>
              <w:rPr>
                <w:del w:id="5903" w:author="Houyem Rais" w:date="2024-02-22T15:17:00Z"/>
                <w:sz w:val="20"/>
                <w:szCs w:val="20"/>
              </w:rPr>
              <w:pPrChange w:id="5904" w:author="Houyem Rais" w:date="2024-02-22T15:17:00Z">
                <w:pPr>
                  <w:ind w:right="-79"/>
                </w:pPr>
              </w:pPrChange>
            </w:pPr>
            <w:del w:id="5905" w:author="Houyem Rais" w:date="2024-02-22T15:17:00Z">
              <w:r w:rsidRPr="0075512F" w:rsidDel="000A3E8D">
                <w:rPr>
                  <w:sz w:val="20"/>
                  <w:szCs w:val="20"/>
                </w:rPr>
                <w:delText>4,63%</w:delText>
              </w:r>
            </w:del>
          </w:p>
        </w:tc>
        <w:tc>
          <w:tcPr>
            <w:tcW w:w="612" w:type="dxa"/>
            <w:shd w:val="clear" w:color="auto" w:fill="auto"/>
            <w:noWrap/>
            <w:vAlign w:val="center"/>
            <w:hideMark/>
          </w:tcPr>
          <w:p w14:paraId="6777C181" w14:textId="65746FCF" w:rsidR="003342B5" w:rsidRPr="0075512F" w:rsidDel="000A3E8D" w:rsidRDefault="003342B5" w:rsidP="000A3E8D">
            <w:pPr>
              <w:rPr>
                <w:del w:id="5906" w:author="Houyem Rais" w:date="2024-02-22T15:17:00Z"/>
                <w:sz w:val="20"/>
                <w:szCs w:val="20"/>
              </w:rPr>
              <w:pPrChange w:id="5907" w:author="Houyem Rais" w:date="2024-02-22T15:17:00Z">
                <w:pPr>
                  <w:ind w:right="-79"/>
                </w:pPr>
              </w:pPrChange>
            </w:pPr>
            <w:del w:id="5908" w:author="Houyem Rais" w:date="2024-02-22T15:17:00Z">
              <w:r w:rsidRPr="0075512F" w:rsidDel="000A3E8D">
                <w:rPr>
                  <w:sz w:val="20"/>
                  <w:szCs w:val="20"/>
                </w:rPr>
                <w:delText>4,44%</w:delText>
              </w:r>
            </w:del>
          </w:p>
        </w:tc>
        <w:tc>
          <w:tcPr>
            <w:tcW w:w="612" w:type="dxa"/>
            <w:shd w:val="clear" w:color="auto" w:fill="auto"/>
            <w:noWrap/>
            <w:vAlign w:val="center"/>
            <w:hideMark/>
          </w:tcPr>
          <w:p w14:paraId="78476879" w14:textId="71BA9EA6" w:rsidR="003342B5" w:rsidRPr="0075512F" w:rsidDel="000A3E8D" w:rsidRDefault="003342B5" w:rsidP="000A3E8D">
            <w:pPr>
              <w:rPr>
                <w:del w:id="5909" w:author="Houyem Rais" w:date="2024-02-22T15:17:00Z"/>
                <w:sz w:val="20"/>
                <w:szCs w:val="20"/>
              </w:rPr>
              <w:pPrChange w:id="5910" w:author="Houyem Rais" w:date="2024-02-22T15:17:00Z">
                <w:pPr>
                  <w:ind w:right="-79"/>
                </w:pPr>
              </w:pPrChange>
            </w:pPr>
            <w:del w:id="5911" w:author="Houyem Rais" w:date="2024-02-22T15:17:00Z">
              <w:r w:rsidRPr="0075512F" w:rsidDel="000A3E8D">
                <w:rPr>
                  <w:sz w:val="20"/>
                  <w:szCs w:val="20"/>
                </w:rPr>
                <w:delText>3,63%</w:delText>
              </w:r>
            </w:del>
          </w:p>
        </w:tc>
        <w:tc>
          <w:tcPr>
            <w:tcW w:w="612" w:type="dxa"/>
            <w:shd w:val="clear" w:color="auto" w:fill="auto"/>
            <w:noWrap/>
            <w:vAlign w:val="center"/>
            <w:hideMark/>
          </w:tcPr>
          <w:p w14:paraId="667FD866" w14:textId="090CF50C" w:rsidR="003342B5" w:rsidRPr="0075512F" w:rsidDel="000A3E8D" w:rsidRDefault="003342B5" w:rsidP="000A3E8D">
            <w:pPr>
              <w:rPr>
                <w:del w:id="5912" w:author="Houyem Rais" w:date="2024-02-22T15:17:00Z"/>
                <w:sz w:val="20"/>
                <w:szCs w:val="20"/>
              </w:rPr>
              <w:pPrChange w:id="5913" w:author="Houyem Rais" w:date="2024-02-22T15:17:00Z">
                <w:pPr>
                  <w:ind w:right="-79"/>
                </w:pPr>
              </w:pPrChange>
            </w:pPr>
            <w:del w:id="5914" w:author="Houyem Rais" w:date="2024-02-22T15:17:00Z">
              <w:r w:rsidRPr="0075512F" w:rsidDel="000A3E8D">
                <w:rPr>
                  <w:sz w:val="20"/>
                  <w:szCs w:val="20"/>
                </w:rPr>
                <w:delText>5,31%</w:delText>
              </w:r>
            </w:del>
          </w:p>
        </w:tc>
        <w:tc>
          <w:tcPr>
            <w:tcW w:w="612" w:type="dxa"/>
            <w:shd w:val="clear" w:color="auto" w:fill="auto"/>
            <w:noWrap/>
            <w:vAlign w:val="center"/>
            <w:hideMark/>
          </w:tcPr>
          <w:p w14:paraId="519DB75E" w14:textId="0D05072B" w:rsidR="003342B5" w:rsidRPr="0075512F" w:rsidDel="000A3E8D" w:rsidRDefault="003342B5" w:rsidP="000A3E8D">
            <w:pPr>
              <w:rPr>
                <w:del w:id="5915" w:author="Houyem Rais" w:date="2024-02-22T15:17:00Z"/>
                <w:sz w:val="20"/>
                <w:szCs w:val="20"/>
              </w:rPr>
              <w:pPrChange w:id="5916" w:author="Houyem Rais" w:date="2024-02-22T15:17:00Z">
                <w:pPr>
                  <w:ind w:right="-79"/>
                </w:pPr>
              </w:pPrChange>
            </w:pPr>
            <w:del w:id="5917" w:author="Houyem Rais" w:date="2024-02-22T15:17:00Z">
              <w:r w:rsidRPr="0075512F" w:rsidDel="000A3E8D">
                <w:rPr>
                  <w:sz w:val="20"/>
                  <w:szCs w:val="20"/>
                </w:rPr>
                <w:delText>7,31%</w:delText>
              </w:r>
            </w:del>
          </w:p>
        </w:tc>
        <w:tc>
          <w:tcPr>
            <w:tcW w:w="612" w:type="dxa"/>
            <w:shd w:val="clear" w:color="auto" w:fill="auto"/>
            <w:noWrap/>
            <w:vAlign w:val="center"/>
            <w:hideMark/>
          </w:tcPr>
          <w:p w14:paraId="2A9063B9" w14:textId="7138D9E6" w:rsidR="003342B5" w:rsidRPr="0075512F" w:rsidDel="000A3E8D" w:rsidRDefault="003342B5" w:rsidP="000A3E8D">
            <w:pPr>
              <w:rPr>
                <w:del w:id="5918" w:author="Houyem Rais" w:date="2024-02-22T15:17:00Z"/>
                <w:sz w:val="20"/>
                <w:szCs w:val="20"/>
              </w:rPr>
              <w:pPrChange w:id="5919" w:author="Houyem Rais" w:date="2024-02-22T15:17:00Z">
                <w:pPr>
                  <w:ind w:right="-79"/>
                </w:pPr>
              </w:pPrChange>
            </w:pPr>
            <w:del w:id="5920" w:author="Houyem Rais" w:date="2024-02-22T15:17:00Z">
              <w:r w:rsidRPr="0075512F" w:rsidDel="000A3E8D">
                <w:rPr>
                  <w:sz w:val="20"/>
                  <w:szCs w:val="20"/>
                </w:rPr>
                <w:delText>6,72%</w:delText>
              </w:r>
            </w:del>
          </w:p>
        </w:tc>
        <w:tc>
          <w:tcPr>
            <w:tcW w:w="612" w:type="dxa"/>
            <w:shd w:val="clear" w:color="auto" w:fill="auto"/>
            <w:noWrap/>
            <w:vAlign w:val="center"/>
            <w:hideMark/>
          </w:tcPr>
          <w:p w14:paraId="004E6A21" w14:textId="47DBCEFC" w:rsidR="003342B5" w:rsidRPr="0075512F" w:rsidDel="000A3E8D" w:rsidRDefault="003342B5" w:rsidP="000A3E8D">
            <w:pPr>
              <w:rPr>
                <w:del w:id="5921" w:author="Houyem Rais" w:date="2024-02-22T15:17:00Z"/>
                <w:sz w:val="20"/>
                <w:szCs w:val="20"/>
              </w:rPr>
              <w:pPrChange w:id="5922" w:author="Houyem Rais" w:date="2024-02-22T15:17:00Z">
                <w:pPr>
                  <w:ind w:right="-79"/>
                </w:pPr>
              </w:pPrChange>
            </w:pPr>
            <w:del w:id="5923" w:author="Houyem Rais" w:date="2024-02-22T15:17:00Z">
              <w:r w:rsidRPr="0075512F" w:rsidDel="000A3E8D">
                <w:rPr>
                  <w:sz w:val="20"/>
                  <w:szCs w:val="20"/>
                </w:rPr>
                <w:delText>5,63%</w:delText>
              </w:r>
            </w:del>
          </w:p>
        </w:tc>
        <w:tc>
          <w:tcPr>
            <w:tcW w:w="612" w:type="dxa"/>
            <w:shd w:val="clear" w:color="auto" w:fill="auto"/>
            <w:noWrap/>
            <w:vAlign w:val="center"/>
            <w:hideMark/>
          </w:tcPr>
          <w:p w14:paraId="5B4A371F" w14:textId="653805F8" w:rsidR="003342B5" w:rsidRPr="0075512F" w:rsidDel="000A3E8D" w:rsidRDefault="003342B5" w:rsidP="000A3E8D">
            <w:pPr>
              <w:rPr>
                <w:del w:id="5924" w:author="Houyem Rais" w:date="2024-02-22T15:17:00Z"/>
                <w:sz w:val="20"/>
                <w:szCs w:val="20"/>
              </w:rPr>
              <w:pPrChange w:id="5925" w:author="Houyem Rais" w:date="2024-02-22T15:17:00Z">
                <w:pPr>
                  <w:ind w:right="-79"/>
                </w:pPr>
              </w:pPrChange>
            </w:pPr>
            <w:del w:id="5926" w:author="Houyem Rais" w:date="2024-02-22T15:17:00Z">
              <w:r w:rsidRPr="0075512F" w:rsidDel="000A3E8D">
                <w:rPr>
                  <w:sz w:val="20"/>
                  <w:szCs w:val="20"/>
                </w:rPr>
                <w:delText>5,71%</w:delText>
              </w:r>
            </w:del>
          </w:p>
        </w:tc>
        <w:tc>
          <w:tcPr>
            <w:tcW w:w="612" w:type="dxa"/>
            <w:shd w:val="clear" w:color="auto" w:fill="auto"/>
            <w:noWrap/>
            <w:vAlign w:val="center"/>
            <w:hideMark/>
          </w:tcPr>
          <w:p w14:paraId="493196E0" w14:textId="7D06D21E" w:rsidR="003342B5" w:rsidRPr="0075512F" w:rsidDel="000A3E8D" w:rsidRDefault="003342B5" w:rsidP="000A3E8D">
            <w:pPr>
              <w:rPr>
                <w:del w:id="5927" w:author="Houyem Rais" w:date="2024-02-22T15:17:00Z"/>
                <w:sz w:val="20"/>
                <w:szCs w:val="20"/>
              </w:rPr>
              <w:pPrChange w:id="5928" w:author="Houyem Rais" w:date="2024-02-22T15:17:00Z">
                <w:pPr>
                  <w:ind w:right="-79"/>
                </w:pPr>
              </w:pPrChange>
            </w:pPr>
            <w:del w:id="5929" w:author="Houyem Rais" w:date="2024-02-22T15:17:00Z">
              <w:r w:rsidRPr="0075512F" w:rsidDel="000A3E8D">
                <w:rPr>
                  <w:sz w:val="20"/>
                  <w:szCs w:val="20"/>
                </w:rPr>
                <w:delText>8,31%</w:delText>
              </w:r>
            </w:del>
          </w:p>
        </w:tc>
        <w:tc>
          <w:tcPr>
            <w:tcW w:w="913" w:type="dxa"/>
            <w:vAlign w:val="center"/>
          </w:tcPr>
          <w:p w14:paraId="0E75E5D8" w14:textId="67B0FE89" w:rsidR="003342B5" w:rsidRPr="0075512F" w:rsidDel="000A3E8D" w:rsidRDefault="003342B5" w:rsidP="000A3E8D">
            <w:pPr>
              <w:rPr>
                <w:del w:id="5930" w:author="Houyem Rais" w:date="2024-02-22T15:17:00Z"/>
                <w:b/>
                <w:bCs/>
                <w:sz w:val="20"/>
                <w:szCs w:val="20"/>
              </w:rPr>
              <w:pPrChange w:id="5931" w:author="Houyem Rais" w:date="2024-02-22T15:17:00Z">
                <w:pPr/>
              </w:pPrChange>
            </w:pPr>
            <w:del w:id="5932" w:author="Houyem Rais" w:date="2024-02-22T15:17:00Z">
              <w:r w:rsidRPr="0075512F" w:rsidDel="000A3E8D">
                <w:rPr>
                  <w:b/>
                  <w:bCs/>
                  <w:sz w:val="20"/>
                  <w:szCs w:val="20"/>
                </w:rPr>
                <w:delText>5,19%</w:delText>
              </w:r>
            </w:del>
          </w:p>
        </w:tc>
      </w:tr>
    </w:tbl>
    <w:p w14:paraId="7A68499A" w14:textId="3942A69B" w:rsidR="003342B5" w:rsidRPr="0075512F" w:rsidDel="000A3E8D" w:rsidRDefault="003342B5" w:rsidP="000A3E8D">
      <w:pPr>
        <w:rPr>
          <w:del w:id="5933" w:author="Houyem Rais" w:date="2024-02-22T15:17:00Z"/>
        </w:rPr>
        <w:pPrChange w:id="5934" w:author="Houyem Rais" w:date="2024-02-22T15:17:00Z">
          <w:pPr/>
        </w:pPrChange>
      </w:pPr>
      <w:del w:id="5935" w:author="Houyem Rais" w:date="2024-02-22T15:17:00Z">
        <w:r w:rsidRPr="0075512F" w:rsidDel="000A3E8D">
          <w:rPr>
            <w:b/>
            <w:bCs/>
            <w:sz w:val="20"/>
          </w:rPr>
          <w:delText>Source</w:delText>
        </w:r>
        <w:r w:rsidRPr="0075512F" w:rsidDel="000A3E8D">
          <w:rPr>
            <w:sz w:val="20"/>
          </w:rPr>
          <w:delText> : Données de la Banque Mondiale</w:delText>
        </w:r>
      </w:del>
    </w:p>
    <w:p w14:paraId="2D3324E9" w14:textId="601417FB" w:rsidR="00EE7C47" w:rsidRPr="0075512F" w:rsidDel="000A3E8D" w:rsidRDefault="003342B5" w:rsidP="000A3E8D">
      <w:pPr>
        <w:rPr>
          <w:del w:id="5936" w:author="Houyem Rais" w:date="2024-02-22T15:17:00Z"/>
        </w:rPr>
        <w:pPrChange w:id="5937" w:author="Houyem Rais" w:date="2024-02-22T15:17:00Z">
          <w:pPr/>
        </w:pPrChange>
      </w:pPr>
      <w:del w:id="5938" w:author="Houyem Rais" w:date="2024-02-22T15:17:00Z">
        <w:r w:rsidRPr="0075512F" w:rsidDel="000A3E8D">
          <w:delText>Le taux d'inflation sur les prix à la consommation s'est établi en Tunisie à 8,3% en 2022, après 5,7% l'année précédente, induit principalement par la hausse des prix des produits alimentaires résultant notamment de celle des cours mondiaux des matières premières de base. De même, la hausse des prix de certaines fonctions de consommation telles que l’énergie, les biens et services de transports, le logement, etc. ont aussi concouru au relèvement des prix intérieurs.  En juin 2023, l'inflation s’est établie à 9,4% par rapport à la même période de l'année précédente.</w:delText>
        </w:r>
        <w:r w:rsidR="0078284E" w:rsidRPr="0075512F" w:rsidDel="000A3E8D">
          <w:rPr>
            <w:rStyle w:val="FootnoteReference"/>
          </w:rPr>
          <w:footnoteReference w:id="5"/>
        </w:r>
      </w:del>
    </w:p>
    <w:p w14:paraId="15F8F95B" w14:textId="6B85770B" w:rsidR="003342B5" w:rsidRPr="0075512F" w:rsidDel="000A3E8D" w:rsidRDefault="003342B5" w:rsidP="000A3E8D">
      <w:pPr>
        <w:rPr>
          <w:del w:id="5941" w:author="Houyem Rais" w:date="2024-02-22T15:17:00Z"/>
        </w:rPr>
        <w:pPrChange w:id="5942" w:author="Houyem Rais" w:date="2024-02-22T15:17:00Z">
          <w:pPr>
            <w:spacing w:after="0"/>
          </w:pPr>
        </w:pPrChange>
      </w:pPr>
      <w:del w:id="5943" w:author="Houyem Rais" w:date="2024-02-22T15:17:00Z">
        <w:r w:rsidRPr="0075512F" w:rsidDel="000A3E8D">
          <w:delText>Dans cette étude, nous avons retenu les taux moyens d’inflation annuels suivants pendant toute la période de concession :</w:delText>
        </w:r>
      </w:del>
    </w:p>
    <w:p w14:paraId="0B82D5E1" w14:textId="3C04E88E" w:rsidR="003342B5" w:rsidRPr="0075512F" w:rsidDel="000A3E8D" w:rsidRDefault="003342B5" w:rsidP="000A3E8D">
      <w:pPr>
        <w:rPr>
          <w:del w:id="5944" w:author="Houyem Rais" w:date="2024-02-22T15:17:00Z"/>
        </w:rPr>
        <w:pPrChange w:id="5945" w:author="Houyem Rais" w:date="2024-02-22T15:17:00Z">
          <w:pPr>
            <w:pStyle w:val="ListParagraph"/>
            <w:ind w:left="924" w:hanging="357"/>
          </w:pPr>
        </w:pPrChange>
      </w:pPr>
      <w:del w:id="5946" w:author="Houyem Rais" w:date="2024-02-22T15:17:00Z">
        <w:r w:rsidRPr="0075512F" w:rsidDel="000A3E8D">
          <w:delText xml:space="preserve">Taux d'inflation – OPEX (hors personnel) : </w:delText>
        </w:r>
        <w:r w:rsidR="00336C98" w:rsidRPr="0075512F" w:rsidDel="000A3E8D">
          <w:delText>5</w:delText>
        </w:r>
        <w:r w:rsidRPr="0075512F" w:rsidDel="000A3E8D">
          <w:delText>%</w:delText>
        </w:r>
      </w:del>
    </w:p>
    <w:p w14:paraId="7EC6F2EF" w14:textId="5F7141EC" w:rsidR="003342B5" w:rsidRPr="0075512F" w:rsidDel="000A3E8D" w:rsidRDefault="003342B5" w:rsidP="000A3E8D">
      <w:pPr>
        <w:rPr>
          <w:del w:id="5947" w:author="Houyem Rais" w:date="2024-02-22T15:17:00Z"/>
        </w:rPr>
        <w:pPrChange w:id="5948" w:author="Houyem Rais" w:date="2024-02-22T15:17:00Z">
          <w:pPr>
            <w:pStyle w:val="ListParagraph"/>
            <w:ind w:left="924" w:hanging="357"/>
          </w:pPr>
        </w:pPrChange>
      </w:pPr>
      <w:del w:id="5949" w:author="Houyem Rais" w:date="2024-02-22T15:17:00Z">
        <w:r w:rsidRPr="0075512F" w:rsidDel="000A3E8D">
          <w:delText>Taux de croissance des tarifs de péage : 5% tous les 5 ans</w:delText>
        </w:r>
      </w:del>
    </w:p>
    <w:p w14:paraId="3553C698" w14:textId="7286836D" w:rsidR="003342B5" w:rsidRPr="0075512F" w:rsidDel="000A3E8D" w:rsidRDefault="003342B5" w:rsidP="000A3E8D">
      <w:pPr>
        <w:rPr>
          <w:del w:id="5950" w:author="Houyem Rais" w:date="2024-02-22T15:17:00Z"/>
        </w:rPr>
        <w:pPrChange w:id="5951" w:author="Houyem Rais" w:date="2024-02-22T15:17:00Z">
          <w:pPr>
            <w:pStyle w:val="ListParagraph"/>
            <w:ind w:left="924" w:hanging="357"/>
          </w:pPr>
        </w:pPrChange>
      </w:pPr>
      <w:del w:id="5952" w:author="Houyem Rais" w:date="2024-02-22T15:17:00Z">
        <w:r w:rsidRPr="0075512F" w:rsidDel="000A3E8D">
          <w:delText>Taux d’augmentation salariale </w:delText>
        </w:r>
        <w:r w:rsidR="00A15504" w:rsidRPr="0075512F" w:rsidDel="000A3E8D">
          <w:delText xml:space="preserve">annuelle </w:delText>
        </w:r>
        <w:r w:rsidRPr="0075512F" w:rsidDel="000A3E8D">
          <w:delText>: 3%</w:delText>
        </w:r>
      </w:del>
    </w:p>
    <w:p w14:paraId="69F69559" w14:textId="47498045" w:rsidR="003342B5" w:rsidRPr="0075512F" w:rsidDel="000A3E8D" w:rsidRDefault="003342B5" w:rsidP="000A3E8D">
      <w:pPr>
        <w:rPr>
          <w:del w:id="5953" w:author="Houyem Rais" w:date="2024-02-22T15:17:00Z"/>
        </w:rPr>
        <w:pPrChange w:id="5954" w:author="Houyem Rais" w:date="2024-02-22T15:17:00Z">
          <w:pPr>
            <w:pStyle w:val="ListParagraph"/>
            <w:ind w:left="924" w:hanging="357"/>
          </w:pPr>
        </w:pPrChange>
      </w:pPr>
      <w:del w:id="5955" w:author="Houyem Rais" w:date="2024-02-22T15:17:00Z">
        <w:r w:rsidRPr="0075512F" w:rsidDel="000A3E8D">
          <w:delText>Taux d’inflation – CAPEX : 8%</w:delText>
        </w:r>
      </w:del>
    </w:p>
    <w:p w14:paraId="09278FAC" w14:textId="75DB203C" w:rsidR="003342B5" w:rsidRPr="0075512F" w:rsidDel="000A3E8D" w:rsidRDefault="003342B5" w:rsidP="000A3E8D">
      <w:pPr>
        <w:rPr>
          <w:del w:id="5956" w:author="Houyem Rais" w:date="2024-02-22T15:17:00Z"/>
        </w:rPr>
        <w:pPrChange w:id="5957" w:author="Houyem Rais" w:date="2024-02-22T15:17:00Z">
          <w:pPr>
            <w:pStyle w:val="ListParagraph"/>
            <w:ind w:left="924" w:hanging="357"/>
          </w:pPr>
        </w:pPrChange>
      </w:pPr>
      <w:del w:id="5958" w:author="Houyem Rais" w:date="2024-02-22T15:17:00Z">
        <w:r w:rsidRPr="0075512F" w:rsidDel="000A3E8D">
          <w:delText>Taux d’inflation – autres revenus d’exploitation : 8%.</w:delText>
        </w:r>
      </w:del>
    </w:p>
    <w:p w14:paraId="0E38033B" w14:textId="647E8259" w:rsidR="003342B5" w:rsidRPr="0075512F" w:rsidDel="000A3E8D" w:rsidRDefault="003342B5" w:rsidP="000A3E8D">
      <w:pPr>
        <w:rPr>
          <w:del w:id="5959" w:author="Houyem Rais" w:date="2024-02-22T15:17:00Z"/>
          <w:b/>
          <w:bCs/>
          <w:u w:val="single"/>
        </w:rPr>
        <w:pPrChange w:id="5960" w:author="Houyem Rais" w:date="2024-02-22T15:17:00Z">
          <w:pPr/>
        </w:pPrChange>
      </w:pPr>
      <w:del w:id="5961" w:author="Houyem Rais" w:date="2024-02-22T15:17:00Z">
        <w:r w:rsidRPr="0075512F" w:rsidDel="000A3E8D">
          <w:rPr>
            <w:b/>
            <w:bCs/>
            <w:u w:val="single"/>
          </w:rPr>
          <w:delText>Taux d’actualisation des flux de trésorerie :</w:delText>
        </w:r>
      </w:del>
    </w:p>
    <w:p w14:paraId="08362C83" w14:textId="40D1F440" w:rsidR="003342B5" w:rsidRPr="0075512F" w:rsidDel="000A3E8D" w:rsidRDefault="003342B5" w:rsidP="000A3E8D">
      <w:pPr>
        <w:rPr>
          <w:del w:id="5962" w:author="Houyem Rais" w:date="2024-02-22T15:17:00Z"/>
        </w:rPr>
        <w:pPrChange w:id="5963" w:author="Houyem Rais" w:date="2024-02-22T15:17:00Z">
          <w:pPr/>
        </w:pPrChange>
      </w:pPr>
      <w:del w:id="5964" w:author="Houyem Rais" w:date="2024-02-22T15:17:00Z">
        <w:r w:rsidRPr="0075512F" w:rsidDel="000A3E8D">
          <w:delText xml:space="preserve">Le taux d’actualisation des flux de trésorerie </w:delText>
        </w:r>
        <w:r w:rsidR="00015C74" w:rsidRPr="0075512F" w:rsidDel="000A3E8D">
          <w:delText xml:space="preserve">peut être </w:delText>
        </w:r>
        <w:r w:rsidRPr="0075512F" w:rsidDel="000A3E8D">
          <w:delText>calculé comme suit.</w:delText>
        </w:r>
      </w:del>
    </w:p>
    <w:p w14:paraId="73509040" w14:textId="576B229C" w:rsidR="003342B5" w:rsidRPr="0075512F" w:rsidDel="000A3E8D" w:rsidRDefault="003342B5" w:rsidP="000A3E8D">
      <w:pPr>
        <w:rPr>
          <w:del w:id="5965" w:author="Houyem Rais" w:date="2024-02-22T15:17:00Z"/>
        </w:rPr>
        <w:pPrChange w:id="5966" w:author="Houyem Rais" w:date="2024-02-22T15:17:00Z">
          <w:pPr>
            <w:pStyle w:val="Caption"/>
          </w:pPr>
        </w:pPrChange>
      </w:pPr>
      <w:bookmarkStart w:id="5967" w:name="_Toc144481095"/>
      <w:del w:id="5968"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27</w:delText>
        </w:r>
        <w:r w:rsidRPr="0075512F" w:rsidDel="000A3E8D">
          <w:fldChar w:fldCharType="end"/>
        </w:r>
        <w:r w:rsidRPr="0075512F" w:rsidDel="000A3E8D">
          <w:delText xml:space="preserve"> Calcul du taux d’actualisation des flux de trésorerie</w:delText>
        </w:r>
        <w:bookmarkEnd w:id="5967"/>
      </w:del>
    </w:p>
    <w:tbl>
      <w:tblPr>
        <w:tblStyle w:val="TableGrid"/>
        <w:tblW w:w="0" w:type="auto"/>
        <w:tblLook w:val="04A0" w:firstRow="1" w:lastRow="0" w:firstColumn="1" w:lastColumn="0" w:noHBand="0" w:noVBand="1"/>
      </w:tblPr>
      <w:tblGrid>
        <w:gridCol w:w="3256"/>
        <w:gridCol w:w="1417"/>
        <w:gridCol w:w="4343"/>
      </w:tblGrid>
      <w:tr w:rsidR="003342B5" w:rsidRPr="0075512F" w:rsidDel="000A3E8D" w14:paraId="3BC0E41E" w14:textId="700E5EB7" w:rsidTr="003342B5">
        <w:trPr>
          <w:del w:id="5969" w:author="Houyem Rais" w:date="2024-02-22T15:17:00Z"/>
        </w:trPr>
        <w:tc>
          <w:tcPr>
            <w:tcW w:w="3256" w:type="dxa"/>
            <w:shd w:val="clear" w:color="auto" w:fill="297C81"/>
          </w:tcPr>
          <w:p w14:paraId="2C441B83" w14:textId="70739EE4" w:rsidR="003342B5" w:rsidRPr="0075512F" w:rsidDel="000A3E8D" w:rsidRDefault="003342B5" w:rsidP="000A3E8D">
            <w:pPr>
              <w:rPr>
                <w:del w:id="5970" w:author="Houyem Rais" w:date="2024-02-22T15:17:00Z"/>
                <w:b/>
                <w:bCs/>
                <w:color w:val="FFFFFF" w:themeColor="background1"/>
                <w:sz w:val="20"/>
                <w:szCs w:val="20"/>
              </w:rPr>
              <w:pPrChange w:id="5971" w:author="Houyem Rais" w:date="2024-02-22T15:17:00Z">
                <w:pPr>
                  <w:widowControl w:val="0"/>
                  <w:autoSpaceDE w:val="0"/>
                  <w:autoSpaceDN w:val="0"/>
                  <w:spacing w:before="20" w:after="40"/>
                </w:pPr>
              </w:pPrChange>
            </w:pPr>
            <w:del w:id="5972" w:author="Houyem Rais" w:date="2024-02-22T15:17:00Z">
              <w:r w:rsidRPr="0075512F" w:rsidDel="000A3E8D">
                <w:rPr>
                  <w:b/>
                  <w:bCs/>
                  <w:color w:val="FFFFFF" w:themeColor="background1"/>
                  <w:sz w:val="20"/>
                  <w:szCs w:val="20"/>
                </w:rPr>
                <w:delText>Composante</w:delText>
              </w:r>
            </w:del>
          </w:p>
        </w:tc>
        <w:tc>
          <w:tcPr>
            <w:tcW w:w="1417" w:type="dxa"/>
            <w:shd w:val="clear" w:color="auto" w:fill="297C81"/>
          </w:tcPr>
          <w:p w14:paraId="4BE049D4" w14:textId="001FFE59" w:rsidR="003342B5" w:rsidRPr="0075512F" w:rsidDel="000A3E8D" w:rsidRDefault="003342B5" w:rsidP="000A3E8D">
            <w:pPr>
              <w:rPr>
                <w:del w:id="5973" w:author="Houyem Rais" w:date="2024-02-22T15:17:00Z"/>
                <w:b/>
                <w:bCs/>
                <w:color w:val="FFFFFF" w:themeColor="background1"/>
                <w:sz w:val="20"/>
                <w:szCs w:val="20"/>
              </w:rPr>
              <w:pPrChange w:id="5974" w:author="Houyem Rais" w:date="2024-02-22T15:17:00Z">
                <w:pPr>
                  <w:widowControl w:val="0"/>
                  <w:autoSpaceDE w:val="0"/>
                  <w:autoSpaceDN w:val="0"/>
                  <w:spacing w:before="20" w:after="40"/>
                  <w:jc w:val="center"/>
                </w:pPr>
              </w:pPrChange>
            </w:pPr>
            <w:del w:id="5975" w:author="Houyem Rais" w:date="2024-02-22T15:17:00Z">
              <w:r w:rsidRPr="0075512F" w:rsidDel="000A3E8D">
                <w:rPr>
                  <w:b/>
                  <w:bCs/>
                  <w:color w:val="FFFFFF" w:themeColor="background1"/>
                  <w:sz w:val="20"/>
                  <w:szCs w:val="20"/>
                </w:rPr>
                <w:delText>Valeur</w:delText>
              </w:r>
            </w:del>
          </w:p>
        </w:tc>
        <w:tc>
          <w:tcPr>
            <w:tcW w:w="4343" w:type="dxa"/>
            <w:shd w:val="clear" w:color="auto" w:fill="297C81"/>
          </w:tcPr>
          <w:p w14:paraId="767D30AA" w14:textId="0CFA0E97" w:rsidR="003342B5" w:rsidRPr="0075512F" w:rsidDel="000A3E8D" w:rsidRDefault="003342B5" w:rsidP="000A3E8D">
            <w:pPr>
              <w:rPr>
                <w:del w:id="5976" w:author="Houyem Rais" w:date="2024-02-22T15:17:00Z"/>
                <w:b/>
                <w:bCs/>
                <w:color w:val="FFFFFF" w:themeColor="background1"/>
                <w:sz w:val="20"/>
                <w:szCs w:val="20"/>
              </w:rPr>
              <w:pPrChange w:id="5977" w:author="Houyem Rais" w:date="2024-02-22T15:17:00Z">
                <w:pPr>
                  <w:widowControl w:val="0"/>
                  <w:autoSpaceDE w:val="0"/>
                  <w:autoSpaceDN w:val="0"/>
                  <w:spacing w:before="20" w:after="40"/>
                </w:pPr>
              </w:pPrChange>
            </w:pPr>
            <w:del w:id="5978" w:author="Houyem Rais" w:date="2024-02-22T15:17:00Z">
              <w:r w:rsidRPr="0075512F" w:rsidDel="000A3E8D">
                <w:rPr>
                  <w:b/>
                  <w:bCs/>
                  <w:color w:val="FFFFFF" w:themeColor="background1"/>
                  <w:sz w:val="20"/>
                  <w:szCs w:val="20"/>
                </w:rPr>
                <w:delText>Formule</w:delText>
              </w:r>
            </w:del>
          </w:p>
        </w:tc>
      </w:tr>
      <w:tr w:rsidR="003342B5" w:rsidRPr="0075512F" w:rsidDel="000A3E8D" w14:paraId="4EFFFC07" w14:textId="21F88893" w:rsidTr="00115F39">
        <w:trPr>
          <w:trHeight w:val="54"/>
          <w:del w:id="5979" w:author="Houyem Rais" w:date="2024-02-22T15:17:00Z"/>
        </w:trPr>
        <w:tc>
          <w:tcPr>
            <w:tcW w:w="3256" w:type="dxa"/>
          </w:tcPr>
          <w:p w14:paraId="71FC1E33" w14:textId="2F6FADA3" w:rsidR="003342B5" w:rsidRPr="0075512F" w:rsidDel="000A3E8D" w:rsidRDefault="003342B5" w:rsidP="000A3E8D">
            <w:pPr>
              <w:rPr>
                <w:del w:id="5980" w:author="Houyem Rais" w:date="2024-02-22T15:17:00Z"/>
                <w:sz w:val="20"/>
                <w:szCs w:val="20"/>
              </w:rPr>
              <w:pPrChange w:id="5981" w:author="Houyem Rais" w:date="2024-02-22T15:17:00Z">
                <w:pPr>
                  <w:widowControl w:val="0"/>
                  <w:autoSpaceDE w:val="0"/>
                  <w:autoSpaceDN w:val="0"/>
                  <w:spacing w:before="20" w:after="40"/>
                </w:pPr>
              </w:pPrChange>
            </w:pPr>
            <w:del w:id="5982" w:author="Houyem Rais" w:date="2024-02-22T15:17:00Z">
              <w:r w:rsidRPr="0075512F" w:rsidDel="000A3E8D">
                <w:rPr>
                  <w:sz w:val="20"/>
                  <w:szCs w:val="20"/>
                </w:rPr>
                <w:delText>Taux sans risque (Tunisie)</w:delText>
              </w:r>
            </w:del>
          </w:p>
        </w:tc>
        <w:tc>
          <w:tcPr>
            <w:tcW w:w="1417" w:type="dxa"/>
          </w:tcPr>
          <w:p w14:paraId="701F796B" w14:textId="40E834A9" w:rsidR="003342B5" w:rsidRPr="0075512F" w:rsidDel="000A3E8D" w:rsidRDefault="003342B5" w:rsidP="000A3E8D">
            <w:pPr>
              <w:rPr>
                <w:del w:id="5983" w:author="Houyem Rais" w:date="2024-02-22T15:17:00Z"/>
                <w:sz w:val="20"/>
                <w:szCs w:val="20"/>
              </w:rPr>
              <w:pPrChange w:id="5984" w:author="Houyem Rais" w:date="2024-02-22T15:17:00Z">
                <w:pPr>
                  <w:widowControl w:val="0"/>
                  <w:autoSpaceDE w:val="0"/>
                  <w:autoSpaceDN w:val="0"/>
                  <w:spacing w:before="20" w:after="40"/>
                  <w:jc w:val="center"/>
                </w:pPr>
              </w:pPrChange>
            </w:pPr>
            <w:del w:id="5985" w:author="Houyem Rais" w:date="2024-02-22T15:17:00Z">
              <w:r w:rsidRPr="0075512F" w:rsidDel="000A3E8D">
                <w:rPr>
                  <w:sz w:val="20"/>
                  <w:szCs w:val="20"/>
                </w:rPr>
                <w:delText>9%</w:delText>
              </w:r>
            </w:del>
          </w:p>
        </w:tc>
        <w:tc>
          <w:tcPr>
            <w:tcW w:w="4343" w:type="dxa"/>
          </w:tcPr>
          <w:p w14:paraId="0281F77C" w14:textId="52264A2D" w:rsidR="003342B5" w:rsidRPr="0075512F" w:rsidDel="000A3E8D" w:rsidRDefault="00A15504" w:rsidP="000A3E8D">
            <w:pPr>
              <w:rPr>
                <w:del w:id="5986" w:author="Houyem Rais" w:date="2024-02-22T15:17:00Z"/>
                <w:sz w:val="20"/>
                <w:szCs w:val="20"/>
              </w:rPr>
              <w:pPrChange w:id="5987" w:author="Houyem Rais" w:date="2024-02-22T15:17:00Z">
                <w:pPr>
                  <w:widowControl w:val="0"/>
                  <w:autoSpaceDE w:val="0"/>
                  <w:autoSpaceDN w:val="0"/>
                  <w:spacing w:before="20" w:after="40"/>
                </w:pPr>
              </w:pPrChange>
            </w:pPr>
            <w:del w:id="5988" w:author="Houyem Rais" w:date="2024-02-22T15:17:00Z">
              <w:r w:rsidRPr="0075512F" w:rsidDel="000A3E8D">
                <w:rPr>
                  <w:sz w:val="20"/>
                  <w:szCs w:val="20"/>
                </w:rPr>
                <w:delText>Taux attribué sur les Bonds de trésorerie</w:delText>
              </w:r>
            </w:del>
          </w:p>
        </w:tc>
      </w:tr>
      <w:tr w:rsidR="003342B5" w:rsidRPr="0075512F" w:rsidDel="000A3E8D" w14:paraId="0C1EF4A2" w14:textId="02C475CD" w:rsidTr="00115F39">
        <w:trPr>
          <w:del w:id="5989" w:author="Houyem Rais" w:date="2024-02-22T15:17:00Z"/>
        </w:trPr>
        <w:tc>
          <w:tcPr>
            <w:tcW w:w="3256" w:type="dxa"/>
          </w:tcPr>
          <w:p w14:paraId="4D748A49" w14:textId="42C15792" w:rsidR="003342B5" w:rsidRPr="0075512F" w:rsidDel="000A3E8D" w:rsidRDefault="003342B5" w:rsidP="000A3E8D">
            <w:pPr>
              <w:rPr>
                <w:del w:id="5990" w:author="Houyem Rais" w:date="2024-02-22T15:17:00Z"/>
                <w:sz w:val="20"/>
                <w:szCs w:val="20"/>
              </w:rPr>
              <w:pPrChange w:id="5991" w:author="Houyem Rais" w:date="2024-02-22T15:17:00Z">
                <w:pPr>
                  <w:widowControl w:val="0"/>
                  <w:autoSpaceDE w:val="0"/>
                  <w:autoSpaceDN w:val="0"/>
                  <w:spacing w:before="20" w:after="40"/>
                </w:pPr>
              </w:pPrChange>
            </w:pPr>
            <w:del w:id="5992" w:author="Houyem Rais" w:date="2024-02-22T15:17:00Z">
              <w:r w:rsidRPr="0075512F" w:rsidDel="000A3E8D">
                <w:rPr>
                  <w:sz w:val="20"/>
                  <w:szCs w:val="20"/>
                </w:rPr>
                <w:delText>Prime de risque de marché</w:delText>
              </w:r>
            </w:del>
          </w:p>
        </w:tc>
        <w:tc>
          <w:tcPr>
            <w:tcW w:w="1417" w:type="dxa"/>
          </w:tcPr>
          <w:p w14:paraId="0AE9F906" w14:textId="2BFAE6BC" w:rsidR="003342B5" w:rsidRPr="0075512F" w:rsidDel="000A3E8D" w:rsidRDefault="003342B5" w:rsidP="000A3E8D">
            <w:pPr>
              <w:rPr>
                <w:del w:id="5993" w:author="Houyem Rais" w:date="2024-02-22T15:17:00Z"/>
                <w:sz w:val="20"/>
                <w:szCs w:val="20"/>
              </w:rPr>
              <w:pPrChange w:id="5994" w:author="Houyem Rais" w:date="2024-02-22T15:17:00Z">
                <w:pPr>
                  <w:widowControl w:val="0"/>
                  <w:autoSpaceDE w:val="0"/>
                  <w:autoSpaceDN w:val="0"/>
                  <w:spacing w:before="20" w:after="40"/>
                  <w:jc w:val="center"/>
                </w:pPr>
              </w:pPrChange>
            </w:pPr>
            <w:del w:id="5995" w:author="Houyem Rais" w:date="2024-02-22T15:17:00Z">
              <w:r w:rsidRPr="0075512F" w:rsidDel="000A3E8D">
                <w:rPr>
                  <w:sz w:val="20"/>
                  <w:szCs w:val="20"/>
                </w:rPr>
                <w:delText>13,66%</w:delText>
              </w:r>
            </w:del>
          </w:p>
        </w:tc>
        <w:tc>
          <w:tcPr>
            <w:tcW w:w="4343" w:type="dxa"/>
          </w:tcPr>
          <w:p w14:paraId="4D03213D" w14:textId="64C8B494" w:rsidR="0078284E" w:rsidRPr="0075512F" w:rsidDel="000A3E8D" w:rsidRDefault="0078284E" w:rsidP="000A3E8D">
            <w:pPr>
              <w:rPr>
                <w:del w:id="5996" w:author="Houyem Rais" w:date="2024-02-22T15:17:00Z"/>
                <w:sz w:val="20"/>
                <w:szCs w:val="20"/>
              </w:rPr>
              <w:pPrChange w:id="5997" w:author="Houyem Rais" w:date="2024-02-22T15:17:00Z">
                <w:pPr>
                  <w:widowControl w:val="0"/>
                  <w:autoSpaceDE w:val="0"/>
                  <w:autoSpaceDN w:val="0"/>
                  <w:spacing w:before="20" w:after="40"/>
                </w:pPr>
              </w:pPrChange>
            </w:pPr>
            <w:del w:id="5998" w:author="Houyem Rais" w:date="2024-02-22T15:17:00Z">
              <w:r w:rsidRPr="0075512F" w:rsidDel="000A3E8D">
                <w:rPr>
                  <w:sz w:val="20"/>
                  <w:szCs w:val="20"/>
                </w:rPr>
                <w:delText xml:space="preserve">= Rm – Rf </w:delText>
              </w:r>
              <w:r w:rsidRPr="0075512F" w:rsidDel="000A3E8D">
                <w:rPr>
                  <w:rStyle w:val="FootnoteReference"/>
                  <w:sz w:val="20"/>
                  <w:szCs w:val="20"/>
                </w:rPr>
                <w:footnoteReference w:id="6"/>
              </w:r>
            </w:del>
          </w:p>
        </w:tc>
      </w:tr>
      <w:tr w:rsidR="003342B5" w:rsidRPr="0075512F" w:rsidDel="000A3E8D" w14:paraId="2934B756" w14:textId="4B80BDA3" w:rsidTr="00115F39">
        <w:trPr>
          <w:del w:id="6001" w:author="Houyem Rais" w:date="2024-02-22T15:17:00Z"/>
        </w:trPr>
        <w:tc>
          <w:tcPr>
            <w:tcW w:w="3256" w:type="dxa"/>
          </w:tcPr>
          <w:p w14:paraId="1A9BABAB" w14:textId="6A8BB9B4" w:rsidR="003342B5" w:rsidRPr="0075512F" w:rsidDel="000A3E8D" w:rsidRDefault="003342B5" w:rsidP="000A3E8D">
            <w:pPr>
              <w:rPr>
                <w:del w:id="6002" w:author="Houyem Rais" w:date="2024-02-22T15:17:00Z"/>
                <w:sz w:val="20"/>
                <w:szCs w:val="20"/>
              </w:rPr>
              <w:pPrChange w:id="6003" w:author="Houyem Rais" w:date="2024-02-22T15:17:00Z">
                <w:pPr>
                  <w:widowControl w:val="0"/>
                  <w:autoSpaceDE w:val="0"/>
                  <w:autoSpaceDN w:val="0"/>
                  <w:spacing w:before="20" w:after="40"/>
                </w:pPr>
              </w:pPrChange>
            </w:pPr>
            <w:del w:id="6004" w:author="Houyem Rais" w:date="2024-02-22T15:17:00Z">
              <w:r w:rsidRPr="0075512F" w:rsidDel="000A3E8D">
                <w:rPr>
                  <w:sz w:val="20"/>
                  <w:szCs w:val="20"/>
                </w:rPr>
                <w:delText>Bêta des capitaux propres</w:delText>
              </w:r>
            </w:del>
          </w:p>
        </w:tc>
        <w:tc>
          <w:tcPr>
            <w:tcW w:w="1417" w:type="dxa"/>
          </w:tcPr>
          <w:p w14:paraId="6115772A" w14:textId="3BC067B9" w:rsidR="003342B5" w:rsidRPr="0075512F" w:rsidDel="000A3E8D" w:rsidRDefault="003342B5" w:rsidP="000A3E8D">
            <w:pPr>
              <w:rPr>
                <w:del w:id="6005" w:author="Houyem Rais" w:date="2024-02-22T15:17:00Z"/>
                <w:sz w:val="20"/>
                <w:szCs w:val="20"/>
              </w:rPr>
              <w:pPrChange w:id="6006" w:author="Houyem Rais" w:date="2024-02-22T15:17:00Z">
                <w:pPr>
                  <w:widowControl w:val="0"/>
                  <w:autoSpaceDE w:val="0"/>
                  <w:autoSpaceDN w:val="0"/>
                  <w:spacing w:before="20" w:after="40"/>
                  <w:jc w:val="center"/>
                </w:pPr>
              </w:pPrChange>
            </w:pPr>
            <w:del w:id="6007" w:author="Houyem Rais" w:date="2024-02-22T15:17:00Z">
              <w:r w:rsidRPr="0075512F" w:rsidDel="000A3E8D">
                <w:rPr>
                  <w:sz w:val="20"/>
                  <w:szCs w:val="20"/>
                </w:rPr>
                <w:delText>0,8</w:delText>
              </w:r>
            </w:del>
          </w:p>
        </w:tc>
        <w:tc>
          <w:tcPr>
            <w:tcW w:w="4343" w:type="dxa"/>
          </w:tcPr>
          <w:p w14:paraId="0F89815E" w14:textId="5F57EF35" w:rsidR="003342B5" w:rsidRPr="0075512F" w:rsidDel="000A3E8D" w:rsidRDefault="003342B5" w:rsidP="000A3E8D">
            <w:pPr>
              <w:rPr>
                <w:del w:id="6008" w:author="Houyem Rais" w:date="2024-02-22T15:17:00Z"/>
                <w:sz w:val="20"/>
                <w:szCs w:val="20"/>
              </w:rPr>
              <w:pPrChange w:id="6009" w:author="Houyem Rais" w:date="2024-02-22T15:17:00Z">
                <w:pPr>
                  <w:widowControl w:val="0"/>
                  <w:autoSpaceDE w:val="0"/>
                  <w:autoSpaceDN w:val="0"/>
                  <w:spacing w:before="20" w:after="40"/>
                </w:pPr>
              </w:pPrChange>
            </w:pPr>
          </w:p>
        </w:tc>
      </w:tr>
      <w:tr w:rsidR="003342B5" w:rsidRPr="0075512F" w:rsidDel="000A3E8D" w14:paraId="5D76529B" w14:textId="4CB6C44B" w:rsidTr="00115F39">
        <w:trPr>
          <w:del w:id="6010" w:author="Houyem Rais" w:date="2024-02-22T15:17:00Z"/>
        </w:trPr>
        <w:tc>
          <w:tcPr>
            <w:tcW w:w="3256" w:type="dxa"/>
            <w:shd w:val="clear" w:color="auto" w:fill="F2F2F2" w:themeFill="background1" w:themeFillShade="F2"/>
          </w:tcPr>
          <w:p w14:paraId="666A1CF5" w14:textId="583C89B0" w:rsidR="003342B5" w:rsidRPr="0075512F" w:rsidDel="000A3E8D" w:rsidRDefault="003342B5" w:rsidP="000A3E8D">
            <w:pPr>
              <w:rPr>
                <w:del w:id="6011" w:author="Houyem Rais" w:date="2024-02-22T15:17:00Z"/>
                <w:b/>
                <w:bCs/>
                <w:sz w:val="20"/>
                <w:szCs w:val="20"/>
              </w:rPr>
              <w:pPrChange w:id="6012" w:author="Houyem Rais" w:date="2024-02-22T15:17:00Z">
                <w:pPr>
                  <w:widowControl w:val="0"/>
                  <w:autoSpaceDE w:val="0"/>
                  <w:autoSpaceDN w:val="0"/>
                  <w:spacing w:before="20" w:after="40"/>
                </w:pPr>
              </w:pPrChange>
            </w:pPr>
            <w:del w:id="6013" w:author="Houyem Rais" w:date="2024-02-22T15:17:00Z">
              <w:r w:rsidRPr="0075512F" w:rsidDel="000A3E8D">
                <w:rPr>
                  <w:b/>
                  <w:bCs/>
                  <w:sz w:val="20"/>
                  <w:szCs w:val="20"/>
                </w:rPr>
                <w:delText>Taux d’actualisation des flux de trésorerie</w:delText>
              </w:r>
            </w:del>
          </w:p>
        </w:tc>
        <w:tc>
          <w:tcPr>
            <w:tcW w:w="1417" w:type="dxa"/>
            <w:shd w:val="clear" w:color="auto" w:fill="F2F2F2" w:themeFill="background1" w:themeFillShade="F2"/>
          </w:tcPr>
          <w:p w14:paraId="0FE5BE1F" w14:textId="797336A3" w:rsidR="003342B5" w:rsidRPr="0075512F" w:rsidDel="000A3E8D" w:rsidRDefault="003342B5" w:rsidP="000A3E8D">
            <w:pPr>
              <w:rPr>
                <w:del w:id="6014" w:author="Houyem Rais" w:date="2024-02-22T15:17:00Z"/>
                <w:b/>
                <w:bCs/>
                <w:sz w:val="20"/>
                <w:szCs w:val="20"/>
              </w:rPr>
              <w:pPrChange w:id="6015" w:author="Houyem Rais" w:date="2024-02-22T15:17:00Z">
                <w:pPr>
                  <w:widowControl w:val="0"/>
                  <w:autoSpaceDE w:val="0"/>
                  <w:autoSpaceDN w:val="0"/>
                  <w:spacing w:before="20" w:after="40"/>
                  <w:jc w:val="center"/>
                </w:pPr>
              </w:pPrChange>
            </w:pPr>
            <w:del w:id="6016" w:author="Houyem Rais" w:date="2024-02-22T15:17:00Z">
              <w:r w:rsidRPr="0075512F" w:rsidDel="000A3E8D">
                <w:rPr>
                  <w:b/>
                  <w:bCs/>
                  <w:sz w:val="20"/>
                  <w:szCs w:val="20"/>
                </w:rPr>
                <w:delText>19,93%</w:delText>
              </w:r>
            </w:del>
          </w:p>
        </w:tc>
        <w:tc>
          <w:tcPr>
            <w:tcW w:w="4343" w:type="dxa"/>
            <w:shd w:val="clear" w:color="auto" w:fill="F2F2F2" w:themeFill="background1" w:themeFillShade="F2"/>
          </w:tcPr>
          <w:p w14:paraId="7BBB59F0" w14:textId="1110CDE0" w:rsidR="003342B5" w:rsidRPr="0075512F" w:rsidDel="000A3E8D" w:rsidRDefault="003342B5" w:rsidP="000A3E8D">
            <w:pPr>
              <w:rPr>
                <w:del w:id="6017" w:author="Houyem Rais" w:date="2024-02-22T15:17:00Z"/>
                <w:sz w:val="20"/>
                <w:szCs w:val="20"/>
              </w:rPr>
              <w:pPrChange w:id="6018" w:author="Houyem Rais" w:date="2024-02-22T15:17:00Z">
                <w:pPr>
                  <w:widowControl w:val="0"/>
                  <w:autoSpaceDE w:val="0"/>
                  <w:autoSpaceDN w:val="0"/>
                  <w:spacing w:before="20" w:after="40"/>
                </w:pPr>
              </w:pPrChange>
            </w:pPr>
            <w:del w:id="6019" w:author="Houyem Rais" w:date="2024-02-22T15:17:00Z">
              <w:r w:rsidRPr="0075512F" w:rsidDel="000A3E8D">
                <w:rPr>
                  <w:sz w:val="20"/>
                  <w:szCs w:val="20"/>
                </w:rPr>
                <w:delText>= Taux sans risque + (Prime de risque de marché * Bêta des capitaux propres)</w:delText>
              </w:r>
            </w:del>
          </w:p>
        </w:tc>
      </w:tr>
    </w:tbl>
    <w:p w14:paraId="5B47066F" w14:textId="3008B8F1" w:rsidR="00015C74" w:rsidRPr="0075512F" w:rsidDel="000A3E8D" w:rsidRDefault="00B735CB" w:rsidP="000A3E8D">
      <w:pPr>
        <w:rPr>
          <w:del w:id="6020" w:author="Houyem Rais" w:date="2024-02-22T15:17:00Z"/>
        </w:rPr>
        <w:pPrChange w:id="6021" w:author="Houyem Rais" w:date="2024-02-22T15:17:00Z">
          <w:pPr/>
        </w:pPrChange>
      </w:pPr>
      <w:del w:id="6022" w:author="Houyem Rais" w:date="2024-02-22T15:17:00Z">
        <w:r w:rsidRPr="0075512F" w:rsidDel="000A3E8D">
          <w:delText>Il est à noter que l</w:delText>
        </w:r>
        <w:r w:rsidR="005402FC" w:rsidRPr="0075512F" w:rsidDel="000A3E8D">
          <w:delText xml:space="preserve">’étude </w:delText>
        </w:r>
        <w:r w:rsidR="0005494A" w:rsidRPr="0075512F" w:rsidDel="000A3E8D">
          <w:delText xml:space="preserve">économique a retenu un taux d’actualisation </w:delText>
        </w:r>
        <w:r w:rsidR="008D5666" w:rsidRPr="0075512F" w:rsidDel="000A3E8D">
          <w:delText xml:space="preserve">intégrant une composante risque </w:delText>
        </w:r>
        <w:r w:rsidR="0005494A" w:rsidRPr="0075512F" w:rsidDel="000A3E8D">
          <w:delText xml:space="preserve">de </w:delText>
        </w:r>
        <w:r w:rsidR="0005494A" w:rsidRPr="0075512F" w:rsidDel="000A3E8D">
          <w:rPr>
            <w:b/>
            <w:bCs/>
          </w:rPr>
          <w:delText>12%</w:delText>
        </w:r>
        <w:r w:rsidRPr="0075512F" w:rsidDel="000A3E8D">
          <w:rPr>
            <w:b/>
            <w:bCs/>
          </w:rPr>
          <w:delText xml:space="preserve">. </w:delText>
        </w:r>
        <w:r w:rsidR="00015C74" w:rsidRPr="0075512F" w:rsidDel="000A3E8D">
          <w:delText xml:space="preserve">Cependant, nous avons retenu </w:delText>
        </w:r>
        <w:r w:rsidRPr="0075512F" w:rsidDel="000A3E8D">
          <w:delText>pour l’</w:delText>
        </w:r>
        <w:r w:rsidR="00015C74" w:rsidRPr="0075512F" w:rsidDel="000A3E8D">
          <w:delText xml:space="preserve">étude </w:delText>
        </w:r>
        <w:r w:rsidRPr="0075512F" w:rsidDel="000A3E8D">
          <w:delText xml:space="preserve">financière </w:delText>
        </w:r>
        <w:r w:rsidR="00015C74" w:rsidRPr="0075512F" w:rsidDel="000A3E8D">
          <w:delText xml:space="preserve">un taux d’actualisation sans risque de </w:delText>
        </w:r>
        <w:r w:rsidR="00015C74" w:rsidRPr="0075512F" w:rsidDel="000A3E8D">
          <w:rPr>
            <w:b/>
            <w:bCs/>
          </w:rPr>
          <w:delText>9%</w:delText>
        </w:r>
        <w:r w:rsidR="00015C74" w:rsidRPr="0075512F" w:rsidDel="000A3E8D">
          <w:delText>. L'utilisation du taux sans risque garantit que les fluctuations du marché ne biaisent pas l'évaluation du projet. Cela permet d'obtenir une valeur actuelle nette (VAN) qui reflète principalement les caractéristiques économiques du projet lui-même indépendamment des conditions du marché, ce qui peut contribuer à une meilleure prévisibilité des flux de trésorerie futurs du projet.</w:delText>
        </w:r>
      </w:del>
    </w:p>
    <w:p w14:paraId="5633E765" w14:textId="2C772113" w:rsidR="003342B5" w:rsidRPr="0075512F" w:rsidDel="000A3E8D" w:rsidRDefault="003342B5" w:rsidP="000A3E8D">
      <w:pPr>
        <w:rPr>
          <w:del w:id="6023" w:author="Houyem Rais" w:date="2024-02-22T15:17:00Z"/>
        </w:rPr>
        <w:pPrChange w:id="6024" w:author="Houyem Rais" w:date="2024-02-22T15:17:00Z">
          <w:pPr/>
        </w:pPrChange>
      </w:pPr>
      <w:del w:id="6025" w:author="Houyem Rais" w:date="2024-02-22T15:17:00Z">
        <w:r w:rsidRPr="0075512F" w:rsidDel="000A3E8D">
          <w:delText>Les autres paramètres clés sont comme suit :</w:delText>
        </w:r>
      </w:del>
    </w:p>
    <w:p w14:paraId="20224BDA" w14:textId="38D887AE" w:rsidR="00EE7C47" w:rsidRPr="0075512F" w:rsidDel="000A3E8D" w:rsidRDefault="00EE7C47" w:rsidP="000A3E8D">
      <w:pPr>
        <w:rPr>
          <w:del w:id="6026" w:author="Houyem Rais" w:date="2024-02-22T15:17:00Z"/>
        </w:rPr>
        <w:pPrChange w:id="6027" w:author="Houyem Rais" w:date="2024-02-22T15:17:00Z">
          <w:pPr>
            <w:pStyle w:val="ListParagraph"/>
            <w:widowControl/>
            <w:numPr>
              <w:numId w:val="14"/>
            </w:numPr>
            <w:autoSpaceDE/>
            <w:autoSpaceDN/>
            <w:spacing w:before="0" w:after="120" w:line="276" w:lineRule="auto"/>
            <w:ind w:left="720"/>
            <w:contextualSpacing/>
          </w:pPr>
        </w:pPrChange>
      </w:pPr>
      <w:del w:id="6028" w:author="Houyem Rais" w:date="2024-02-22T15:17:00Z">
        <w:r w:rsidRPr="0075512F" w:rsidDel="000A3E8D">
          <w:rPr>
            <w:b/>
            <w:bCs/>
            <w:u w:val="single"/>
          </w:rPr>
          <w:delText>Impôt sur les Sociétés </w:delText>
        </w:r>
        <w:r w:rsidRPr="0075512F" w:rsidDel="000A3E8D">
          <w:delText xml:space="preserve">: </w:delText>
        </w:r>
        <w:r w:rsidR="003342B5" w:rsidRPr="0075512F" w:rsidDel="000A3E8D">
          <w:delText>25</w:delText>
        </w:r>
        <w:r w:rsidRPr="0075512F" w:rsidDel="000A3E8D">
          <w:delText>,0%</w:delText>
        </w:r>
        <w:r w:rsidR="003342B5" w:rsidRPr="0075512F" w:rsidDel="000A3E8D">
          <w:delText xml:space="preserve"> (en règle générale)</w:delText>
        </w:r>
      </w:del>
    </w:p>
    <w:p w14:paraId="5EC4B9B1" w14:textId="7C0F8A77" w:rsidR="00EE7C47" w:rsidRPr="0075512F" w:rsidDel="000A3E8D" w:rsidRDefault="00EE7C47" w:rsidP="000A3E8D">
      <w:pPr>
        <w:rPr>
          <w:del w:id="6029" w:author="Houyem Rais" w:date="2024-02-22T15:17:00Z"/>
        </w:rPr>
        <w:pPrChange w:id="6030" w:author="Houyem Rais" w:date="2024-02-22T15:17:00Z">
          <w:pPr>
            <w:pStyle w:val="ListParagraph"/>
            <w:widowControl/>
            <w:numPr>
              <w:numId w:val="14"/>
            </w:numPr>
            <w:autoSpaceDE/>
            <w:autoSpaceDN/>
            <w:spacing w:before="0" w:after="120" w:line="276" w:lineRule="auto"/>
            <w:ind w:left="720"/>
            <w:contextualSpacing/>
          </w:pPr>
        </w:pPrChange>
      </w:pPr>
      <w:del w:id="6031" w:author="Houyem Rais" w:date="2024-02-22T15:17:00Z">
        <w:r w:rsidRPr="0075512F" w:rsidDel="000A3E8D">
          <w:rPr>
            <w:b/>
            <w:bCs/>
            <w:u w:val="single"/>
          </w:rPr>
          <w:delText>Taux TVA </w:delText>
        </w:r>
        <w:r w:rsidRPr="0075512F" w:rsidDel="000A3E8D">
          <w:delText>: 19</w:delText>
        </w:r>
        <w:r w:rsidR="0078284E" w:rsidRPr="0075512F" w:rsidDel="000A3E8D">
          <w:delText>,0</w:delText>
        </w:r>
        <w:r w:rsidRPr="0075512F" w:rsidDel="000A3E8D">
          <w:delText>%.</w:delText>
        </w:r>
      </w:del>
    </w:p>
    <w:p w14:paraId="342144D7" w14:textId="18579A13" w:rsidR="00023199" w:rsidRPr="0075512F" w:rsidDel="000A3E8D" w:rsidRDefault="00023199" w:rsidP="000A3E8D">
      <w:pPr>
        <w:rPr>
          <w:del w:id="6032" w:author="Houyem Rais" w:date="2024-02-22T15:17:00Z"/>
        </w:rPr>
        <w:pPrChange w:id="6033" w:author="Houyem Rais" w:date="2024-02-22T15:17:00Z">
          <w:pPr>
            <w:pStyle w:val="Titre3"/>
          </w:pPr>
        </w:pPrChange>
      </w:pPr>
      <w:bookmarkStart w:id="6034" w:name="_Toc142174730"/>
      <w:del w:id="6035" w:author="Houyem Rais" w:date="2024-02-22T15:17:00Z">
        <w:r w:rsidRPr="0075512F" w:rsidDel="000A3E8D">
          <w:delText>Hypothèses générales et de structure financière</w:delText>
        </w:r>
        <w:bookmarkEnd w:id="6034"/>
      </w:del>
    </w:p>
    <w:p w14:paraId="56B06E36" w14:textId="2FEBA0C6" w:rsidR="00EE7C47" w:rsidRPr="0075512F" w:rsidDel="000A3E8D" w:rsidRDefault="00EE7C47" w:rsidP="000A3E8D">
      <w:pPr>
        <w:rPr>
          <w:del w:id="6036" w:author="Houyem Rais" w:date="2024-02-22T15:17:00Z"/>
        </w:rPr>
        <w:pPrChange w:id="6037" w:author="Houyem Rais" w:date="2024-02-22T15:17:00Z">
          <w:pPr/>
        </w:pPrChange>
      </w:pPr>
      <w:del w:id="6038" w:author="Houyem Rais" w:date="2024-02-22T15:17:00Z">
        <w:r w:rsidRPr="0075512F" w:rsidDel="000A3E8D">
          <w:delText xml:space="preserve">Les hypothèses suivantes ont été utilisées dans le modèle financier </w:delText>
        </w:r>
        <w:r w:rsidR="00015C74" w:rsidRPr="0075512F" w:rsidDel="000A3E8D">
          <w:delText>pour toutes les variantes du projet</w:delText>
        </w:r>
        <w:r w:rsidR="00046AC4" w:rsidDel="000A3E8D">
          <w:delText> </w:delText>
        </w:r>
        <w:r w:rsidRPr="0075512F" w:rsidDel="000A3E8D">
          <w:delText>:</w:delText>
        </w:r>
      </w:del>
    </w:p>
    <w:p w14:paraId="4980F6AB" w14:textId="3A5F3792" w:rsidR="00EE7C47" w:rsidRPr="0075512F" w:rsidDel="000A3E8D" w:rsidRDefault="00EE7C47" w:rsidP="000A3E8D">
      <w:pPr>
        <w:rPr>
          <w:del w:id="6039" w:author="Houyem Rais" w:date="2024-02-22T15:17:00Z"/>
        </w:rPr>
        <w:pPrChange w:id="6040" w:author="Houyem Rais" w:date="2024-02-22T15:17:00Z">
          <w:pPr>
            <w:pStyle w:val="ListParagraph"/>
            <w:ind w:left="754" w:hanging="357"/>
          </w:pPr>
        </w:pPrChange>
      </w:pPr>
      <w:del w:id="6041" w:author="Houyem Rais" w:date="2024-02-22T15:17:00Z">
        <w:r w:rsidRPr="0075512F" w:rsidDel="000A3E8D">
          <w:delText>Durée du contrat PPP :</w:delText>
        </w:r>
        <w:r w:rsidRPr="0075512F" w:rsidDel="000A3E8D">
          <w:tab/>
          <w:delText xml:space="preserve">40 ans </w:delText>
        </w:r>
      </w:del>
    </w:p>
    <w:p w14:paraId="7383CAEB" w14:textId="649963BB" w:rsidR="00EE7C47" w:rsidRPr="0075512F" w:rsidDel="000A3E8D" w:rsidRDefault="00EE7C47" w:rsidP="000A3E8D">
      <w:pPr>
        <w:rPr>
          <w:del w:id="6042" w:author="Houyem Rais" w:date="2024-02-22T15:17:00Z"/>
        </w:rPr>
        <w:pPrChange w:id="6043" w:author="Houyem Rais" w:date="2024-02-22T15:17:00Z">
          <w:pPr>
            <w:pStyle w:val="ListParagraph"/>
            <w:ind w:left="754" w:hanging="357"/>
          </w:pPr>
        </w:pPrChange>
      </w:pPr>
      <w:del w:id="6044" w:author="Houyem Rais" w:date="2024-02-22T15:17:00Z">
        <w:r w:rsidRPr="0075512F" w:rsidDel="000A3E8D">
          <w:delText xml:space="preserve">Durée de la période de construction : </w:delText>
        </w:r>
        <w:r w:rsidR="00E115FD" w:rsidRPr="0075512F" w:rsidDel="000A3E8D">
          <w:delText>3</w:delText>
        </w:r>
        <w:r w:rsidRPr="0075512F" w:rsidDel="000A3E8D">
          <w:delText xml:space="preserve"> ans</w:delText>
        </w:r>
        <w:r w:rsidR="003342B5" w:rsidRPr="0075512F" w:rsidDel="000A3E8D">
          <w:delText xml:space="preserve"> </w:delText>
        </w:r>
      </w:del>
    </w:p>
    <w:p w14:paraId="438935D4" w14:textId="7C00D7E6" w:rsidR="003342B5" w:rsidRPr="0075512F" w:rsidDel="000A3E8D" w:rsidRDefault="003342B5" w:rsidP="000A3E8D">
      <w:pPr>
        <w:rPr>
          <w:del w:id="6045" w:author="Houyem Rais" w:date="2024-02-22T15:17:00Z"/>
        </w:rPr>
        <w:pPrChange w:id="6046" w:author="Houyem Rais" w:date="2024-02-22T15:17:00Z">
          <w:pPr>
            <w:pStyle w:val="ListParagraph"/>
            <w:ind w:left="754" w:hanging="357"/>
          </w:pPr>
        </w:pPrChange>
      </w:pPr>
      <w:del w:id="6047" w:author="Houyem Rais" w:date="2024-02-22T15:17:00Z">
        <w:r w:rsidRPr="0075512F" w:rsidDel="000A3E8D">
          <w:delText>Période de construction : 202</w:delText>
        </w:r>
        <w:r w:rsidR="00E115FD" w:rsidRPr="0075512F" w:rsidDel="000A3E8D">
          <w:delText>7</w:delText>
        </w:r>
        <w:r w:rsidRPr="0075512F" w:rsidDel="000A3E8D">
          <w:delText xml:space="preserve"> - 2029</w:delText>
        </w:r>
      </w:del>
    </w:p>
    <w:p w14:paraId="220CA08B" w14:textId="6D3690FB" w:rsidR="00EE7C47" w:rsidRPr="0075512F" w:rsidDel="000A3E8D" w:rsidRDefault="00EE7C47" w:rsidP="000A3E8D">
      <w:pPr>
        <w:rPr>
          <w:del w:id="6048" w:author="Houyem Rais" w:date="2024-02-22T15:17:00Z"/>
        </w:rPr>
        <w:pPrChange w:id="6049" w:author="Houyem Rais" w:date="2024-02-22T15:17:00Z">
          <w:pPr>
            <w:pStyle w:val="ListParagraph"/>
            <w:ind w:left="754" w:hanging="357"/>
          </w:pPr>
        </w:pPrChange>
      </w:pPr>
      <w:del w:id="6050" w:author="Houyem Rais" w:date="2024-02-22T15:17:00Z">
        <w:r w:rsidRPr="0075512F" w:rsidDel="000A3E8D">
          <w:delText xml:space="preserve">Durée de la période d’exploitation : </w:delText>
        </w:r>
        <w:r w:rsidR="003342B5" w:rsidRPr="0075512F" w:rsidDel="000A3E8D">
          <w:delText>3</w:delText>
        </w:r>
        <w:r w:rsidR="003D56B2" w:rsidRPr="0075512F" w:rsidDel="000A3E8D">
          <w:delText>7</w:delText>
        </w:r>
        <w:r w:rsidRPr="0075512F" w:rsidDel="000A3E8D">
          <w:delText xml:space="preserve"> ans</w:delText>
        </w:r>
      </w:del>
    </w:p>
    <w:p w14:paraId="5977C20C" w14:textId="541CC8AF" w:rsidR="00EE7C47" w:rsidRPr="0075512F" w:rsidDel="000A3E8D" w:rsidRDefault="00EE7C47" w:rsidP="000A3E8D">
      <w:pPr>
        <w:rPr>
          <w:del w:id="6051" w:author="Houyem Rais" w:date="2024-02-22T15:17:00Z"/>
        </w:rPr>
        <w:pPrChange w:id="6052" w:author="Houyem Rais" w:date="2024-02-22T15:17:00Z">
          <w:pPr>
            <w:pStyle w:val="ListParagraph"/>
            <w:ind w:left="754" w:hanging="357"/>
          </w:pPr>
        </w:pPrChange>
      </w:pPr>
      <w:del w:id="6053" w:author="Houyem Rais" w:date="2024-02-22T15:17:00Z">
        <w:r w:rsidRPr="0075512F" w:rsidDel="000A3E8D">
          <w:delText>Date de début du contrat</w:delText>
        </w:r>
        <w:r w:rsidR="003342B5" w:rsidRPr="0075512F" w:rsidDel="000A3E8D">
          <w:delText xml:space="preserve"> </w:delText>
        </w:r>
        <w:r w:rsidRPr="0075512F" w:rsidDel="000A3E8D">
          <w:delText>: 1</w:delText>
        </w:r>
        <w:r w:rsidRPr="0075512F" w:rsidDel="000A3E8D">
          <w:rPr>
            <w:vertAlign w:val="superscript"/>
          </w:rPr>
          <w:delText>er</w:delText>
        </w:r>
        <w:r w:rsidR="008C38FB" w:rsidRPr="0075512F" w:rsidDel="000A3E8D">
          <w:delText xml:space="preserve"> </w:delText>
        </w:r>
        <w:r w:rsidRPr="0075512F" w:rsidDel="000A3E8D">
          <w:delText>janvier 202</w:delText>
        </w:r>
        <w:r w:rsidR="00E115FD" w:rsidRPr="0075512F" w:rsidDel="000A3E8D">
          <w:delText>7</w:delText>
        </w:r>
      </w:del>
    </w:p>
    <w:p w14:paraId="625C201F" w14:textId="0403A4C0" w:rsidR="00EE7C47" w:rsidRPr="0075512F" w:rsidDel="000A3E8D" w:rsidRDefault="00EE7C47" w:rsidP="000A3E8D">
      <w:pPr>
        <w:rPr>
          <w:del w:id="6054" w:author="Houyem Rais" w:date="2024-02-22T15:17:00Z"/>
        </w:rPr>
        <w:pPrChange w:id="6055" w:author="Houyem Rais" w:date="2024-02-22T15:17:00Z">
          <w:pPr>
            <w:pStyle w:val="ListParagraph"/>
            <w:ind w:left="754" w:hanging="357"/>
          </w:pPr>
        </w:pPrChange>
      </w:pPr>
      <w:del w:id="6056" w:author="Houyem Rais" w:date="2024-02-22T15:17:00Z">
        <w:r w:rsidRPr="0075512F" w:rsidDel="000A3E8D">
          <w:delText>Date de début de l’exploitation : 1</w:delText>
        </w:r>
        <w:r w:rsidRPr="0075512F" w:rsidDel="000A3E8D">
          <w:rPr>
            <w:vertAlign w:val="superscript"/>
          </w:rPr>
          <w:delText>er</w:delText>
        </w:r>
        <w:r w:rsidR="008C38FB" w:rsidRPr="0075512F" w:rsidDel="000A3E8D">
          <w:delText xml:space="preserve"> </w:delText>
        </w:r>
        <w:r w:rsidRPr="0075512F" w:rsidDel="000A3E8D">
          <w:delText>janvier 20</w:delText>
        </w:r>
        <w:r w:rsidR="003342B5" w:rsidRPr="0075512F" w:rsidDel="000A3E8D">
          <w:delText>30</w:delText>
        </w:r>
      </w:del>
    </w:p>
    <w:p w14:paraId="03493655" w14:textId="780F410A" w:rsidR="00EE7C47" w:rsidRPr="0075512F" w:rsidDel="000A3E8D" w:rsidRDefault="00EE7C47" w:rsidP="000A3E8D">
      <w:pPr>
        <w:rPr>
          <w:del w:id="6057" w:author="Houyem Rais" w:date="2024-02-22T15:17:00Z"/>
        </w:rPr>
        <w:pPrChange w:id="6058" w:author="Houyem Rais" w:date="2024-02-22T15:17:00Z">
          <w:pPr>
            <w:pStyle w:val="ListParagraph"/>
            <w:ind w:left="754" w:hanging="357"/>
          </w:pPr>
        </w:pPrChange>
      </w:pPr>
      <w:del w:id="6059" w:author="Houyem Rais" w:date="2024-02-22T15:17:00Z">
        <w:r w:rsidRPr="0075512F" w:rsidDel="000A3E8D">
          <w:delText>Date de fin du contrat : 31 décembre 20</w:delText>
        </w:r>
        <w:r w:rsidR="003342B5" w:rsidRPr="0075512F" w:rsidDel="000A3E8D">
          <w:delText>6</w:delText>
        </w:r>
        <w:r w:rsidR="00E115FD" w:rsidRPr="0075512F" w:rsidDel="000A3E8D">
          <w:delText>6</w:delText>
        </w:r>
        <w:r w:rsidRPr="0075512F" w:rsidDel="000A3E8D">
          <w:delText>.</w:delText>
        </w:r>
      </w:del>
    </w:p>
    <w:p w14:paraId="2AB61207" w14:textId="19D24BA1" w:rsidR="00EE7C47" w:rsidRPr="0075512F" w:rsidDel="000A3E8D" w:rsidRDefault="00EE7C47" w:rsidP="000A3E8D">
      <w:pPr>
        <w:rPr>
          <w:del w:id="6060" w:author="Houyem Rais" w:date="2024-02-22T15:17:00Z"/>
        </w:rPr>
        <w:pPrChange w:id="6061" w:author="Houyem Rais" w:date="2024-02-22T15:17:00Z">
          <w:pPr/>
        </w:pPrChange>
      </w:pPr>
      <w:del w:id="6062" w:author="Houyem Rais" w:date="2024-02-22T15:17:00Z">
        <w:r w:rsidRPr="0075512F" w:rsidDel="000A3E8D">
          <w:delText>Les hypothèses de structures financières sont présentées comme suit :</w:delText>
        </w:r>
      </w:del>
    </w:p>
    <w:p w14:paraId="25DE6466" w14:textId="5B7214AE" w:rsidR="00EE7C47" w:rsidRPr="0075512F" w:rsidDel="000A3E8D" w:rsidRDefault="00EE7C47" w:rsidP="000A3E8D">
      <w:pPr>
        <w:rPr>
          <w:del w:id="6063" w:author="Houyem Rais" w:date="2024-02-22T15:17:00Z"/>
        </w:rPr>
        <w:pPrChange w:id="6064" w:author="Houyem Rais" w:date="2024-02-22T15:17:00Z">
          <w:pPr>
            <w:pStyle w:val="ListParagraph"/>
            <w:ind w:left="754" w:hanging="357"/>
          </w:pPr>
        </w:pPrChange>
      </w:pPr>
      <w:del w:id="6065" w:author="Houyem Rais" w:date="2024-02-22T15:17:00Z">
        <w:r w:rsidRPr="0075512F" w:rsidDel="000A3E8D">
          <w:delText>Ratio Dette/ Fonds Propres : 7</w:delText>
        </w:r>
        <w:r w:rsidR="003342B5" w:rsidRPr="0075512F" w:rsidDel="000A3E8D">
          <w:delText>5</w:delText>
        </w:r>
        <w:r w:rsidRPr="0075512F" w:rsidDel="000A3E8D">
          <w:delText>/</w:delText>
        </w:r>
        <w:r w:rsidR="003342B5" w:rsidRPr="0075512F" w:rsidDel="000A3E8D">
          <w:delText>25</w:delText>
        </w:r>
      </w:del>
    </w:p>
    <w:p w14:paraId="25016D9D" w14:textId="38439113" w:rsidR="00EE7C47" w:rsidRPr="0075512F" w:rsidDel="000A3E8D" w:rsidRDefault="00EE7C47" w:rsidP="000A3E8D">
      <w:pPr>
        <w:rPr>
          <w:del w:id="6066" w:author="Houyem Rais" w:date="2024-02-22T15:17:00Z"/>
        </w:rPr>
        <w:pPrChange w:id="6067" w:author="Houyem Rais" w:date="2024-02-22T15:17:00Z">
          <w:pPr>
            <w:pStyle w:val="ListParagraph"/>
            <w:ind w:left="754" w:hanging="357"/>
          </w:pPr>
        </w:pPrChange>
      </w:pPr>
      <w:del w:id="6068" w:author="Houyem Rais" w:date="2024-02-22T15:17:00Z">
        <w:r w:rsidRPr="0075512F" w:rsidDel="000A3E8D">
          <w:delText xml:space="preserve">Maturité de la dette : </w:delText>
        </w:r>
        <w:r w:rsidR="003342B5" w:rsidRPr="0075512F" w:rsidDel="000A3E8D">
          <w:delText>3</w:delText>
        </w:r>
        <w:r w:rsidR="008B4A94" w:rsidRPr="0075512F" w:rsidDel="000A3E8D">
          <w:delText>7</w:delText>
        </w:r>
        <w:r w:rsidRPr="0075512F" w:rsidDel="000A3E8D">
          <w:delText xml:space="preserve"> ans</w:delText>
        </w:r>
      </w:del>
    </w:p>
    <w:p w14:paraId="42D6D981" w14:textId="64AA167E" w:rsidR="00EE7C47" w:rsidRPr="0075512F" w:rsidDel="000A3E8D" w:rsidRDefault="00EE7C47" w:rsidP="000A3E8D">
      <w:pPr>
        <w:rPr>
          <w:del w:id="6069" w:author="Houyem Rais" w:date="2024-02-22T15:17:00Z"/>
        </w:rPr>
        <w:pPrChange w:id="6070" w:author="Houyem Rais" w:date="2024-02-22T15:17:00Z">
          <w:pPr>
            <w:pStyle w:val="ListParagraph"/>
            <w:ind w:left="754" w:hanging="357"/>
          </w:pPr>
        </w:pPrChange>
      </w:pPr>
      <w:del w:id="6071" w:author="Houyem Rais" w:date="2024-02-22T15:17:00Z">
        <w:r w:rsidRPr="0075512F" w:rsidDel="000A3E8D">
          <w:delText xml:space="preserve">Taux d'intérêt de la dette du secteur privé : </w:delText>
        </w:r>
        <w:r w:rsidR="003342B5" w:rsidRPr="0075512F" w:rsidDel="000A3E8D">
          <w:delText>8</w:delText>
        </w:r>
        <w:r w:rsidRPr="0075512F" w:rsidDel="000A3E8D">
          <w:delText>,0%</w:delText>
        </w:r>
      </w:del>
    </w:p>
    <w:p w14:paraId="2CF3FF2B" w14:textId="46BE6E2C" w:rsidR="00EE7C47" w:rsidRPr="0075512F" w:rsidDel="000A3E8D" w:rsidRDefault="00EE7C47" w:rsidP="000A3E8D">
      <w:pPr>
        <w:rPr>
          <w:del w:id="6072" w:author="Houyem Rais" w:date="2024-02-22T15:17:00Z"/>
        </w:rPr>
        <w:pPrChange w:id="6073" w:author="Houyem Rais" w:date="2024-02-22T15:17:00Z">
          <w:pPr>
            <w:pStyle w:val="ListParagraph"/>
            <w:ind w:left="754" w:hanging="357"/>
          </w:pPr>
        </w:pPrChange>
      </w:pPr>
      <w:del w:id="6074" w:author="Houyem Rais" w:date="2024-02-22T15:17:00Z">
        <w:r w:rsidRPr="0075512F" w:rsidDel="000A3E8D">
          <w:delText xml:space="preserve">Délai de grâce : </w:delText>
        </w:r>
        <w:r w:rsidR="008B4A94" w:rsidRPr="0075512F" w:rsidDel="000A3E8D">
          <w:delText>3</w:delText>
        </w:r>
        <w:r w:rsidRPr="0075512F" w:rsidDel="000A3E8D">
          <w:delText xml:space="preserve"> ans (soit la période de construction)</w:delText>
        </w:r>
      </w:del>
    </w:p>
    <w:p w14:paraId="2790E1E0" w14:textId="0B913ABD" w:rsidR="00EE7C47" w:rsidRPr="0075512F" w:rsidDel="000A3E8D" w:rsidRDefault="00EE7C47" w:rsidP="000A3E8D">
      <w:pPr>
        <w:rPr>
          <w:del w:id="6075" w:author="Houyem Rais" w:date="2024-02-22T15:17:00Z"/>
        </w:rPr>
        <w:pPrChange w:id="6076" w:author="Houyem Rais" w:date="2024-02-22T15:17:00Z">
          <w:pPr>
            <w:pStyle w:val="ListParagraph"/>
            <w:ind w:left="754" w:hanging="357"/>
          </w:pPr>
        </w:pPrChange>
      </w:pPr>
      <w:del w:id="6077" w:author="Houyem Rais" w:date="2024-02-22T15:17:00Z">
        <w:r w:rsidRPr="0075512F" w:rsidDel="000A3E8D">
          <w:delText>Modalité de remboursement : P+I constant.</w:delText>
        </w:r>
      </w:del>
    </w:p>
    <w:p w14:paraId="7C360C43" w14:textId="132A0757" w:rsidR="00EE7C47" w:rsidRPr="0075512F" w:rsidDel="000A3E8D" w:rsidRDefault="00EE7C47" w:rsidP="000A3E8D">
      <w:pPr>
        <w:rPr>
          <w:del w:id="6078" w:author="Houyem Rais" w:date="2024-02-22T15:17:00Z"/>
        </w:rPr>
        <w:pPrChange w:id="6079" w:author="Houyem Rais" w:date="2024-02-22T15:17:00Z">
          <w:pPr>
            <w:pStyle w:val="Bullet2"/>
            <w:spacing w:after="40"/>
            <w:ind w:left="1134" w:hanging="357"/>
          </w:pPr>
        </w:pPrChange>
      </w:pPr>
      <w:del w:id="6080" w:author="Houyem Rais" w:date="2024-02-22T15:17:00Z">
        <w:r w:rsidRPr="0075512F" w:rsidDel="000A3E8D">
          <w:delText xml:space="preserve">La maturité de la dette est la durée au bout de laquelle la dette est complètement remboursée. Cette durée est inférieure à la durée du contrat de </w:delText>
        </w:r>
        <w:r w:rsidR="008B4A94" w:rsidRPr="0075512F" w:rsidDel="000A3E8D">
          <w:delText>3</w:delText>
        </w:r>
        <w:r w:rsidRPr="0075512F" w:rsidDel="000A3E8D">
          <w:delText xml:space="preserve"> ans. C’est une exigence faite par les banques pour avoir une marge de manœuvre de </w:delText>
        </w:r>
        <w:r w:rsidR="008B4A94" w:rsidRPr="0075512F" w:rsidDel="000A3E8D">
          <w:delText>3</w:delText>
        </w:r>
        <w:r w:rsidRPr="0075512F" w:rsidDel="000A3E8D">
          <w:delText xml:space="preserve"> ans en cas d’événement entravant le déroulement du contrat (retard pendant la période de construction, événement de force majeure, etc.).</w:delText>
        </w:r>
      </w:del>
    </w:p>
    <w:p w14:paraId="408167E4" w14:textId="12659682" w:rsidR="00EE7C47" w:rsidRPr="0075512F" w:rsidDel="000A3E8D" w:rsidRDefault="00EE7C47" w:rsidP="000A3E8D">
      <w:pPr>
        <w:rPr>
          <w:del w:id="6081" w:author="Houyem Rais" w:date="2024-02-22T15:17:00Z"/>
        </w:rPr>
        <w:pPrChange w:id="6082" w:author="Houyem Rais" w:date="2024-02-22T15:17:00Z">
          <w:pPr>
            <w:pStyle w:val="Bullet2"/>
            <w:spacing w:after="40"/>
            <w:ind w:left="1134" w:hanging="357"/>
          </w:pPr>
        </w:pPrChange>
      </w:pPr>
      <w:del w:id="6083" w:author="Houyem Rais" w:date="2024-02-22T15:17:00Z">
        <w:r w:rsidRPr="0075512F" w:rsidDel="000A3E8D">
          <w:delText>Le délai de grâce est la durée pendant laquelle la société de projet ne rembourse pas d’annuité de dette aux banques. Elle est calée à 3 ans pour couvrir la période de construction, c’est-à-dire que la première annuité est payée à la fin de la première année d’exploitation.</w:delText>
        </w:r>
      </w:del>
    </w:p>
    <w:p w14:paraId="3F7B71EA" w14:textId="1C1B59CD" w:rsidR="00EE7C47" w:rsidRPr="0075512F" w:rsidDel="000A3E8D" w:rsidRDefault="00EE7C47" w:rsidP="000A3E8D">
      <w:pPr>
        <w:rPr>
          <w:del w:id="6084" w:author="Houyem Rais" w:date="2024-02-22T15:17:00Z"/>
        </w:rPr>
        <w:pPrChange w:id="6085" w:author="Houyem Rais" w:date="2024-02-22T15:17:00Z">
          <w:pPr>
            <w:pStyle w:val="Bullet2"/>
            <w:spacing w:after="40"/>
            <w:ind w:left="1134" w:hanging="357"/>
          </w:pPr>
        </w:pPrChange>
      </w:pPr>
      <w:del w:id="6086" w:author="Houyem Rais" w:date="2024-02-22T15:17:00Z">
        <w:r w:rsidRPr="0075512F" w:rsidDel="000A3E8D">
          <w:delText>La modalité de remboursement choisie est le P+I constant. L’autre modalité possible est l’amortissement linéaire. Pour le P+I, P signifie le principal de la dette et I signifie intérêt de la dette. Comme cette quantité est constante, cela implique que la société de projet paie beaucoup d’intérêt au départ (peu de principal) et peu d’intérêt à la fin du contrat (beaucoup de principal). Le P+I est souvent préféré par les investisseurs car il permet une annuité constante.</w:delText>
        </w:r>
      </w:del>
    </w:p>
    <w:p w14:paraId="25883548" w14:textId="1745E216" w:rsidR="00857BED" w:rsidDel="000A3E8D" w:rsidRDefault="00857BED" w:rsidP="000A3E8D">
      <w:pPr>
        <w:rPr>
          <w:del w:id="6087" w:author="Houyem Rais" w:date="2024-02-22T15:17:00Z"/>
        </w:rPr>
        <w:pPrChange w:id="6088" w:author="Houyem Rais" w:date="2024-02-22T15:17:00Z">
          <w:pPr>
            <w:spacing w:before="0" w:after="0" w:line="240" w:lineRule="auto"/>
            <w:jc w:val="left"/>
          </w:pPr>
        </w:pPrChange>
      </w:pPr>
      <w:del w:id="6089" w:author="Houyem Rais" w:date="2024-02-22T15:17:00Z">
        <w:r w:rsidDel="000A3E8D">
          <w:br w:type="page"/>
        </w:r>
      </w:del>
    </w:p>
    <w:p w14:paraId="51ECE821" w14:textId="3DDF4F42" w:rsidR="00EE7C47" w:rsidRPr="0075512F" w:rsidDel="000A3E8D" w:rsidRDefault="003342B5" w:rsidP="000A3E8D">
      <w:pPr>
        <w:rPr>
          <w:del w:id="6090" w:author="Houyem Rais" w:date="2024-02-22T15:17:00Z"/>
        </w:rPr>
        <w:pPrChange w:id="6091" w:author="Houyem Rais" w:date="2024-02-22T15:17:00Z">
          <w:pPr/>
        </w:pPrChange>
      </w:pPr>
      <w:del w:id="6092" w:author="Houyem Rais" w:date="2024-02-22T15:17:00Z">
        <w:r w:rsidRPr="0075512F" w:rsidDel="000A3E8D">
          <w:delText xml:space="preserve">Les autres hypothèses pour le contrat </w:delText>
        </w:r>
        <w:r w:rsidRPr="0075512F" w:rsidDel="000A3E8D">
          <w:rPr>
            <w:b/>
            <w:bCs/>
            <w:u w:val="single"/>
          </w:rPr>
          <w:delText>EPC+F</w:delText>
        </w:r>
        <w:r w:rsidRPr="0075512F" w:rsidDel="000A3E8D">
          <w:delText xml:space="preserve"> sont comme suit :</w:delText>
        </w:r>
      </w:del>
    </w:p>
    <w:p w14:paraId="3A039FEC" w14:textId="34DA16F6" w:rsidR="003342B5" w:rsidRPr="0075512F" w:rsidDel="000A3E8D" w:rsidRDefault="003342B5" w:rsidP="000A3E8D">
      <w:pPr>
        <w:rPr>
          <w:del w:id="6093" w:author="Houyem Rais" w:date="2024-02-22T15:17:00Z"/>
        </w:rPr>
        <w:pPrChange w:id="6094" w:author="Houyem Rais" w:date="2024-02-22T15:17:00Z">
          <w:pPr>
            <w:pStyle w:val="ListParagraph"/>
            <w:widowControl/>
            <w:numPr>
              <w:numId w:val="14"/>
            </w:numPr>
            <w:autoSpaceDE/>
            <w:autoSpaceDN/>
            <w:spacing w:before="0" w:after="120" w:line="276" w:lineRule="auto"/>
            <w:ind w:left="720"/>
            <w:contextualSpacing/>
          </w:pPr>
        </w:pPrChange>
      </w:pPr>
      <w:del w:id="6095" w:author="Houyem Rais" w:date="2024-02-22T15:17:00Z">
        <w:r w:rsidRPr="0075512F" w:rsidDel="000A3E8D">
          <w:delText>Commission d'engagement : 1,5%</w:delText>
        </w:r>
      </w:del>
    </w:p>
    <w:p w14:paraId="440AC44A" w14:textId="47859269" w:rsidR="003342B5" w:rsidRPr="0075512F" w:rsidDel="000A3E8D" w:rsidRDefault="003342B5" w:rsidP="000A3E8D">
      <w:pPr>
        <w:rPr>
          <w:del w:id="6096" w:author="Houyem Rais" w:date="2024-02-22T15:17:00Z"/>
        </w:rPr>
        <w:pPrChange w:id="6097" w:author="Houyem Rais" w:date="2024-02-22T15:17:00Z">
          <w:pPr>
            <w:pStyle w:val="ListParagraph"/>
            <w:widowControl/>
            <w:numPr>
              <w:numId w:val="14"/>
            </w:numPr>
            <w:autoSpaceDE/>
            <w:autoSpaceDN/>
            <w:spacing w:before="0" w:after="120" w:line="276" w:lineRule="auto"/>
            <w:ind w:left="720"/>
            <w:contextualSpacing/>
          </w:pPr>
        </w:pPrChange>
      </w:pPr>
      <w:del w:id="6098" w:author="Houyem Rais" w:date="2024-02-22T15:17:00Z">
        <w:r w:rsidRPr="0075512F" w:rsidDel="000A3E8D">
          <w:delText>Commission d’arrangement : 1,5%</w:delText>
        </w:r>
      </w:del>
    </w:p>
    <w:p w14:paraId="5A6E0372" w14:textId="6CABB945" w:rsidR="003342B5" w:rsidRPr="0075512F" w:rsidDel="000A3E8D" w:rsidRDefault="007912AA" w:rsidP="000A3E8D">
      <w:pPr>
        <w:rPr>
          <w:del w:id="6099" w:author="Houyem Rais" w:date="2024-02-22T15:17:00Z"/>
        </w:rPr>
        <w:pPrChange w:id="6100" w:author="Houyem Rais" w:date="2024-02-22T15:17:00Z">
          <w:pPr>
            <w:pStyle w:val="ListParagraph"/>
            <w:widowControl/>
            <w:numPr>
              <w:numId w:val="14"/>
            </w:numPr>
            <w:autoSpaceDE/>
            <w:autoSpaceDN/>
            <w:spacing w:before="0" w:after="120" w:line="276" w:lineRule="auto"/>
            <w:ind w:left="720"/>
            <w:contextualSpacing/>
          </w:pPr>
        </w:pPrChange>
      </w:pPr>
      <w:del w:id="6101" w:author="Houyem Rais" w:date="2024-02-22T15:17:00Z">
        <w:r w:rsidRPr="0075512F" w:rsidDel="000A3E8D">
          <w:delText>Durée de maturité de la dette souveraine</w:delText>
        </w:r>
        <w:r w:rsidR="003342B5" w:rsidRPr="0075512F" w:rsidDel="000A3E8D">
          <w:delText xml:space="preserve"> : </w:delText>
        </w:r>
        <w:r w:rsidR="00015C74" w:rsidRPr="0075512F" w:rsidDel="000A3E8D">
          <w:delText>10</w:delText>
        </w:r>
        <w:r w:rsidR="003342B5" w:rsidRPr="0075512F" w:rsidDel="000A3E8D">
          <w:delText xml:space="preserve"> ans</w:delText>
        </w:r>
      </w:del>
    </w:p>
    <w:p w14:paraId="2553CD34" w14:textId="20857E69" w:rsidR="003342B5" w:rsidRPr="0075512F" w:rsidDel="000A3E8D" w:rsidRDefault="003342B5" w:rsidP="000A3E8D">
      <w:pPr>
        <w:rPr>
          <w:del w:id="6102" w:author="Houyem Rais" w:date="2024-02-22T15:17:00Z"/>
        </w:rPr>
        <w:pPrChange w:id="6103" w:author="Houyem Rais" w:date="2024-02-22T15:17:00Z">
          <w:pPr>
            <w:pStyle w:val="ListParagraph"/>
            <w:widowControl/>
            <w:numPr>
              <w:numId w:val="14"/>
            </w:numPr>
            <w:autoSpaceDE/>
            <w:autoSpaceDN/>
            <w:spacing w:before="0" w:after="120" w:line="276" w:lineRule="auto"/>
            <w:ind w:left="720"/>
            <w:contextualSpacing/>
          </w:pPr>
        </w:pPrChange>
      </w:pPr>
      <w:del w:id="6104" w:author="Houyem Rais" w:date="2024-02-22T15:17:00Z">
        <w:r w:rsidRPr="0075512F" w:rsidDel="000A3E8D">
          <w:delText xml:space="preserve">Taux d’intérêt public : </w:delText>
        </w:r>
        <w:r w:rsidR="00015C74" w:rsidRPr="0075512F" w:rsidDel="000A3E8D">
          <w:delText>3</w:delText>
        </w:r>
        <w:r w:rsidRPr="0075512F" w:rsidDel="000A3E8D">
          <w:delText>%.</w:delText>
        </w:r>
      </w:del>
    </w:p>
    <w:p w14:paraId="45ABF913" w14:textId="2EC34B09" w:rsidR="003342B5" w:rsidRPr="0075512F" w:rsidDel="000A3E8D" w:rsidRDefault="004E28AF" w:rsidP="000A3E8D">
      <w:pPr>
        <w:rPr>
          <w:del w:id="6105" w:author="Houyem Rais" w:date="2024-02-22T15:17:00Z"/>
        </w:rPr>
        <w:pPrChange w:id="6106" w:author="Houyem Rais" w:date="2024-02-22T15:17:00Z">
          <w:pPr/>
        </w:pPrChange>
      </w:pPr>
      <w:del w:id="6107" w:author="Houyem Rais" w:date="2024-02-22T15:17:00Z">
        <w:r w:rsidRPr="0075512F" w:rsidDel="000A3E8D">
          <w:delText xml:space="preserve">Dans cette étude, nous avons </w:delText>
        </w:r>
        <w:r w:rsidR="00282366" w:rsidRPr="0075512F" w:rsidDel="000A3E8D">
          <w:delText>considéré comme</w:delText>
        </w:r>
        <w:r w:rsidRPr="0075512F" w:rsidDel="000A3E8D">
          <w:delText xml:space="preserve"> scénario </w:delText>
        </w:r>
        <w:r w:rsidR="00282366" w:rsidRPr="0075512F" w:rsidDel="000A3E8D">
          <w:delText xml:space="preserve">de base le </w:delText>
        </w:r>
        <w:r w:rsidR="00EF3A7C" w:rsidRPr="0075512F" w:rsidDel="000A3E8D">
          <w:delText xml:space="preserve">pont de type viaduc </w:delText>
        </w:r>
        <w:r w:rsidR="005C1FF8" w:rsidRPr="0075512F" w:rsidDel="000A3E8D">
          <w:delText xml:space="preserve">en caisson </w:delText>
        </w:r>
        <w:r w:rsidR="007D14CF" w:rsidRPr="0075512F" w:rsidDel="000A3E8D">
          <w:delText xml:space="preserve">en BP construit par encorbellements successifs, car </w:delText>
        </w:r>
        <w:r w:rsidR="00010CBA" w:rsidRPr="0075512F" w:rsidDel="000A3E8D">
          <w:delText xml:space="preserve">c’est la variante la moins coûteuse en termes de coûts de construction. </w:delText>
        </w:r>
      </w:del>
    </w:p>
    <w:p w14:paraId="4CD3DFE3" w14:textId="6AF6A720" w:rsidR="001259AC" w:rsidRPr="0075512F" w:rsidDel="000A3E8D" w:rsidRDefault="00C77F2F" w:rsidP="000A3E8D">
      <w:pPr>
        <w:rPr>
          <w:del w:id="6108" w:author="Houyem Rais" w:date="2024-02-22T15:17:00Z"/>
        </w:rPr>
        <w:pPrChange w:id="6109" w:author="Houyem Rais" w:date="2024-02-22T15:17:00Z">
          <w:pPr>
            <w:pStyle w:val="Titre2"/>
          </w:pPr>
        </w:pPrChange>
      </w:pPr>
      <w:bookmarkStart w:id="6110" w:name="_Toc136950003"/>
      <w:bookmarkStart w:id="6111" w:name="_Toc137137802"/>
      <w:bookmarkStart w:id="6112" w:name="_Toc142174731"/>
      <w:del w:id="6113" w:author="Houyem Rais" w:date="2024-02-22T15:17:00Z">
        <w:r w:rsidRPr="0075512F" w:rsidDel="000A3E8D">
          <w:delText xml:space="preserve">Analyse des </w:delText>
        </w:r>
        <w:r w:rsidR="00930199" w:rsidRPr="0075512F" w:rsidDel="000A3E8D">
          <w:delText>options contractuelles</w:delText>
        </w:r>
        <w:r w:rsidRPr="0075512F" w:rsidDel="000A3E8D">
          <w:delText xml:space="preserve"> </w:delText>
        </w:r>
        <w:r w:rsidR="00930199" w:rsidRPr="0075512F" w:rsidDel="000A3E8D">
          <w:delText xml:space="preserve">pour chaque </w:delText>
        </w:r>
        <w:r w:rsidRPr="0075512F" w:rsidDel="000A3E8D">
          <w:delText>s</w:delText>
        </w:r>
        <w:r w:rsidR="00CD4640" w:rsidRPr="0075512F" w:rsidDel="000A3E8D">
          <w:delText xml:space="preserve">cénario </w:delText>
        </w:r>
        <w:r w:rsidRPr="0075512F" w:rsidDel="000A3E8D">
          <w:delText>technique</w:delText>
        </w:r>
        <w:bookmarkEnd w:id="6110"/>
        <w:bookmarkEnd w:id="6111"/>
        <w:bookmarkEnd w:id="6112"/>
        <w:r w:rsidR="00930199" w:rsidRPr="0075512F" w:rsidDel="000A3E8D">
          <w:delText xml:space="preserve"> </w:delText>
        </w:r>
      </w:del>
    </w:p>
    <w:p w14:paraId="07D6734E" w14:textId="773AC76B" w:rsidR="001F7A65" w:rsidRPr="0075512F" w:rsidDel="000A3E8D" w:rsidRDefault="00023199" w:rsidP="000A3E8D">
      <w:pPr>
        <w:rPr>
          <w:del w:id="6114" w:author="Houyem Rais" w:date="2024-02-22T15:17:00Z"/>
        </w:rPr>
        <w:pPrChange w:id="6115" w:author="Houyem Rais" w:date="2024-02-22T15:17:00Z">
          <w:pPr>
            <w:pStyle w:val="Titre3"/>
          </w:pPr>
        </w:pPrChange>
      </w:pPr>
      <w:bookmarkStart w:id="6116" w:name="_Toc142174732"/>
      <w:del w:id="6117" w:author="Houyem Rais" w:date="2024-02-22T15:17:00Z">
        <w:r w:rsidRPr="0075512F" w:rsidDel="000A3E8D">
          <w:delText xml:space="preserve">Variante B – </w:delText>
        </w:r>
        <w:r w:rsidR="0078284E" w:rsidRPr="0075512F" w:rsidDel="000A3E8D">
          <w:delText>1</w:delText>
        </w:r>
        <w:r w:rsidRPr="0075512F" w:rsidDel="000A3E8D">
          <w:delText xml:space="preserve"> tablier</w:delText>
        </w:r>
        <w:bookmarkStart w:id="6118" w:name="_Toc141523481"/>
        <w:bookmarkEnd w:id="6116"/>
        <w:bookmarkEnd w:id="6118"/>
      </w:del>
    </w:p>
    <w:p w14:paraId="49E90DE5" w14:textId="0DE09C1D" w:rsidR="001259AC" w:rsidRPr="0075512F" w:rsidDel="000A3E8D" w:rsidRDefault="001259AC" w:rsidP="000A3E8D">
      <w:pPr>
        <w:rPr>
          <w:del w:id="6119" w:author="Houyem Rais" w:date="2024-02-22T15:17:00Z"/>
        </w:rPr>
        <w:pPrChange w:id="6120" w:author="Houyem Rais" w:date="2024-02-22T15:17:00Z">
          <w:pPr>
            <w:pStyle w:val="Titre4"/>
          </w:pPr>
        </w:pPrChange>
      </w:pPr>
      <w:bookmarkStart w:id="6121" w:name="_Toc137137805"/>
      <w:bookmarkStart w:id="6122" w:name="_Toc141255700"/>
      <w:bookmarkStart w:id="6123" w:name="_Toc141256019"/>
      <w:bookmarkStart w:id="6124" w:name="_Toc142174733"/>
      <w:del w:id="6125" w:author="Houyem Rais" w:date="2024-02-22T15:17:00Z">
        <w:r w:rsidRPr="0075512F" w:rsidDel="000A3E8D">
          <w:delText xml:space="preserve">Option </w:delText>
        </w:r>
        <w:r w:rsidR="003342B5" w:rsidRPr="0075512F" w:rsidDel="000A3E8D">
          <w:delText xml:space="preserve">1 </w:delText>
        </w:r>
        <w:r w:rsidR="00201AB8" w:rsidRPr="0075512F" w:rsidDel="000A3E8D">
          <w:delText>:</w:delText>
        </w:r>
        <w:r w:rsidRPr="0075512F" w:rsidDel="000A3E8D">
          <w:delText xml:space="preserve"> Concession</w:delText>
        </w:r>
        <w:bookmarkEnd w:id="6121"/>
        <w:bookmarkEnd w:id="6122"/>
        <w:bookmarkEnd w:id="6123"/>
        <w:bookmarkEnd w:id="6124"/>
      </w:del>
    </w:p>
    <w:p w14:paraId="2ABCF08C" w14:textId="142E4108" w:rsidR="001F7A65" w:rsidRPr="0075512F" w:rsidDel="000A3E8D" w:rsidRDefault="0078284E" w:rsidP="000A3E8D">
      <w:pPr>
        <w:rPr>
          <w:del w:id="6126" w:author="Houyem Rais" w:date="2024-02-22T15:17:00Z"/>
          <w:b/>
          <w:bCs/>
          <w:u w:val="single"/>
          <w:lang w:bidi="ar-TN"/>
        </w:rPr>
        <w:pPrChange w:id="6127" w:author="Houyem Rais" w:date="2024-02-22T15:17:00Z">
          <w:pPr>
            <w:pStyle w:val="ListParagraph"/>
            <w:numPr>
              <w:numId w:val="16"/>
            </w:numPr>
            <w:ind w:left="720"/>
          </w:pPr>
        </w:pPrChange>
      </w:pPr>
      <w:del w:id="6128" w:author="Houyem Rais" w:date="2024-02-22T15:17:00Z">
        <w:r w:rsidRPr="0075512F" w:rsidDel="000A3E8D">
          <w:rPr>
            <w:b/>
            <w:bCs/>
            <w:u w:val="single"/>
            <w:lang w:bidi="ar-TN"/>
          </w:rPr>
          <w:delText>Scénario sans subvention publique :</w:delText>
        </w:r>
      </w:del>
    </w:p>
    <w:p w14:paraId="4F0B1A0C" w14:textId="05F9B388" w:rsidR="00A4653C" w:rsidRPr="0075512F" w:rsidDel="000A3E8D" w:rsidRDefault="00A4653C" w:rsidP="000A3E8D">
      <w:pPr>
        <w:rPr>
          <w:del w:id="6129" w:author="Houyem Rais" w:date="2024-02-22T15:17:00Z"/>
          <w:rFonts w:eastAsia="Calibri"/>
        </w:rPr>
        <w:pPrChange w:id="6130" w:author="Houyem Rais" w:date="2024-02-22T15:17:00Z">
          <w:pPr/>
        </w:pPrChange>
      </w:pPr>
      <w:del w:id="6131" w:author="Houyem Rais" w:date="2024-02-22T15:17:00Z">
        <w:r w:rsidRPr="0075512F" w:rsidDel="000A3E8D">
          <w:rPr>
            <w:rFonts w:eastAsia="Calibri"/>
          </w:rPr>
          <w:delText xml:space="preserve">Le coût de </w:delText>
        </w:r>
        <w:r w:rsidRPr="0075512F" w:rsidDel="000A3E8D">
          <w:rPr>
            <w:lang w:bidi="ar-TN"/>
          </w:rPr>
          <w:delText>construction</w:delText>
        </w:r>
        <w:r w:rsidRPr="0075512F" w:rsidDel="000A3E8D">
          <w:rPr>
            <w:rFonts w:eastAsia="Calibri"/>
          </w:rPr>
          <w:delText xml:space="preserve"> est de 480 </w:delText>
        </w:r>
      </w:del>
      <w:ins w:id="6132" w:author="Farouk Bouhafs" w:date="2023-12-21T17:51:00Z">
        <w:del w:id="6133" w:author="Houyem Rais" w:date="2024-02-22T15:17:00Z">
          <w:r w:rsidR="00AC502A" w:rsidDel="000A3E8D">
            <w:rPr>
              <w:rFonts w:eastAsia="Calibri"/>
            </w:rPr>
            <w:delText>391,5</w:delText>
          </w:r>
          <w:r w:rsidR="00AC502A" w:rsidRPr="0075512F" w:rsidDel="000A3E8D">
            <w:rPr>
              <w:rFonts w:eastAsia="Calibri"/>
            </w:rPr>
            <w:delText xml:space="preserve"> </w:delText>
          </w:r>
        </w:del>
      </w:ins>
      <w:del w:id="6134" w:author="Houyem Rais" w:date="2024-02-22T15:17:00Z">
        <w:r w:rsidRPr="0075512F" w:rsidDel="000A3E8D">
          <w:rPr>
            <w:rFonts w:eastAsia="Calibri"/>
          </w:rPr>
          <w:delText xml:space="preserve">MDT (CE 2023). En y appliquant l’inflation pendant la période de construction, nous obtenons le montant </w:delText>
        </w:r>
        <w:r w:rsidR="009B307B" w:rsidRPr="0075512F" w:rsidDel="000A3E8D">
          <w:rPr>
            <w:rFonts w:eastAsia="Calibri"/>
          </w:rPr>
          <w:delText xml:space="preserve">actualisé </w:delText>
        </w:r>
        <w:r w:rsidRPr="0075512F" w:rsidDel="000A3E8D">
          <w:rPr>
            <w:rFonts w:eastAsia="Calibri"/>
          </w:rPr>
          <w:delText xml:space="preserve">de </w:delText>
        </w:r>
        <w:r w:rsidR="001860D5" w:rsidRPr="0075512F" w:rsidDel="000A3E8D">
          <w:rPr>
            <w:rFonts w:eastAsia="Calibri"/>
          </w:rPr>
          <w:delText>741</w:delText>
        </w:r>
        <w:r w:rsidRPr="0075512F" w:rsidDel="000A3E8D">
          <w:rPr>
            <w:rFonts w:eastAsia="Calibri"/>
          </w:rPr>
          <w:delText xml:space="preserve"> </w:delText>
        </w:r>
      </w:del>
      <w:ins w:id="6135" w:author="Farouk Bouhafs" w:date="2023-12-21T17:52:00Z">
        <w:del w:id="6136" w:author="Houyem Rais" w:date="2024-02-22T15:17:00Z">
          <w:r w:rsidR="00AC502A" w:rsidDel="000A3E8D">
            <w:rPr>
              <w:rFonts w:eastAsia="Calibri"/>
            </w:rPr>
            <w:delText>60</w:delText>
          </w:r>
        </w:del>
      </w:ins>
      <w:ins w:id="6137" w:author="Farouk Bouhafs" w:date="2023-12-21T17:53:00Z">
        <w:del w:id="6138" w:author="Houyem Rais" w:date="2024-02-22T15:17:00Z">
          <w:r w:rsidR="00AC502A" w:rsidDel="000A3E8D">
            <w:rPr>
              <w:rFonts w:eastAsia="Calibri"/>
            </w:rPr>
            <w:delText>4</w:delText>
          </w:r>
        </w:del>
      </w:ins>
      <w:ins w:id="6139" w:author="Farouk Bouhafs" w:date="2023-12-21T17:52:00Z">
        <w:del w:id="6140" w:author="Houyem Rais" w:date="2024-02-22T15:17:00Z">
          <w:r w:rsidR="00AC502A" w:rsidRPr="0075512F" w:rsidDel="000A3E8D">
            <w:rPr>
              <w:rFonts w:eastAsia="Calibri"/>
            </w:rPr>
            <w:delText xml:space="preserve"> </w:delText>
          </w:r>
        </w:del>
      </w:ins>
      <w:del w:id="6141" w:author="Houyem Rais" w:date="2024-02-22T15:17:00Z">
        <w:r w:rsidRPr="0075512F" w:rsidDel="000A3E8D">
          <w:rPr>
            <w:rFonts w:eastAsia="Calibri"/>
          </w:rPr>
          <w:delText>MDT.</w:delText>
        </w:r>
      </w:del>
    </w:p>
    <w:p w14:paraId="2C32EFCC" w14:textId="7454564F" w:rsidR="0078284E" w:rsidRPr="0075512F" w:rsidDel="000A3E8D" w:rsidRDefault="0078284E" w:rsidP="000A3E8D">
      <w:pPr>
        <w:rPr>
          <w:del w:id="6142" w:author="Houyem Rais" w:date="2024-02-22T15:17:00Z"/>
          <w:lang w:bidi="ar-TN"/>
        </w:rPr>
        <w:pPrChange w:id="6143" w:author="Houyem Rais" w:date="2024-02-22T15:17:00Z">
          <w:pPr/>
        </w:pPrChange>
      </w:pPr>
      <w:del w:id="6144" w:author="Houyem Rais" w:date="2024-02-22T15:17:00Z">
        <w:r w:rsidRPr="0075512F" w:rsidDel="000A3E8D">
          <w:rPr>
            <w:lang w:bidi="ar-TN"/>
          </w:rPr>
          <w:delText>Selon ce scénario, le partenaire privé supporte la totalité du coût d’investissement du projet.</w:delText>
        </w:r>
      </w:del>
    </w:p>
    <w:p w14:paraId="2E7DE781" w14:textId="69FA508F" w:rsidR="0078284E" w:rsidRPr="0075512F" w:rsidDel="000A3E8D" w:rsidRDefault="0078284E" w:rsidP="000A3E8D">
      <w:pPr>
        <w:rPr>
          <w:del w:id="6145" w:author="Houyem Rais" w:date="2024-02-22T15:17:00Z"/>
        </w:rPr>
        <w:pPrChange w:id="6146" w:author="Houyem Rais" w:date="2024-02-22T15:17:00Z">
          <w:pPr>
            <w:pStyle w:val="Caption"/>
          </w:pPr>
        </w:pPrChange>
      </w:pPr>
      <w:bookmarkStart w:id="6147" w:name="_Toc144481096"/>
      <w:del w:id="6148"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28</w:delText>
        </w:r>
        <w:r w:rsidRPr="0075512F" w:rsidDel="000A3E8D">
          <w:fldChar w:fldCharType="end"/>
        </w:r>
        <w:r w:rsidRPr="0075512F" w:rsidDel="000A3E8D">
          <w:delText xml:space="preserve"> Emplois et ressources à la fin de la période de construction – Option 1 – Concession sans subvention (Partenaire privé)</w:delText>
        </w:r>
        <w:bookmarkEnd w:id="6147"/>
      </w:del>
    </w:p>
    <w:tbl>
      <w:tblPr>
        <w:tblW w:w="9845" w:type="dxa"/>
        <w:tblLook w:val="04A0" w:firstRow="1" w:lastRow="0" w:firstColumn="1" w:lastColumn="0" w:noHBand="0" w:noVBand="1"/>
      </w:tblPr>
      <w:tblGrid>
        <w:gridCol w:w="2122"/>
        <w:gridCol w:w="992"/>
        <w:gridCol w:w="1310"/>
        <w:gridCol w:w="2977"/>
        <w:gridCol w:w="1134"/>
        <w:gridCol w:w="1310"/>
        <w:tblGridChange w:id="6149">
          <w:tblGrid>
            <w:gridCol w:w="5"/>
            <w:gridCol w:w="2117"/>
            <w:gridCol w:w="992"/>
            <w:gridCol w:w="850"/>
            <w:gridCol w:w="465"/>
            <w:gridCol w:w="2512"/>
            <w:gridCol w:w="1134"/>
            <w:gridCol w:w="988"/>
            <w:gridCol w:w="787"/>
          </w:tblGrid>
        </w:tblGridChange>
      </w:tblGrid>
      <w:tr w:rsidR="0078284E" w:rsidRPr="0075512F" w:rsidDel="000A3E8D" w14:paraId="4556DEC4" w14:textId="6AD93126" w:rsidTr="00F029DD">
        <w:trPr>
          <w:trHeight w:val="397"/>
          <w:del w:id="6150" w:author="Houyem Rais" w:date="2024-02-22T15:17:00Z"/>
        </w:trPr>
        <w:tc>
          <w:tcPr>
            <w:tcW w:w="442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121FDE5" w14:textId="420657EE" w:rsidR="0078284E" w:rsidRPr="0075512F" w:rsidDel="000A3E8D" w:rsidRDefault="0078284E" w:rsidP="000A3E8D">
            <w:pPr>
              <w:rPr>
                <w:del w:id="6151" w:author="Houyem Rais" w:date="2024-02-22T15:17:00Z"/>
                <w:b/>
                <w:bCs/>
                <w:lang w:bidi="ar-TN"/>
              </w:rPr>
              <w:pPrChange w:id="6152" w:author="Houyem Rais" w:date="2024-02-22T15:17:00Z">
                <w:pPr>
                  <w:spacing w:line="240" w:lineRule="auto"/>
                </w:pPr>
              </w:pPrChange>
            </w:pPr>
            <w:del w:id="6153" w:author="Houyem Rais" w:date="2024-02-22T15:17:00Z">
              <w:r w:rsidRPr="0075512F" w:rsidDel="000A3E8D">
                <w:rPr>
                  <w:b/>
                  <w:bCs/>
                  <w:lang w:bidi="ar-TN"/>
                </w:rPr>
                <w:delText>Emplois (en MDT)</w:delText>
              </w:r>
            </w:del>
          </w:p>
        </w:tc>
        <w:tc>
          <w:tcPr>
            <w:tcW w:w="5421"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6015F4A2" w14:textId="1F2F0B82" w:rsidR="0078284E" w:rsidRPr="0075512F" w:rsidDel="000A3E8D" w:rsidRDefault="0078284E" w:rsidP="000A3E8D">
            <w:pPr>
              <w:rPr>
                <w:del w:id="6154" w:author="Houyem Rais" w:date="2024-02-22T15:17:00Z"/>
                <w:b/>
                <w:bCs/>
                <w:lang w:bidi="ar-TN"/>
              </w:rPr>
              <w:pPrChange w:id="6155" w:author="Houyem Rais" w:date="2024-02-22T15:17:00Z">
                <w:pPr>
                  <w:spacing w:line="240" w:lineRule="auto"/>
                </w:pPr>
              </w:pPrChange>
            </w:pPr>
            <w:del w:id="6156" w:author="Houyem Rais" w:date="2024-02-22T15:17:00Z">
              <w:r w:rsidRPr="0075512F" w:rsidDel="000A3E8D">
                <w:rPr>
                  <w:b/>
                  <w:bCs/>
                  <w:lang w:bidi="ar-TN"/>
                </w:rPr>
                <w:delText>Ressources (en MDT)</w:delText>
              </w:r>
            </w:del>
          </w:p>
        </w:tc>
      </w:tr>
      <w:tr w:rsidR="00F029DD" w:rsidRPr="0075512F" w:rsidDel="000A3E8D" w14:paraId="0B90002B" w14:textId="10094C2F" w:rsidTr="00F029DD">
        <w:tblPrEx>
          <w:tblW w:w="9845" w:type="dxa"/>
          <w:tblPrExChange w:id="6157" w:author="Farouk Bouhafs" w:date="2023-12-21T17:50:00Z">
            <w:tblPrEx>
              <w:tblW w:w="9063" w:type="dxa"/>
            </w:tblPrEx>
          </w:tblPrExChange>
        </w:tblPrEx>
        <w:trPr>
          <w:trHeight w:val="340"/>
          <w:del w:id="6158" w:author="Houyem Rais" w:date="2024-02-22T15:17:00Z"/>
          <w:trPrChange w:id="6159" w:author="Farouk Bouhafs" w:date="2023-12-21T17:50:00Z">
            <w:trPr>
              <w:gridAfter w:val="0"/>
              <w:trHeight w:val="340"/>
            </w:trPr>
          </w:trPrChange>
        </w:trPr>
        <w:tc>
          <w:tcPr>
            <w:tcW w:w="2122" w:type="dxa"/>
            <w:tcBorders>
              <w:top w:val="nil"/>
              <w:left w:val="single" w:sz="4" w:space="0" w:color="auto"/>
              <w:bottom w:val="single" w:sz="4" w:space="0" w:color="auto"/>
              <w:right w:val="single" w:sz="4" w:space="0" w:color="auto"/>
            </w:tcBorders>
            <w:shd w:val="clear" w:color="auto" w:fill="auto"/>
            <w:noWrap/>
            <w:vAlign w:val="center"/>
            <w:hideMark/>
            <w:tcPrChange w:id="6160" w:author="Farouk Bouhafs" w:date="2023-12-21T17:50:00Z">
              <w:tcPr>
                <w:tcW w:w="2122"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30ACDEF8" w14:textId="7F0A5A2B" w:rsidR="00F029DD" w:rsidRPr="0075512F" w:rsidDel="000A3E8D" w:rsidRDefault="00F029DD" w:rsidP="000A3E8D">
            <w:pPr>
              <w:rPr>
                <w:del w:id="6161" w:author="Houyem Rais" w:date="2024-02-22T15:17:00Z"/>
                <w:lang w:bidi="ar-TN"/>
              </w:rPr>
              <w:pPrChange w:id="6162" w:author="Houyem Rais" w:date="2024-02-22T15:17:00Z">
                <w:pPr>
                  <w:spacing w:line="240" w:lineRule="auto"/>
                </w:pPr>
              </w:pPrChange>
            </w:pPr>
            <w:del w:id="6163" w:author="Houyem Rais" w:date="2024-02-22T15:17:00Z">
              <w:r w:rsidRPr="0075512F" w:rsidDel="000A3E8D">
                <w:rPr>
                  <w:lang w:bidi="ar-TN"/>
                </w:rPr>
                <w:delText>Coût de construction</w:delText>
              </w:r>
            </w:del>
          </w:p>
        </w:tc>
        <w:tc>
          <w:tcPr>
            <w:tcW w:w="992" w:type="dxa"/>
            <w:tcBorders>
              <w:top w:val="nil"/>
              <w:left w:val="nil"/>
              <w:bottom w:val="single" w:sz="4" w:space="0" w:color="auto"/>
              <w:right w:val="single" w:sz="4" w:space="0" w:color="auto"/>
            </w:tcBorders>
            <w:shd w:val="clear" w:color="auto" w:fill="auto"/>
            <w:noWrap/>
            <w:tcPrChange w:id="6164" w:author="Farouk Bouhafs" w:date="2023-12-21T17:50:00Z">
              <w:tcPr>
                <w:tcW w:w="992" w:type="dxa"/>
                <w:tcBorders>
                  <w:top w:val="nil"/>
                  <w:left w:val="nil"/>
                  <w:bottom w:val="single" w:sz="4" w:space="0" w:color="auto"/>
                  <w:right w:val="single" w:sz="4" w:space="0" w:color="auto"/>
                </w:tcBorders>
                <w:shd w:val="clear" w:color="auto" w:fill="auto"/>
                <w:noWrap/>
                <w:vAlign w:val="bottom"/>
              </w:tcPr>
            </w:tcPrChange>
          </w:tcPr>
          <w:p w14:paraId="72F29ACB" w14:textId="0CB93A16" w:rsidR="00F029DD" w:rsidRPr="0075512F" w:rsidDel="000A3E8D" w:rsidRDefault="00F029DD" w:rsidP="000A3E8D">
            <w:pPr>
              <w:rPr>
                <w:del w:id="6165" w:author="Houyem Rais" w:date="2024-02-22T15:17:00Z"/>
                <w:lang w:bidi="ar-TN"/>
              </w:rPr>
              <w:pPrChange w:id="6166" w:author="Houyem Rais" w:date="2024-02-22T15:17:00Z">
                <w:pPr>
                  <w:spacing w:line="240" w:lineRule="auto"/>
                </w:pPr>
              </w:pPrChange>
            </w:pPr>
            <w:ins w:id="6167" w:author="Farouk Bouhafs" w:date="2023-12-21T17:49:00Z">
              <w:del w:id="6168" w:author="Houyem Rais" w:date="2024-02-22T15:17:00Z">
                <w:r w:rsidRPr="00D87E62" w:rsidDel="000A3E8D">
                  <w:delText>604</w:delText>
                </w:r>
              </w:del>
            </w:ins>
            <w:del w:id="6169" w:author="Houyem Rais" w:date="2024-02-22T15:17:00Z">
              <w:r w:rsidRPr="0075512F" w:rsidDel="000A3E8D">
                <w:rPr>
                  <w:lang w:bidi="ar-TN"/>
                </w:rPr>
                <w:delText>741</w:delText>
              </w:r>
            </w:del>
          </w:p>
        </w:tc>
        <w:tc>
          <w:tcPr>
            <w:tcW w:w="1310" w:type="dxa"/>
            <w:tcBorders>
              <w:top w:val="nil"/>
              <w:left w:val="nil"/>
              <w:bottom w:val="single" w:sz="4" w:space="0" w:color="auto"/>
              <w:right w:val="single" w:sz="4" w:space="0" w:color="auto"/>
            </w:tcBorders>
            <w:shd w:val="clear" w:color="auto" w:fill="auto"/>
            <w:noWrap/>
            <w:tcPrChange w:id="6170" w:author="Farouk Bouhafs" w:date="2023-12-21T17:50:00Z">
              <w:tcPr>
                <w:tcW w:w="850" w:type="dxa"/>
                <w:tcBorders>
                  <w:top w:val="nil"/>
                  <w:left w:val="nil"/>
                  <w:bottom w:val="single" w:sz="4" w:space="0" w:color="auto"/>
                  <w:right w:val="single" w:sz="4" w:space="0" w:color="auto"/>
                </w:tcBorders>
                <w:shd w:val="clear" w:color="auto" w:fill="auto"/>
                <w:noWrap/>
                <w:vAlign w:val="bottom"/>
              </w:tcPr>
            </w:tcPrChange>
          </w:tcPr>
          <w:p w14:paraId="6029619E" w14:textId="7CB75C10" w:rsidR="00F029DD" w:rsidRPr="0075512F" w:rsidDel="000A3E8D" w:rsidRDefault="00F029DD" w:rsidP="000A3E8D">
            <w:pPr>
              <w:rPr>
                <w:del w:id="6171" w:author="Houyem Rais" w:date="2024-02-22T15:17:00Z"/>
                <w:lang w:bidi="ar-TN"/>
              </w:rPr>
              <w:pPrChange w:id="6172" w:author="Houyem Rais" w:date="2024-02-22T15:17:00Z">
                <w:pPr>
                  <w:spacing w:line="240" w:lineRule="auto"/>
                </w:pPr>
              </w:pPrChange>
            </w:pPr>
            <w:ins w:id="6173" w:author="Farouk Bouhafs" w:date="2023-12-21T17:49:00Z">
              <w:del w:id="6174" w:author="Houyem Rais" w:date="2024-02-22T15:17:00Z">
                <w:r w:rsidRPr="00D87E62" w:rsidDel="000A3E8D">
                  <w:delText>91,7%</w:delText>
                </w:r>
              </w:del>
            </w:ins>
            <w:del w:id="6175" w:author="Houyem Rais" w:date="2024-02-22T15:17:00Z">
              <w:r w:rsidRPr="0075512F" w:rsidDel="000A3E8D">
                <w:rPr>
                  <w:lang w:bidi="ar-TN"/>
                </w:rPr>
                <w:delText>89,2%</w:delText>
              </w:r>
            </w:del>
          </w:p>
        </w:tc>
        <w:tc>
          <w:tcPr>
            <w:tcW w:w="2977" w:type="dxa"/>
            <w:tcBorders>
              <w:top w:val="nil"/>
              <w:left w:val="nil"/>
              <w:bottom w:val="single" w:sz="4" w:space="0" w:color="auto"/>
              <w:right w:val="single" w:sz="4" w:space="0" w:color="auto"/>
            </w:tcBorders>
            <w:shd w:val="clear" w:color="auto" w:fill="auto"/>
            <w:noWrap/>
            <w:vAlign w:val="bottom"/>
            <w:tcPrChange w:id="6176" w:author="Farouk Bouhafs" w:date="2023-12-21T17:50:00Z">
              <w:tcPr>
                <w:tcW w:w="2977" w:type="dxa"/>
                <w:gridSpan w:val="2"/>
                <w:tcBorders>
                  <w:top w:val="nil"/>
                  <w:left w:val="nil"/>
                  <w:bottom w:val="single" w:sz="4" w:space="0" w:color="auto"/>
                  <w:right w:val="single" w:sz="4" w:space="0" w:color="auto"/>
                </w:tcBorders>
                <w:shd w:val="clear" w:color="auto" w:fill="auto"/>
                <w:noWrap/>
                <w:vAlign w:val="bottom"/>
              </w:tcPr>
            </w:tcPrChange>
          </w:tcPr>
          <w:p w14:paraId="2E92DE9D" w14:textId="265C6468" w:rsidR="00F029DD" w:rsidRPr="0075512F" w:rsidDel="000A3E8D" w:rsidRDefault="00F029DD" w:rsidP="000A3E8D">
            <w:pPr>
              <w:rPr>
                <w:del w:id="6177" w:author="Houyem Rais" w:date="2024-02-22T15:17:00Z"/>
                <w:lang w:bidi="ar-TN"/>
              </w:rPr>
              <w:pPrChange w:id="6178" w:author="Houyem Rais" w:date="2024-02-22T15:17:00Z">
                <w:pPr>
                  <w:spacing w:line="240" w:lineRule="auto"/>
                </w:pPr>
              </w:pPrChange>
            </w:pPr>
            <w:del w:id="6179" w:author="Houyem Rais" w:date="2024-02-22T15:17:00Z">
              <w:r w:rsidRPr="0075512F" w:rsidDel="000A3E8D">
                <w:rPr>
                  <w:lang w:bidi="ar-TN"/>
                </w:rPr>
                <w:delText>Fonds propres</w:delText>
              </w:r>
            </w:del>
          </w:p>
        </w:tc>
        <w:tc>
          <w:tcPr>
            <w:tcW w:w="1134" w:type="dxa"/>
            <w:tcBorders>
              <w:top w:val="nil"/>
              <w:left w:val="nil"/>
              <w:bottom w:val="single" w:sz="4" w:space="0" w:color="auto"/>
              <w:right w:val="single" w:sz="4" w:space="0" w:color="auto"/>
            </w:tcBorders>
            <w:shd w:val="clear" w:color="auto" w:fill="auto"/>
            <w:noWrap/>
            <w:tcPrChange w:id="6180" w:author="Farouk Bouhafs" w:date="2023-12-21T17:50:00Z">
              <w:tcPr>
                <w:tcW w:w="1134" w:type="dxa"/>
                <w:tcBorders>
                  <w:top w:val="nil"/>
                  <w:left w:val="nil"/>
                  <w:bottom w:val="single" w:sz="4" w:space="0" w:color="auto"/>
                  <w:right w:val="single" w:sz="4" w:space="0" w:color="auto"/>
                </w:tcBorders>
                <w:shd w:val="clear" w:color="auto" w:fill="auto"/>
                <w:noWrap/>
                <w:vAlign w:val="bottom"/>
              </w:tcPr>
            </w:tcPrChange>
          </w:tcPr>
          <w:p w14:paraId="5372FC4F" w14:textId="30D89233" w:rsidR="00F029DD" w:rsidRPr="0075512F" w:rsidDel="000A3E8D" w:rsidRDefault="00F029DD" w:rsidP="000A3E8D">
            <w:pPr>
              <w:rPr>
                <w:del w:id="6181" w:author="Houyem Rais" w:date="2024-02-22T15:17:00Z"/>
                <w:lang w:bidi="ar-TN"/>
              </w:rPr>
              <w:pPrChange w:id="6182" w:author="Houyem Rais" w:date="2024-02-22T15:17:00Z">
                <w:pPr>
                  <w:spacing w:line="240" w:lineRule="auto"/>
                </w:pPr>
              </w:pPrChange>
            </w:pPr>
            <w:ins w:id="6183" w:author="Farouk Bouhafs" w:date="2023-12-21T17:50:00Z">
              <w:del w:id="6184" w:author="Houyem Rais" w:date="2024-02-22T15:17:00Z">
                <w:r w:rsidRPr="00730A01" w:rsidDel="000A3E8D">
                  <w:delText>151</w:delText>
                </w:r>
              </w:del>
            </w:ins>
            <w:del w:id="6185" w:author="Houyem Rais" w:date="2024-02-22T15:17:00Z">
              <w:r w:rsidRPr="0075512F" w:rsidDel="000A3E8D">
                <w:rPr>
                  <w:lang w:bidi="ar-TN"/>
                </w:rPr>
                <w:delText>185</w:delText>
              </w:r>
            </w:del>
          </w:p>
        </w:tc>
        <w:tc>
          <w:tcPr>
            <w:tcW w:w="1310" w:type="dxa"/>
            <w:tcBorders>
              <w:top w:val="nil"/>
              <w:left w:val="nil"/>
              <w:bottom w:val="single" w:sz="4" w:space="0" w:color="auto"/>
              <w:right w:val="single" w:sz="4" w:space="0" w:color="auto"/>
            </w:tcBorders>
            <w:shd w:val="clear" w:color="auto" w:fill="auto"/>
            <w:noWrap/>
            <w:tcPrChange w:id="6186" w:author="Farouk Bouhafs" w:date="2023-12-21T17:50:00Z">
              <w:tcPr>
                <w:tcW w:w="988" w:type="dxa"/>
                <w:tcBorders>
                  <w:top w:val="nil"/>
                  <w:left w:val="nil"/>
                  <w:bottom w:val="single" w:sz="4" w:space="0" w:color="auto"/>
                  <w:right w:val="single" w:sz="4" w:space="0" w:color="auto"/>
                </w:tcBorders>
                <w:shd w:val="clear" w:color="auto" w:fill="auto"/>
                <w:noWrap/>
                <w:vAlign w:val="bottom"/>
              </w:tcPr>
            </w:tcPrChange>
          </w:tcPr>
          <w:p w14:paraId="7D464347" w14:textId="419F1C31" w:rsidR="00F029DD" w:rsidRPr="0075512F" w:rsidDel="000A3E8D" w:rsidRDefault="00F029DD" w:rsidP="000A3E8D">
            <w:pPr>
              <w:rPr>
                <w:del w:id="6187" w:author="Houyem Rais" w:date="2024-02-22T15:17:00Z"/>
                <w:lang w:bidi="ar-TN"/>
              </w:rPr>
              <w:pPrChange w:id="6188" w:author="Houyem Rais" w:date="2024-02-22T15:17:00Z">
                <w:pPr>
                  <w:spacing w:line="240" w:lineRule="auto"/>
                </w:pPr>
              </w:pPrChange>
            </w:pPr>
            <w:ins w:id="6189" w:author="Farouk Bouhafs" w:date="2023-12-21T17:50:00Z">
              <w:del w:id="6190" w:author="Houyem Rais" w:date="2024-02-22T15:17:00Z">
                <w:r w:rsidRPr="00730A01" w:rsidDel="000A3E8D">
                  <w:delText>22,9%</w:delText>
                </w:r>
              </w:del>
            </w:ins>
            <w:del w:id="6191" w:author="Houyem Rais" w:date="2024-02-22T15:17:00Z">
              <w:r w:rsidRPr="0075512F" w:rsidDel="000A3E8D">
                <w:rPr>
                  <w:lang w:bidi="ar-TN"/>
                </w:rPr>
                <w:delText>22,9%</w:delText>
              </w:r>
            </w:del>
          </w:p>
        </w:tc>
      </w:tr>
      <w:tr w:rsidR="00F029DD" w:rsidRPr="0075512F" w:rsidDel="000A3E8D" w14:paraId="4CEE1104" w14:textId="5C19E06E" w:rsidTr="00F029DD">
        <w:tblPrEx>
          <w:tblW w:w="9845" w:type="dxa"/>
          <w:tblPrExChange w:id="6192" w:author="Farouk Bouhafs" w:date="2023-12-21T17:50:00Z">
            <w:tblPrEx>
              <w:tblW w:w="9063" w:type="dxa"/>
            </w:tblPrEx>
          </w:tblPrExChange>
        </w:tblPrEx>
        <w:trPr>
          <w:trHeight w:val="340"/>
          <w:del w:id="6193" w:author="Houyem Rais" w:date="2024-02-22T15:17:00Z"/>
          <w:trPrChange w:id="6194" w:author="Farouk Bouhafs" w:date="2023-12-21T17:50:00Z">
            <w:trPr>
              <w:gridAfter w:val="0"/>
              <w:trHeight w:val="340"/>
            </w:trPr>
          </w:trPrChange>
        </w:trPr>
        <w:tc>
          <w:tcPr>
            <w:tcW w:w="2122" w:type="dxa"/>
            <w:tcBorders>
              <w:top w:val="nil"/>
              <w:left w:val="single" w:sz="4" w:space="0" w:color="auto"/>
              <w:bottom w:val="single" w:sz="4" w:space="0" w:color="auto"/>
              <w:right w:val="single" w:sz="4" w:space="0" w:color="auto"/>
            </w:tcBorders>
            <w:shd w:val="clear" w:color="auto" w:fill="auto"/>
            <w:noWrap/>
            <w:vAlign w:val="center"/>
            <w:hideMark/>
            <w:tcPrChange w:id="6195" w:author="Farouk Bouhafs" w:date="2023-12-21T17:50:00Z">
              <w:tcPr>
                <w:tcW w:w="2122"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2E633163" w14:textId="0A96C61E" w:rsidR="00F029DD" w:rsidRPr="0075512F" w:rsidDel="000A3E8D" w:rsidRDefault="00F029DD" w:rsidP="000A3E8D">
            <w:pPr>
              <w:rPr>
                <w:del w:id="6196" w:author="Houyem Rais" w:date="2024-02-22T15:17:00Z"/>
                <w:lang w:bidi="ar-TN"/>
              </w:rPr>
              <w:pPrChange w:id="6197" w:author="Houyem Rais" w:date="2024-02-22T15:17:00Z">
                <w:pPr>
                  <w:spacing w:line="240" w:lineRule="auto"/>
                </w:pPr>
              </w:pPrChange>
            </w:pPr>
            <w:del w:id="6198" w:author="Houyem Rais" w:date="2024-02-22T15:17:00Z">
              <w:r w:rsidRPr="0075512F" w:rsidDel="000A3E8D">
                <w:rPr>
                  <w:lang w:bidi="ar-TN"/>
                </w:rPr>
                <w:delText>Intérêts intercalaires</w:delText>
              </w:r>
            </w:del>
          </w:p>
        </w:tc>
        <w:tc>
          <w:tcPr>
            <w:tcW w:w="992" w:type="dxa"/>
            <w:tcBorders>
              <w:top w:val="nil"/>
              <w:left w:val="nil"/>
              <w:bottom w:val="single" w:sz="4" w:space="0" w:color="auto"/>
              <w:right w:val="single" w:sz="4" w:space="0" w:color="auto"/>
            </w:tcBorders>
            <w:shd w:val="clear" w:color="auto" w:fill="auto"/>
            <w:noWrap/>
            <w:tcPrChange w:id="6199" w:author="Farouk Bouhafs" w:date="2023-12-21T17:50:00Z">
              <w:tcPr>
                <w:tcW w:w="992" w:type="dxa"/>
                <w:tcBorders>
                  <w:top w:val="nil"/>
                  <w:left w:val="nil"/>
                  <w:bottom w:val="single" w:sz="4" w:space="0" w:color="auto"/>
                  <w:right w:val="single" w:sz="4" w:space="0" w:color="auto"/>
                </w:tcBorders>
                <w:shd w:val="clear" w:color="auto" w:fill="auto"/>
                <w:noWrap/>
                <w:vAlign w:val="bottom"/>
              </w:tcPr>
            </w:tcPrChange>
          </w:tcPr>
          <w:p w14:paraId="2E6A6C8C" w14:textId="7B3130A1" w:rsidR="00F029DD" w:rsidRPr="0075512F" w:rsidDel="000A3E8D" w:rsidRDefault="00F029DD" w:rsidP="000A3E8D">
            <w:pPr>
              <w:rPr>
                <w:del w:id="6200" w:author="Houyem Rais" w:date="2024-02-22T15:17:00Z"/>
                <w:lang w:bidi="ar-TN"/>
              </w:rPr>
              <w:pPrChange w:id="6201" w:author="Houyem Rais" w:date="2024-02-22T15:17:00Z">
                <w:pPr>
                  <w:spacing w:line="240" w:lineRule="auto"/>
                </w:pPr>
              </w:pPrChange>
            </w:pPr>
            <w:ins w:id="6202" w:author="Farouk Bouhafs" w:date="2023-12-21T17:49:00Z">
              <w:del w:id="6203" w:author="Houyem Rais" w:date="2024-02-22T15:17:00Z">
                <w:r w:rsidRPr="00D87E62" w:rsidDel="000A3E8D">
                  <w:delText>55</w:delText>
                </w:r>
              </w:del>
            </w:ins>
            <w:del w:id="6204" w:author="Houyem Rais" w:date="2024-02-22T15:17:00Z">
              <w:r w:rsidRPr="0075512F" w:rsidDel="000A3E8D">
                <w:rPr>
                  <w:lang w:bidi="ar-TN"/>
                </w:rPr>
                <w:delText>67</w:delText>
              </w:r>
            </w:del>
          </w:p>
        </w:tc>
        <w:tc>
          <w:tcPr>
            <w:tcW w:w="1310" w:type="dxa"/>
            <w:tcBorders>
              <w:top w:val="nil"/>
              <w:left w:val="nil"/>
              <w:bottom w:val="single" w:sz="4" w:space="0" w:color="auto"/>
              <w:right w:val="single" w:sz="4" w:space="0" w:color="auto"/>
            </w:tcBorders>
            <w:shd w:val="clear" w:color="auto" w:fill="auto"/>
            <w:noWrap/>
            <w:tcPrChange w:id="6205" w:author="Farouk Bouhafs" w:date="2023-12-21T17:50:00Z">
              <w:tcPr>
                <w:tcW w:w="850" w:type="dxa"/>
                <w:tcBorders>
                  <w:top w:val="nil"/>
                  <w:left w:val="nil"/>
                  <w:bottom w:val="single" w:sz="4" w:space="0" w:color="auto"/>
                  <w:right w:val="single" w:sz="4" w:space="0" w:color="auto"/>
                </w:tcBorders>
                <w:shd w:val="clear" w:color="auto" w:fill="auto"/>
                <w:noWrap/>
                <w:vAlign w:val="bottom"/>
              </w:tcPr>
            </w:tcPrChange>
          </w:tcPr>
          <w:p w14:paraId="43D2F892" w14:textId="2867E1AC" w:rsidR="00F029DD" w:rsidRPr="0075512F" w:rsidDel="000A3E8D" w:rsidRDefault="00F029DD" w:rsidP="000A3E8D">
            <w:pPr>
              <w:rPr>
                <w:del w:id="6206" w:author="Houyem Rais" w:date="2024-02-22T15:17:00Z"/>
                <w:lang w:bidi="ar-TN"/>
              </w:rPr>
              <w:pPrChange w:id="6207" w:author="Houyem Rais" w:date="2024-02-22T15:17:00Z">
                <w:pPr>
                  <w:spacing w:line="240" w:lineRule="auto"/>
                </w:pPr>
              </w:pPrChange>
            </w:pPr>
            <w:ins w:id="6208" w:author="Farouk Bouhafs" w:date="2023-12-21T17:49:00Z">
              <w:del w:id="6209" w:author="Houyem Rais" w:date="2024-02-22T15:17:00Z">
                <w:r w:rsidRPr="00D87E62" w:rsidDel="000A3E8D">
                  <w:delText>8,3%</w:delText>
                </w:r>
              </w:del>
            </w:ins>
            <w:del w:id="6210" w:author="Houyem Rais" w:date="2024-02-22T15:17:00Z">
              <w:r w:rsidRPr="0075512F" w:rsidDel="000A3E8D">
                <w:rPr>
                  <w:lang w:bidi="ar-TN"/>
                </w:rPr>
                <w:delText>10,8%</w:delText>
              </w:r>
            </w:del>
          </w:p>
        </w:tc>
        <w:tc>
          <w:tcPr>
            <w:tcW w:w="2977" w:type="dxa"/>
            <w:tcBorders>
              <w:top w:val="nil"/>
              <w:left w:val="nil"/>
              <w:bottom w:val="single" w:sz="4" w:space="0" w:color="auto"/>
              <w:right w:val="single" w:sz="4" w:space="0" w:color="auto"/>
            </w:tcBorders>
            <w:shd w:val="clear" w:color="auto" w:fill="auto"/>
            <w:noWrap/>
            <w:vAlign w:val="bottom"/>
            <w:tcPrChange w:id="6211" w:author="Farouk Bouhafs" w:date="2023-12-21T17:50:00Z">
              <w:tcPr>
                <w:tcW w:w="2977" w:type="dxa"/>
                <w:gridSpan w:val="2"/>
                <w:tcBorders>
                  <w:top w:val="nil"/>
                  <w:left w:val="nil"/>
                  <w:bottom w:val="single" w:sz="4" w:space="0" w:color="auto"/>
                  <w:right w:val="single" w:sz="4" w:space="0" w:color="auto"/>
                </w:tcBorders>
                <w:shd w:val="clear" w:color="auto" w:fill="auto"/>
                <w:noWrap/>
                <w:vAlign w:val="bottom"/>
              </w:tcPr>
            </w:tcPrChange>
          </w:tcPr>
          <w:p w14:paraId="0F96DE58" w14:textId="7C015CAB" w:rsidR="00F029DD" w:rsidRPr="0075512F" w:rsidDel="000A3E8D" w:rsidRDefault="00F029DD" w:rsidP="000A3E8D">
            <w:pPr>
              <w:rPr>
                <w:del w:id="6212" w:author="Houyem Rais" w:date="2024-02-22T15:17:00Z"/>
                <w:lang w:bidi="ar-TN"/>
              </w:rPr>
              <w:pPrChange w:id="6213" w:author="Houyem Rais" w:date="2024-02-22T15:17:00Z">
                <w:pPr>
                  <w:spacing w:line="240" w:lineRule="auto"/>
                </w:pPr>
              </w:pPrChange>
            </w:pPr>
            <w:del w:id="6214" w:author="Houyem Rais" w:date="2024-02-22T15:17:00Z">
              <w:r w:rsidRPr="0075512F" w:rsidDel="000A3E8D">
                <w:rPr>
                  <w:lang w:bidi="ar-TN"/>
                </w:rPr>
                <w:delText>Dette</w:delText>
              </w:r>
            </w:del>
          </w:p>
        </w:tc>
        <w:tc>
          <w:tcPr>
            <w:tcW w:w="1134" w:type="dxa"/>
            <w:tcBorders>
              <w:top w:val="nil"/>
              <w:left w:val="nil"/>
              <w:bottom w:val="single" w:sz="4" w:space="0" w:color="auto"/>
              <w:right w:val="single" w:sz="4" w:space="0" w:color="auto"/>
            </w:tcBorders>
            <w:shd w:val="clear" w:color="auto" w:fill="auto"/>
            <w:noWrap/>
            <w:tcPrChange w:id="6215" w:author="Farouk Bouhafs" w:date="2023-12-21T17:50:00Z">
              <w:tcPr>
                <w:tcW w:w="1134" w:type="dxa"/>
                <w:tcBorders>
                  <w:top w:val="nil"/>
                  <w:left w:val="nil"/>
                  <w:bottom w:val="single" w:sz="4" w:space="0" w:color="auto"/>
                  <w:right w:val="single" w:sz="4" w:space="0" w:color="auto"/>
                </w:tcBorders>
                <w:shd w:val="clear" w:color="auto" w:fill="auto"/>
                <w:noWrap/>
                <w:vAlign w:val="bottom"/>
              </w:tcPr>
            </w:tcPrChange>
          </w:tcPr>
          <w:p w14:paraId="29DC9FA0" w14:textId="5DF4AB68" w:rsidR="00F029DD" w:rsidRPr="0075512F" w:rsidDel="000A3E8D" w:rsidRDefault="00F029DD" w:rsidP="000A3E8D">
            <w:pPr>
              <w:rPr>
                <w:del w:id="6216" w:author="Houyem Rais" w:date="2024-02-22T15:17:00Z"/>
                <w:lang w:bidi="ar-TN"/>
              </w:rPr>
              <w:pPrChange w:id="6217" w:author="Houyem Rais" w:date="2024-02-22T15:17:00Z">
                <w:pPr>
                  <w:spacing w:line="240" w:lineRule="auto"/>
                </w:pPr>
              </w:pPrChange>
            </w:pPr>
            <w:ins w:id="6218" w:author="Farouk Bouhafs" w:date="2023-12-21T17:50:00Z">
              <w:del w:id="6219" w:author="Houyem Rais" w:date="2024-02-22T15:17:00Z">
                <w:r w:rsidRPr="00730A01" w:rsidDel="000A3E8D">
                  <w:delText>507</w:delText>
                </w:r>
              </w:del>
            </w:ins>
            <w:del w:id="6220" w:author="Houyem Rais" w:date="2024-02-22T15:17:00Z">
              <w:r w:rsidRPr="0075512F" w:rsidDel="000A3E8D">
                <w:rPr>
                  <w:lang w:bidi="ar-TN"/>
                </w:rPr>
                <w:delText>623</w:delText>
              </w:r>
            </w:del>
          </w:p>
        </w:tc>
        <w:tc>
          <w:tcPr>
            <w:tcW w:w="1310" w:type="dxa"/>
            <w:tcBorders>
              <w:top w:val="nil"/>
              <w:left w:val="nil"/>
              <w:bottom w:val="single" w:sz="4" w:space="0" w:color="auto"/>
              <w:right w:val="single" w:sz="4" w:space="0" w:color="auto"/>
            </w:tcBorders>
            <w:shd w:val="clear" w:color="auto" w:fill="auto"/>
            <w:noWrap/>
            <w:tcPrChange w:id="6221" w:author="Farouk Bouhafs" w:date="2023-12-21T17:50:00Z">
              <w:tcPr>
                <w:tcW w:w="988" w:type="dxa"/>
                <w:tcBorders>
                  <w:top w:val="nil"/>
                  <w:left w:val="nil"/>
                  <w:bottom w:val="single" w:sz="4" w:space="0" w:color="auto"/>
                  <w:right w:val="single" w:sz="4" w:space="0" w:color="auto"/>
                </w:tcBorders>
                <w:shd w:val="clear" w:color="auto" w:fill="auto"/>
                <w:noWrap/>
                <w:vAlign w:val="bottom"/>
              </w:tcPr>
            </w:tcPrChange>
          </w:tcPr>
          <w:p w14:paraId="0FE485CF" w14:textId="4C6F1232" w:rsidR="00F029DD" w:rsidRPr="0075512F" w:rsidDel="000A3E8D" w:rsidRDefault="00F029DD" w:rsidP="000A3E8D">
            <w:pPr>
              <w:rPr>
                <w:del w:id="6222" w:author="Houyem Rais" w:date="2024-02-22T15:17:00Z"/>
                <w:lang w:bidi="ar-TN"/>
              </w:rPr>
              <w:pPrChange w:id="6223" w:author="Houyem Rais" w:date="2024-02-22T15:17:00Z">
                <w:pPr>
                  <w:spacing w:line="240" w:lineRule="auto"/>
                </w:pPr>
              </w:pPrChange>
            </w:pPr>
            <w:ins w:id="6224" w:author="Farouk Bouhafs" w:date="2023-12-21T17:50:00Z">
              <w:del w:id="6225" w:author="Houyem Rais" w:date="2024-02-22T15:17:00Z">
                <w:r w:rsidRPr="00730A01" w:rsidDel="000A3E8D">
                  <w:delText>77,1%</w:delText>
                </w:r>
              </w:del>
            </w:ins>
            <w:del w:id="6226" w:author="Houyem Rais" w:date="2024-02-22T15:17:00Z">
              <w:r w:rsidRPr="0075512F" w:rsidDel="000A3E8D">
                <w:rPr>
                  <w:lang w:bidi="ar-TN"/>
                </w:rPr>
                <w:delText>77,1%</w:delText>
              </w:r>
            </w:del>
          </w:p>
        </w:tc>
      </w:tr>
      <w:tr w:rsidR="00F029DD" w:rsidRPr="0075512F" w:rsidDel="000A3E8D" w14:paraId="65F3A510" w14:textId="096394D6" w:rsidTr="00F029DD">
        <w:tblPrEx>
          <w:tblW w:w="9845" w:type="dxa"/>
          <w:tblPrExChange w:id="6227" w:author="Farouk Bouhafs" w:date="2023-12-21T17:49:00Z">
            <w:tblPrEx>
              <w:tblW w:w="9063" w:type="dxa"/>
            </w:tblPrEx>
          </w:tblPrExChange>
        </w:tblPrEx>
        <w:trPr>
          <w:trHeight w:val="340"/>
          <w:del w:id="6228" w:author="Houyem Rais" w:date="2024-02-22T15:17:00Z"/>
          <w:trPrChange w:id="6229" w:author="Farouk Bouhafs" w:date="2023-12-21T17:49:00Z">
            <w:trPr>
              <w:gridAfter w:val="0"/>
              <w:trHeight w:val="340"/>
            </w:trPr>
          </w:trPrChange>
        </w:trPr>
        <w:tc>
          <w:tcPr>
            <w:tcW w:w="2122" w:type="dxa"/>
            <w:tcBorders>
              <w:top w:val="nil"/>
              <w:left w:val="single" w:sz="4" w:space="0" w:color="auto"/>
              <w:bottom w:val="single" w:sz="4" w:space="0" w:color="auto"/>
              <w:right w:val="single" w:sz="4" w:space="0" w:color="auto"/>
            </w:tcBorders>
            <w:shd w:val="clear" w:color="auto" w:fill="auto"/>
            <w:noWrap/>
            <w:vAlign w:val="center"/>
            <w:hideMark/>
            <w:tcPrChange w:id="6230" w:author="Farouk Bouhafs" w:date="2023-12-21T17:49:00Z">
              <w:tcPr>
                <w:tcW w:w="2122"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640FB6D8" w14:textId="59FA0CF4" w:rsidR="00F029DD" w:rsidRPr="0075512F" w:rsidDel="000A3E8D" w:rsidRDefault="00F029DD" w:rsidP="000A3E8D">
            <w:pPr>
              <w:rPr>
                <w:del w:id="6231" w:author="Houyem Rais" w:date="2024-02-22T15:17:00Z"/>
                <w:b/>
                <w:bCs/>
                <w:lang w:bidi="ar-TN"/>
              </w:rPr>
              <w:pPrChange w:id="6232" w:author="Houyem Rais" w:date="2024-02-22T15:17:00Z">
                <w:pPr>
                  <w:spacing w:line="240" w:lineRule="auto"/>
                </w:pPr>
              </w:pPrChange>
            </w:pPr>
            <w:del w:id="6233" w:author="Houyem Rais" w:date="2024-02-22T15:17:00Z">
              <w:r w:rsidRPr="0075512F" w:rsidDel="000A3E8D">
                <w:rPr>
                  <w:b/>
                  <w:bCs/>
                  <w:lang w:bidi="ar-TN"/>
                </w:rPr>
                <w:delText> </w:delText>
              </w:r>
            </w:del>
          </w:p>
        </w:tc>
        <w:tc>
          <w:tcPr>
            <w:tcW w:w="992" w:type="dxa"/>
            <w:tcBorders>
              <w:top w:val="nil"/>
              <w:left w:val="nil"/>
              <w:bottom w:val="single" w:sz="4" w:space="0" w:color="auto"/>
              <w:right w:val="single" w:sz="4" w:space="0" w:color="auto"/>
            </w:tcBorders>
            <w:shd w:val="clear" w:color="auto" w:fill="auto"/>
            <w:noWrap/>
            <w:tcPrChange w:id="6234" w:author="Farouk Bouhafs" w:date="2023-12-21T17:49:00Z">
              <w:tcPr>
                <w:tcW w:w="992" w:type="dxa"/>
                <w:tcBorders>
                  <w:top w:val="nil"/>
                  <w:left w:val="nil"/>
                  <w:bottom w:val="single" w:sz="4" w:space="0" w:color="auto"/>
                  <w:right w:val="single" w:sz="4" w:space="0" w:color="auto"/>
                </w:tcBorders>
                <w:shd w:val="clear" w:color="auto" w:fill="auto"/>
                <w:noWrap/>
                <w:vAlign w:val="bottom"/>
              </w:tcPr>
            </w:tcPrChange>
          </w:tcPr>
          <w:p w14:paraId="49E667FE" w14:textId="68CFD95C" w:rsidR="00F029DD" w:rsidRPr="0075512F" w:rsidDel="000A3E8D" w:rsidRDefault="00F029DD" w:rsidP="000A3E8D">
            <w:pPr>
              <w:rPr>
                <w:del w:id="6235" w:author="Houyem Rais" w:date="2024-02-22T15:17:00Z"/>
                <w:lang w:bidi="ar-TN"/>
              </w:rPr>
              <w:pPrChange w:id="6236" w:author="Houyem Rais" w:date="2024-02-22T15:17:00Z">
                <w:pPr>
                  <w:spacing w:line="240" w:lineRule="auto"/>
                </w:pPr>
              </w:pPrChange>
            </w:pPr>
          </w:p>
        </w:tc>
        <w:tc>
          <w:tcPr>
            <w:tcW w:w="1310" w:type="dxa"/>
            <w:tcBorders>
              <w:top w:val="nil"/>
              <w:left w:val="nil"/>
              <w:bottom w:val="single" w:sz="4" w:space="0" w:color="auto"/>
              <w:right w:val="single" w:sz="4" w:space="0" w:color="auto"/>
            </w:tcBorders>
            <w:shd w:val="clear" w:color="auto" w:fill="auto"/>
            <w:noWrap/>
            <w:tcPrChange w:id="6237" w:author="Farouk Bouhafs" w:date="2023-12-21T17:49:00Z">
              <w:tcPr>
                <w:tcW w:w="850" w:type="dxa"/>
                <w:tcBorders>
                  <w:top w:val="nil"/>
                  <w:left w:val="nil"/>
                  <w:bottom w:val="single" w:sz="4" w:space="0" w:color="auto"/>
                  <w:right w:val="single" w:sz="4" w:space="0" w:color="auto"/>
                </w:tcBorders>
                <w:shd w:val="clear" w:color="auto" w:fill="auto"/>
                <w:noWrap/>
                <w:vAlign w:val="bottom"/>
              </w:tcPr>
            </w:tcPrChange>
          </w:tcPr>
          <w:p w14:paraId="273047DA" w14:textId="08D28DC5" w:rsidR="00F029DD" w:rsidRPr="0075512F" w:rsidDel="000A3E8D" w:rsidRDefault="00F029DD" w:rsidP="000A3E8D">
            <w:pPr>
              <w:rPr>
                <w:del w:id="6238" w:author="Houyem Rais" w:date="2024-02-22T15:17:00Z"/>
                <w:lang w:bidi="ar-TN"/>
              </w:rPr>
              <w:pPrChange w:id="6239" w:author="Houyem Rais" w:date="2024-02-22T15:17:00Z">
                <w:pPr>
                  <w:spacing w:line="240" w:lineRule="auto"/>
                </w:pPr>
              </w:pPrChange>
            </w:pPr>
          </w:p>
        </w:tc>
        <w:tc>
          <w:tcPr>
            <w:tcW w:w="2977" w:type="dxa"/>
            <w:tcBorders>
              <w:top w:val="nil"/>
              <w:left w:val="nil"/>
              <w:bottom w:val="single" w:sz="4" w:space="0" w:color="auto"/>
              <w:right w:val="single" w:sz="4" w:space="0" w:color="auto"/>
            </w:tcBorders>
            <w:shd w:val="clear" w:color="auto" w:fill="auto"/>
            <w:noWrap/>
            <w:vAlign w:val="bottom"/>
            <w:tcPrChange w:id="6240" w:author="Farouk Bouhafs" w:date="2023-12-21T17:49:00Z">
              <w:tcPr>
                <w:tcW w:w="2977" w:type="dxa"/>
                <w:gridSpan w:val="2"/>
                <w:tcBorders>
                  <w:top w:val="nil"/>
                  <w:left w:val="nil"/>
                  <w:bottom w:val="single" w:sz="4" w:space="0" w:color="auto"/>
                  <w:right w:val="single" w:sz="4" w:space="0" w:color="auto"/>
                </w:tcBorders>
                <w:shd w:val="clear" w:color="auto" w:fill="auto"/>
                <w:noWrap/>
                <w:vAlign w:val="bottom"/>
              </w:tcPr>
            </w:tcPrChange>
          </w:tcPr>
          <w:p w14:paraId="0241421A" w14:textId="4FCC2719" w:rsidR="00F029DD" w:rsidRPr="0075512F" w:rsidDel="000A3E8D" w:rsidRDefault="00F029DD" w:rsidP="000A3E8D">
            <w:pPr>
              <w:rPr>
                <w:del w:id="6241" w:author="Houyem Rais" w:date="2024-02-22T15:17:00Z"/>
                <w:lang w:bidi="ar-TN"/>
              </w:rPr>
              <w:pPrChange w:id="6242" w:author="Houyem Rais" w:date="2024-02-22T15:17:00Z">
                <w:pPr>
                  <w:spacing w:line="240" w:lineRule="auto"/>
                </w:pPr>
              </w:pPrChange>
            </w:pPr>
            <w:del w:id="6243" w:author="Houyem Rais" w:date="2024-02-22T15:17:00Z">
              <w:r w:rsidRPr="0075512F" w:rsidDel="000A3E8D">
                <w:rPr>
                  <w:lang w:bidi="ar-TN"/>
                </w:rPr>
                <w:delText>Subvention d'investissement</w:delText>
              </w:r>
            </w:del>
          </w:p>
        </w:tc>
        <w:tc>
          <w:tcPr>
            <w:tcW w:w="1134" w:type="dxa"/>
            <w:tcBorders>
              <w:top w:val="nil"/>
              <w:left w:val="nil"/>
              <w:bottom w:val="single" w:sz="4" w:space="0" w:color="auto"/>
              <w:right w:val="single" w:sz="4" w:space="0" w:color="auto"/>
            </w:tcBorders>
            <w:shd w:val="clear" w:color="auto" w:fill="auto"/>
            <w:noWrap/>
            <w:vAlign w:val="bottom"/>
            <w:tcPrChange w:id="6244" w:author="Farouk Bouhafs" w:date="2023-12-21T17:49:00Z">
              <w:tcPr>
                <w:tcW w:w="1134" w:type="dxa"/>
                <w:tcBorders>
                  <w:top w:val="nil"/>
                  <w:left w:val="nil"/>
                  <w:bottom w:val="single" w:sz="4" w:space="0" w:color="auto"/>
                  <w:right w:val="single" w:sz="4" w:space="0" w:color="auto"/>
                </w:tcBorders>
                <w:shd w:val="clear" w:color="auto" w:fill="auto"/>
                <w:noWrap/>
                <w:vAlign w:val="bottom"/>
              </w:tcPr>
            </w:tcPrChange>
          </w:tcPr>
          <w:p w14:paraId="1C919300" w14:textId="62BCE54C" w:rsidR="00F029DD" w:rsidRPr="0075512F" w:rsidDel="000A3E8D" w:rsidRDefault="00F029DD" w:rsidP="000A3E8D">
            <w:pPr>
              <w:rPr>
                <w:del w:id="6245" w:author="Houyem Rais" w:date="2024-02-22T15:17:00Z"/>
                <w:lang w:bidi="ar-TN"/>
              </w:rPr>
              <w:pPrChange w:id="6246" w:author="Houyem Rais" w:date="2024-02-22T15:17:00Z">
                <w:pPr>
                  <w:spacing w:line="240" w:lineRule="auto"/>
                </w:pPr>
              </w:pPrChange>
            </w:pPr>
            <w:del w:id="6247" w:author="Houyem Rais" w:date="2024-02-22T15:17:00Z">
              <w:r w:rsidRPr="0075512F" w:rsidDel="000A3E8D">
                <w:rPr>
                  <w:lang w:bidi="ar-TN"/>
                </w:rPr>
                <w:delText>0</w:delText>
              </w:r>
            </w:del>
          </w:p>
        </w:tc>
        <w:tc>
          <w:tcPr>
            <w:tcW w:w="1310" w:type="dxa"/>
            <w:tcBorders>
              <w:top w:val="nil"/>
              <w:left w:val="nil"/>
              <w:bottom w:val="single" w:sz="4" w:space="0" w:color="auto"/>
              <w:right w:val="single" w:sz="4" w:space="0" w:color="auto"/>
            </w:tcBorders>
            <w:shd w:val="clear" w:color="auto" w:fill="auto"/>
            <w:noWrap/>
            <w:vAlign w:val="bottom"/>
            <w:tcPrChange w:id="6248" w:author="Farouk Bouhafs" w:date="2023-12-21T17:49:00Z">
              <w:tcPr>
                <w:tcW w:w="988" w:type="dxa"/>
                <w:tcBorders>
                  <w:top w:val="nil"/>
                  <w:left w:val="nil"/>
                  <w:bottom w:val="single" w:sz="4" w:space="0" w:color="auto"/>
                  <w:right w:val="single" w:sz="4" w:space="0" w:color="auto"/>
                </w:tcBorders>
                <w:shd w:val="clear" w:color="auto" w:fill="auto"/>
                <w:noWrap/>
                <w:vAlign w:val="bottom"/>
              </w:tcPr>
            </w:tcPrChange>
          </w:tcPr>
          <w:p w14:paraId="17C11948" w14:textId="6529A31E" w:rsidR="00F029DD" w:rsidRPr="0075512F" w:rsidDel="000A3E8D" w:rsidRDefault="00F029DD" w:rsidP="000A3E8D">
            <w:pPr>
              <w:rPr>
                <w:del w:id="6249" w:author="Houyem Rais" w:date="2024-02-22T15:17:00Z"/>
                <w:lang w:bidi="ar-TN"/>
              </w:rPr>
              <w:pPrChange w:id="6250" w:author="Houyem Rais" w:date="2024-02-22T15:17:00Z">
                <w:pPr>
                  <w:spacing w:line="240" w:lineRule="auto"/>
                </w:pPr>
              </w:pPrChange>
            </w:pPr>
            <w:del w:id="6251" w:author="Houyem Rais" w:date="2024-02-22T15:17:00Z">
              <w:r w:rsidRPr="0075512F" w:rsidDel="000A3E8D">
                <w:rPr>
                  <w:lang w:bidi="ar-TN"/>
                </w:rPr>
                <w:delText>0,00%</w:delText>
              </w:r>
            </w:del>
          </w:p>
        </w:tc>
      </w:tr>
      <w:tr w:rsidR="00F029DD" w:rsidRPr="0075512F" w:rsidDel="000A3E8D" w14:paraId="453B5DDA" w14:textId="2732B979" w:rsidTr="00F029DD">
        <w:tblPrEx>
          <w:tblW w:w="9845" w:type="dxa"/>
          <w:tblPrExChange w:id="6252" w:author="Farouk Bouhafs" w:date="2023-12-21T17:50:00Z">
            <w:tblPrEx>
              <w:tblW w:w="9063" w:type="dxa"/>
            </w:tblPrEx>
          </w:tblPrExChange>
        </w:tblPrEx>
        <w:trPr>
          <w:trHeight w:val="397"/>
          <w:del w:id="6253" w:author="Houyem Rais" w:date="2024-02-22T15:17:00Z"/>
          <w:trPrChange w:id="6254" w:author="Farouk Bouhafs" w:date="2023-12-21T17:50:00Z">
            <w:trPr>
              <w:gridAfter w:val="0"/>
              <w:trHeight w:val="397"/>
            </w:trPr>
          </w:trPrChange>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Change w:id="6255" w:author="Farouk Bouhafs" w:date="2023-12-21T17:50:00Z">
              <w:tcPr>
                <w:tcW w:w="2122" w:type="dxa"/>
                <w:gridSpan w:val="2"/>
                <w:tcBorders>
                  <w:top w:val="nil"/>
                  <w:left w:val="single" w:sz="4" w:space="0" w:color="auto"/>
                  <w:bottom w:val="single" w:sz="4" w:space="0" w:color="auto"/>
                  <w:right w:val="single" w:sz="4" w:space="0" w:color="auto"/>
                </w:tcBorders>
                <w:shd w:val="clear" w:color="000000" w:fill="D9D9D9"/>
                <w:noWrap/>
                <w:vAlign w:val="center"/>
                <w:hideMark/>
              </w:tcPr>
            </w:tcPrChange>
          </w:tcPr>
          <w:p w14:paraId="4F1042B5" w14:textId="6FD611D5" w:rsidR="00F029DD" w:rsidRPr="0075512F" w:rsidDel="000A3E8D" w:rsidRDefault="00F029DD" w:rsidP="000A3E8D">
            <w:pPr>
              <w:rPr>
                <w:del w:id="6256" w:author="Houyem Rais" w:date="2024-02-22T15:17:00Z"/>
                <w:b/>
                <w:bCs/>
                <w:lang w:bidi="ar-TN"/>
              </w:rPr>
              <w:pPrChange w:id="6257" w:author="Houyem Rais" w:date="2024-02-22T15:17:00Z">
                <w:pPr>
                  <w:spacing w:line="240" w:lineRule="auto"/>
                </w:pPr>
              </w:pPrChange>
            </w:pPr>
            <w:del w:id="6258" w:author="Houyem Rais" w:date="2024-02-22T15:17:00Z">
              <w:r w:rsidRPr="0075512F" w:rsidDel="000A3E8D">
                <w:rPr>
                  <w:b/>
                  <w:bCs/>
                  <w:lang w:bidi="ar-TN"/>
                </w:rPr>
                <w:delText>Total</w:delText>
              </w:r>
            </w:del>
          </w:p>
        </w:tc>
        <w:tc>
          <w:tcPr>
            <w:tcW w:w="992" w:type="dxa"/>
            <w:tcBorders>
              <w:top w:val="nil"/>
              <w:left w:val="nil"/>
              <w:bottom w:val="single" w:sz="4" w:space="0" w:color="auto"/>
              <w:right w:val="single" w:sz="4" w:space="0" w:color="auto"/>
            </w:tcBorders>
            <w:shd w:val="clear" w:color="000000" w:fill="D9D9D9"/>
            <w:noWrap/>
            <w:tcPrChange w:id="6259" w:author="Farouk Bouhafs" w:date="2023-12-21T17:50:00Z">
              <w:tcPr>
                <w:tcW w:w="992" w:type="dxa"/>
                <w:tcBorders>
                  <w:top w:val="nil"/>
                  <w:left w:val="nil"/>
                  <w:bottom w:val="single" w:sz="4" w:space="0" w:color="auto"/>
                  <w:right w:val="single" w:sz="4" w:space="0" w:color="auto"/>
                </w:tcBorders>
                <w:shd w:val="clear" w:color="000000" w:fill="D9D9D9"/>
                <w:noWrap/>
                <w:vAlign w:val="bottom"/>
              </w:tcPr>
            </w:tcPrChange>
          </w:tcPr>
          <w:p w14:paraId="3DDC092C" w14:textId="16B6989F" w:rsidR="00F029DD" w:rsidRPr="00F029DD" w:rsidDel="000A3E8D" w:rsidRDefault="00F029DD" w:rsidP="000A3E8D">
            <w:pPr>
              <w:rPr>
                <w:del w:id="6260" w:author="Houyem Rais" w:date="2024-02-22T15:17:00Z"/>
                <w:rFonts w:asciiTheme="minorHAnsi" w:hAnsiTheme="minorHAnsi" w:cstheme="minorHAnsi"/>
                <w:b/>
                <w:bCs/>
                <w:lang w:bidi="ar-TN"/>
              </w:rPr>
              <w:pPrChange w:id="6261" w:author="Houyem Rais" w:date="2024-02-22T15:17:00Z">
                <w:pPr>
                  <w:spacing w:line="240" w:lineRule="auto"/>
                </w:pPr>
              </w:pPrChange>
            </w:pPr>
            <w:ins w:id="6262" w:author="Farouk Bouhafs" w:date="2023-12-21T17:49:00Z">
              <w:del w:id="6263" w:author="Houyem Rais" w:date="2024-02-22T15:17:00Z">
                <w:r w:rsidRPr="00F029DD" w:rsidDel="000A3E8D">
                  <w:rPr>
                    <w:b/>
                    <w:bCs/>
                    <w:rPrChange w:id="6264" w:author="Farouk Bouhafs" w:date="2023-12-21T17:50:00Z">
                      <w:rPr/>
                    </w:rPrChange>
                  </w:rPr>
                  <w:delText>658</w:delText>
                </w:r>
              </w:del>
            </w:ins>
            <w:del w:id="6265" w:author="Houyem Rais" w:date="2024-02-22T15:17:00Z">
              <w:r w:rsidRPr="00F029DD" w:rsidDel="000A3E8D">
                <w:rPr>
                  <w:rFonts w:asciiTheme="minorHAnsi" w:hAnsiTheme="minorHAnsi" w:cstheme="minorHAnsi"/>
                  <w:b/>
                  <w:bCs/>
                </w:rPr>
                <w:delText>808</w:delText>
              </w:r>
            </w:del>
          </w:p>
        </w:tc>
        <w:tc>
          <w:tcPr>
            <w:tcW w:w="1310" w:type="dxa"/>
            <w:tcBorders>
              <w:top w:val="nil"/>
              <w:left w:val="nil"/>
              <w:bottom w:val="single" w:sz="4" w:space="0" w:color="auto"/>
              <w:right w:val="single" w:sz="4" w:space="0" w:color="auto"/>
            </w:tcBorders>
            <w:shd w:val="clear" w:color="000000" w:fill="D9D9D9"/>
            <w:noWrap/>
            <w:hideMark/>
            <w:tcPrChange w:id="6266" w:author="Farouk Bouhafs" w:date="2023-12-21T17:50:00Z">
              <w:tcPr>
                <w:tcW w:w="850" w:type="dxa"/>
                <w:tcBorders>
                  <w:top w:val="nil"/>
                  <w:left w:val="nil"/>
                  <w:bottom w:val="single" w:sz="4" w:space="0" w:color="auto"/>
                  <w:right w:val="single" w:sz="4" w:space="0" w:color="auto"/>
                </w:tcBorders>
                <w:shd w:val="clear" w:color="000000" w:fill="D9D9D9"/>
                <w:noWrap/>
                <w:vAlign w:val="bottom"/>
                <w:hideMark/>
              </w:tcPr>
            </w:tcPrChange>
          </w:tcPr>
          <w:p w14:paraId="3D58BAA5" w14:textId="69C2A90C" w:rsidR="00F029DD" w:rsidRPr="00F029DD" w:rsidDel="000A3E8D" w:rsidRDefault="00F029DD" w:rsidP="000A3E8D">
            <w:pPr>
              <w:rPr>
                <w:del w:id="6267" w:author="Houyem Rais" w:date="2024-02-22T15:17:00Z"/>
                <w:rFonts w:asciiTheme="minorHAnsi" w:hAnsiTheme="minorHAnsi" w:cstheme="minorHAnsi"/>
                <w:b/>
                <w:bCs/>
                <w:lang w:bidi="ar-TN"/>
              </w:rPr>
              <w:pPrChange w:id="6268" w:author="Houyem Rais" w:date="2024-02-22T15:17:00Z">
                <w:pPr>
                  <w:spacing w:line="240" w:lineRule="auto"/>
                </w:pPr>
              </w:pPrChange>
            </w:pPr>
            <w:ins w:id="6269" w:author="Farouk Bouhafs" w:date="2023-12-21T17:49:00Z">
              <w:del w:id="6270" w:author="Houyem Rais" w:date="2024-02-22T15:17:00Z">
                <w:r w:rsidRPr="00F029DD" w:rsidDel="000A3E8D">
                  <w:rPr>
                    <w:b/>
                    <w:bCs/>
                    <w:rPrChange w:id="6271" w:author="Farouk Bouhafs" w:date="2023-12-21T17:50:00Z">
                      <w:rPr/>
                    </w:rPrChange>
                  </w:rPr>
                  <w:delText>100%</w:delText>
                </w:r>
              </w:del>
            </w:ins>
            <w:del w:id="6272" w:author="Houyem Rais" w:date="2024-02-22T15:17:00Z">
              <w:r w:rsidRPr="00F029DD" w:rsidDel="000A3E8D">
                <w:rPr>
                  <w:rFonts w:asciiTheme="minorHAnsi" w:hAnsiTheme="minorHAnsi" w:cstheme="minorHAnsi"/>
                  <w:b/>
                  <w:bCs/>
                </w:rPr>
                <w:delText>100%</w:delText>
              </w:r>
            </w:del>
          </w:p>
        </w:tc>
        <w:tc>
          <w:tcPr>
            <w:tcW w:w="2977" w:type="dxa"/>
            <w:tcBorders>
              <w:top w:val="nil"/>
              <w:left w:val="nil"/>
              <w:bottom w:val="single" w:sz="4" w:space="0" w:color="auto"/>
              <w:right w:val="single" w:sz="4" w:space="0" w:color="auto"/>
            </w:tcBorders>
            <w:shd w:val="clear" w:color="000000" w:fill="D9D9D9"/>
            <w:noWrap/>
            <w:vAlign w:val="center"/>
            <w:hideMark/>
            <w:tcPrChange w:id="6273" w:author="Farouk Bouhafs" w:date="2023-12-21T17:50:00Z">
              <w:tcPr>
                <w:tcW w:w="2977" w:type="dxa"/>
                <w:gridSpan w:val="2"/>
                <w:tcBorders>
                  <w:top w:val="nil"/>
                  <w:left w:val="nil"/>
                  <w:bottom w:val="single" w:sz="4" w:space="0" w:color="auto"/>
                  <w:right w:val="single" w:sz="4" w:space="0" w:color="auto"/>
                </w:tcBorders>
                <w:shd w:val="clear" w:color="000000" w:fill="D9D9D9"/>
                <w:noWrap/>
                <w:vAlign w:val="center"/>
                <w:hideMark/>
              </w:tcPr>
            </w:tcPrChange>
          </w:tcPr>
          <w:p w14:paraId="0FFD27BB" w14:textId="75F0DAD0" w:rsidR="00F029DD" w:rsidRPr="0075512F" w:rsidDel="000A3E8D" w:rsidRDefault="00F029DD" w:rsidP="000A3E8D">
            <w:pPr>
              <w:rPr>
                <w:del w:id="6274" w:author="Houyem Rais" w:date="2024-02-22T15:17:00Z"/>
                <w:rFonts w:asciiTheme="minorHAnsi" w:hAnsiTheme="minorHAnsi" w:cstheme="minorHAnsi"/>
                <w:b/>
                <w:bCs/>
                <w:lang w:bidi="ar-TN"/>
              </w:rPr>
              <w:pPrChange w:id="6275" w:author="Houyem Rais" w:date="2024-02-22T15:17:00Z">
                <w:pPr>
                  <w:spacing w:line="240" w:lineRule="auto"/>
                </w:pPr>
              </w:pPrChange>
            </w:pPr>
            <w:del w:id="6276" w:author="Houyem Rais" w:date="2024-02-22T15:17:00Z">
              <w:r w:rsidRPr="0075512F" w:rsidDel="000A3E8D">
                <w:rPr>
                  <w:rFonts w:asciiTheme="minorHAnsi" w:hAnsiTheme="minorHAnsi" w:cstheme="minorHAnsi"/>
                  <w:b/>
                  <w:bCs/>
                  <w:lang w:bidi="ar-TN"/>
                </w:rPr>
                <w:delText>Total</w:delText>
              </w:r>
            </w:del>
          </w:p>
        </w:tc>
        <w:tc>
          <w:tcPr>
            <w:tcW w:w="1134" w:type="dxa"/>
            <w:tcBorders>
              <w:top w:val="nil"/>
              <w:left w:val="nil"/>
              <w:bottom w:val="single" w:sz="4" w:space="0" w:color="auto"/>
              <w:right w:val="single" w:sz="4" w:space="0" w:color="auto"/>
            </w:tcBorders>
            <w:shd w:val="clear" w:color="000000" w:fill="D9D9D9"/>
            <w:noWrap/>
            <w:tcPrChange w:id="6277" w:author="Farouk Bouhafs" w:date="2023-12-21T17:50:00Z">
              <w:tcPr>
                <w:tcW w:w="1134" w:type="dxa"/>
                <w:tcBorders>
                  <w:top w:val="nil"/>
                  <w:left w:val="nil"/>
                  <w:bottom w:val="single" w:sz="4" w:space="0" w:color="auto"/>
                  <w:right w:val="single" w:sz="4" w:space="0" w:color="auto"/>
                </w:tcBorders>
                <w:shd w:val="clear" w:color="000000" w:fill="D9D9D9"/>
                <w:noWrap/>
                <w:vAlign w:val="bottom"/>
              </w:tcPr>
            </w:tcPrChange>
          </w:tcPr>
          <w:p w14:paraId="7DE9F7F6" w14:textId="24164B44" w:rsidR="00F029DD" w:rsidRPr="0075512F" w:rsidDel="000A3E8D" w:rsidRDefault="00F029DD" w:rsidP="000A3E8D">
            <w:pPr>
              <w:rPr>
                <w:del w:id="6278" w:author="Houyem Rais" w:date="2024-02-22T15:17:00Z"/>
                <w:rFonts w:asciiTheme="minorHAnsi" w:hAnsiTheme="minorHAnsi" w:cstheme="minorHAnsi"/>
                <w:b/>
                <w:bCs/>
                <w:lang w:bidi="ar-TN"/>
              </w:rPr>
              <w:pPrChange w:id="6279" w:author="Houyem Rais" w:date="2024-02-22T15:17:00Z">
                <w:pPr>
                  <w:spacing w:line="240" w:lineRule="auto"/>
                </w:pPr>
              </w:pPrChange>
            </w:pPr>
            <w:ins w:id="6280" w:author="Farouk Bouhafs" w:date="2023-12-21T17:50:00Z">
              <w:del w:id="6281" w:author="Houyem Rais" w:date="2024-02-22T15:17:00Z">
                <w:r w:rsidRPr="00054D5D" w:rsidDel="000A3E8D">
                  <w:rPr>
                    <w:b/>
                    <w:bCs/>
                  </w:rPr>
                  <w:delText>658</w:delText>
                </w:r>
              </w:del>
            </w:ins>
            <w:del w:id="6282" w:author="Houyem Rais" w:date="2024-02-22T15:17:00Z">
              <w:r w:rsidRPr="0075512F" w:rsidDel="000A3E8D">
                <w:rPr>
                  <w:rFonts w:asciiTheme="minorHAnsi" w:hAnsiTheme="minorHAnsi" w:cstheme="minorHAnsi"/>
                  <w:b/>
                  <w:bCs/>
                </w:rPr>
                <w:delText>808</w:delText>
              </w:r>
            </w:del>
          </w:p>
        </w:tc>
        <w:tc>
          <w:tcPr>
            <w:tcW w:w="1310" w:type="dxa"/>
            <w:tcBorders>
              <w:top w:val="nil"/>
              <w:left w:val="nil"/>
              <w:bottom w:val="single" w:sz="4" w:space="0" w:color="auto"/>
              <w:right w:val="single" w:sz="4" w:space="0" w:color="auto"/>
            </w:tcBorders>
            <w:shd w:val="clear" w:color="000000" w:fill="D9D9D9"/>
            <w:noWrap/>
            <w:hideMark/>
            <w:tcPrChange w:id="6283" w:author="Farouk Bouhafs" w:date="2023-12-21T17:50:00Z">
              <w:tcPr>
                <w:tcW w:w="988" w:type="dxa"/>
                <w:tcBorders>
                  <w:top w:val="nil"/>
                  <w:left w:val="nil"/>
                  <w:bottom w:val="single" w:sz="4" w:space="0" w:color="auto"/>
                  <w:right w:val="single" w:sz="4" w:space="0" w:color="auto"/>
                </w:tcBorders>
                <w:shd w:val="clear" w:color="000000" w:fill="D9D9D9"/>
                <w:noWrap/>
                <w:vAlign w:val="bottom"/>
                <w:hideMark/>
              </w:tcPr>
            </w:tcPrChange>
          </w:tcPr>
          <w:p w14:paraId="13DAA011" w14:textId="46DCFF16" w:rsidR="00F029DD" w:rsidRPr="0075512F" w:rsidDel="000A3E8D" w:rsidRDefault="00F029DD" w:rsidP="000A3E8D">
            <w:pPr>
              <w:rPr>
                <w:del w:id="6284" w:author="Houyem Rais" w:date="2024-02-22T15:17:00Z"/>
                <w:rFonts w:asciiTheme="minorHAnsi" w:hAnsiTheme="minorHAnsi" w:cstheme="minorHAnsi"/>
                <w:b/>
                <w:bCs/>
                <w:lang w:bidi="ar-TN"/>
              </w:rPr>
              <w:pPrChange w:id="6285" w:author="Houyem Rais" w:date="2024-02-22T15:17:00Z">
                <w:pPr>
                  <w:spacing w:line="240" w:lineRule="auto"/>
                </w:pPr>
              </w:pPrChange>
            </w:pPr>
            <w:ins w:id="6286" w:author="Farouk Bouhafs" w:date="2023-12-21T17:50:00Z">
              <w:del w:id="6287" w:author="Houyem Rais" w:date="2024-02-22T15:17:00Z">
                <w:r w:rsidRPr="00054D5D" w:rsidDel="000A3E8D">
                  <w:rPr>
                    <w:b/>
                    <w:bCs/>
                  </w:rPr>
                  <w:delText>100%</w:delText>
                </w:r>
              </w:del>
            </w:ins>
            <w:del w:id="6288" w:author="Houyem Rais" w:date="2024-02-22T15:17:00Z">
              <w:r w:rsidRPr="0075512F" w:rsidDel="000A3E8D">
                <w:rPr>
                  <w:rFonts w:asciiTheme="minorHAnsi" w:hAnsiTheme="minorHAnsi" w:cstheme="minorHAnsi"/>
                  <w:b/>
                  <w:bCs/>
                </w:rPr>
                <w:delText>100%</w:delText>
              </w:r>
            </w:del>
          </w:p>
        </w:tc>
      </w:tr>
    </w:tbl>
    <w:p w14:paraId="549F9EC9" w14:textId="0CB9CCEC" w:rsidR="0078284E" w:rsidRPr="0075512F" w:rsidDel="000A3E8D" w:rsidRDefault="0078284E" w:rsidP="000A3E8D">
      <w:pPr>
        <w:rPr>
          <w:del w:id="6289" w:author="Houyem Rais" w:date="2024-02-22T15:17:00Z"/>
          <w:rFonts w:eastAsia="Calibri"/>
        </w:rPr>
        <w:pPrChange w:id="6290" w:author="Houyem Rais" w:date="2024-02-22T15:17:00Z">
          <w:pPr/>
        </w:pPrChange>
      </w:pPr>
      <w:del w:id="6291"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FB0243" w:rsidRPr="0075512F" w:rsidDel="000A3E8D">
          <w:rPr>
            <w:rFonts w:eastAsia="Calibri"/>
          </w:rPr>
          <w:delText>67</w:delText>
        </w:r>
        <w:r w:rsidRPr="0075512F" w:rsidDel="000A3E8D">
          <w:rPr>
            <w:rFonts w:eastAsia="Calibri"/>
          </w:rPr>
          <w:delText xml:space="preserve"> </w:delText>
        </w:r>
      </w:del>
      <w:ins w:id="6292" w:author="Farouk Bouhafs" w:date="2023-12-21T17:53:00Z">
        <w:del w:id="6293" w:author="Houyem Rais" w:date="2024-02-22T15:17:00Z">
          <w:r w:rsidR="00AC502A" w:rsidDel="000A3E8D">
            <w:rPr>
              <w:rFonts w:eastAsia="Calibri"/>
            </w:rPr>
            <w:delText>55</w:delText>
          </w:r>
          <w:r w:rsidR="00AC502A" w:rsidRPr="0075512F" w:rsidDel="000A3E8D">
            <w:rPr>
              <w:rFonts w:eastAsia="Calibri"/>
            </w:rPr>
            <w:delText xml:space="preserve"> </w:delText>
          </w:r>
        </w:del>
      </w:ins>
      <w:del w:id="6294" w:author="Houyem Rais" w:date="2024-02-22T15:17:00Z">
        <w:r w:rsidRPr="0075512F" w:rsidDel="000A3E8D">
          <w:rPr>
            <w:rFonts w:eastAsia="Calibri"/>
          </w:rPr>
          <w:delText xml:space="preserve">MDT. Le coût total du projet à la fin de la période de construction ressort à </w:delText>
        </w:r>
        <w:r w:rsidR="00FB0243" w:rsidRPr="0075512F" w:rsidDel="000A3E8D">
          <w:rPr>
            <w:rFonts w:eastAsia="Calibri"/>
            <w:b/>
            <w:bCs/>
          </w:rPr>
          <w:delText>808</w:delText>
        </w:r>
        <w:r w:rsidRPr="0075512F" w:rsidDel="000A3E8D">
          <w:rPr>
            <w:rFonts w:eastAsia="Calibri"/>
            <w:b/>
            <w:bCs/>
          </w:rPr>
          <w:delText xml:space="preserve"> </w:delText>
        </w:r>
      </w:del>
      <w:ins w:id="6295" w:author="Farouk Bouhafs" w:date="2023-12-21T17:53:00Z">
        <w:del w:id="6296" w:author="Houyem Rais" w:date="2024-02-22T15:17:00Z">
          <w:r w:rsidR="00AC502A" w:rsidDel="000A3E8D">
            <w:rPr>
              <w:rFonts w:eastAsia="Calibri"/>
              <w:b/>
              <w:bCs/>
            </w:rPr>
            <w:delText>656</w:delText>
          </w:r>
          <w:r w:rsidR="00AC502A" w:rsidRPr="0075512F" w:rsidDel="000A3E8D">
            <w:rPr>
              <w:rFonts w:eastAsia="Calibri"/>
              <w:b/>
              <w:bCs/>
            </w:rPr>
            <w:delText xml:space="preserve"> </w:delText>
          </w:r>
        </w:del>
      </w:ins>
      <w:del w:id="6297" w:author="Houyem Rais" w:date="2024-02-22T15:17:00Z">
        <w:r w:rsidRPr="0075512F" w:rsidDel="000A3E8D">
          <w:rPr>
            <w:rFonts w:eastAsia="Calibri"/>
            <w:b/>
            <w:bCs/>
          </w:rPr>
          <w:delText>MDT</w:delText>
        </w:r>
        <w:r w:rsidRPr="0075512F" w:rsidDel="000A3E8D">
          <w:rPr>
            <w:rFonts w:eastAsia="Calibri"/>
          </w:rPr>
          <w:delText>.</w:delText>
        </w:r>
        <w:r w:rsidR="00A8437A" w:rsidRPr="0075512F" w:rsidDel="000A3E8D">
          <w:rPr>
            <w:rFonts w:eastAsia="Calibri"/>
          </w:rPr>
          <w:delText xml:space="preserve"> </w:delText>
        </w:r>
        <w:r w:rsidRPr="0075512F" w:rsidDel="000A3E8D">
          <w:rPr>
            <w:rFonts w:eastAsia="Calibri"/>
          </w:rPr>
          <w:delText xml:space="preserve">Ce montant est financé par de la dette à hauteur de </w:delText>
        </w:r>
        <w:r w:rsidR="00FB0243" w:rsidRPr="0075512F" w:rsidDel="000A3E8D">
          <w:rPr>
            <w:rFonts w:eastAsia="Calibri"/>
          </w:rPr>
          <w:delText>623</w:delText>
        </w:r>
        <w:r w:rsidRPr="0075512F" w:rsidDel="000A3E8D">
          <w:rPr>
            <w:rFonts w:eastAsia="Calibri"/>
          </w:rPr>
          <w:delText xml:space="preserve"> </w:delText>
        </w:r>
      </w:del>
      <w:ins w:id="6298" w:author="Farouk Bouhafs" w:date="2023-12-21T17:53:00Z">
        <w:del w:id="6299" w:author="Houyem Rais" w:date="2024-02-22T15:17:00Z">
          <w:r w:rsidR="00AC502A" w:rsidDel="000A3E8D">
            <w:rPr>
              <w:rFonts w:eastAsia="Calibri"/>
            </w:rPr>
            <w:delText>507</w:delText>
          </w:r>
          <w:r w:rsidR="00AC502A" w:rsidRPr="0075512F" w:rsidDel="000A3E8D">
            <w:rPr>
              <w:rFonts w:eastAsia="Calibri"/>
            </w:rPr>
            <w:delText xml:space="preserve"> </w:delText>
          </w:r>
        </w:del>
      </w:ins>
      <w:del w:id="6300" w:author="Houyem Rais" w:date="2024-02-22T15:17:00Z">
        <w:r w:rsidRPr="0075512F" w:rsidDel="000A3E8D">
          <w:rPr>
            <w:rFonts w:eastAsia="Calibri"/>
          </w:rPr>
          <w:delText xml:space="preserve">MDT et des fonds propres à hauteur de </w:delText>
        </w:r>
        <w:r w:rsidR="00FB0243" w:rsidRPr="0075512F" w:rsidDel="000A3E8D">
          <w:rPr>
            <w:rFonts w:eastAsia="Calibri"/>
          </w:rPr>
          <w:delText>185</w:delText>
        </w:r>
      </w:del>
      <w:ins w:id="6301" w:author="Farouk Bouhafs" w:date="2023-12-21T17:53:00Z">
        <w:del w:id="6302" w:author="Houyem Rais" w:date="2024-02-22T15:17:00Z">
          <w:r w:rsidR="00AC502A" w:rsidDel="000A3E8D">
            <w:rPr>
              <w:rFonts w:eastAsia="Calibri"/>
            </w:rPr>
            <w:delText>1</w:delText>
          </w:r>
        </w:del>
      </w:ins>
      <w:del w:id="6303" w:author="Houyem Rais" w:date="2024-02-22T15:17:00Z">
        <w:r w:rsidRPr="0075512F" w:rsidDel="000A3E8D">
          <w:rPr>
            <w:rFonts w:eastAsia="Calibri"/>
          </w:rPr>
          <w:delText xml:space="preserve"> MDT. </w:delText>
        </w:r>
      </w:del>
    </w:p>
    <w:p w14:paraId="79E8AD64" w14:textId="46235B76" w:rsidR="0053181F" w:rsidRPr="0075512F" w:rsidDel="000A3E8D" w:rsidRDefault="00027316" w:rsidP="000A3E8D">
      <w:pPr>
        <w:rPr>
          <w:del w:id="6304" w:author="Houyem Rais" w:date="2024-02-22T15:17:00Z"/>
        </w:rPr>
        <w:pPrChange w:id="6305" w:author="Houyem Rais" w:date="2024-02-22T15:17:00Z">
          <w:pPr>
            <w:keepNext/>
            <w:jc w:val="center"/>
          </w:pPr>
        </w:pPrChange>
      </w:pPr>
      <w:del w:id="6306" w:author="Houyem Rais" w:date="2024-02-22T15:17:00Z">
        <w:r w:rsidRPr="0075512F" w:rsidDel="000A3E8D">
          <w:rPr>
            <w:noProof/>
          </w:rPr>
          <w:drawing>
            <wp:inline distT="0" distB="0" distL="0" distR="0" wp14:anchorId="1A54E0AE" wp14:editId="0C11C745">
              <wp:extent cx="5734050" cy="1927860"/>
              <wp:effectExtent l="0" t="0" r="0" b="0"/>
              <wp:docPr id="473301354" name="Picture 47330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1927860"/>
                      </a:xfrm>
                      <a:prstGeom prst="rect">
                        <a:avLst/>
                      </a:prstGeom>
                      <a:noFill/>
                      <a:ln>
                        <a:noFill/>
                      </a:ln>
                    </pic:spPr>
                  </pic:pic>
                </a:graphicData>
              </a:graphic>
            </wp:inline>
          </w:drawing>
        </w:r>
      </w:del>
      <w:ins w:id="6307" w:author="Farouk Bouhafs" w:date="2023-12-21T17:54:00Z">
        <w:del w:id="6308" w:author="Houyem Rais" w:date="2024-02-22T15:17:00Z">
          <w:r w:rsidR="00AC502A" w:rsidRPr="00AC502A" w:rsidDel="000A3E8D">
            <w:rPr>
              <w:noProof/>
            </w:rPr>
            <w:drawing>
              <wp:inline distT="0" distB="0" distL="0" distR="0" wp14:anchorId="13D44EF9" wp14:editId="186E2A11">
                <wp:extent cx="5734050" cy="2125345"/>
                <wp:effectExtent l="0" t="0" r="0" b="8255"/>
                <wp:docPr id="13287674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6747" name="Picture 1" descr="A graph of a graph&#10;&#10;Description automatically generated with medium confidence"/>
                        <pic:cNvPicPr/>
                      </pic:nvPicPr>
                      <pic:blipFill>
                        <a:blip r:embed="rId33"/>
                        <a:stretch>
                          <a:fillRect/>
                        </a:stretch>
                      </pic:blipFill>
                      <pic:spPr>
                        <a:xfrm>
                          <a:off x="0" y="0"/>
                          <a:ext cx="5734050" cy="2125345"/>
                        </a:xfrm>
                        <a:prstGeom prst="rect">
                          <a:avLst/>
                        </a:prstGeom>
                      </pic:spPr>
                    </pic:pic>
                  </a:graphicData>
                </a:graphic>
              </wp:inline>
            </w:drawing>
          </w:r>
        </w:del>
      </w:ins>
    </w:p>
    <w:p w14:paraId="1D1ADD67" w14:textId="2D1D223D" w:rsidR="0078284E" w:rsidRPr="0075512F" w:rsidDel="000A3E8D" w:rsidRDefault="0053181F" w:rsidP="000A3E8D">
      <w:pPr>
        <w:rPr>
          <w:del w:id="6309" w:author="Houyem Rais" w:date="2024-02-22T15:17:00Z"/>
          <w:rFonts w:eastAsia="Calibri"/>
        </w:rPr>
        <w:pPrChange w:id="6310" w:author="Houyem Rais" w:date="2024-02-22T15:17:00Z">
          <w:pPr>
            <w:pStyle w:val="Caption"/>
            <w:jc w:val="center"/>
          </w:pPr>
        </w:pPrChange>
      </w:pPr>
      <w:bookmarkStart w:id="6311" w:name="_Toc142174824"/>
      <w:del w:id="6312"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14</w:delText>
        </w:r>
        <w:r w:rsidRPr="0075512F" w:rsidDel="000A3E8D">
          <w:fldChar w:fldCharType="end"/>
        </w:r>
        <w:r w:rsidRPr="0075512F" w:rsidDel="000A3E8D">
          <w:delText xml:space="preserve"> Evolution des cash-flows – Option 1 – Concession sans subvention (Partenaire privé) – Variante B - 1 tablier</w:delText>
        </w:r>
        <w:bookmarkEnd w:id="6311"/>
      </w:del>
    </w:p>
    <w:p w14:paraId="439275BE" w14:textId="246C0A23" w:rsidR="00C52F04" w:rsidRPr="0075512F" w:rsidDel="000A3E8D" w:rsidRDefault="0078284E" w:rsidP="000A3E8D">
      <w:pPr>
        <w:rPr>
          <w:del w:id="6313" w:author="Houyem Rais" w:date="2024-02-22T15:17:00Z"/>
          <w:rtl/>
          <w:lang w:bidi="ar-TN"/>
        </w:rPr>
        <w:pPrChange w:id="6314" w:author="Houyem Rais" w:date="2024-02-22T15:17:00Z">
          <w:pPr/>
        </w:pPrChange>
      </w:pPr>
      <w:del w:id="6315" w:author="Houyem Rais" w:date="2024-02-22T15:17:00Z">
        <w:r w:rsidRPr="0075512F" w:rsidDel="000A3E8D">
          <w:rPr>
            <w:lang w:bidi="ar-TN"/>
          </w:rPr>
          <w:delText>La courbe des revenus correspond aux recettes générées par le projet, i.e. les recettes des péages et les revenus annexes de l’exploitation du projet. Dans le cas de cette option, le partenaire privé perçoit les recettes de péage du pont et les utilises pour couvrir ses coûts de construction, d’exploitation et de maintenance.</w:delText>
        </w:r>
      </w:del>
    </w:p>
    <w:p w14:paraId="043FB17E" w14:textId="484EB4A7" w:rsidR="00C569A7" w:rsidRPr="0075512F" w:rsidDel="000A3E8D" w:rsidRDefault="00446B86" w:rsidP="000A3E8D">
      <w:pPr>
        <w:rPr>
          <w:del w:id="6316" w:author="Houyem Rais" w:date="2024-02-22T15:17:00Z"/>
          <w:lang w:bidi="ar-TN"/>
        </w:rPr>
        <w:pPrChange w:id="6317" w:author="Houyem Rais" w:date="2024-02-22T15:17:00Z">
          <w:pPr/>
        </w:pPrChange>
      </w:pPr>
      <w:del w:id="6318" w:author="Houyem Rais" w:date="2024-02-22T15:17:00Z">
        <w:r w:rsidRPr="0075512F" w:rsidDel="000A3E8D">
          <w:rPr>
            <w:lang w:bidi="ar-TN"/>
          </w:rPr>
          <w:delText xml:space="preserve">La courbe des recettes </w:delText>
        </w:r>
        <w:r w:rsidR="00C52F04" w:rsidRPr="0075512F" w:rsidDel="000A3E8D">
          <w:rPr>
            <w:lang w:bidi="ar-TN"/>
          </w:rPr>
          <w:delText xml:space="preserve">et des cashflows </w:delText>
        </w:r>
        <w:r w:rsidRPr="0075512F" w:rsidDel="000A3E8D">
          <w:rPr>
            <w:lang w:bidi="ar-TN"/>
          </w:rPr>
          <w:delText xml:space="preserve">pour le partenaire public est nulle. </w:delText>
        </w:r>
        <w:r w:rsidR="00C52F04" w:rsidRPr="0075512F" w:rsidDel="000A3E8D">
          <w:rPr>
            <w:lang w:bidi="ar-TN"/>
          </w:rPr>
          <w:delText>C</w:delText>
        </w:r>
        <w:r w:rsidRPr="0075512F" w:rsidDel="000A3E8D">
          <w:rPr>
            <w:lang w:bidi="ar-TN"/>
          </w:rPr>
          <w:delText xml:space="preserve">e dernier </w:delText>
        </w:r>
        <w:r w:rsidR="00C52F04" w:rsidRPr="0075512F" w:rsidDel="000A3E8D">
          <w:rPr>
            <w:lang w:bidi="ar-TN"/>
          </w:rPr>
          <w:delText xml:space="preserve">devra en revanche </w:delText>
        </w:r>
        <w:r w:rsidRPr="0075512F" w:rsidDel="000A3E8D">
          <w:rPr>
            <w:lang w:bidi="ar-TN"/>
          </w:rPr>
          <w:delText>per</w:delText>
        </w:r>
        <w:r w:rsidR="00C52F04" w:rsidRPr="0075512F" w:rsidDel="000A3E8D">
          <w:rPr>
            <w:lang w:bidi="ar-TN"/>
          </w:rPr>
          <w:delText>cevoir</w:delText>
        </w:r>
        <w:r w:rsidRPr="0075512F" w:rsidDel="000A3E8D">
          <w:rPr>
            <w:lang w:bidi="ar-TN"/>
          </w:rPr>
          <w:delText xml:space="preserve"> des impôts</w:delText>
        </w:r>
        <w:r w:rsidR="00C569A7" w:rsidRPr="0075512F" w:rsidDel="000A3E8D">
          <w:rPr>
            <w:lang w:bidi="ar-TN"/>
          </w:rPr>
          <w:delText xml:space="preserve"> et des taxes le long de la période de la concession</w:delText>
        </w:r>
        <w:r w:rsidR="00C52F04" w:rsidRPr="0075512F" w:rsidDel="000A3E8D">
          <w:rPr>
            <w:lang w:bidi="ar-TN"/>
          </w:rPr>
          <w:delText>, cependant, la société de projet n’arrive à générer aucun profit tout au long du projet, ce qui annule ces impôts.</w:delText>
        </w:r>
      </w:del>
    </w:p>
    <w:p w14:paraId="121342B7" w14:textId="19610A5E" w:rsidR="00C52F04" w:rsidRPr="0075512F" w:rsidDel="000A3E8D" w:rsidRDefault="00C52F04" w:rsidP="000A3E8D">
      <w:pPr>
        <w:rPr>
          <w:del w:id="6319" w:author="Houyem Rais" w:date="2024-02-22T15:17:00Z"/>
        </w:rPr>
        <w:pPrChange w:id="6320" w:author="Houyem Rais" w:date="2024-02-22T15:17:00Z">
          <w:pPr/>
        </w:pPrChange>
      </w:pPr>
      <w:del w:id="6321" w:author="Houyem Rais" w:date="2024-02-22T15:17:00Z">
        <w:r w:rsidRPr="0075512F" w:rsidDel="000A3E8D">
          <w:delText xml:space="preserve">Ce scénario génère un </w:delText>
        </w:r>
        <w:r w:rsidRPr="0075512F" w:rsidDel="000A3E8D">
          <w:rPr>
            <w:b/>
            <w:bCs/>
            <w:color w:val="C00000"/>
          </w:rPr>
          <w:delText>TRI des fonds propres nul</w:delText>
        </w:r>
        <w:r w:rsidRPr="0075512F" w:rsidDel="000A3E8D">
          <w:rPr>
            <w:color w:val="C00000"/>
          </w:rPr>
          <w:delText xml:space="preserve"> </w:delText>
        </w:r>
        <w:r w:rsidRPr="0075512F" w:rsidDel="000A3E8D">
          <w:delText xml:space="preserve">et un </w:delText>
        </w:r>
        <w:r w:rsidRPr="0075512F" w:rsidDel="000A3E8D">
          <w:rPr>
            <w:b/>
            <w:bCs/>
          </w:rPr>
          <w:delText>ADSCR minimum de 0,</w:delText>
        </w:r>
        <w:r w:rsidR="00027316" w:rsidRPr="0075512F" w:rsidDel="000A3E8D">
          <w:rPr>
            <w:b/>
            <w:bCs/>
          </w:rPr>
          <w:delText>28</w:delText>
        </w:r>
      </w:del>
      <w:ins w:id="6322" w:author="Farouk Bouhafs" w:date="2023-12-21T17:54:00Z">
        <w:del w:id="6323" w:author="Houyem Rais" w:date="2024-02-22T15:17:00Z">
          <w:r w:rsidR="00AC502A" w:rsidDel="000A3E8D">
            <w:rPr>
              <w:b/>
              <w:bCs/>
            </w:rPr>
            <w:delText>45</w:delText>
          </w:r>
        </w:del>
      </w:ins>
      <w:del w:id="6324" w:author="Houyem Rais" w:date="2024-02-22T15:17:00Z">
        <w:r w:rsidRPr="0075512F" w:rsidDel="000A3E8D">
          <w:delText>, ce qui signifie que la mise en œuvre de cette variante du projet sous forme d’une concession sans subvention publique n’est pas du tout rentable pour le partenaire privé et ne lui permet pas de payer le service annuel de sa dette contractée.</w:delText>
        </w:r>
      </w:del>
    </w:p>
    <w:p w14:paraId="37C777D4" w14:textId="75F52309" w:rsidR="00042131" w:rsidRPr="0075512F" w:rsidDel="000A3E8D" w:rsidRDefault="005A4DDD" w:rsidP="000A3E8D">
      <w:pPr>
        <w:rPr>
          <w:del w:id="6325" w:author="Houyem Rais" w:date="2024-02-22T15:17:00Z"/>
          <w:b/>
          <w:bCs/>
          <w:color w:val="FF0000"/>
          <w:u w:val="single"/>
        </w:rPr>
        <w:pPrChange w:id="6326" w:author="Houyem Rais" w:date="2024-02-22T15:17:00Z">
          <w:pPr/>
        </w:pPrChange>
      </w:pPr>
      <w:del w:id="6327" w:author="Houyem Rais" w:date="2024-02-22T15:17:00Z">
        <w:r w:rsidRPr="0075512F" w:rsidDel="000A3E8D">
          <w:rPr>
            <w:b/>
            <w:bCs/>
            <w:color w:val="FF0000"/>
            <w:u w:val="single"/>
          </w:rPr>
          <w:delText>Test de sensibilité</w:delText>
        </w:r>
      </w:del>
    </w:p>
    <w:p w14:paraId="41C7839E" w14:textId="44700241" w:rsidR="00A00B76" w:rsidRPr="0075512F" w:rsidDel="000A3E8D" w:rsidRDefault="00A00B76" w:rsidP="000A3E8D">
      <w:pPr>
        <w:rPr>
          <w:del w:id="6328" w:author="Houyem Rais" w:date="2024-02-22T15:17:00Z"/>
          <w:b/>
          <w:bCs/>
          <w:lang w:bidi="ar-TN"/>
        </w:rPr>
        <w:pPrChange w:id="6329" w:author="Houyem Rais" w:date="2024-02-22T15:17:00Z">
          <w:pPr/>
        </w:pPrChange>
      </w:pPr>
      <w:del w:id="6330" w:author="Houyem Rais" w:date="2024-02-22T15:17:00Z">
        <w:r w:rsidRPr="0075512F" w:rsidDel="000A3E8D">
          <w:rPr>
            <w:b/>
            <w:bCs/>
            <w:lang w:bidi="ar-TN"/>
          </w:rPr>
          <w:delText>Pour atteindre la rentabilité minimale du projet dans le cadre d'un contrat de concession (un TRI des fonds propres de 1</w:delText>
        </w:r>
        <w:r w:rsidR="00F20C99" w:rsidRPr="0075512F" w:rsidDel="000A3E8D">
          <w:rPr>
            <w:b/>
            <w:bCs/>
            <w:lang w:bidi="ar-TN"/>
          </w:rPr>
          <w:delText>5</w:delText>
        </w:r>
        <w:r w:rsidRPr="0075512F" w:rsidDel="000A3E8D">
          <w:rPr>
            <w:b/>
            <w:bCs/>
            <w:lang w:bidi="ar-TN"/>
          </w:rPr>
          <w:delText xml:space="preserve">%) tout en évitant la subvention publique, il est nécessaire de multiplier le tarif des péages par </w:delText>
        </w:r>
        <w:r w:rsidR="00F20C99" w:rsidRPr="0075512F" w:rsidDel="000A3E8D">
          <w:rPr>
            <w:b/>
            <w:bCs/>
            <w:lang w:bidi="ar-TN"/>
          </w:rPr>
          <w:delText>5,9</w:delText>
        </w:r>
      </w:del>
      <w:ins w:id="6331" w:author="Farouk Bouhafs" w:date="2023-12-21T17:55:00Z">
        <w:del w:id="6332" w:author="Houyem Rais" w:date="2024-02-22T15:17:00Z">
          <w:r w:rsidR="00AC502A" w:rsidDel="000A3E8D">
            <w:rPr>
              <w:b/>
              <w:bCs/>
              <w:lang w:bidi="ar-TN"/>
            </w:rPr>
            <w:delText>4,6</w:delText>
          </w:r>
        </w:del>
      </w:ins>
      <w:del w:id="6333" w:author="Houyem Rais" w:date="2024-02-22T15:17:00Z">
        <w:r w:rsidRPr="0075512F" w:rsidDel="000A3E8D">
          <w:rPr>
            <w:b/>
            <w:bCs/>
            <w:lang w:bidi="ar-TN"/>
          </w:rPr>
          <w:delText xml:space="preserve"> </w:delText>
        </w:r>
      </w:del>
      <w:ins w:id="6334" w:author="Farouk Bouhafs" w:date="2023-12-21T17:55:00Z">
        <w:del w:id="6335" w:author="Houyem Rais" w:date="2024-02-22T15:17:00Z">
          <w:r w:rsidR="00AC502A" w:rsidDel="000A3E8D">
            <w:rPr>
              <w:b/>
              <w:bCs/>
              <w:lang w:bidi="ar-TN"/>
            </w:rPr>
            <w:delText xml:space="preserve">(augmentation de </w:delText>
          </w:r>
        </w:del>
      </w:ins>
      <w:ins w:id="6336" w:author="Farouk Bouhafs" w:date="2023-12-21T17:56:00Z">
        <w:del w:id="6337" w:author="Houyem Rais" w:date="2024-02-22T15:17:00Z">
          <w:r w:rsidR="00AC502A" w:rsidRPr="00AC502A" w:rsidDel="000A3E8D">
            <w:rPr>
              <w:b/>
              <w:bCs/>
              <w:lang w:bidi="ar-TN"/>
            </w:rPr>
            <w:delText>464</w:delText>
          </w:r>
          <w:r w:rsidR="00AC502A" w:rsidDel="000A3E8D">
            <w:rPr>
              <w:b/>
              <w:bCs/>
              <w:lang w:bidi="ar-TN"/>
            </w:rPr>
            <w:delText xml:space="preserve"> %) </w:delText>
          </w:r>
        </w:del>
      </w:ins>
      <w:del w:id="6338" w:author="Houyem Rais" w:date="2024-02-22T15:17:00Z">
        <w:r w:rsidRPr="0075512F" w:rsidDel="000A3E8D">
          <w:rPr>
            <w:b/>
            <w:bCs/>
            <w:lang w:bidi="ar-TN"/>
          </w:rPr>
          <w:delText xml:space="preserve">pour toutes les catégories de véhicules. Cela entraînerait des tarifs de </w:delText>
        </w:r>
        <w:r w:rsidR="00AB6027" w:rsidRPr="0075512F" w:rsidDel="000A3E8D">
          <w:rPr>
            <w:b/>
            <w:bCs/>
            <w:lang w:bidi="ar-TN"/>
          </w:rPr>
          <w:delText>20,6</w:delText>
        </w:r>
      </w:del>
      <w:ins w:id="6339" w:author="Farouk Bouhafs" w:date="2023-12-21T17:56:00Z">
        <w:del w:id="6340" w:author="Houyem Rais" w:date="2024-02-22T15:17:00Z">
          <w:r w:rsidR="00AC502A" w:rsidDel="000A3E8D">
            <w:rPr>
              <w:b/>
              <w:bCs/>
              <w:lang w:bidi="ar-TN"/>
            </w:rPr>
            <w:delText>16,25</w:delText>
          </w:r>
        </w:del>
      </w:ins>
      <w:del w:id="6341" w:author="Houyem Rais" w:date="2024-02-22T15:17:00Z">
        <w:r w:rsidRPr="0075512F" w:rsidDel="000A3E8D">
          <w:rPr>
            <w:b/>
            <w:bCs/>
            <w:lang w:bidi="ar-TN"/>
          </w:rPr>
          <w:delText xml:space="preserve"> DT pour les résidents de Médenine et de </w:delText>
        </w:r>
        <w:r w:rsidR="00AB6027" w:rsidRPr="0075512F" w:rsidDel="000A3E8D">
          <w:rPr>
            <w:b/>
            <w:bCs/>
            <w:lang w:bidi="ar-TN"/>
          </w:rPr>
          <w:delText>52,96</w:delText>
        </w:r>
      </w:del>
      <w:ins w:id="6342" w:author="Farouk Bouhafs" w:date="2023-12-21T17:56:00Z">
        <w:del w:id="6343" w:author="Houyem Rais" w:date="2024-02-22T15:17:00Z">
          <w:r w:rsidR="00AC502A" w:rsidDel="000A3E8D">
            <w:rPr>
              <w:b/>
              <w:bCs/>
              <w:lang w:bidi="ar-TN"/>
            </w:rPr>
            <w:delText>41,79</w:delText>
          </w:r>
        </w:del>
      </w:ins>
      <w:del w:id="6344" w:author="Houyem Rais" w:date="2024-02-22T15:17:00Z">
        <w:r w:rsidRPr="0075512F" w:rsidDel="000A3E8D">
          <w:rPr>
            <w:b/>
            <w:bCs/>
            <w:lang w:bidi="ar-TN"/>
          </w:rPr>
          <w:delText xml:space="preserve"> DT pour les non-résidents</w:delText>
        </w:r>
        <w:r w:rsidR="00AB6027" w:rsidRPr="0075512F" w:rsidDel="000A3E8D">
          <w:rPr>
            <w:b/>
            <w:bCs/>
            <w:lang w:bidi="ar-TN"/>
          </w:rPr>
          <w:delText xml:space="preserve"> au gouvernorat</w:delText>
        </w:r>
        <w:r w:rsidRPr="0075512F" w:rsidDel="000A3E8D">
          <w:rPr>
            <w:b/>
            <w:bCs/>
            <w:lang w:bidi="ar-TN"/>
          </w:rPr>
          <w:delText>, pour les véhicules légers.</w:delText>
        </w:r>
      </w:del>
    </w:p>
    <w:p w14:paraId="1AA8B36B" w14:textId="2DAF70EC" w:rsidR="00AB6027" w:rsidRPr="0075512F" w:rsidDel="000A3E8D" w:rsidRDefault="00AB6027" w:rsidP="000A3E8D">
      <w:pPr>
        <w:rPr>
          <w:del w:id="6345" w:author="Houyem Rais" w:date="2024-02-22T15:17:00Z"/>
        </w:rPr>
        <w:pPrChange w:id="6346" w:author="Houyem Rais" w:date="2024-02-22T15:17:00Z">
          <w:pPr>
            <w:pStyle w:val="Caption"/>
          </w:pPr>
        </w:pPrChange>
      </w:pPr>
      <w:bookmarkStart w:id="6347" w:name="_Toc144481097"/>
      <w:del w:id="6348"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29</w:delText>
        </w:r>
        <w:r w:rsidRPr="0075512F" w:rsidDel="000A3E8D">
          <w:fldChar w:fldCharType="end"/>
        </w:r>
        <w:r w:rsidRPr="0075512F" w:rsidDel="000A3E8D">
          <w:delText xml:space="preserve"> Tarifs de péage garantissant un TRI des fonds propres acceptable – Option Concession, Variante B</w:delText>
        </w:r>
        <w:r w:rsidR="00CE3ED2" w:rsidRPr="0075512F" w:rsidDel="000A3E8D">
          <w:delText>1 un seul tablier</w:delText>
        </w:r>
        <w:bookmarkEnd w:id="6347"/>
        <w:r w:rsidRPr="0075512F" w:rsidDel="000A3E8D">
          <w:delText xml:space="preserve"> </w:delText>
        </w:r>
      </w:del>
    </w:p>
    <w:tbl>
      <w:tblPr>
        <w:tblStyle w:val="TableGrid"/>
        <w:tblW w:w="9857" w:type="dxa"/>
        <w:jc w:val="center"/>
        <w:tblLook w:val="04A0" w:firstRow="1" w:lastRow="0" w:firstColumn="1" w:lastColumn="0" w:noHBand="0" w:noVBand="1"/>
        <w:tblPrChange w:id="6349" w:author="Farouk Bouhafs" w:date="2023-12-21T17:57:00Z">
          <w:tblPr>
            <w:tblStyle w:val="TableGrid"/>
            <w:tblW w:w="9857" w:type="dxa"/>
            <w:jc w:val="center"/>
            <w:tblLook w:val="04A0" w:firstRow="1" w:lastRow="0" w:firstColumn="1" w:lastColumn="0" w:noHBand="0" w:noVBand="1"/>
          </w:tblPr>
        </w:tblPrChange>
      </w:tblPr>
      <w:tblGrid>
        <w:gridCol w:w="1094"/>
        <w:gridCol w:w="1294"/>
        <w:gridCol w:w="1127"/>
        <w:gridCol w:w="1403"/>
        <w:gridCol w:w="1403"/>
        <w:gridCol w:w="1127"/>
        <w:gridCol w:w="1127"/>
        <w:gridCol w:w="1330"/>
        <w:gridCol w:w="1127"/>
        <w:tblGridChange w:id="6350">
          <w:tblGrid>
            <w:gridCol w:w="1094"/>
            <w:gridCol w:w="1294"/>
            <w:gridCol w:w="1127"/>
            <w:gridCol w:w="1403"/>
            <w:gridCol w:w="1403"/>
            <w:gridCol w:w="1127"/>
            <w:gridCol w:w="1127"/>
            <w:gridCol w:w="1330"/>
            <w:gridCol w:w="1127"/>
          </w:tblGrid>
        </w:tblGridChange>
      </w:tblGrid>
      <w:tr w:rsidR="00CE3ED2" w:rsidRPr="00AC502A" w:rsidDel="000A3E8D" w14:paraId="05D354BB" w14:textId="153C59C9" w:rsidTr="00AC502A">
        <w:trPr>
          <w:trHeight w:val="321"/>
          <w:jc w:val="center"/>
          <w:del w:id="6351" w:author="Houyem Rais" w:date="2024-02-22T15:17:00Z"/>
          <w:trPrChange w:id="6352" w:author="Farouk Bouhafs" w:date="2023-12-21T17:57:00Z">
            <w:trPr>
              <w:trHeight w:val="774"/>
              <w:jc w:val="center"/>
            </w:trPr>
          </w:trPrChange>
        </w:trPr>
        <w:tc>
          <w:tcPr>
            <w:tcW w:w="1094" w:type="dxa"/>
            <w:shd w:val="clear" w:color="auto" w:fill="D9D9D9" w:themeFill="background1" w:themeFillShade="D9"/>
            <w:noWrap/>
            <w:hideMark/>
            <w:tcPrChange w:id="6353" w:author="Farouk Bouhafs" w:date="2023-12-21T17:57:00Z">
              <w:tcPr>
                <w:tcW w:w="1094" w:type="dxa"/>
                <w:shd w:val="clear" w:color="auto" w:fill="D9D9D9" w:themeFill="background1" w:themeFillShade="D9"/>
                <w:noWrap/>
                <w:hideMark/>
              </w:tcPr>
            </w:tcPrChange>
          </w:tcPr>
          <w:p w14:paraId="5B5F1920" w14:textId="16349B9D" w:rsidR="00AB6027" w:rsidRPr="00AC502A" w:rsidDel="000A3E8D" w:rsidRDefault="00AB6027" w:rsidP="000A3E8D">
            <w:pPr>
              <w:rPr>
                <w:del w:id="6354" w:author="Houyem Rais" w:date="2024-02-22T15:17:00Z"/>
                <w:rFonts w:cs="Calibri"/>
                <w:b/>
                <w:bCs/>
                <w:color w:val="000000"/>
                <w:sz w:val="20"/>
                <w:szCs w:val="20"/>
                <w:rPrChange w:id="6355" w:author="Farouk Bouhafs" w:date="2023-12-21T17:57:00Z">
                  <w:rPr>
                    <w:del w:id="6356" w:author="Houyem Rais" w:date="2024-02-22T15:17:00Z"/>
                    <w:rFonts w:cs="Calibri"/>
                    <w:b/>
                    <w:bCs/>
                    <w:color w:val="000000"/>
                  </w:rPr>
                </w:rPrChange>
              </w:rPr>
              <w:pPrChange w:id="6357" w:author="Houyem Rais" w:date="2024-02-22T15:17:00Z">
                <w:pPr>
                  <w:spacing w:before="0" w:after="0" w:line="240" w:lineRule="auto"/>
                  <w:jc w:val="left"/>
                </w:pPr>
              </w:pPrChange>
            </w:pPr>
            <w:del w:id="6358" w:author="Houyem Rais" w:date="2024-02-22T15:17:00Z">
              <w:r w:rsidRPr="00AC502A" w:rsidDel="000A3E8D">
                <w:rPr>
                  <w:rFonts w:cs="Calibri"/>
                  <w:b/>
                  <w:bCs/>
                  <w:color w:val="000000"/>
                  <w:sz w:val="20"/>
                  <w:szCs w:val="20"/>
                  <w:rPrChange w:id="6359" w:author="Farouk Bouhafs" w:date="2023-12-21T17:57:00Z">
                    <w:rPr>
                      <w:rFonts w:cs="Calibri"/>
                      <w:b/>
                      <w:bCs/>
                      <w:color w:val="000000"/>
                    </w:rPr>
                  </w:rPrChange>
                </w:rPr>
                <w:delText>Catégorie</w:delText>
              </w:r>
            </w:del>
          </w:p>
        </w:tc>
        <w:tc>
          <w:tcPr>
            <w:tcW w:w="1294" w:type="dxa"/>
            <w:shd w:val="clear" w:color="auto" w:fill="D9D9D9" w:themeFill="background1" w:themeFillShade="D9"/>
            <w:hideMark/>
            <w:tcPrChange w:id="6360" w:author="Farouk Bouhafs" w:date="2023-12-21T17:57:00Z">
              <w:tcPr>
                <w:tcW w:w="1294" w:type="dxa"/>
                <w:shd w:val="clear" w:color="auto" w:fill="D9D9D9" w:themeFill="background1" w:themeFillShade="D9"/>
                <w:hideMark/>
              </w:tcPr>
            </w:tcPrChange>
          </w:tcPr>
          <w:p w14:paraId="17D05D80" w14:textId="45BB9491" w:rsidR="00AB6027" w:rsidRPr="00AC502A" w:rsidDel="000A3E8D" w:rsidRDefault="00AB6027" w:rsidP="000A3E8D">
            <w:pPr>
              <w:rPr>
                <w:del w:id="6361" w:author="Houyem Rais" w:date="2024-02-22T15:17:00Z"/>
                <w:rFonts w:cs="Calibri"/>
                <w:b/>
                <w:bCs/>
                <w:color w:val="000000"/>
                <w:sz w:val="20"/>
                <w:szCs w:val="20"/>
                <w:rPrChange w:id="6362" w:author="Farouk Bouhafs" w:date="2023-12-21T17:57:00Z">
                  <w:rPr>
                    <w:del w:id="6363" w:author="Houyem Rais" w:date="2024-02-22T15:17:00Z"/>
                    <w:rFonts w:cs="Calibri"/>
                    <w:b/>
                    <w:bCs/>
                    <w:color w:val="000000"/>
                  </w:rPr>
                </w:rPrChange>
              </w:rPr>
              <w:pPrChange w:id="6364" w:author="Houyem Rais" w:date="2024-02-22T15:17:00Z">
                <w:pPr>
                  <w:spacing w:before="0" w:after="0" w:line="240" w:lineRule="auto"/>
                  <w:jc w:val="center"/>
                </w:pPr>
              </w:pPrChange>
            </w:pPr>
            <w:del w:id="6365" w:author="Houyem Rais" w:date="2024-02-22T15:17:00Z">
              <w:r w:rsidRPr="00AC502A" w:rsidDel="000A3E8D">
                <w:rPr>
                  <w:rFonts w:cs="Calibri"/>
                  <w:b/>
                  <w:bCs/>
                  <w:color w:val="000000"/>
                  <w:sz w:val="20"/>
                  <w:szCs w:val="20"/>
                  <w:rPrChange w:id="6366" w:author="Farouk Bouhafs" w:date="2023-12-21T17:57:00Z">
                    <w:rPr>
                      <w:rFonts w:cs="Calibri"/>
                      <w:b/>
                      <w:bCs/>
                      <w:color w:val="000000"/>
                    </w:rPr>
                  </w:rPrChange>
                </w:rPr>
                <w:delText>VP Résidents</w:delText>
              </w:r>
            </w:del>
          </w:p>
          <w:p w14:paraId="6A53B4C4" w14:textId="432D7ADD" w:rsidR="00AB6027" w:rsidRPr="00AC502A" w:rsidDel="000A3E8D" w:rsidRDefault="00AB6027" w:rsidP="000A3E8D">
            <w:pPr>
              <w:rPr>
                <w:del w:id="6367" w:author="Houyem Rais" w:date="2024-02-22T15:17:00Z"/>
                <w:rFonts w:cs="Calibri"/>
                <w:b/>
                <w:bCs/>
                <w:color w:val="000000"/>
                <w:sz w:val="20"/>
                <w:szCs w:val="20"/>
                <w:rPrChange w:id="6368" w:author="Farouk Bouhafs" w:date="2023-12-21T17:57:00Z">
                  <w:rPr>
                    <w:del w:id="6369" w:author="Houyem Rais" w:date="2024-02-22T15:17:00Z"/>
                    <w:rFonts w:cs="Calibri"/>
                    <w:b/>
                    <w:bCs/>
                    <w:color w:val="000000"/>
                  </w:rPr>
                </w:rPrChange>
              </w:rPr>
              <w:pPrChange w:id="6370" w:author="Houyem Rais" w:date="2024-02-22T15:17:00Z">
                <w:pPr>
                  <w:spacing w:before="0" w:after="0" w:line="240" w:lineRule="auto"/>
                  <w:jc w:val="center"/>
                </w:pPr>
              </w:pPrChange>
            </w:pPr>
            <w:del w:id="6371" w:author="Houyem Rais" w:date="2024-02-22T15:17:00Z">
              <w:r w:rsidRPr="00AC502A" w:rsidDel="000A3E8D">
                <w:rPr>
                  <w:rFonts w:cs="Calibri"/>
                  <w:b/>
                  <w:bCs/>
                  <w:color w:val="000000"/>
                  <w:sz w:val="20"/>
                  <w:szCs w:val="20"/>
                  <w:rPrChange w:id="6372" w:author="Farouk Bouhafs" w:date="2023-12-21T17:57:00Z">
                    <w:rPr>
                      <w:rFonts w:cs="Calibri"/>
                      <w:b/>
                      <w:bCs/>
                      <w:color w:val="000000"/>
                    </w:rPr>
                  </w:rPrChange>
                </w:rPr>
                <w:delText>Médenine</w:delText>
              </w:r>
            </w:del>
          </w:p>
        </w:tc>
        <w:tc>
          <w:tcPr>
            <w:tcW w:w="1058" w:type="dxa"/>
            <w:shd w:val="clear" w:color="auto" w:fill="D9D9D9" w:themeFill="background1" w:themeFillShade="D9"/>
            <w:hideMark/>
            <w:tcPrChange w:id="6373" w:author="Farouk Bouhafs" w:date="2023-12-21T17:57:00Z">
              <w:tcPr>
                <w:tcW w:w="1058" w:type="dxa"/>
                <w:shd w:val="clear" w:color="auto" w:fill="D9D9D9" w:themeFill="background1" w:themeFillShade="D9"/>
                <w:hideMark/>
              </w:tcPr>
            </w:tcPrChange>
          </w:tcPr>
          <w:p w14:paraId="284AC2BC" w14:textId="25D439DE" w:rsidR="00AB6027" w:rsidRPr="00AC502A" w:rsidDel="000A3E8D" w:rsidRDefault="00AB6027" w:rsidP="000A3E8D">
            <w:pPr>
              <w:rPr>
                <w:del w:id="6374" w:author="Houyem Rais" w:date="2024-02-22T15:17:00Z"/>
                <w:rFonts w:cs="Calibri"/>
                <w:b/>
                <w:bCs/>
                <w:color w:val="000000"/>
                <w:sz w:val="20"/>
                <w:szCs w:val="20"/>
                <w:rPrChange w:id="6375" w:author="Farouk Bouhafs" w:date="2023-12-21T17:57:00Z">
                  <w:rPr>
                    <w:del w:id="6376" w:author="Houyem Rais" w:date="2024-02-22T15:17:00Z"/>
                    <w:rFonts w:cs="Calibri"/>
                    <w:b/>
                    <w:bCs/>
                    <w:color w:val="000000"/>
                  </w:rPr>
                </w:rPrChange>
              </w:rPr>
              <w:pPrChange w:id="6377" w:author="Houyem Rais" w:date="2024-02-22T15:17:00Z">
                <w:pPr>
                  <w:spacing w:before="0" w:after="0" w:line="240" w:lineRule="auto"/>
                  <w:jc w:val="center"/>
                </w:pPr>
              </w:pPrChange>
            </w:pPr>
            <w:del w:id="6378" w:author="Houyem Rais" w:date="2024-02-22T15:17:00Z">
              <w:r w:rsidRPr="00AC502A" w:rsidDel="000A3E8D">
                <w:rPr>
                  <w:rFonts w:cs="Calibri"/>
                  <w:b/>
                  <w:bCs/>
                  <w:color w:val="000000"/>
                  <w:sz w:val="20"/>
                  <w:szCs w:val="20"/>
                  <w:rPrChange w:id="6379" w:author="Farouk Bouhafs" w:date="2023-12-21T17:57:00Z">
                    <w:rPr>
                      <w:rFonts w:cs="Calibri"/>
                      <w:b/>
                      <w:bCs/>
                      <w:color w:val="000000"/>
                    </w:rPr>
                  </w:rPrChange>
                </w:rPr>
                <w:delText>VP non-résidents</w:delText>
              </w:r>
            </w:del>
          </w:p>
        </w:tc>
        <w:tc>
          <w:tcPr>
            <w:tcW w:w="1403" w:type="dxa"/>
            <w:shd w:val="clear" w:color="auto" w:fill="D9D9D9" w:themeFill="background1" w:themeFillShade="D9"/>
            <w:hideMark/>
            <w:tcPrChange w:id="6380" w:author="Farouk Bouhafs" w:date="2023-12-21T17:57:00Z">
              <w:tcPr>
                <w:tcW w:w="1403" w:type="dxa"/>
                <w:shd w:val="clear" w:color="auto" w:fill="D9D9D9" w:themeFill="background1" w:themeFillShade="D9"/>
                <w:hideMark/>
              </w:tcPr>
            </w:tcPrChange>
          </w:tcPr>
          <w:p w14:paraId="571D5F9E" w14:textId="3907D6BE" w:rsidR="00AB6027" w:rsidRPr="00AC502A" w:rsidDel="000A3E8D" w:rsidRDefault="00AB6027" w:rsidP="000A3E8D">
            <w:pPr>
              <w:rPr>
                <w:del w:id="6381" w:author="Houyem Rais" w:date="2024-02-22T15:17:00Z"/>
                <w:rFonts w:cs="Calibri"/>
                <w:b/>
                <w:bCs/>
                <w:color w:val="000000"/>
                <w:sz w:val="20"/>
                <w:szCs w:val="20"/>
                <w:rPrChange w:id="6382" w:author="Farouk Bouhafs" w:date="2023-12-21T17:57:00Z">
                  <w:rPr>
                    <w:del w:id="6383" w:author="Houyem Rais" w:date="2024-02-22T15:17:00Z"/>
                    <w:rFonts w:cs="Calibri"/>
                    <w:b/>
                    <w:bCs/>
                    <w:color w:val="000000"/>
                  </w:rPr>
                </w:rPrChange>
              </w:rPr>
              <w:pPrChange w:id="6384" w:author="Houyem Rais" w:date="2024-02-22T15:17:00Z">
                <w:pPr>
                  <w:spacing w:before="0" w:after="0" w:line="240" w:lineRule="auto"/>
                  <w:jc w:val="center"/>
                </w:pPr>
              </w:pPrChange>
            </w:pPr>
            <w:del w:id="6385" w:author="Houyem Rais" w:date="2024-02-22T15:17:00Z">
              <w:r w:rsidRPr="00AC502A" w:rsidDel="000A3E8D">
                <w:rPr>
                  <w:rFonts w:cs="Calibri"/>
                  <w:b/>
                  <w:bCs/>
                  <w:color w:val="000000"/>
                  <w:sz w:val="20"/>
                  <w:szCs w:val="20"/>
                  <w:rPrChange w:id="6386" w:author="Farouk Bouhafs" w:date="2023-12-21T17:57:00Z">
                    <w:rPr>
                      <w:rFonts w:cs="Calibri"/>
                      <w:b/>
                      <w:bCs/>
                      <w:color w:val="000000"/>
                    </w:rPr>
                  </w:rPrChange>
                </w:rPr>
                <w:delText>Camionnette résidents</w:delText>
              </w:r>
            </w:del>
          </w:p>
        </w:tc>
        <w:tc>
          <w:tcPr>
            <w:tcW w:w="1403" w:type="dxa"/>
            <w:shd w:val="clear" w:color="auto" w:fill="D9D9D9" w:themeFill="background1" w:themeFillShade="D9"/>
            <w:hideMark/>
            <w:tcPrChange w:id="6387" w:author="Farouk Bouhafs" w:date="2023-12-21T17:57:00Z">
              <w:tcPr>
                <w:tcW w:w="1403" w:type="dxa"/>
                <w:shd w:val="clear" w:color="auto" w:fill="D9D9D9" w:themeFill="background1" w:themeFillShade="D9"/>
                <w:hideMark/>
              </w:tcPr>
            </w:tcPrChange>
          </w:tcPr>
          <w:p w14:paraId="1CEA0884" w14:textId="543A0EB3" w:rsidR="00AB6027" w:rsidRPr="00AC502A" w:rsidDel="000A3E8D" w:rsidRDefault="00AB6027" w:rsidP="000A3E8D">
            <w:pPr>
              <w:rPr>
                <w:del w:id="6388" w:author="Houyem Rais" w:date="2024-02-22T15:17:00Z"/>
                <w:rFonts w:cs="Calibri"/>
                <w:b/>
                <w:bCs/>
                <w:color w:val="000000"/>
                <w:sz w:val="20"/>
                <w:szCs w:val="20"/>
                <w:rPrChange w:id="6389" w:author="Farouk Bouhafs" w:date="2023-12-21T17:57:00Z">
                  <w:rPr>
                    <w:del w:id="6390" w:author="Houyem Rais" w:date="2024-02-22T15:17:00Z"/>
                    <w:rFonts w:cs="Calibri"/>
                    <w:b/>
                    <w:bCs/>
                    <w:color w:val="000000"/>
                  </w:rPr>
                </w:rPrChange>
              </w:rPr>
              <w:pPrChange w:id="6391" w:author="Houyem Rais" w:date="2024-02-22T15:17:00Z">
                <w:pPr>
                  <w:spacing w:before="0" w:after="0" w:line="240" w:lineRule="auto"/>
                  <w:jc w:val="center"/>
                </w:pPr>
              </w:pPrChange>
            </w:pPr>
            <w:del w:id="6392" w:author="Houyem Rais" w:date="2024-02-22T15:17:00Z">
              <w:r w:rsidRPr="00AC502A" w:rsidDel="000A3E8D">
                <w:rPr>
                  <w:rFonts w:cs="Calibri"/>
                  <w:b/>
                  <w:bCs/>
                  <w:color w:val="000000"/>
                  <w:sz w:val="20"/>
                  <w:szCs w:val="20"/>
                  <w:rPrChange w:id="6393" w:author="Farouk Bouhafs" w:date="2023-12-21T17:57:00Z">
                    <w:rPr>
                      <w:rFonts w:cs="Calibri"/>
                      <w:b/>
                      <w:bCs/>
                      <w:color w:val="000000"/>
                    </w:rPr>
                  </w:rPrChange>
                </w:rPr>
                <w:delText>Camionnette non-résidents</w:delText>
              </w:r>
            </w:del>
          </w:p>
        </w:tc>
        <w:tc>
          <w:tcPr>
            <w:tcW w:w="849" w:type="dxa"/>
            <w:shd w:val="clear" w:color="auto" w:fill="D9D9D9" w:themeFill="background1" w:themeFillShade="D9"/>
            <w:hideMark/>
            <w:tcPrChange w:id="6394" w:author="Farouk Bouhafs" w:date="2023-12-21T17:57:00Z">
              <w:tcPr>
                <w:tcW w:w="849" w:type="dxa"/>
                <w:shd w:val="clear" w:color="auto" w:fill="D9D9D9" w:themeFill="background1" w:themeFillShade="D9"/>
                <w:hideMark/>
              </w:tcPr>
            </w:tcPrChange>
          </w:tcPr>
          <w:p w14:paraId="59557ACE" w14:textId="4D6380CD" w:rsidR="00AB6027" w:rsidRPr="00AC502A" w:rsidDel="000A3E8D" w:rsidRDefault="00AB6027" w:rsidP="000A3E8D">
            <w:pPr>
              <w:rPr>
                <w:del w:id="6395" w:author="Houyem Rais" w:date="2024-02-22T15:17:00Z"/>
                <w:rFonts w:cs="Calibri"/>
                <w:b/>
                <w:bCs/>
                <w:color w:val="000000"/>
                <w:sz w:val="20"/>
                <w:szCs w:val="20"/>
                <w:rPrChange w:id="6396" w:author="Farouk Bouhafs" w:date="2023-12-21T17:57:00Z">
                  <w:rPr>
                    <w:del w:id="6397" w:author="Houyem Rais" w:date="2024-02-22T15:17:00Z"/>
                    <w:rFonts w:cs="Calibri"/>
                    <w:b/>
                    <w:bCs/>
                    <w:color w:val="000000"/>
                  </w:rPr>
                </w:rPrChange>
              </w:rPr>
              <w:pPrChange w:id="6398" w:author="Houyem Rais" w:date="2024-02-22T15:17:00Z">
                <w:pPr>
                  <w:spacing w:before="0" w:after="0" w:line="240" w:lineRule="auto"/>
                  <w:jc w:val="center"/>
                </w:pPr>
              </w:pPrChange>
            </w:pPr>
            <w:del w:id="6399" w:author="Houyem Rais" w:date="2024-02-22T15:17:00Z">
              <w:r w:rsidRPr="00AC502A" w:rsidDel="000A3E8D">
                <w:rPr>
                  <w:rFonts w:cs="Calibri"/>
                  <w:b/>
                  <w:bCs/>
                  <w:color w:val="000000"/>
                  <w:sz w:val="20"/>
                  <w:szCs w:val="20"/>
                  <w:rPrChange w:id="6400" w:author="Farouk Bouhafs" w:date="2023-12-21T17:57:00Z">
                    <w:rPr>
                      <w:rFonts w:cs="Calibri"/>
                      <w:b/>
                      <w:bCs/>
                      <w:color w:val="000000"/>
                    </w:rPr>
                  </w:rPrChange>
                </w:rPr>
                <w:delText>Taxi et louage</w:delText>
              </w:r>
            </w:del>
          </w:p>
        </w:tc>
        <w:tc>
          <w:tcPr>
            <w:tcW w:w="1090" w:type="dxa"/>
            <w:shd w:val="clear" w:color="auto" w:fill="D9D9D9" w:themeFill="background1" w:themeFillShade="D9"/>
            <w:hideMark/>
            <w:tcPrChange w:id="6401" w:author="Farouk Bouhafs" w:date="2023-12-21T17:57:00Z">
              <w:tcPr>
                <w:tcW w:w="1090" w:type="dxa"/>
                <w:shd w:val="clear" w:color="auto" w:fill="D9D9D9" w:themeFill="background1" w:themeFillShade="D9"/>
                <w:hideMark/>
              </w:tcPr>
            </w:tcPrChange>
          </w:tcPr>
          <w:p w14:paraId="3F551C49" w14:textId="2AC81245" w:rsidR="00AB6027" w:rsidRPr="00AC502A" w:rsidDel="000A3E8D" w:rsidRDefault="00AB6027" w:rsidP="000A3E8D">
            <w:pPr>
              <w:rPr>
                <w:del w:id="6402" w:author="Houyem Rais" w:date="2024-02-22T15:17:00Z"/>
                <w:rFonts w:cs="Calibri"/>
                <w:b/>
                <w:bCs/>
                <w:color w:val="000000"/>
                <w:sz w:val="20"/>
                <w:szCs w:val="20"/>
                <w:rPrChange w:id="6403" w:author="Farouk Bouhafs" w:date="2023-12-21T17:57:00Z">
                  <w:rPr>
                    <w:del w:id="6404" w:author="Houyem Rais" w:date="2024-02-22T15:17:00Z"/>
                    <w:rFonts w:cs="Calibri"/>
                    <w:b/>
                    <w:bCs/>
                    <w:color w:val="000000"/>
                  </w:rPr>
                </w:rPrChange>
              </w:rPr>
              <w:pPrChange w:id="6405" w:author="Houyem Rais" w:date="2024-02-22T15:17:00Z">
                <w:pPr>
                  <w:spacing w:before="0" w:after="0" w:line="240" w:lineRule="auto"/>
                  <w:jc w:val="center"/>
                </w:pPr>
              </w:pPrChange>
            </w:pPr>
            <w:del w:id="6406" w:author="Houyem Rais" w:date="2024-02-22T15:17:00Z">
              <w:r w:rsidRPr="00AC502A" w:rsidDel="000A3E8D">
                <w:rPr>
                  <w:rFonts w:cs="Calibri"/>
                  <w:b/>
                  <w:bCs/>
                  <w:color w:val="000000"/>
                  <w:sz w:val="20"/>
                  <w:szCs w:val="20"/>
                  <w:rPrChange w:id="6407" w:author="Farouk Bouhafs" w:date="2023-12-21T17:57:00Z">
                    <w:rPr>
                      <w:rFonts w:cs="Calibri"/>
                      <w:b/>
                      <w:bCs/>
                      <w:color w:val="000000"/>
                    </w:rPr>
                  </w:rPrChange>
                </w:rPr>
                <w:delText>Cam Léger + tracteur</w:delText>
              </w:r>
            </w:del>
          </w:p>
        </w:tc>
        <w:tc>
          <w:tcPr>
            <w:tcW w:w="829" w:type="dxa"/>
            <w:shd w:val="clear" w:color="auto" w:fill="D9D9D9" w:themeFill="background1" w:themeFillShade="D9"/>
            <w:hideMark/>
            <w:tcPrChange w:id="6408" w:author="Farouk Bouhafs" w:date="2023-12-21T17:57:00Z">
              <w:tcPr>
                <w:tcW w:w="829" w:type="dxa"/>
                <w:shd w:val="clear" w:color="auto" w:fill="D9D9D9" w:themeFill="background1" w:themeFillShade="D9"/>
                <w:hideMark/>
              </w:tcPr>
            </w:tcPrChange>
          </w:tcPr>
          <w:p w14:paraId="3F2AE221" w14:textId="1BE8C14E" w:rsidR="00AB6027" w:rsidRPr="00AC502A" w:rsidDel="000A3E8D" w:rsidRDefault="00AB6027" w:rsidP="000A3E8D">
            <w:pPr>
              <w:rPr>
                <w:del w:id="6409" w:author="Houyem Rais" w:date="2024-02-22T15:17:00Z"/>
                <w:rFonts w:cs="Calibri"/>
                <w:b/>
                <w:bCs/>
                <w:color w:val="000000"/>
                <w:sz w:val="20"/>
                <w:szCs w:val="20"/>
                <w:rPrChange w:id="6410" w:author="Farouk Bouhafs" w:date="2023-12-21T17:57:00Z">
                  <w:rPr>
                    <w:del w:id="6411" w:author="Houyem Rais" w:date="2024-02-22T15:17:00Z"/>
                    <w:rFonts w:cs="Calibri"/>
                    <w:b/>
                    <w:bCs/>
                    <w:color w:val="000000"/>
                  </w:rPr>
                </w:rPrChange>
              </w:rPr>
              <w:pPrChange w:id="6412" w:author="Houyem Rais" w:date="2024-02-22T15:17:00Z">
                <w:pPr>
                  <w:spacing w:before="0" w:after="0" w:line="240" w:lineRule="auto"/>
                  <w:jc w:val="center"/>
                </w:pPr>
              </w:pPrChange>
            </w:pPr>
            <w:del w:id="6413" w:author="Houyem Rais" w:date="2024-02-22T15:17:00Z">
              <w:r w:rsidRPr="00AC502A" w:rsidDel="000A3E8D">
                <w:rPr>
                  <w:rFonts w:cs="Calibri"/>
                  <w:b/>
                  <w:bCs/>
                  <w:color w:val="000000"/>
                  <w:sz w:val="20"/>
                  <w:szCs w:val="20"/>
                  <w:rPrChange w:id="6414" w:author="Farouk Bouhafs" w:date="2023-12-21T17:57:00Z">
                    <w:rPr>
                      <w:rFonts w:cs="Calibri"/>
                      <w:b/>
                      <w:bCs/>
                      <w:color w:val="000000"/>
                    </w:rPr>
                  </w:rPrChange>
                </w:rPr>
                <w:delText>Bus</w:delText>
              </w:r>
            </w:del>
          </w:p>
        </w:tc>
        <w:tc>
          <w:tcPr>
            <w:tcW w:w="837" w:type="dxa"/>
            <w:shd w:val="clear" w:color="auto" w:fill="D9D9D9" w:themeFill="background1" w:themeFillShade="D9"/>
            <w:hideMark/>
            <w:tcPrChange w:id="6415" w:author="Farouk Bouhafs" w:date="2023-12-21T17:57:00Z">
              <w:tcPr>
                <w:tcW w:w="837" w:type="dxa"/>
                <w:shd w:val="clear" w:color="auto" w:fill="D9D9D9" w:themeFill="background1" w:themeFillShade="D9"/>
                <w:hideMark/>
              </w:tcPr>
            </w:tcPrChange>
          </w:tcPr>
          <w:p w14:paraId="6B31DC02" w14:textId="5135BA63" w:rsidR="00AB6027" w:rsidRPr="00AC502A" w:rsidDel="000A3E8D" w:rsidRDefault="00AB6027" w:rsidP="000A3E8D">
            <w:pPr>
              <w:rPr>
                <w:del w:id="6416" w:author="Houyem Rais" w:date="2024-02-22T15:17:00Z"/>
                <w:rFonts w:cs="Calibri"/>
                <w:b/>
                <w:bCs/>
                <w:color w:val="000000"/>
                <w:sz w:val="20"/>
                <w:szCs w:val="20"/>
                <w:rPrChange w:id="6417" w:author="Farouk Bouhafs" w:date="2023-12-21T17:57:00Z">
                  <w:rPr>
                    <w:del w:id="6418" w:author="Houyem Rais" w:date="2024-02-22T15:17:00Z"/>
                    <w:rFonts w:cs="Calibri"/>
                    <w:b/>
                    <w:bCs/>
                    <w:color w:val="000000"/>
                  </w:rPr>
                </w:rPrChange>
              </w:rPr>
              <w:pPrChange w:id="6419" w:author="Houyem Rais" w:date="2024-02-22T15:17:00Z">
                <w:pPr>
                  <w:spacing w:before="0" w:after="0" w:line="240" w:lineRule="auto"/>
                  <w:jc w:val="center"/>
                </w:pPr>
              </w:pPrChange>
            </w:pPr>
            <w:del w:id="6420" w:author="Houyem Rais" w:date="2024-02-22T15:17:00Z">
              <w:r w:rsidRPr="00AC502A" w:rsidDel="000A3E8D">
                <w:rPr>
                  <w:rFonts w:cs="Calibri"/>
                  <w:b/>
                  <w:bCs/>
                  <w:color w:val="000000"/>
                  <w:sz w:val="20"/>
                  <w:szCs w:val="20"/>
                  <w:rPrChange w:id="6421" w:author="Farouk Bouhafs" w:date="2023-12-21T17:57:00Z">
                    <w:rPr>
                      <w:rFonts w:cs="Calibri"/>
                      <w:b/>
                      <w:bCs/>
                      <w:color w:val="000000"/>
                    </w:rPr>
                  </w:rPrChange>
                </w:rPr>
                <w:delText xml:space="preserve">C. Lourd </w:delText>
              </w:r>
            </w:del>
          </w:p>
        </w:tc>
      </w:tr>
      <w:tr w:rsidR="00AC502A" w:rsidRPr="00AC502A" w:rsidDel="000A3E8D" w14:paraId="4A4A38A6" w14:textId="43ABA4C6" w:rsidTr="00AC502A">
        <w:trPr>
          <w:trHeight w:val="256"/>
          <w:jc w:val="center"/>
          <w:del w:id="6422" w:author="Houyem Rais" w:date="2024-02-22T15:17:00Z"/>
        </w:trPr>
        <w:tc>
          <w:tcPr>
            <w:tcW w:w="1094" w:type="dxa"/>
            <w:noWrap/>
            <w:hideMark/>
          </w:tcPr>
          <w:p w14:paraId="17662E20" w14:textId="756FAAA0" w:rsidR="00AC502A" w:rsidRPr="00AC502A" w:rsidDel="000A3E8D" w:rsidRDefault="00AC502A" w:rsidP="000A3E8D">
            <w:pPr>
              <w:rPr>
                <w:del w:id="6423" w:author="Houyem Rais" w:date="2024-02-22T15:17:00Z"/>
                <w:rFonts w:cs="Calibri"/>
                <w:color w:val="000000"/>
                <w:sz w:val="20"/>
                <w:szCs w:val="20"/>
                <w:rPrChange w:id="6424" w:author="Farouk Bouhafs" w:date="2023-12-21T17:57:00Z">
                  <w:rPr>
                    <w:del w:id="6425" w:author="Houyem Rais" w:date="2024-02-22T15:17:00Z"/>
                    <w:rFonts w:cs="Calibri"/>
                    <w:color w:val="000000"/>
                  </w:rPr>
                </w:rPrChange>
              </w:rPr>
              <w:pPrChange w:id="6426" w:author="Houyem Rais" w:date="2024-02-22T15:17:00Z">
                <w:pPr>
                  <w:spacing w:before="0" w:after="0" w:line="240" w:lineRule="auto"/>
                  <w:jc w:val="left"/>
                </w:pPr>
              </w:pPrChange>
            </w:pPr>
            <w:del w:id="6427" w:author="Houyem Rais" w:date="2024-02-22T15:17:00Z">
              <w:r w:rsidRPr="00AC502A" w:rsidDel="000A3E8D">
                <w:rPr>
                  <w:rFonts w:cs="Calibri"/>
                  <w:color w:val="000000"/>
                  <w:sz w:val="20"/>
                  <w:szCs w:val="20"/>
                  <w:rPrChange w:id="6428" w:author="Farouk Bouhafs" w:date="2023-12-21T17:57:00Z">
                    <w:rPr>
                      <w:rFonts w:cs="Calibri"/>
                      <w:color w:val="000000"/>
                    </w:rPr>
                  </w:rPrChange>
                </w:rPr>
                <w:delText>Tarif de péage</w:delText>
              </w:r>
            </w:del>
          </w:p>
        </w:tc>
        <w:tc>
          <w:tcPr>
            <w:tcW w:w="1294" w:type="dxa"/>
            <w:noWrap/>
            <w:hideMark/>
          </w:tcPr>
          <w:p w14:paraId="46045133" w14:textId="4E4FCAC7" w:rsidR="00AC502A" w:rsidRPr="00AC502A" w:rsidDel="000A3E8D" w:rsidRDefault="00AC502A" w:rsidP="000A3E8D">
            <w:pPr>
              <w:rPr>
                <w:del w:id="6429" w:author="Houyem Rais" w:date="2024-02-22T15:17:00Z"/>
                <w:rFonts w:cs="Calibri"/>
                <w:sz w:val="20"/>
                <w:szCs w:val="20"/>
                <w:rPrChange w:id="6430" w:author="Farouk Bouhafs" w:date="2023-12-21T17:57:00Z">
                  <w:rPr>
                    <w:del w:id="6431" w:author="Houyem Rais" w:date="2024-02-22T15:17:00Z"/>
                    <w:rFonts w:cs="Calibri"/>
                  </w:rPr>
                </w:rPrChange>
              </w:rPr>
              <w:pPrChange w:id="6432" w:author="Houyem Rais" w:date="2024-02-22T15:17:00Z">
                <w:pPr>
                  <w:spacing w:before="0" w:after="0" w:line="240" w:lineRule="auto"/>
                  <w:jc w:val="center"/>
                </w:pPr>
              </w:pPrChange>
            </w:pPr>
            <w:ins w:id="6433" w:author="Farouk Bouhafs" w:date="2023-12-21T17:56:00Z">
              <w:del w:id="6434" w:author="Houyem Rais" w:date="2024-02-22T15:17:00Z">
                <w:r w:rsidRPr="00AC502A" w:rsidDel="000A3E8D">
                  <w:rPr>
                    <w:sz w:val="20"/>
                    <w:szCs w:val="20"/>
                    <w:rPrChange w:id="6435" w:author="Farouk Bouhafs" w:date="2023-12-21T17:57:00Z">
                      <w:rPr/>
                    </w:rPrChange>
                  </w:rPr>
                  <w:delText>16,25</w:delText>
                </w:r>
              </w:del>
            </w:ins>
            <w:del w:id="6436" w:author="Houyem Rais" w:date="2024-02-22T15:17:00Z">
              <w:r w:rsidRPr="00AC502A" w:rsidDel="000A3E8D">
                <w:rPr>
                  <w:rFonts w:cs="Calibri"/>
                  <w:sz w:val="20"/>
                  <w:szCs w:val="20"/>
                  <w:rPrChange w:id="6437" w:author="Farouk Bouhafs" w:date="2023-12-21T17:57:00Z">
                    <w:rPr>
                      <w:rFonts w:cs="Calibri"/>
                    </w:rPr>
                  </w:rPrChange>
                </w:rPr>
                <w:delText>20,60</w:delText>
              </w:r>
            </w:del>
          </w:p>
        </w:tc>
        <w:tc>
          <w:tcPr>
            <w:tcW w:w="1058" w:type="dxa"/>
            <w:noWrap/>
            <w:hideMark/>
          </w:tcPr>
          <w:p w14:paraId="2EABE79F" w14:textId="43C00A11" w:rsidR="00AC502A" w:rsidRPr="00AC502A" w:rsidDel="000A3E8D" w:rsidRDefault="00AC502A" w:rsidP="000A3E8D">
            <w:pPr>
              <w:rPr>
                <w:del w:id="6438" w:author="Houyem Rais" w:date="2024-02-22T15:17:00Z"/>
                <w:rFonts w:cs="Calibri"/>
                <w:sz w:val="20"/>
                <w:szCs w:val="20"/>
                <w:rPrChange w:id="6439" w:author="Farouk Bouhafs" w:date="2023-12-21T17:57:00Z">
                  <w:rPr>
                    <w:del w:id="6440" w:author="Houyem Rais" w:date="2024-02-22T15:17:00Z"/>
                    <w:rFonts w:cs="Calibri"/>
                  </w:rPr>
                </w:rPrChange>
              </w:rPr>
              <w:pPrChange w:id="6441" w:author="Houyem Rais" w:date="2024-02-22T15:17:00Z">
                <w:pPr>
                  <w:spacing w:before="0" w:after="0" w:line="240" w:lineRule="auto"/>
                  <w:jc w:val="center"/>
                </w:pPr>
              </w:pPrChange>
            </w:pPr>
            <w:ins w:id="6442" w:author="Farouk Bouhafs" w:date="2023-12-21T17:56:00Z">
              <w:del w:id="6443" w:author="Houyem Rais" w:date="2024-02-22T15:17:00Z">
                <w:r w:rsidRPr="00AC502A" w:rsidDel="000A3E8D">
                  <w:rPr>
                    <w:sz w:val="20"/>
                    <w:szCs w:val="20"/>
                    <w:rPrChange w:id="6444" w:author="Farouk Bouhafs" w:date="2023-12-21T17:57:00Z">
                      <w:rPr/>
                    </w:rPrChange>
                  </w:rPr>
                  <w:delText>41,79</w:delText>
                </w:r>
              </w:del>
            </w:ins>
            <w:del w:id="6445" w:author="Houyem Rais" w:date="2024-02-22T15:17:00Z">
              <w:r w:rsidRPr="00AC502A" w:rsidDel="000A3E8D">
                <w:rPr>
                  <w:rFonts w:cs="Calibri"/>
                  <w:sz w:val="20"/>
                  <w:szCs w:val="20"/>
                  <w:rPrChange w:id="6446" w:author="Farouk Bouhafs" w:date="2023-12-21T17:57:00Z">
                    <w:rPr>
                      <w:rFonts w:cs="Calibri"/>
                    </w:rPr>
                  </w:rPrChange>
                </w:rPr>
                <w:delText>52,96</w:delText>
              </w:r>
            </w:del>
          </w:p>
        </w:tc>
        <w:tc>
          <w:tcPr>
            <w:tcW w:w="1403" w:type="dxa"/>
            <w:noWrap/>
            <w:hideMark/>
          </w:tcPr>
          <w:p w14:paraId="13E18D4A" w14:textId="40F3EB77" w:rsidR="00AC502A" w:rsidRPr="00AC502A" w:rsidDel="000A3E8D" w:rsidRDefault="00AC502A" w:rsidP="000A3E8D">
            <w:pPr>
              <w:rPr>
                <w:del w:id="6447" w:author="Houyem Rais" w:date="2024-02-22T15:17:00Z"/>
                <w:rFonts w:cs="Calibri"/>
                <w:sz w:val="20"/>
                <w:szCs w:val="20"/>
                <w:rPrChange w:id="6448" w:author="Farouk Bouhafs" w:date="2023-12-21T17:57:00Z">
                  <w:rPr>
                    <w:del w:id="6449" w:author="Houyem Rais" w:date="2024-02-22T15:17:00Z"/>
                    <w:rFonts w:cs="Calibri"/>
                  </w:rPr>
                </w:rPrChange>
              </w:rPr>
              <w:pPrChange w:id="6450" w:author="Houyem Rais" w:date="2024-02-22T15:17:00Z">
                <w:pPr>
                  <w:spacing w:before="0" w:after="0" w:line="240" w:lineRule="auto"/>
                  <w:jc w:val="center"/>
                </w:pPr>
              </w:pPrChange>
            </w:pPr>
            <w:ins w:id="6451" w:author="Farouk Bouhafs" w:date="2023-12-21T17:56:00Z">
              <w:del w:id="6452" w:author="Houyem Rais" w:date="2024-02-22T15:17:00Z">
                <w:r w:rsidRPr="00AC502A" w:rsidDel="000A3E8D">
                  <w:rPr>
                    <w:sz w:val="20"/>
                    <w:szCs w:val="20"/>
                    <w:rPrChange w:id="6453" w:author="Farouk Bouhafs" w:date="2023-12-21T17:57:00Z">
                      <w:rPr/>
                    </w:rPrChange>
                  </w:rPr>
                  <w:delText>23,22</w:delText>
                </w:r>
              </w:del>
            </w:ins>
            <w:del w:id="6454" w:author="Houyem Rais" w:date="2024-02-22T15:17:00Z">
              <w:r w:rsidRPr="00AC502A" w:rsidDel="000A3E8D">
                <w:rPr>
                  <w:rFonts w:cs="Calibri"/>
                  <w:sz w:val="20"/>
                  <w:szCs w:val="20"/>
                  <w:rPrChange w:id="6455" w:author="Farouk Bouhafs" w:date="2023-12-21T17:57:00Z">
                    <w:rPr>
                      <w:rFonts w:cs="Calibri"/>
                    </w:rPr>
                  </w:rPrChange>
                </w:rPr>
                <w:delText>29,42</w:delText>
              </w:r>
            </w:del>
          </w:p>
        </w:tc>
        <w:tc>
          <w:tcPr>
            <w:tcW w:w="1403" w:type="dxa"/>
            <w:noWrap/>
            <w:hideMark/>
          </w:tcPr>
          <w:p w14:paraId="4EF61125" w14:textId="22FF2B38" w:rsidR="00AC502A" w:rsidRPr="00AC502A" w:rsidDel="000A3E8D" w:rsidRDefault="00AC502A" w:rsidP="000A3E8D">
            <w:pPr>
              <w:rPr>
                <w:del w:id="6456" w:author="Houyem Rais" w:date="2024-02-22T15:17:00Z"/>
                <w:rFonts w:cs="Calibri"/>
                <w:sz w:val="20"/>
                <w:szCs w:val="20"/>
                <w:rPrChange w:id="6457" w:author="Farouk Bouhafs" w:date="2023-12-21T17:57:00Z">
                  <w:rPr>
                    <w:del w:id="6458" w:author="Houyem Rais" w:date="2024-02-22T15:17:00Z"/>
                    <w:rFonts w:cs="Calibri"/>
                  </w:rPr>
                </w:rPrChange>
              </w:rPr>
              <w:pPrChange w:id="6459" w:author="Houyem Rais" w:date="2024-02-22T15:17:00Z">
                <w:pPr>
                  <w:spacing w:before="0" w:after="0" w:line="240" w:lineRule="auto"/>
                  <w:jc w:val="center"/>
                </w:pPr>
              </w:pPrChange>
            </w:pPr>
            <w:ins w:id="6460" w:author="Farouk Bouhafs" w:date="2023-12-21T17:56:00Z">
              <w:del w:id="6461" w:author="Houyem Rais" w:date="2024-02-22T15:17:00Z">
                <w:r w:rsidRPr="00AC502A" w:rsidDel="000A3E8D">
                  <w:rPr>
                    <w:sz w:val="20"/>
                    <w:szCs w:val="20"/>
                    <w:rPrChange w:id="6462" w:author="Farouk Bouhafs" w:date="2023-12-21T17:57:00Z">
                      <w:rPr/>
                    </w:rPrChange>
                  </w:rPr>
                  <w:delText>46,44</w:delText>
                </w:r>
              </w:del>
            </w:ins>
            <w:del w:id="6463" w:author="Houyem Rais" w:date="2024-02-22T15:17:00Z">
              <w:r w:rsidRPr="00AC502A" w:rsidDel="000A3E8D">
                <w:rPr>
                  <w:rFonts w:cs="Calibri"/>
                  <w:sz w:val="20"/>
                  <w:szCs w:val="20"/>
                  <w:rPrChange w:id="6464" w:author="Farouk Bouhafs" w:date="2023-12-21T17:57:00Z">
                    <w:rPr>
                      <w:rFonts w:cs="Calibri"/>
                    </w:rPr>
                  </w:rPrChange>
                </w:rPr>
                <w:delText>58,84</w:delText>
              </w:r>
            </w:del>
          </w:p>
        </w:tc>
        <w:tc>
          <w:tcPr>
            <w:tcW w:w="849" w:type="dxa"/>
            <w:noWrap/>
            <w:hideMark/>
          </w:tcPr>
          <w:p w14:paraId="50FC9A4C" w14:textId="3843C5CF" w:rsidR="00AC502A" w:rsidRPr="00AC502A" w:rsidDel="000A3E8D" w:rsidRDefault="00AC502A" w:rsidP="000A3E8D">
            <w:pPr>
              <w:rPr>
                <w:del w:id="6465" w:author="Houyem Rais" w:date="2024-02-22T15:17:00Z"/>
                <w:rFonts w:cs="Calibri"/>
                <w:sz w:val="20"/>
                <w:szCs w:val="20"/>
                <w:rPrChange w:id="6466" w:author="Farouk Bouhafs" w:date="2023-12-21T17:57:00Z">
                  <w:rPr>
                    <w:del w:id="6467" w:author="Houyem Rais" w:date="2024-02-22T15:17:00Z"/>
                    <w:rFonts w:cs="Calibri"/>
                  </w:rPr>
                </w:rPrChange>
              </w:rPr>
              <w:pPrChange w:id="6468" w:author="Houyem Rais" w:date="2024-02-22T15:17:00Z">
                <w:pPr>
                  <w:spacing w:before="0" w:after="0" w:line="240" w:lineRule="auto"/>
                  <w:jc w:val="center"/>
                </w:pPr>
              </w:pPrChange>
            </w:pPr>
            <w:ins w:id="6469" w:author="Farouk Bouhafs" w:date="2023-12-21T17:56:00Z">
              <w:del w:id="6470" w:author="Houyem Rais" w:date="2024-02-22T15:17:00Z">
                <w:r w:rsidRPr="00AC502A" w:rsidDel="000A3E8D">
                  <w:rPr>
                    <w:sz w:val="20"/>
                    <w:szCs w:val="20"/>
                    <w:rPrChange w:id="6471" w:author="Farouk Bouhafs" w:date="2023-12-21T17:57:00Z">
                      <w:rPr/>
                    </w:rPrChange>
                  </w:rPr>
                  <w:delText>46,44</w:delText>
                </w:r>
              </w:del>
            </w:ins>
            <w:del w:id="6472" w:author="Houyem Rais" w:date="2024-02-22T15:17:00Z">
              <w:r w:rsidRPr="00AC502A" w:rsidDel="000A3E8D">
                <w:rPr>
                  <w:rFonts w:cs="Calibri"/>
                  <w:sz w:val="20"/>
                  <w:szCs w:val="20"/>
                  <w:rPrChange w:id="6473" w:author="Farouk Bouhafs" w:date="2023-12-21T17:57:00Z">
                    <w:rPr>
                      <w:rFonts w:cs="Calibri"/>
                    </w:rPr>
                  </w:rPrChange>
                </w:rPr>
                <w:delText>58,84</w:delText>
              </w:r>
            </w:del>
          </w:p>
        </w:tc>
        <w:tc>
          <w:tcPr>
            <w:tcW w:w="1090" w:type="dxa"/>
            <w:noWrap/>
            <w:hideMark/>
          </w:tcPr>
          <w:p w14:paraId="05B837FE" w14:textId="415235E8" w:rsidR="00AC502A" w:rsidRPr="00AC502A" w:rsidDel="000A3E8D" w:rsidRDefault="00AC502A" w:rsidP="000A3E8D">
            <w:pPr>
              <w:rPr>
                <w:del w:id="6474" w:author="Houyem Rais" w:date="2024-02-22T15:17:00Z"/>
                <w:rFonts w:cs="Calibri"/>
                <w:sz w:val="20"/>
                <w:szCs w:val="20"/>
                <w:rPrChange w:id="6475" w:author="Farouk Bouhafs" w:date="2023-12-21T17:57:00Z">
                  <w:rPr>
                    <w:del w:id="6476" w:author="Houyem Rais" w:date="2024-02-22T15:17:00Z"/>
                    <w:rFonts w:cs="Calibri"/>
                  </w:rPr>
                </w:rPrChange>
              </w:rPr>
              <w:pPrChange w:id="6477" w:author="Houyem Rais" w:date="2024-02-22T15:17:00Z">
                <w:pPr>
                  <w:spacing w:before="0" w:after="0" w:line="240" w:lineRule="auto"/>
                  <w:jc w:val="center"/>
                </w:pPr>
              </w:pPrChange>
            </w:pPr>
            <w:ins w:id="6478" w:author="Farouk Bouhafs" w:date="2023-12-21T17:56:00Z">
              <w:del w:id="6479" w:author="Houyem Rais" w:date="2024-02-22T15:17:00Z">
                <w:r w:rsidRPr="00AC502A" w:rsidDel="000A3E8D">
                  <w:rPr>
                    <w:sz w:val="20"/>
                    <w:szCs w:val="20"/>
                    <w:rPrChange w:id="6480" w:author="Farouk Bouhafs" w:date="2023-12-21T17:57:00Z">
                      <w:rPr/>
                    </w:rPrChange>
                  </w:rPr>
                  <w:delText>46,44</w:delText>
                </w:r>
              </w:del>
            </w:ins>
            <w:del w:id="6481" w:author="Houyem Rais" w:date="2024-02-22T15:17:00Z">
              <w:r w:rsidRPr="00AC502A" w:rsidDel="000A3E8D">
                <w:rPr>
                  <w:rFonts w:cs="Calibri"/>
                  <w:sz w:val="20"/>
                  <w:szCs w:val="20"/>
                  <w:rPrChange w:id="6482" w:author="Farouk Bouhafs" w:date="2023-12-21T17:57:00Z">
                    <w:rPr>
                      <w:rFonts w:cs="Calibri"/>
                    </w:rPr>
                  </w:rPrChange>
                </w:rPr>
                <w:delText>58,84</w:delText>
              </w:r>
            </w:del>
          </w:p>
        </w:tc>
        <w:tc>
          <w:tcPr>
            <w:tcW w:w="829" w:type="dxa"/>
            <w:noWrap/>
            <w:hideMark/>
          </w:tcPr>
          <w:p w14:paraId="0748D1B6" w14:textId="528F9E19" w:rsidR="00AC502A" w:rsidRPr="00AC502A" w:rsidDel="000A3E8D" w:rsidRDefault="00AC502A" w:rsidP="000A3E8D">
            <w:pPr>
              <w:rPr>
                <w:del w:id="6483" w:author="Houyem Rais" w:date="2024-02-22T15:17:00Z"/>
                <w:rFonts w:cs="Calibri"/>
                <w:sz w:val="20"/>
                <w:szCs w:val="20"/>
                <w:rPrChange w:id="6484" w:author="Farouk Bouhafs" w:date="2023-12-21T17:57:00Z">
                  <w:rPr>
                    <w:del w:id="6485" w:author="Houyem Rais" w:date="2024-02-22T15:17:00Z"/>
                    <w:rFonts w:cs="Calibri"/>
                  </w:rPr>
                </w:rPrChange>
              </w:rPr>
              <w:pPrChange w:id="6486" w:author="Houyem Rais" w:date="2024-02-22T15:17:00Z">
                <w:pPr>
                  <w:spacing w:before="0" w:after="0" w:line="240" w:lineRule="auto"/>
                  <w:jc w:val="center"/>
                </w:pPr>
              </w:pPrChange>
            </w:pPr>
            <w:ins w:id="6487" w:author="Farouk Bouhafs" w:date="2023-12-21T17:56:00Z">
              <w:del w:id="6488" w:author="Houyem Rais" w:date="2024-02-22T15:17:00Z">
                <w:r w:rsidRPr="00AC502A" w:rsidDel="000A3E8D">
                  <w:rPr>
                    <w:sz w:val="20"/>
                    <w:szCs w:val="20"/>
                    <w:rPrChange w:id="6489" w:author="Farouk Bouhafs" w:date="2023-12-21T17:57:00Z">
                      <w:rPr/>
                    </w:rPrChange>
                  </w:rPr>
                  <w:delText>139,31</w:delText>
                </w:r>
              </w:del>
            </w:ins>
            <w:del w:id="6490" w:author="Houyem Rais" w:date="2024-02-22T15:17:00Z">
              <w:r w:rsidRPr="00AC502A" w:rsidDel="000A3E8D">
                <w:rPr>
                  <w:rFonts w:cs="Calibri"/>
                  <w:sz w:val="20"/>
                  <w:szCs w:val="20"/>
                  <w:rPrChange w:id="6491" w:author="Farouk Bouhafs" w:date="2023-12-21T17:57:00Z">
                    <w:rPr>
                      <w:rFonts w:cs="Calibri"/>
                    </w:rPr>
                  </w:rPrChange>
                </w:rPr>
                <w:delText>176,53</w:delText>
              </w:r>
            </w:del>
          </w:p>
        </w:tc>
        <w:tc>
          <w:tcPr>
            <w:tcW w:w="837" w:type="dxa"/>
            <w:noWrap/>
            <w:hideMark/>
          </w:tcPr>
          <w:p w14:paraId="0FA1DCB5" w14:textId="096D5D94" w:rsidR="00AC502A" w:rsidRPr="00AC502A" w:rsidDel="000A3E8D" w:rsidRDefault="00AC502A" w:rsidP="000A3E8D">
            <w:pPr>
              <w:rPr>
                <w:del w:id="6492" w:author="Houyem Rais" w:date="2024-02-22T15:17:00Z"/>
                <w:rFonts w:cs="Calibri"/>
                <w:sz w:val="20"/>
                <w:szCs w:val="20"/>
                <w:rPrChange w:id="6493" w:author="Farouk Bouhafs" w:date="2023-12-21T17:57:00Z">
                  <w:rPr>
                    <w:del w:id="6494" w:author="Houyem Rais" w:date="2024-02-22T15:17:00Z"/>
                    <w:rFonts w:cs="Calibri"/>
                  </w:rPr>
                </w:rPrChange>
              </w:rPr>
              <w:pPrChange w:id="6495" w:author="Houyem Rais" w:date="2024-02-22T15:17:00Z">
                <w:pPr>
                  <w:spacing w:before="0" w:after="0" w:line="240" w:lineRule="auto"/>
                  <w:jc w:val="center"/>
                </w:pPr>
              </w:pPrChange>
            </w:pPr>
            <w:ins w:id="6496" w:author="Farouk Bouhafs" w:date="2023-12-21T17:56:00Z">
              <w:del w:id="6497" w:author="Houyem Rais" w:date="2024-02-22T15:17:00Z">
                <w:r w:rsidRPr="00AC502A" w:rsidDel="000A3E8D">
                  <w:rPr>
                    <w:sz w:val="20"/>
                    <w:szCs w:val="20"/>
                    <w:rPrChange w:id="6498" w:author="Farouk Bouhafs" w:date="2023-12-21T17:57:00Z">
                      <w:rPr/>
                    </w:rPrChange>
                  </w:rPr>
                  <w:delText>69,65</w:delText>
                </w:r>
              </w:del>
            </w:ins>
            <w:del w:id="6499" w:author="Houyem Rais" w:date="2024-02-22T15:17:00Z">
              <w:r w:rsidRPr="00AC502A" w:rsidDel="000A3E8D">
                <w:rPr>
                  <w:rFonts w:cs="Calibri"/>
                  <w:sz w:val="20"/>
                  <w:szCs w:val="20"/>
                  <w:rPrChange w:id="6500" w:author="Farouk Bouhafs" w:date="2023-12-21T17:57:00Z">
                    <w:rPr>
                      <w:rFonts w:cs="Calibri"/>
                    </w:rPr>
                  </w:rPrChange>
                </w:rPr>
                <w:delText>88,27</w:delText>
              </w:r>
            </w:del>
          </w:p>
        </w:tc>
      </w:tr>
    </w:tbl>
    <w:p w14:paraId="5EA29023" w14:textId="2ADD07A3" w:rsidR="00AB6027" w:rsidDel="000A3E8D" w:rsidRDefault="00AB6027" w:rsidP="000A3E8D">
      <w:pPr>
        <w:rPr>
          <w:del w:id="6501" w:author="Houyem Rais" w:date="2024-02-22T15:17:00Z"/>
          <w:b/>
          <w:bCs/>
          <w:lang w:bidi="ar-TN"/>
        </w:rPr>
        <w:pPrChange w:id="6502" w:author="Houyem Rais" w:date="2024-02-22T15:17:00Z">
          <w:pPr/>
        </w:pPrChange>
      </w:pPr>
    </w:p>
    <w:p w14:paraId="63E70DDB" w14:textId="7C7ACB88" w:rsidR="00AB6027" w:rsidRPr="0075512F" w:rsidDel="000A3E8D" w:rsidRDefault="00AB6027" w:rsidP="000A3E8D">
      <w:pPr>
        <w:rPr>
          <w:del w:id="6503" w:author="Houyem Rais" w:date="2024-02-22T15:17:00Z"/>
          <w:b/>
          <w:bCs/>
          <w:lang w:bidi="ar-TN"/>
        </w:rPr>
        <w:pPrChange w:id="6504" w:author="Houyem Rais" w:date="2024-02-22T15:17:00Z">
          <w:pPr/>
        </w:pPrChange>
      </w:pPr>
    </w:p>
    <w:p w14:paraId="46EDAE33" w14:textId="43DBD374" w:rsidR="00CE3ED2" w:rsidRPr="0075512F" w:rsidDel="000A3E8D" w:rsidRDefault="00CE3ED2" w:rsidP="000A3E8D">
      <w:pPr>
        <w:rPr>
          <w:del w:id="6505" w:author="Houyem Rais" w:date="2024-02-22T15:17:00Z"/>
          <w:b/>
          <w:bCs/>
          <w:u w:val="single"/>
          <w:lang w:bidi="ar-TN"/>
        </w:rPr>
        <w:pPrChange w:id="6506" w:author="Houyem Rais" w:date="2024-02-22T15:17:00Z">
          <w:pPr>
            <w:spacing w:before="0" w:after="0" w:line="240" w:lineRule="auto"/>
            <w:jc w:val="left"/>
          </w:pPr>
        </w:pPrChange>
      </w:pPr>
      <w:del w:id="6507" w:author="Houyem Rais" w:date="2024-02-22T15:17:00Z">
        <w:r w:rsidRPr="0075512F" w:rsidDel="000A3E8D">
          <w:rPr>
            <w:b/>
            <w:bCs/>
            <w:u w:val="single"/>
            <w:lang w:bidi="ar-TN"/>
          </w:rPr>
          <w:br w:type="page"/>
        </w:r>
      </w:del>
    </w:p>
    <w:p w14:paraId="624025A2" w14:textId="09624750" w:rsidR="0078284E" w:rsidRPr="0075512F" w:rsidDel="000A3E8D" w:rsidRDefault="0078284E" w:rsidP="000A3E8D">
      <w:pPr>
        <w:rPr>
          <w:del w:id="6508" w:author="Houyem Rais" w:date="2024-02-22T15:17:00Z"/>
          <w:b/>
          <w:bCs/>
          <w:u w:val="single"/>
          <w:lang w:bidi="ar-TN"/>
        </w:rPr>
        <w:pPrChange w:id="6509" w:author="Houyem Rais" w:date="2024-02-22T15:17:00Z">
          <w:pPr>
            <w:pStyle w:val="ListParagraph"/>
            <w:numPr>
              <w:numId w:val="16"/>
            </w:numPr>
            <w:ind w:left="720"/>
          </w:pPr>
        </w:pPrChange>
      </w:pPr>
      <w:del w:id="6510" w:author="Houyem Rais" w:date="2024-02-22T15:17:00Z">
        <w:r w:rsidRPr="0075512F" w:rsidDel="000A3E8D">
          <w:rPr>
            <w:b/>
            <w:bCs/>
            <w:u w:val="single"/>
            <w:lang w:bidi="ar-TN"/>
          </w:rPr>
          <w:delText>Scénario avec subvention publique</w:delText>
        </w:r>
      </w:del>
    </w:p>
    <w:p w14:paraId="2D1E7660" w14:textId="773898ED" w:rsidR="0078284E" w:rsidRPr="0075512F" w:rsidDel="000A3E8D" w:rsidRDefault="00E13D9F" w:rsidP="000A3E8D">
      <w:pPr>
        <w:rPr>
          <w:del w:id="6511" w:author="Houyem Rais" w:date="2024-02-22T15:17:00Z"/>
        </w:rPr>
        <w:pPrChange w:id="6512" w:author="Houyem Rais" w:date="2024-02-22T15:17:00Z">
          <w:pPr/>
        </w:pPrChange>
      </w:pPr>
      <w:del w:id="6513" w:author="Houyem Rais" w:date="2024-02-22T15:17:00Z">
        <w:r w:rsidRPr="0075512F" w:rsidDel="000A3E8D">
          <w:delText xml:space="preserve">Pour le partenaire privé, la subvention minimale ressort à </w:delText>
        </w:r>
        <w:r w:rsidR="00A03158" w:rsidRPr="0075512F" w:rsidDel="000A3E8D">
          <w:delText>88</w:delText>
        </w:r>
        <w:r w:rsidR="006864BD" w:rsidRPr="0075512F" w:rsidDel="000A3E8D">
          <w:delText xml:space="preserve"> </w:delText>
        </w:r>
      </w:del>
      <w:ins w:id="6514" w:author="Farouk Bouhafs" w:date="2023-12-21T18:00:00Z">
        <w:del w:id="6515" w:author="Houyem Rais" w:date="2024-02-22T15:17:00Z">
          <w:r w:rsidR="00AC502A" w:rsidRPr="0075512F" w:rsidDel="000A3E8D">
            <w:delText>8</w:delText>
          </w:r>
          <w:r w:rsidR="00AC502A" w:rsidDel="000A3E8D">
            <w:delText>0,3</w:delText>
          </w:r>
          <w:r w:rsidR="00AC502A" w:rsidRPr="0075512F" w:rsidDel="000A3E8D">
            <w:delText xml:space="preserve"> </w:delText>
          </w:r>
        </w:del>
      </w:ins>
      <w:del w:id="6516" w:author="Houyem Rais" w:date="2024-02-22T15:17:00Z">
        <w:r w:rsidRPr="0075512F" w:rsidDel="000A3E8D">
          <w:delText xml:space="preserve">% du coût de construction pour atteindre la rentabilité minimale et </w:delText>
        </w:r>
        <w:r w:rsidR="00760D48" w:rsidRPr="0075512F" w:rsidDel="000A3E8D">
          <w:delText>un TRI de fonds propres acceptable.</w:delText>
        </w:r>
      </w:del>
    </w:p>
    <w:p w14:paraId="6E2D06D1" w14:textId="5B40AB5A" w:rsidR="0078284E" w:rsidRPr="0075512F" w:rsidDel="000A3E8D" w:rsidRDefault="0078284E" w:rsidP="000A3E8D">
      <w:pPr>
        <w:rPr>
          <w:del w:id="6517" w:author="Houyem Rais" w:date="2024-02-22T15:17:00Z"/>
        </w:rPr>
        <w:pPrChange w:id="6518" w:author="Houyem Rais" w:date="2024-02-22T15:17:00Z">
          <w:pPr>
            <w:pStyle w:val="Caption"/>
          </w:pPr>
        </w:pPrChange>
      </w:pPr>
      <w:bookmarkStart w:id="6519" w:name="_Toc144481098"/>
      <w:del w:id="6520"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30</w:delText>
        </w:r>
        <w:r w:rsidRPr="0075512F" w:rsidDel="000A3E8D">
          <w:fldChar w:fldCharType="end"/>
        </w:r>
        <w:r w:rsidRPr="0075512F" w:rsidDel="000A3E8D">
          <w:delText xml:space="preserve"> Emplois et ressources à la fin de la période de construction – Option 1 – Concession </w:delText>
        </w:r>
        <w:r w:rsidRPr="0075512F" w:rsidDel="000A3E8D">
          <w:rPr>
            <w:u w:val="single"/>
          </w:rPr>
          <w:delText>avec subvention</w:delText>
        </w:r>
        <w:r w:rsidRPr="0075512F" w:rsidDel="000A3E8D">
          <w:delText xml:space="preserve"> (Partenaire privé)</w:delText>
        </w:r>
        <w:r w:rsidR="00795002" w:rsidRPr="0075512F" w:rsidDel="000A3E8D">
          <w:delText xml:space="preserve"> – Variante B - 1 tablier</w:delText>
        </w:r>
        <w:bookmarkEnd w:id="6519"/>
      </w:del>
    </w:p>
    <w:tbl>
      <w:tblPr>
        <w:tblW w:w="9258" w:type="dxa"/>
        <w:tblLook w:val="04A0" w:firstRow="1" w:lastRow="0" w:firstColumn="1" w:lastColumn="0" w:noHBand="0" w:noVBand="1"/>
        <w:tblPrChange w:id="6521" w:author="Farouk Bouhafs" w:date="2023-12-21T18:01:00Z">
          <w:tblPr>
            <w:tblW w:w="9600" w:type="dxa"/>
            <w:tblLook w:val="04A0" w:firstRow="1" w:lastRow="0" w:firstColumn="1" w:lastColumn="0" w:noHBand="0" w:noVBand="1"/>
          </w:tblPr>
        </w:tblPrChange>
      </w:tblPr>
      <w:tblGrid>
        <w:gridCol w:w="1958"/>
        <w:gridCol w:w="915"/>
        <w:gridCol w:w="1310"/>
        <w:gridCol w:w="2747"/>
        <w:gridCol w:w="1046"/>
        <w:gridCol w:w="1421"/>
        <w:tblGridChange w:id="6522">
          <w:tblGrid>
            <w:gridCol w:w="2122"/>
            <w:gridCol w:w="992"/>
            <w:gridCol w:w="1387"/>
            <w:gridCol w:w="2977"/>
            <w:gridCol w:w="1134"/>
            <w:gridCol w:w="988"/>
            <w:gridCol w:w="433"/>
          </w:tblGrid>
        </w:tblGridChange>
      </w:tblGrid>
      <w:tr w:rsidR="0078284E" w:rsidRPr="0075512F" w:rsidDel="000A3E8D" w14:paraId="4275491F" w14:textId="5555BC86" w:rsidTr="008F7A03">
        <w:trPr>
          <w:trHeight w:val="385"/>
          <w:del w:id="6523" w:author="Houyem Rais" w:date="2024-02-22T15:17:00Z"/>
          <w:trPrChange w:id="6524" w:author="Farouk Bouhafs" w:date="2023-12-21T18:01:00Z">
            <w:trPr>
              <w:trHeight w:val="397"/>
            </w:trPr>
          </w:trPrChange>
        </w:trPr>
        <w:tc>
          <w:tcPr>
            <w:tcW w:w="4153"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Change w:id="6525" w:author="Farouk Bouhafs" w:date="2023-12-21T18:01:00Z">
              <w:tcPr>
                <w:tcW w:w="450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tcPrChange>
          </w:tcPr>
          <w:p w14:paraId="04B01B05" w14:textId="5728272C" w:rsidR="0078284E" w:rsidRPr="0075512F" w:rsidDel="000A3E8D" w:rsidRDefault="0078284E" w:rsidP="000A3E8D">
            <w:pPr>
              <w:rPr>
                <w:del w:id="6526" w:author="Houyem Rais" w:date="2024-02-22T15:17:00Z"/>
                <w:b/>
                <w:bCs/>
                <w:lang w:bidi="ar-TN"/>
              </w:rPr>
              <w:pPrChange w:id="6527" w:author="Houyem Rais" w:date="2024-02-22T15:17:00Z">
                <w:pPr/>
              </w:pPrChange>
            </w:pPr>
            <w:del w:id="6528" w:author="Houyem Rais" w:date="2024-02-22T15:17:00Z">
              <w:r w:rsidRPr="0075512F" w:rsidDel="000A3E8D">
                <w:rPr>
                  <w:b/>
                  <w:bCs/>
                  <w:lang w:bidi="ar-TN"/>
                </w:rPr>
                <w:delText>Emplois (en MDT)</w:delText>
              </w:r>
            </w:del>
          </w:p>
        </w:tc>
        <w:tc>
          <w:tcPr>
            <w:tcW w:w="5105" w:type="dxa"/>
            <w:gridSpan w:val="3"/>
            <w:tcBorders>
              <w:top w:val="single" w:sz="4" w:space="0" w:color="auto"/>
              <w:left w:val="nil"/>
              <w:bottom w:val="single" w:sz="4" w:space="0" w:color="auto"/>
              <w:right w:val="single" w:sz="4" w:space="0" w:color="auto"/>
            </w:tcBorders>
            <w:shd w:val="clear" w:color="000000" w:fill="D9D9D9"/>
            <w:noWrap/>
            <w:vAlign w:val="center"/>
            <w:hideMark/>
            <w:tcPrChange w:id="6529" w:author="Farouk Bouhafs" w:date="2023-12-21T18:01:00Z">
              <w:tcPr>
                <w:tcW w:w="5099" w:type="dxa"/>
                <w:gridSpan w:val="4"/>
                <w:tcBorders>
                  <w:top w:val="single" w:sz="4" w:space="0" w:color="auto"/>
                  <w:left w:val="nil"/>
                  <w:bottom w:val="single" w:sz="4" w:space="0" w:color="auto"/>
                  <w:right w:val="single" w:sz="4" w:space="0" w:color="auto"/>
                </w:tcBorders>
                <w:shd w:val="clear" w:color="000000" w:fill="D9D9D9"/>
                <w:noWrap/>
                <w:vAlign w:val="center"/>
                <w:hideMark/>
              </w:tcPr>
            </w:tcPrChange>
          </w:tcPr>
          <w:p w14:paraId="73092FA2" w14:textId="003A3D7E" w:rsidR="0078284E" w:rsidRPr="0075512F" w:rsidDel="000A3E8D" w:rsidRDefault="0078284E" w:rsidP="000A3E8D">
            <w:pPr>
              <w:rPr>
                <w:del w:id="6530" w:author="Houyem Rais" w:date="2024-02-22T15:17:00Z"/>
                <w:b/>
                <w:bCs/>
                <w:lang w:bidi="ar-TN"/>
              </w:rPr>
              <w:pPrChange w:id="6531" w:author="Houyem Rais" w:date="2024-02-22T15:17:00Z">
                <w:pPr/>
              </w:pPrChange>
            </w:pPr>
            <w:del w:id="6532" w:author="Houyem Rais" w:date="2024-02-22T15:17:00Z">
              <w:r w:rsidRPr="0075512F" w:rsidDel="000A3E8D">
                <w:rPr>
                  <w:b/>
                  <w:bCs/>
                  <w:lang w:bidi="ar-TN"/>
                </w:rPr>
                <w:delText>Ressources (en MDT)</w:delText>
              </w:r>
            </w:del>
          </w:p>
        </w:tc>
      </w:tr>
      <w:tr w:rsidR="008F7A03" w:rsidRPr="0075512F" w:rsidDel="000A3E8D" w14:paraId="0098FA17" w14:textId="121812F1" w:rsidTr="008F7A03">
        <w:tblPrEx>
          <w:tblPrExChange w:id="6533" w:author="Farouk Bouhafs" w:date="2023-12-21T18:01:00Z">
            <w:tblPrEx>
              <w:tblW w:w="9063" w:type="dxa"/>
            </w:tblPrEx>
          </w:tblPrExChange>
        </w:tblPrEx>
        <w:trPr>
          <w:trHeight w:val="329"/>
          <w:del w:id="6534" w:author="Houyem Rais" w:date="2024-02-22T15:17:00Z"/>
          <w:trPrChange w:id="6535" w:author="Farouk Bouhafs" w:date="2023-12-21T18:01:00Z">
            <w:trPr>
              <w:gridAfter w:val="0"/>
              <w:trHeight w:val="340"/>
            </w:trPr>
          </w:trPrChange>
        </w:trPr>
        <w:tc>
          <w:tcPr>
            <w:tcW w:w="1958" w:type="dxa"/>
            <w:tcBorders>
              <w:top w:val="nil"/>
              <w:left w:val="single" w:sz="4" w:space="0" w:color="auto"/>
              <w:bottom w:val="single" w:sz="4" w:space="0" w:color="auto"/>
              <w:right w:val="single" w:sz="4" w:space="0" w:color="auto"/>
            </w:tcBorders>
            <w:shd w:val="clear" w:color="auto" w:fill="auto"/>
            <w:noWrap/>
            <w:vAlign w:val="center"/>
            <w:hideMark/>
            <w:tcPrChange w:id="6536" w:author="Farouk Bouhafs" w:date="2023-12-21T18:01:00Z">
              <w:tcPr>
                <w:tcW w:w="212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882FA10" w14:textId="6D08B806" w:rsidR="008F7A03" w:rsidRPr="0075512F" w:rsidDel="000A3E8D" w:rsidRDefault="008F7A03" w:rsidP="000A3E8D">
            <w:pPr>
              <w:rPr>
                <w:del w:id="6537" w:author="Houyem Rais" w:date="2024-02-22T15:17:00Z"/>
                <w:lang w:bidi="ar-TN"/>
              </w:rPr>
              <w:pPrChange w:id="6538" w:author="Houyem Rais" w:date="2024-02-22T15:17:00Z">
                <w:pPr/>
              </w:pPrChange>
            </w:pPr>
            <w:del w:id="6539" w:author="Houyem Rais" w:date="2024-02-22T15:17:00Z">
              <w:r w:rsidRPr="0075512F" w:rsidDel="000A3E8D">
                <w:rPr>
                  <w:lang w:bidi="ar-TN"/>
                </w:rPr>
                <w:delText>Coût de construction</w:delText>
              </w:r>
            </w:del>
          </w:p>
        </w:tc>
        <w:tc>
          <w:tcPr>
            <w:tcW w:w="915" w:type="dxa"/>
            <w:tcBorders>
              <w:top w:val="nil"/>
              <w:left w:val="nil"/>
              <w:bottom w:val="single" w:sz="4" w:space="0" w:color="auto"/>
              <w:right w:val="single" w:sz="4" w:space="0" w:color="auto"/>
            </w:tcBorders>
            <w:shd w:val="clear" w:color="auto" w:fill="auto"/>
            <w:noWrap/>
            <w:vAlign w:val="bottom"/>
            <w:tcPrChange w:id="6540" w:author="Farouk Bouhafs" w:date="2023-12-21T18:01:00Z">
              <w:tcPr>
                <w:tcW w:w="992" w:type="dxa"/>
                <w:tcBorders>
                  <w:top w:val="nil"/>
                  <w:left w:val="nil"/>
                  <w:bottom w:val="single" w:sz="4" w:space="0" w:color="auto"/>
                  <w:right w:val="single" w:sz="4" w:space="0" w:color="auto"/>
                </w:tcBorders>
                <w:shd w:val="clear" w:color="auto" w:fill="auto"/>
                <w:noWrap/>
                <w:vAlign w:val="bottom"/>
              </w:tcPr>
            </w:tcPrChange>
          </w:tcPr>
          <w:p w14:paraId="43BFFC72" w14:textId="5D031A36" w:rsidR="008F7A03" w:rsidRPr="0075512F" w:rsidDel="000A3E8D" w:rsidRDefault="008F7A03" w:rsidP="000A3E8D">
            <w:pPr>
              <w:rPr>
                <w:del w:id="6541" w:author="Houyem Rais" w:date="2024-02-22T15:17:00Z"/>
              </w:rPr>
              <w:pPrChange w:id="6542" w:author="Houyem Rais" w:date="2024-02-22T15:17:00Z">
                <w:pPr/>
              </w:pPrChange>
            </w:pPr>
            <w:ins w:id="6543" w:author="Farouk Bouhafs" w:date="2023-12-21T18:01:00Z">
              <w:del w:id="6544" w:author="Houyem Rais" w:date="2024-02-22T15:17:00Z">
                <w:r w:rsidRPr="008F7A03" w:rsidDel="000A3E8D">
                  <w:rPr>
                    <w:rPrChange w:id="6545" w:author="Farouk Bouhafs" w:date="2023-12-21T18:01:00Z">
                      <w:rPr>
                        <w:rFonts w:ascii="Arial" w:hAnsi="Arial" w:cs="Arial"/>
                      </w:rPr>
                    </w:rPrChange>
                  </w:rPr>
                  <w:delText>604</w:delText>
                </w:r>
              </w:del>
            </w:ins>
            <w:del w:id="6546" w:author="Houyem Rais" w:date="2024-02-22T15:17:00Z">
              <w:r w:rsidRPr="0075512F" w:rsidDel="000A3E8D">
                <w:delText>741</w:delText>
              </w:r>
            </w:del>
          </w:p>
        </w:tc>
        <w:tc>
          <w:tcPr>
            <w:tcW w:w="1279" w:type="dxa"/>
            <w:tcBorders>
              <w:top w:val="nil"/>
              <w:left w:val="nil"/>
              <w:bottom w:val="single" w:sz="4" w:space="0" w:color="auto"/>
              <w:right w:val="single" w:sz="4" w:space="0" w:color="auto"/>
            </w:tcBorders>
            <w:shd w:val="clear" w:color="auto" w:fill="auto"/>
            <w:noWrap/>
            <w:vAlign w:val="bottom"/>
            <w:tcPrChange w:id="6547" w:author="Farouk Bouhafs" w:date="2023-12-21T18:01:00Z">
              <w:tcPr>
                <w:tcW w:w="850" w:type="dxa"/>
                <w:tcBorders>
                  <w:top w:val="nil"/>
                  <w:left w:val="nil"/>
                  <w:bottom w:val="single" w:sz="4" w:space="0" w:color="auto"/>
                  <w:right w:val="single" w:sz="4" w:space="0" w:color="auto"/>
                </w:tcBorders>
                <w:shd w:val="clear" w:color="auto" w:fill="auto"/>
                <w:noWrap/>
                <w:vAlign w:val="bottom"/>
              </w:tcPr>
            </w:tcPrChange>
          </w:tcPr>
          <w:p w14:paraId="374489F1" w14:textId="246B7391" w:rsidR="008F7A03" w:rsidRPr="0075512F" w:rsidDel="000A3E8D" w:rsidRDefault="008F7A03" w:rsidP="000A3E8D">
            <w:pPr>
              <w:rPr>
                <w:del w:id="6548" w:author="Houyem Rais" w:date="2024-02-22T15:17:00Z"/>
              </w:rPr>
              <w:pPrChange w:id="6549" w:author="Houyem Rais" w:date="2024-02-22T15:17:00Z">
                <w:pPr/>
              </w:pPrChange>
            </w:pPr>
            <w:ins w:id="6550" w:author="Farouk Bouhafs" w:date="2023-12-21T18:01:00Z">
              <w:del w:id="6551" w:author="Houyem Rais" w:date="2024-02-22T15:17:00Z">
                <w:r w:rsidRPr="008F7A03" w:rsidDel="000A3E8D">
                  <w:rPr>
                    <w:rPrChange w:id="6552" w:author="Farouk Bouhafs" w:date="2023-12-21T18:01:00Z">
                      <w:rPr>
                        <w:rFonts w:ascii="Arial" w:hAnsi="Arial" w:cs="Arial"/>
                      </w:rPr>
                    </w:rPrChange>
                  </w:rPr>
                  <w:delText>98,2%</w:delText>
                </w:r>
              </w:del>
            </w:ins>
            <w:del w:id="6553" w:author="Houyem Rais" w:date="2024-02-22T15:17:00Z">
              <w:r w:rsidRPr="0075512F" w:rsidDel="000A3E8D">
                <w:delText>98</w:delText>
              </w:r>
              <w:r w:rsidDel="000A3E8D">
                <w:delText>,</w:delText>
              </w:r>
              <w:r w:rsidRPr="0075512F" w:rsidDel="000A3E8D">
                <w:delText>9%</w:delText>
              </w:r>
            </w:del>
          </w:p>
        </w:tc>
        <w:tc>
          <w:tcPr>
            <w:tcW w:w="2747" w:type="dxa"/>
            <w:tcBorders>
              <w:top w:val="nil"/>
              <w:left w:val="nil"/>
              <w:bottom w:val="single" w:sz="4" w:space="0" w:color="auto"/>
              <w:right w:val="single" w:sz="4" w:space="0" w:color="auto"/>
            </w:tcBorders>
            <w:shd w:val="clear" w:color="auto" w:fill="auto"/>
            <w:noWrap/>
            <w:tcPrChange w:id="6554" w:author="Farouk Bouhafs" w:date="2023-12-21T18:01:00Z">
              <w:tcPr>
                <w:tcW w:w="2977" w:type="dxa"/>
                <w:tcBorders>
                  <w:top w:val="nil"/>
                  <w:left w:val="nil"/>
                  <w:bottom w:val="single" w:sz="4" w:space="0" w:color="auto"/>
                  <w:right w:val="single" w:sz="4" w:space="0" w:color="auto"/>
                </w:tcBorders>
                <w:shd w:val="clear" w:color="auto" w:fill="auto"/>
                <w:noWrap/>
                <w:vAlign w:val="bottom"/>
              </w:tcPr>
            </w:tcPrChange>
          </w:tcPr>
          <w:p w14:paraId="5B6CA4F0" w14:textId="1924D27D" w:rsidR="008F7A03" w:rsidRPr="0075512F" w:rsidDel="000A3E8D" w:rsidRDefault="008F7A03" w:rsidP="000A3E8D">
            <w:pPr>
              <w:rPr>
                <w:del w:id="6555" w:author="Houyem Rais" w:date="2024-02-22T15:17:00Z"/>
                <w:lang w:bidi="ar-TN"/>
              </w:rPr>
              <w:pPrChange w:id="6556" w:author="Houyem Rais" w:date="2024-02-22T15:17:00Z">
                <w:pPr/>
              </w:pPrChange>
            </w:pPr>
            <w:ins w:id="6557" w:author="Farouk Bouhafs" w:date="2023-12-21T18:01:00Z">
              <w:del w:id="6558" w:author="Houyem Rais" w:date="2024-02-22T15:17:00Z">
                <w:r w:rsidRPr="00A462DC" w:rsidDel="000A3E8D">
                  <w:delText>Subvention d'investissement</w:delText>
                </w:r>
              </w:del>
            </w:ins>
            <w:del w:id="6559" w:author="Houyem Rais" w:date="2024-02-22T15:17:00Z">
              <w:r w:rsidRPr="0075512F" w:rsidDel="000A3E8D">
                <w:rPr>
                  <w:lang w:bidi="ar-TN"/>
                </w:rPr>
                <w:delText>Fonds propres</w:delText>
              </w:r>
            </w:del>
          </w:p>
        </w:tc>
        <w:tc>
          <w:tcPr>
            <w:tcW w:w="1046" w:type="dxa"/>
            <w:tcBorders>
              <w:top w:val="nil"/>
              <w:left w:val="nil"/>
              <w:bottom w:val="single" w:sz="4" w:space="0" w:color="auto"/>
              <w:right w:val="single" w:sz="4" w:space="0" w:color="auto"/>
            </w:tcBorders>
            <w:shd w:val="clear" w:color="auto" w:fill="auto"/>
            <w:noWrap/>
            <w:tcPrChange w:id="6560" w:author="Farouk Bouhafs" w:date="2023-12-21T18:01:00Z">
              <w:tcPr>
                <w:tcW w:w="1134" w:type="dxa"/>
                <w:tcBorders>
                  <w:top w:val="nil"/>
                  <w:left w:val="nil"/>
                  <w:bottom w:val="single" w:sz="4" w:space="0" w:color="auto"/>
                  <w:right w:val="single" w:sz="4" w:space="0" w:color="auto"/>
                </w:tcBorders>
                <w:shd w:val="clear" w:color="auto" w:fill="auto"/>
                <w:noWrap/>
              </w:tcPr>
            </w:tcPrChange>
          </w:tcPr>
          <w:p w14:paraId="7200627A" w14:textId="367C9186" w:rsidR="008F7A03" w:rsidRPr="0075512F" w:rsidDel="000A3E8D" w:rsidRDefault="008F7A03" w:rsidP="000A3E8D">
            <w:pPr>
              <w:rPr>
                <w:del w:id="6561" w:author="Houyem Rais" w:date="2024-02-22T15:17:00Z"/>
                <w:lang w:bidi="ar-TN"/>
              </w:rPr>
              <w:pPrChange w:id="6562" w:author="Houyem Rais" w:date="2024-02-22T15:17:00Z">
                <w:pPr/>
              </w:pPrChange>
            </w:pPr>
            <w:ins w:id="6563" w:author="Farouk Bouhafs" w:date="2023-12-21T18:01:00Z">
              <w:del w:id="6564" w:author="Houyem Rais" w:date="2024-02-22T15:17:00Z">
                <w:r w:rsidRPr="00A462DC" w:rsidDel="000A3E8D">
                  <w:delText>485</w:delText>
                </w:r>
              </w:del>
            </w:ins>
            <w:del w:id="6565" w:author="Houyem Rais" w:date="2024-02-22T15:17:00Z">
              <w:r w:rsidRPr="0075512F" w:rsidDel="000A3E8D">
                <w:delText>22</w:delText>
              </w:r>
            </w:del>
          </w:p>
        </w:tc>
        <w:tc>
          <w:tcPr>
            <w:tcW w:w="1311" w:type="dxa"/>
            <w:tcBorders>
              <w:top w:val="nil"/>
              <w:left w:val="nil"/>
              <w:bottom w:val="single" w:sz="4" w:space="0" w:color="auto"/>
              <w:right w:val="single" w:sz="4" w:space="0" w:color="auto"/>
            </w:tcBorders>
            <w:shd w:val="clear" w:color="auto" w:fill="auto"/>
            <w:noWrap/>
            <w:tcPrChange w:id="6566" w:author="Farouk Bouhafs" w:date="2023-12-21T18:01:00Z">
              <w:tcPr>
                <w:tcW w:w="988" w:type="dxa"/>
                <w:tcBorders>
                  <w:top w:val="nil"/>
                  <w:left w:val="nil"/>
                  <w:bottom w:val="single" w:sz="4" w:space="0" w:color="auto"/>
                  <w:right w:val="single" w:sz="4" w:space="0" w:color="auto"/>
                </w:tcBorders>
                <w:shd w:val="clear" w:color="auto" w:fill="auto"/>
                <w:noWrap/>
              </w:tcPr>
            </w:tcPrChange>
          </w:tcPr>
          <w:p w14:paraId="13CED39D" w14:textId="56D3B01C" w:rsidR="008F7A03" w:rsidRPr="0075512F" w:rsidDel="000A3E8D" w:rsidRDefault="008F7A03" w:rsidP="000A3E8D">
            <w:pPr>
              <w:rPr>
                <w:del w:id="6567" w:author="Houyem Rais" w:date="2024-02-22T15:17:00Z"/>
                <w:lang w:bidi="ar-TN"/>
              </w:rPr>
              <w:pPrChange w:id="6568" w:author="Houyem Rais" w:date="2024-02-22T15:17:00Z">
                <w:pPr/>
              </w:pPrChange>
            </w:pPr>
            <w:ins w:id="6569" w:author="Farouk Bouhafs" w:date="2023-12-21T18:01:00Z">
              <w:del w:id="6570" w:author="Houyem Rais" w:date="2024-02-22T15:17:00Z">
                <w:r w:rsidRPr="00A462DC" w:rsidDel="000A3E8D">
                  <w:delText>78,86%</w:delText>
                </w:r>
              </w:del>
            </w:ins>
            <w:del w:id="6571" w:author="Houyem Rais" w:date="2024-02-22T15:17:00Z">
              <w:r w:rsidRPr="0075512F" w:rsidDel="000A3E8D">
                <w:delText>3</w:delText>
              </w:r>
              <w:r w:rsidDel="000A3E8D">
                <w:delText>,</w:delText>
              </w:r>
              <w:r w:rsidRPr="0075512F" w:rsidDel="000A3E8D">
                <w:delText>0%</w:delText>
              </w:r>
            </w:del>
          </w:p>
        </w:tc>
      </w:tr>
      <w:tr w:rsidR="008F7A03" w:rsidRPr="0075512F" w:rsidDel="000A3E8D" w14:paraId="3472A3F8" w14:textId="3435CA1A" w:rsidTr="008F7A03">
        <w:tblPrEx>
          <w:tblPrExChange w:id="6572" w:author="Farouk Bouhafs" w:date="2023-12-21T18:01:00Z">
            <w:tblPrEx>
              <w:tblW w:w="9063" w:type="dxa"/>
            </w:tblPrEx>
          </w:tblPrExChange>
        </w:tblPrEx>
        <w:trPr>
          <w:trHeight w:val="329"/>
          <w:del w:id="6573" w:author="Houyem Rais" w:date="2024-02-22T15:17:00Z"/>
          <w:trPrChange w:id="6574" w:author="Farouk Bouhafs" w:date="2023-12-21T18:01:00Z">
            <w:trPr>
              <w:gridAfter w:val="0"/>
              <w:trHeight w:val="340"/>
            </w:trPr>
          </w:trPrChange>
        </w:trPr>
        <w:tc>
          <w:tcPr>
            <w:tcW w:w="1958" w:type="dxa"/>
            <w:tcBorders>
              <w:top w:val="nil"/>
              <w:left w:val="single" w:sz="4" w:space="0" w:color="auto"/>
              <w:bottom w:val="single" w:sz="4" w:space="0" w:color="auto"/>
              <w:right w:val="single" w:sz="4" w:space="0" w:color="auto"/>
            </w:tcBorders>
            <w:shd w:val="clear" w:color="auto" w:fill="auto"/>
            <w:noWrap/>
            <w:vAlign w:val="center"/>
            <w:hideMark/>
            <w:tcPrChange w:id="6575" w:author="Farouk Bouhafs" w:date="2023-12-21T18:01:00Z">
              <w:tcPr>
                <w:tcW w:w="212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7BF05D9" w14:textId="251F34C6" w:rsidR="008F7A03" w:rsidRPr="0075512F" w:rsidDel="000A3E8D" w:rsidRDefault="008F7A03" w:rsidP="000A3E8D">
            <w:pPr>
              <w:rPr>
                <w:del w:id="6576" w:author="Houyem Rais" w:date="2024-02-22T15:17:00Z"/>
                <w:lang w:bidi="ar-TN"/>
              </w:rPr>
              <w:pPrChange w:id="6577" w:author="Houyem Rais" w:date="2024-02-22T15:17:00Z">
                <w:pPr/>
              </w:pPrChange>
            </w:pPr>
            <w:del w:id="6578" w:author="Houyem Rais" w:date="2024-02-22T15:17:00Z">
              <w:r w:rsidRPr="0075512F" w:rsidDel="000A3E8D">
                <w:rPr>
                  <w:lang w:bidi="ar-TN"/>
                </w:rPr>
                <w:delText>Intérêts intercalaires</w:delText>
              </w:r>
            </w:del>
          </w:p>
        </w:tc>
        <w:tc>
          <w:tcPr>
            <w:tcW w:w="915" w:type="dxa"/>
            <w:tcBorders>
              <w:top w:val="nil"/>
              <w:left w:val="nil"/>
              <w:bottom w:val="single" w:sz="4" w:space="0" w:color="auto"/>
              <w:right w:val="single" w:sz="4" w:space="0" w:color="auto"/>
            </w:tcBorders>
            <w:shd w:val="clear" w:color="auto" w:fill="auto"/>
            <w:noWrap/>
            <w:vAlign w:val="bottom"/>
            <w:tcPrChange w:id="6579" w:author="Farouk Bouhafs" w:date="2023-12-21T18:01:00Z">
              <w:tcPr>
                <w:tcW w:w="992" w:type="dxa"/>
                <w:tcBorders>
                  <w:top w:val="nil"/>
                  <w:left w:val="nil"/>
                  <w:bottom w:val="single" w:sz="4" w:space="0" w:color="auto"/>
                  <w:right w:val="single" w:sz="4" w:space="0" w:color="auto"/>
                </w:tcBorders>
                <w:shd w:val="clear" w:color="auto" w:fill="auto"/>
                <w:noWrap/>
                <w:vAlign w:val="bottom"/>
              </w:tcPr>
            </w:tcPrChange>
          </w:tcPr>
          <w:p w14:paraId="464FFFDE" w14:textId="51E87127" w:rsidR="008F7A03" w:rsidRPr="0075512F" w:rsidDel="000A3E8D" w:rsidRDefault="008F7A03" w:rsidP="000A3E8D">
            <w:pPr>
              <w:rPr>
                <w:del w:id="6580" w:author="Houyem Rais" w:date="2024-02-22T15:17:00Z"/>
              </w:rPr>
              <w:pPrChange w:id="6581" w:author="Houyem Rais" w:date="2024-02-22T15:17:00Z">
                <w:pPr/>
              </w:pPrChange>
            </w:pPr>
            <w:ins w:id="6582" w:author="Farouk Bouhafs" w:date="2023-12-21T18:01:00Z">
              <w:del w:id="6583" w:author="Houyem Rais" w:date="2024-02-22T15:17:00Z">
                <w:r w:rsidRPr="008F7A03" w:rsidDel="000A3E8D">
                  <w:rPr>
                    <w:rPrChange w:id="6584" w:author="Farouk Bouhafs" w:date="2023-12-21T18:01:00Z">
                      <w:rPr>
                        <w:rFonts w:ascii="Arial" w:hAnsi="Arial" w:cs="Arial"/>
                      </w:rPr>
                    </w:rPrChange>
                  </w:rPr>
                  <w:delText>11</w:delText>
                </w:r>
              </w:del>
            </w:ins>
            <w:del w:id="6585" w:author="Houyem Rais" w:date="2024-02-22T15:17:00Z">
              <w:r w:rsidRPr="0075512F" w:rsidDel="000A3E8D">
                <w:delText>8</w:delText>
              </w:r>
            </w:del>
          </w:p>
        </w:tc>
        <w:tc>
          <w:tcPr>
            <w:tcW w:w="1279" w:type="dxa"/>
            <w:tcBorders>
              <w:top w:val="nil"/>
              <w:left w:val="nil"/>
              <w:bottom w:val="single" w:sz="4" w:space="0" w:color="auto"/>
              <w:right w:val="single" w:sz="4" w:space="0" w:color="auto"/>
            </w:tcBorders>
            <w:shd w:val="clear" w:color="auto" w:fill="auto"/>
            <w:noWrap/>
            <w:vAlign w:val="bottom"/>
            <w:tcPrChange w:id="6586" w:author="Farouk Bouhafs" w:date="2023-12-21T18:01:00Z">
              <w:tcPr>
                <w:tcW w:w="850" w:type="dxa"/>
                <w:tcBorders>
                  <w:top w:val="nil"/>
                  <w:left w:val="nil"/>
                  <w:bottom w:val="single" w:sz="4" w:space="0" w:color="auto"/>
                  <w:right w:val="single" w:sz="4" w:space="0" w:color="auto"/>
                </w:tcBorders>
                <w:shd w:val="clear" w:color="auto" w:fill="auto"/>
                <w:noWrap/>
                <w:vAlign w:val="bottom"/>
              </w:tcPr>
            </w:tcPrChange>
          </w:tcPr>
          <w:p w14:paraId="0617C92C" w14:textId="2EDBC4D2" w:rsidR="008F7A03" w:rsidRPr="0075512F" w:rsidDel="000A3E8D" w:rsidRDefault="008F7A03" w:rsidP="000A3E8D">
            <w:pPr>
              <w:rPr>
                <w:del w:id="6587" w:author="Houyem Rais" w:date="2024-02-22T15:17:00Z"/>
              </w:rPr>
              <w:pPrChange w:id="6588" w:author="Houyem Rais" w:date="2024-02-22T15:17:00Z">
                <w:pPr/>
              </w:pPrChange>
            </w:pPr>
            <w:ins w:id="6589" w:author="Farouk Bouhafs" w:date="2023-12-21T18:01:00Z">
              <w:del w:id="6590" w:author="Houyem Rais" w:date="2024-02-22T15:17:00Z">
                <w:r w:rsidRPr="008F7A03" w:rsidDel="000A3E8D">
                  <w:rPr>
                    <w:rPrChange w:id="6591" w:author="Farouk Bouhafs" w:date="2023-12-21T18:01:00Z">
                      <w:rPr>
                        <w:rFonts w:ascii="Arial" w:hAnsi="Arial" w:cs="Arial"/>
                      </w:rPr>
                    </w:rPrChange>
                  </w:rPr>
                  <w:delText>1,8%</w:delText>
                </w:r>
              </w:del>
            </w:ins>
            <w:del w:id="6592" w:author="Houyem Rais" w:date="2024-02-22T15:17:00Z">
              <w:r w:rsidRPr="0075512F" w:rsidDel="000A3E8D">
                <w:delText>1</w:delText>
              </w:r>
              <w:r w:rsidDel="000A3E8D">
                <w:delText>,</w:delText>
              </w:r>
              <w:r w:rsidRPr="0075512F" w:rsidDel="000A3E8D">
                <w:delText>1%</w:delText>
              </w:r>
            </w:del>
          </w:p>
        </w:tc>
        <w:tc>
          <w:tcPr>
            <w:tcW w:w="2747" w:type="dxa"/>
            <w:tcBorders>
              <w:top w:val="nil"/>
              <w:left w:val="nil"/>
              <w:bottom w:val="single" w:sz="4" w:space="0" w:color="auto"/>
              <w:right w:val="single" w:sz="4" w:space="0" w:color="auto"/>
            </w:tcBorders>
            <w:shd w:val="clear" w:color="auto" w:fill="auto"/>
            <w:noWrap/>
            <w:tcPrChange w:id="6593" w:author="Farouk Bouhafs" w:date="2023-12-21T18:01:00Z">
              <w:tcPr>
                <w:tcW w:w="2977" w:type="dxa"/>
                <w:tcBorders>
                  <w:top w:val="nil"/>
                  <w:left w:val="nil"/>
                  <w:bottom w:val="single" w:sz="4" w:space="0" w:color="auto"/>
                  <w:right w:val="single" w:sz="4" w:space="0" w:color="auto"/>
                </w:tcBorders>
                <w:shd w:val="clear" w:color="auto" w:fill="auto"/>
                <w:noWrap/>
                <w:vAlign w:val="bottom"/>
              </w:tcPr>
            </w:tcPrChange>
          </w:tcPr>
          <w:p w14:paraId="598D4CCA" w14:textId="607A8904" w:rsidR="008F7A03" w:rsidRPr="0075512F" w:rsidDel="000A3E8D" w:rsidRDefault="008F7A03" w:rsidP="000A3E8D">
            <w:pPr>
              <w:rPr>
                <w:del w:id="6594" w:author="Houyem Rais" w:date="2024-02-22T15:17:00Z"/>
                <w:lang w:bidi="ar-TN"/>
              </w:rPr>
              <w:pPrChange w:id="6595" w:author="Houyem Rais" w:date="2024-02-22T15:17:00Z">
                <w:pPr/>
              </w:pPrChange>
            </w:pPr>
            <w:ins w:id="6596" w:author="Farouk Bouhafs" w:date="2023-12-21T18:01:00Z">
              <w:del w:id="6597" w:author="Houyem Rais" w:date="2024-02-22T15:17:00Z">
                <w:r w:rsidRPr="00A462DC" w:rsidDel="000A3E8D">
                  <w:delText>Fonds propres</w:delText>
                </w:r>
              </w:del>
            </w:ins>
            <w:del w:id="6598" w:author="Houyem Rais" w:date="2024-02-22T15:17:00Z">
              <w:r w:rsidRPr="0075512F" w:rsidDel="000A3E8D">
                <w:rPr>
                  <w:lang w:bidi="ar-TN"/>
                </w:rPr>
                <w:delText>Dette</w:delText>
              </w:r>
            </w:del>
          </w:p>
        </w:tc>
        <w:tc>
          <w:tcPr>
            <w:tcW w:w="1046" w:type="dxa"/>
            <w:tcBorders>
              <w:top w:val="nil"/>
              <w:left w:val="nil"/>
              <w:bottom w:val="single" w:sz="4" w:space="0" w:color="auto"/>
              <w:right w:val="single" w:sz="4" w:space="0" w:color="auto"/>
            </w:tcBorders>
            <w:shd w:val="clear" w:color="auto" w:fill="auto"/>
            <w:noWrap/>
            <w:tcPrChange w:id="6599" w:author="Farouk Bouhafs" w:date="2023-12-21T18:01:00Z">
              <w:tcPr>
                <w:tcW w:w="1134" w:type="dxa"/>
                <w:tcBorders>
                  <w:top w:val="nil"/>
                  <w:left w:val="nil"/>
                  <w:bottom w:val="single" w:sz="4" w:space="0" w:color="auto"/>
                  <w:right w:val="single" w:sz="4" w:space="0" w:color="auto"/>
                </w:tcBorders>
                <w:shd w:val="clear" w:color="auto" w:fill="auto"/>
                <w:noWrap/>
              </w:tcPr>
            </w:tcPrChange>
          </w:tcPr>
          <w:p w14:paraId="1CC7B6E1" w14:textId="0F4775FA" w:rsidR="008F7A03" w:rsidRPr="0075512F" w:rsidDel="000A3E8D" w:rsidRDefault="008F7A03" w:rsidP="000A3E8D">
            <w:pPr>
              <w:rPr>
                <w:del w:id="6600" w:author="Houyem Rais" w:date="2024-02-22T15:17:00Z"/>
                <w:lang w:bidi="ar-TN"/>
              </w:rPr>
              <w:pPrChange w:id="6601" w:author="Houyem Rais" w:date="2024-02-22T15:17:00Z">
                <w:pPr/>
              </w:pPrChange>
            </w:pPr>
            <w:ins w:id="6602" w:author="Farouk Bouhafs" w:date="2023-12-21T18:01:00Z">
              <w:del w:id="6603" w:author="Houyem Rais" w:date="2024-02-22T15:17:00Z">
                <w:r w:rsidRPr="00A462DC" w:rsidDel="000A3E8D">
                  <w:delText>30</w:delText>
                </w:r>
              </w:del>
            </w:ins>
            <w:del w:id="6604" w:author="Houyem Rais" w:date="2024-02-22T15:17:00Z">
              <w:r w:rsidRPr="0075512F" w:rsidDel="000A3E8D">
                <w:delText>75</w:delText>
              </w:r>
            </w:del>
          </w:p>
        </w:tc>
        <w:tc>
          <w:tcPr>
            <w:tcW w:w="1311" w:type="dxa"/>
            <w:tcBorders>
              <w:top w:val="nil"/>
              <w:left w:val="nil"/>
              <w:bottom w:val="single" w:sz="4" w:space="0" w:color="auto"/>
              <w:right w:val="single" w:sz="4" w:space="0" w:color="auto"/>
            </w:tcBorders>
            <w:shd w:val="clear" w:color="auto" w:fill="auto"/>
            <w:noWrap/>
            <w:tcPrChange w:id="6605" w:author="Farouk Bouhafs" w:date="2023-12-21T18:01:00Z">
              <w:tcPr>
                <w:tcW w:w="988" w:type="dxa"/>
                <w:tcBorders>
                  <w:top w:val="nil"/>
                  <w:left w:val="nil"/>
                  <w:bottom w:val="single" w:sz="4" w:space="0" w:color="auto"/>
                  <w:right w:val="single" w:sz="4" w:space="0" w:color="auto"/>
                </w:tcBorders>
                <w:shd w:val="clear" w:color="auto" w:fill="auto"/>
                <w:noWrap/>
              </w:tcPr>
            </w:tcPrChange>
          </w:tcPr>
          <w:p w14:paraId="34BF92E1" w14:textId="68CA4E96" w:rsidR="008F7A03" w:rsidRPr="0075512F" w:rsidDel="000A3E8D" w:rsidRDefault="008F7A03" w:rsidP="000A3E8D">
            <w:pPr>
              <w:rPr>
                <w:del w:id="6606" w:author="Houyem Rais" w:date="2024-02-22T15:17:00Z"/>
                <w:lang w:bidi="ar-TN"/>
              </w:rPr>
              <w:pPrChange w:id="6607" w:author="Houyem Rais" w:date="2024-02-22T15:17:00Z">
                <w:pPr/>
              </w:pPrChange>
            </w:pPr>
            <w:ins w:id="6608" w:author="Farouk Bouhafs" w:date="2023-12-21T18:01:00Z">
              <w:del w:id="6609" w:author="Houyem Rais" w:date="2024-02-22T15:17:00Z">
                <w:r w:rsidRPr="00A462DC" w:rsidDel="000A3E8D">
                  <w:delText>4,8%</w:delText>
                </w:r>
              </w:del>
            </w:ins>
            <w:del w:id="6610" w:author="Houyem Rais" w:date="2024-02-22T15:17:00Z">
              <w:r w:rsidRPr="0075512F" w:rsidDel="000A3E8D">
                <w:delText>10</w:delText>
              </w:r>
              <w:r w:rsidDel="000A3E8D">
                <w:delText>,</w:delText>
              </w:r>
              <w:r w:rsidRPr="0075512F" w:rsidDel="000A3E8D">
                <w:delText>0%</w:delText>
              </w:r>
            </w:del>
          </w:p>
        </w:tc>
      </w:tr>
      <w:tr w:rsidR="008F7A03" w:rsidRPr="0075512F" w:rsidDel="000A3E8D" w14:paraId="5DA7BC3B" w14:textId="33FFFB79" w:rsidTr="008F7A03">
        <w:tblPrEx>
          <w:tblPrExChange w:id="6611" w:author="Farouk Bouhafs" w:date="2023-12-21T18:01:00Z">
            <w:tblPrEx>
              <w:tblW w:w="9063" w:type="dxa"/>
            </w:tblPrEx>
          </w:tblPrExChange>
        </w:tblPrEx>
        <w:trPr>
          <w:trHeight w:val="329"/>
          <w:del w:id="6612" w:author="Houyem Rais" w:date="2024-02-22T15:17:00Z"/>
          <w:trPrChange w:id="6613" w:author="Farouk Bouhafs" w:date="2023-12-21T18:01:00Z">
            <w:trPr>
              <w:gridAfter w:val="0"/>
              <w:trHeight w:val="340"/>
            </w:trPr>
          </w:trPrChange>
        </w:trPr>
        <w:tc>
          <w:tcPr>
            <w:tcW w:w="1958" w:type="dxa"/>
            <w:tcBorders>
              <w:top w:val="nil"/>
              <w:left w:val="single" w:sz="4" w:space="0" w:color="auto"/>
              <w:bottom w:val="single" w:sz="4" w:space="0" w:color="auto"/>
              <w:right w:val="single" w:sz="4" w:space="0" w:color="auto"/>
            </w:tcBorders>
            <w:shd w:val="clear" w:color="auto" w:fill="auto"/>
            <w:noWrap/>
            <w:vAlign w:val="center"/>
            <w:hideMark/>
            <w:tcPrChange w:id="6614" w:author="Farouk Bouhafs" w:date="2023-12-21T18:01:00Z">
              <w:tcPr>
                <w:tcW w:w="212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D093FF4" w14:textId="55C26C41" w:rsidR="008F7A03" w:rsidRPr="0075512F" w:rsidDel="000A3E8D" w:rsidRDefault="008F7A03" w:rsidP="000A3E8D">
            <w:pPr>
              <w:rPr>
                <w:del w:id="6615" w:author="Houyem Rais" w:date="2024-02-22T15:17:00Z"/>
                <w:b/>
                <w:bCs/>
                <w:lang w:bidi="ar-TN"/>
              </w:rPr>
              <w:pPrChange w:id="6616" w:author="Houyem Rais" w:date="2024-02-22T15:17:00Z">
                <w:pPr/>
              </w:pPrChange>
            </w:pPr>
            <w:del w:id="6617" w:author="Houyem Rais" w:date="2024-02-22T15:17:00Z">
              <w:r w:rsidRPr="0075512F" w:rsidDel="000A3E8D">
                <w:rPr>
                  <w:b/>
                  <w:bCs/>
                  <w:lang w:bidi="ar-TN"/>
                </w:rPr>
                <w:delText> </w:delText>
              </w:r>
            </w:del>
          </w:p>
        </w:tc>
        <w:tc>
          <w:tcPr>
            <w:tcW w:w="915" w:type="dxa"/>
            <w:tcBorders>
              <w:top w:val="nil"/>
              <w:left w:val="nil"/>
              <w:bottom w:val="single" w:sz="4" w:space="0" w:color="auto"/>
              <w:right w:val="single" w:sz="4" w:space="0" w:color="auto"/>
            </w:tcBorders>
            <w:shd w:val="clear" w:color="auto" w:fill="auto"/>
            <w:noWrap/>
            <w:vAlign w:val="bottom"/>
            <w:hideMark/>
            <w:tcPrChange w:id="6618" w:author="Farouk Bouhafs" w:date="2023-12-21T18:01:00Z">
              <w:tcPr>
                <w:tcW w:w="992" w:type="dxa"/>
                <w:tcBorders>
                  <w:top w:val="nil"/>
                  <w:left w:val="nil"/>
                  <w:bottom w:val="single" w:sz="4" w:space="0" w:color="auto"/>
                  <w:right w:val="single" w:sz="4" w:space="0" w:color="auto"/>
                </w:tcBorders>
                <w:shd w:val="clear" w:color="auto" w:fill="auto"/>
                <w:noWrap/>
                <w:vAlign w:val="bottom"/>
                <w:hideMark/>
              </w:tcPr>
            </w:tcPrChange>
          </w:tcPr>
          <w:p w14:paraId="56E74BD5" w14:textId="1EBFCD3C" w:rsidR="008F7A03" w:rsidRPr="0075512F" w:rsidDel="000A3E8D" w:rsidRDefault="008F7A03" w:rsidP="000A3E8D">
            <w:pPr>
              <w:rPr>
                <w:del w:id="6619" w:author="Houyem Rais" w:date="2024-02-22T15:17:00Z"/>
                <w:lang w:bidi="ar-TN"/>
              </w:rPr>
              <w:pPrChange w:id="6620" w:author="Houyem Rais" w:date="2024-02-22T15:17:00Z">
                <w:pPr/>
              </w:pPrChange>
            </w:pPr>
          </w:p>
        </w:tc>
        <w:tc>
          <w:tcPr>
            <w:tcW w:w="1279" w:type="dxa"/>
            <w:tcBorders>
              <w:top w:val="nil"/>
              <w:left w:val="nil"/>
              <w:bottom w:val="single" w:sz="4" w:space="0" w:color="auto"/>
              <w:right w:val="single" w:sz="4" w:space="0" w:color="auto"/>
            </w:tcBorders>
            <w:shd w:val="clear" w:color="auto" w:fill="auto"/>
            <w:noWrap/>
            <w:vAlign w:val="bottom"/>
            <w:hideMark/>
            <w:tcPrChange w:id="6621" w:author="Farouk Bouhafs" w:date="2023-12-21T18:01:00Z">
              <w:tcPr>
                <w:tcW w:w="850" w:type="dxa"/>
                <w:tcBorders>
                  <w:top w:val="nil"/>
                  <w:left w:val="nil"/>
                  <w:bottom w:val="single" w:sz="4" w:space="0" w:color="auto"/>
                  <w:right w:val="single" w:sz="4" w:space="0" w:color="auto"/>
                </w:tcBorders>
                <w:shd w:val="clear" w:color="auto" w:fill="auto"/>
                <w:noWrap/>
                <w:vAlign w:val="bottom"/>
                <w:hideMark/>
              </w:tcPr>
            </w:tcPrChange>
          </w:tcPr>
          <w:p w14:paraId="0254FC34" w14:textId="3F31458C" w:rsidR="008F7A03" w:rsidRPr="0075512F" w:rsidDel="000A3E8D" w:rsidRDefault="008F7A03" w:rsidP="000A3E8D">
            <w:pPr>
              <w:rPr>
                <w:del w:id="6622" w:author="Houyem Rais" w:date="2024-02-22T15:17:00Z"/>
                <w:lang w:bidi="ar-TN"/>
              </w:rPr>
              <w:pPrChange w:id="6623" w:author="Houyem Rais" w:date="2024-02-22T15:17:00Z">
                <w:pPr/>
              </w:pPrChange>
            </w:pPr>
          </w:p>
        </w:tc>
        <w:tc>
          <w:tcPr>
            <w:tcW w:w="2747" w:type="dxa"/>
            <w:tcBorders>
              <w:top w:val="nil"/>
              <w:left w:val="nil"/>
              <w:bottom w:val="single" w:sz="4" w:space="0" w:color="auto"/>
              <w:right w:val="single" w:sz="4" w:space="0" w:color="auto"/>
            </w:tcBorders>
            <w:shd w:val="clear" w:color="auto" w:fill="auto"/>
            <w:noWrap/>
            <w:tcPrChange w:id="6624" w:author="Farouk Bouhafs" w:date="2023-12-21T18:01:00Z">
              <w:tcPr>
                <w:tcW w:w="2977" w:type="dxa"/>
                <w:tcBorders>
                  <w:top w:val="nil"/>
                  <w:left w:val="nil"/>
                  <w:bottom w:val="single" w:sz="4" w:space="0" w:color="auto"/>
                  <w:right w:val="single" w:sz="4" w:space="0" w:color="auto"/>
                </w:tcBorders>
                <w:shd w:val="clear" w:color="auto" w:fill="auto"/>
                <w:noWrap/>
                <w:vAlign w:val="bottom"/>
              </w:tcPr>
            </w:tcPrChange>
          </w:tcPr>
          <w:p w14:paraId="115C17DB" w14:textId="4B5DC8C6" w:rsidR="008F7A03" w:rsidRPr="0075512F" w:rsidDel="000A3E8D" w:rsidRDefault="008F7A03" w:rsidP="000A3E8D">
            <w:pPr>
              <w:rPr>
                <w:del w:id="6625" w:author="Houyem Rais" w:date="2024-02-22T15:17:00Z"/>
                <w:lang w:bidi="ar-TN"/>
              </w:rPr>
              <w:pPrChange w:id="6626" w:author="Houyem Rais" w:date="2024-02-22T15:17:00Z">
                <w:pPr/>
              </w:pPrChange>
            </w:pPr>
            <w:ins w:id="6627" w:author="Farouk Bouhafs" w:date="2023-12-21T18:01:00Z">
              <w:del w:id="6628" w:author="Houyem Rais" w:date="2024-02-22T15:17:00Z">
                <w:r w:rsidRPr="00A462DC" w:rsidDel="000A3E8D">
                  <w:delText>Dette</w:delText>
                </w:r>
              </w:del>
            </w:ins>
            <w:del w:id="6629" w:author="Houyem Rais" w:date="2024-02-22T15:17:00Z">
              <w:r w:rsidRPr="0075512F" w:rsidDel="000A3E8D">
                <w:rPr>
                  <w:lang w:bidi="ar-TN"/>
                </w:rPr>
                <w:delText>Subvention d'investissement</w:delText>
              </w:r>
            </w:del>
          </w:p>
        </w:tc>
        <w:tc>
          <w:tcPr>
            <w:tcW w:w="1046" w:type="dxa"/>
            <w:tcBorders>
              <w:top w:val="nil"/>
              <w:left w:val="nil"/>
              <w:bottom w:val="single" w:sz="4" w:space="0" w:color="auto"/>
              <w:right w:val="single" w:sz="4" w:space="0" w:color="auto"/>
            </w:tcBorders>
            <w:shd w:val="clear" w:color="auto" w:fill="auto"/>
            <w:noWrap/>
            <w:tcPrChange w:id="6630" w:author="Farouk Bouhafs" w:date="2023-12-21T18:01:00Z">
              <w:tcPr>
                <w:tcW w:w="1134" w:type="dxa"/>
                <w:tcBorders>
                  <w:top w:val="nil"/>
                  <w:left w:val="nil"/>
                  <w:bottom w:val="single" w:sz="4" w:space="0" w:color="auto"/>
                  <w:right w:val="single" w:sz="4" w:space="0" w:color="auto"/>
                </w:tcBorders>
                <w:shd w:val="clear" w:color="auto" w:fill="auto"/>
                <w:noWrap/>
              </w:tcPr>
            </w:tcPrChange>
          </w:tcPr>
          <w:p w14:paraId="150BF28C" w14:textId="09D8414F" w:rsidR="008F7A03" w:rsidRPr="0075512F" w:rsidDel="000A3E8D" w:rsidRDefault="008F7A03" w:rsidP="000A3E8D">
            <w:pPr>
              <w:rPr>
                <w:del w:id="6631" w:author="Houyem Rais" w:date="2024-02-22T15:17:00Z"/>
                <w:lang w:bidi="ar-TN"/>
              </w:rPr>
              <w:pPrChange w:id="6632" w:author="Houyem Rais" w:date="2024-02-22T15:17:00Z">
                <w:pPr/>
              </w:pPrChange>
            </w:pPr>
            <w:ins w:id="6633" w:author="Farouk Bouhafs" w:date="2023-12-21T18:01:00Z">
              <w:del w:id="6634" w:author="Houyem Rais" w:date="2024-02-22T15:17:00Z">
                <w:r w:rsidRPr="00A462DC" w:rsidDel="000A3E8D">
                  <w:delText>100</w:delText>
                </w:r>
              </w:del>
            </w:ins>
            <w:del w:id="6635" w:author="Houyem Rais" w:date="2024-02-22T15:17:00Z">
              <w:r w:rsidRPr="0075512F" w:rsidDel="000A3E8D">
                <w:delText>652</w:delText>
              </w:r>
            </w:del>
          </w:p>
        </w:tc>
        <w:tc>
          <w:tcPr>
            <w:tcW w:w="1311" w:type="dxa"/>
            <w:tcBorders>
              <w:top w:val="nil"/>
              <w:left w:val="nil"/>
              <w:bottom w:val="single" w:sz="4" w:space="0" w:color="auto"/>
              <w:right w:val="single" w:sz="4" w:space="0" w:color="auto"/>
            </w:tcBorders>
            <w:shd w:val="clear" w:color="auto" w:fill="auto"/>
            <w:noWrap/>
            <w:tcPrChange w:id="6636" w:author="Farouk Bouhafs" w:date="2023-12-21T18:01:00Z">
              <w:tcPr>
                <w:tcW w:w="988" w:type="dxa"/>
                <w:tcBorders>
                  <w:top w:val="nil"/>
                  <w:left w:val="nil"/>
                  <w:bottom w:val="single" w:sz="4" w:space="0" w:color="auto"/>
                  <w:right w:val="single" w:sz="4" w:space="0" w:color="auto"/>
                </w:tcBorders>
                <w:shd w:val="clear" w:color="auto" w:fill="auto"/>
                <w:noWrap/>
              </w:tcPr>
            </w:tcPrChange>
          </w:tcPr>
          <w:p w14:paraId="0664A201" w14:textId="0F6F1832" w:rsidR="008F7A03" w:rsidRPr="0075512F" w:rsidDel="000A3E8D" w:rsidRDefault="008F7A03" w:rsidP="000A3E8D">
            <w:pPr>
              <w:rPr>
                <w:del w:id="6637" w:author="Houyem Rais" w:date="2024-02-22T15:17:00Z"/>
                <w:lang w:bidi="ar-TN"/>
              </w:rPr>
              <w:pPrChange w:id="6638" w:author="Houyem Rais" w:date="2024-02-22T15:17:00Z">
                <w:pPr/>
              </w:pPrChange>
            </w:pPr>
            <w:ins w:id="6639" w:author="Farouk Bouhafs" w:date="2023-12-21T18:01:00Z">
              <w:del w:id="6640" w:author="Houyem Rais" w:date="2024-02-22T15:17:00Z">
                <w:r w:rsidRPr="00A462DC" w:rsidDel="000A3E8D">
                  <w:delText>16,3%</w:delText>
                </w:r>
              </w:del>
            </w:ins>
            <w:del w:id="6641" w:author="Houyem Rais" w:date="2024-02-22T15:17:00Z">
              <w:r w:rsidRPr="0075512F" w:rsidDel="000A3E8D">
                <w:delText>87</w:delText>
              </w:r>
              <w:r w:rsidDel="000A3E8D">
                <w:delText>,</w:delText>
              </w:r>
              <w:r w:rsidRPr="0075512F" w:rsidDel="000A3E8D">
                <w:delText>05%</w:delText>
              </w:r>
            </w:del>
          </w:p>
        </w:tc>
      </w:tr>
      <w:tr w:rsidR="008F7A03" w:rsidRPr="0075512F" w:rsidDel="000A3E8D" w14:paraId="68D35852" w14:textId="3098E632" w:rsidTr="008F7A03">
        <w:tblPrEx>
          <w:tblPrExChange w:id="6642" w:author="Farouk Bouhafs" w:date="2023-12-21T18:01:00Z">
            <w:tblPrEx>
              <w:tblW w:w="9063" w:type="dxa"/>
            </w:tblPrEx>
          </w:tblPrExChange>
        </w:tblPrEx>
        <w:trPr>
          <w:trHeight w:val="385"/>
          <w:del w:id="6643" w:author="Houyem Rais" w:date="2024-02-22T15:17:00Z"/>
          <w:trPrChange w:id="6644" w:author="Farouk Bouhafs" w:date="2023-12-21T18:01:00Z">
            <w:trPr>
              <w:gridAfter w:val="0"/>
              <w:trHeight w:val="397"/>
            </w:trPr>
          </w:trPrChange>
        </w:trPr>
        <w:tc>
          <w:tcPr>
            <w:tcW w:w="1958" w:type="dxa"/>
            <w:tcBorders>
              <w:top w:val="nil"/>
              <w:left w:val="single" w:sz="4" w:space="0" w:color="auto"/>
              <w:bottom w:val="single" w:sz="4" w:space="0" w:color="auto"/>
              <w:right w:val="single" w:sz="4" w:space="0" w:color="auto"/>
            </w:tcBorders>
            <w:shd w:val="clear" w:color="000000" w:fill="D9D9D9"/>
            <w:noWrap/>
            <w:vAlign w:val="center"/>
            <w:hideMark/>
            <w:tcPrChange w:id="6645" w:author="Farouk Bouhafs" w:date="2023-12-21T18:01:00Z">
              <w:tcPr>
                <w:tcW w:w="2122" w:type="dxa"/>
                <w:tcBorders>
                  <w:top w:val="nil"/>
                  <w:left w:val="single" w:sz="4" w:space="0" w:color="auto"/>
                  <w:bottom w:val="single" w:sz="4" w:space="0" w:color="auto"/>
                  <w:right w:val="single" w:sz="4" w:space="0" w:color="auto"/>
                </w:tcBorders>
                <w:shd w:val="clear" w:color="000000" w:fill="D9D9D9"/>
                <w:noWrap/>
                <w:vAlign w:val="center"/>
                <w:hideMark/>
              </w:tcPr>
            </w:tcPrChange>
          </w:tcPr>
          <w:p w14:paraId="06ED024C" w14:textId="2413849F" w:rsidR="008F7A03" w:rsidRPr="0075512F" w:rsidDel="000A3E8D" w:rsidRDefault="008F7A03" w:rsidP="000A3E8D">
            <w:pPr>
              <w:rPr>
                <w:del w:id="6646" w:author="Houyem Rais" w:date="2024-02-22T15:17:00Z"/>
                <w:b/>
                <w:bCs/>
                <w:lang w:bidi="ar-TN"/>
              </w:rPr>
              <w:pPrChange w:id="6647" w:author="Houyem Rais" w:date="2024-02-22T15:17:00Z">
                <w:pPr/>
              </w:pPrChange>
            </w:pPr>
            <w:del w:id="6648" w:author="Houyem Rais" w:date="2024-02-22T15:17:00Z">
              <w:r w:rsidRPr="0075512F" w:rsidDel="000A3E8D">
                <w:rPr>
                  <w:b/>
                  <w:bCs/>
                  <w:lang w:bidi="ar-TN"/>
                </w:rPr>
                <w:delText>Total</w:delText>
              </w:r>
            </w:del>
          </w:p>
        </w:tc>
        <w:tc>
          <w:tcPr>
            <w:tcW w:w="915" w:type="dxa"/>
            <w:tcBorders>
              <w:top w:val="nil"/>
              <w:left w:val="nil"/>
              <w:bottom w:val="single" w:sz="4" w:space="0" w:color="auto"/>
              <w:right w:val="single" w:sz="4" w:space="0" w:color="auto"/>
            </w:tcBorders>
            <w:shd w:val="clear" w:color="000000" w:fill="D9D9D9"/>
            <w:noWrap/>
            <w:vAlign w:val="bottom"/>
            <w:tcPrChange w:id="6649" w:author="Farouk Bouhafs" w:date="2023-12-21T18:01:00Z">
              <w:tcPr>
                <w:tcW w:w="992" w:type="dxa"/>
                <w:tcBorders>
                  <w:top w:val="nil"/>
                  <w:left w:val="nil"/>
                  <w:bottom w:val="single" w:sz="4" w:space="0" w:color="auto"/>
                  <w:right w:val="single" w:sz="4" w:space="0" w:color="auto"/>
                </w:tcBorders>
                <w:shd w:val="clear" w:color="000000" w:fill="D9D9D9"/>
                <w:noWrap/>
                <w:vAlign w:val="bottom"/>
              </w:tcPr>
            </w:tcPrChange>
          </w:tcPr>
          <w:p w14:paraId="4D7DCF70" w14:textId="1FAC4F75" w:rsidR="008F7A03" w:rsidRPr="0075512F" w:rsidDel="000A3E8D" w:rsidRDefault="008F7A03" w:rsidP="000A3E8D">
            <w:pPr>
              <w:rPr>
                <w:del w:id="6650" w:author="Houyem Rais" w:date="2024-02-22T15:17:00Z"/>
                <w:b/>
                <w:bCs/>
                <w:lang w:bidi="ar-TN"/>
              </w:rPr>
              <w:pPrChange w:id="6651" w:author="Houyem Rais" w:date="2024-02-22T15:17:00Z">
                <w:pPr/>
              </w:pPrChange>
            </w:pPr>
            <w:del w:id="6652" w:author="Houyem Rais" w:date="2024-02-22T15:17:00Z">
              <w:r w:rsidRPr="0075512F" w:rsidDel="000A3E8D">
                <w:rPr>
                  <w:rFonts w:asciiTheme="minorHAnsi" w:hAnsiTheme="minorHAnsi" w:cstheme="minorHAnsi"/>
                  <w:b/>
                  <w:bCs/>
                </w:rPr>
                <w:delText>749</w:delText>
              </w:r>
            </w:del>
            <w:ins w:id="6653" w:author="Farouk Bouhafs" w:date="2023-12-21T18:01:00Z">
              <w:del w:id="6654" w:author="Houyem Rais" w:date="2024-02-22T15:17:00Z">
                <w:r w:rsidDel="000A3E8D">
                  <w:rPr>
                    <w:rFonts w:asciiTheme="minorHAnsi" w:hAnsiTheme="minorHAnsi" w:cstheme="minorHAnsi"/>
                    <w:b/>
                    <w:bCs/>
                  </w:rPr>
                  <w:delText>615</w:delText>
                </w:r>
              </w:del>
            </w:ins>
          </w:p>
        </w:tc>
        <w:tc>
          <w:tcPr>
            <w:tcW w:w="1279" w:type="dxa"/>
            <w:tcBorders>
              <w:top w:val="nil"/>
              <w:left w:val="nil"/>
              <w:bottom w:val="single" w:sz="4" w:space="0" w:color="auto"/>
              <w:right w:val="single" w:sz="4" w:space="0" w:color="auto"/>
            </w:tcBorders>
            <w:shd w:val="clear" w:color="000000" w:fill="D9D9D9"/>
            <w:noWrap/>
            <w:vAlign w:val="bottom"/>
            <w:hideMark/>
            <w:tcPrChange w:id="6655" w:author="Farouk Bouhafs" w:date="2023-12-21T18:01:00Z">
              <w:tcPr>
                <w:tcW w:w="850" w:type="dxa"/>
                <w:tcBorders>
                  <w:top w:val="nil"/>
                  <w:left w:val="nil"/>
                  <w:bottom w:val="single" w:sz="4" w:space="0" w:color="auto"/>
                  <w:right w:val="single" w:sz="4" w:space="0" w:color="auto"/>
                </w:tcBorders>
                <w:shd w:val="clear" w:color="000000" w:fill="D9D9D9"/>
                <w:noWrap/>
                <w:vAlign w:val="bottom"/>
                <w:hideMark/>
              </w:tcPr>
            </w:tcPrChange>
          </w:tcPr>
          <w:p w14:paraId="6E8BCD82" w14:textId="7C3B8EEC" w:rsidR="008F7A03" w:rsidRPr="0075512F" w:rsidDel="000A3E8D" w:rsidRDefault="008F7A03" w:rsidP="000A3E8D">
            <w:pPr>
              <w:rPr>
                <w:del w:id="6656" w:author="Houyem Rais" w:date="2024-02-22T15:17:00Z"/>
                <w:b/>
                <w:bCs/>
                <w:lang w:bidi="ar-TN"/>
              </w:rPr>
              <w:pPrChange w:id="6657" w:author="Houyem Rais" w:date="2024-02-22T15:17:00Z">
                <w:pPr/>
              </w:pPrChange>
            </w:pPr>
            <w:del w:id="6658" w:author="Houyem Rais" w:date="2024-02-22T15:17:00Z">
              <w:r w:rsidRPr="0075512F" w:rsidDel="000A3E8D">
                <w:rPr>
                  <w:rFonts w:asciiTheme="minorHAnsi" w:hAnsiTheme="minorHAnsi" w:cstheme="minorHAnsi"/>
                  <w:b/>
                  <w:bCs/>
                </w:rPr>
                <w:delText>100%</w:delText>
              </w:r>
            </w:del>
          </w:p>
        </w:tc>
        <w:tc>
          <w:tcPr>
            <w:tcW w:w="2747" w:type="dxa"/>
            <w:tcBorders>
              <w:top w:val="nil"/>
              <w:left w:val="nil"/>
              <w:bottom w:val="single" w:sz="4" w:space="0" w:color="auto"/>
              <w:right w:val="single" w:sz="4" w:space="0" w:color="auto"/>
            </w:tcBorders>
            <w:shd w:val="clear" w:color="000000" w:fill="D9D9D9"/>
            <w:noWrap/>
            <w:hideMark/>
            <w:tcPrChange w:id="6659" w:author="Farouk Bouhafs" w:date="2023-12-21T18:01:00Z">
              <w:tcPr>
                <w:tcW w:w="2977" w:type="dxa"/>
                <w:tcBorders>
                  <w:top w:val="nil"/>
                  <w:left w:val="nil"/>
                  <w:bottom w:val="single" w:sz="4" w:space="0" w:color="auto"/>
                  <w:right w:val="single" w:sz="4" w:space="0" w:color="auto"/>
                </w:tcBorders>
                <w:shd w:val="clear" w:color="000000" w:fill="D9D9D9"/>
                <w:noWrap/>
                <w:vAlign w:val="center"/>
                <w:hideMark/>
              </w:tcPr>
            </w:tcPrChange>
          </w:tcPr>
          <w:p w14:paraId="0457DB8F" w14:textId="1F45A335" w:rsidR="008F7A03" w:rsidRPr="0075512F" w:rsidDel="000A3E8D" w:rsidRDefault="008F7A03" w:rsidP="000A3E8D">
            <w:pPr>
              <w:rPr>
                <w:del w:id="6660" w:author="Houyem Rais" w:date="2024-02-22T15:17:00Z"/>
                <w:b/>
                <w:bCs/>
                <w:lang w:bidi="ar-TN"/>
              </w:rPr>
              <w:pPrChange w:id="6661" w:author="Houyem Rais" w:date="2024-02-22T15:17:00Z">
                <w:pPr/>
              </w:pPrChange>
            </w:pPr>
            <w:del w:id="6662" w:author="Houyem Rais" w:date="2024-02-22T15:17:00Z">
              <w:r w:rsidRPr="0075512F" w:rsidDel="000A3E8D">
                <w:rPr>
                  <w:b/>
                  <w:bCs/>
                  <w:lang w:bidi="ar-TN"/>
                </w:rPr>
                <w:delText>Total</w:delText>
              </w:r>
            </w:del>
          </w:p>
        </w:tc>
        <w:tc>
          <w:tcPr>
            <w:tcW w:w="1046" w:type="dxa"/>
            <w:tcBorders>
              <w:top w:val="nil"/>
              <w:left w:val="nil"/>
              <w:bottom w:val="single" w:sz="4" w:space="0" w:color="auto"/>
              <w:right w:val="single" w:sz="4" w:space="0" w:color="auto"/>
            </w:tcBorders>
            <w:shd w:val="clear" w:color="000000" w:fill="D9D9D9"/>
            <w:noWrap/>
            <w:tcPrChange w:id="6663" w:author="Farouk Bouhafs" w:date="2023-12-21T18:01:00Z">
              <w:tcPr>
                <w:tcW w:w="1134" w:type="dxa"/>
                <w:tcBorders>
                  <w:top w:val="nil"/>
                  <w:left w:val="nil"/>
                  <w:bottom w:val="single" w:sz="4" w:space="0" w:color="auto"/>
                  <w:right w:val="single" w:sz="4" w:space="0" w:color="auto"/>
                </w:tcBorders>
                <w:shd w:val="clear" w:color="000000" w:fill="D9D9D9"/>
                <w:noWrap/>
                <w:vAlign w:val="bottom"/>
              </w:tcPr>
            </w:tcPrChange>
          </w:tcPr>
          <w:p w14:paraId="398E9CA5" w14:textId="58D2EF92" w:rsidR="008F7A03" w:rsidRPr="008F7A03" w:rsidDel="000A3E8D" w:rsidRDefault="008F7A03" w:rsidP="000A3E8D">
            <w:pPr>
              <w:rPr>
                <w:del w:id="6664" w:author="Houyem Rais" w:date="2024-02-22T15:17:00Z"/>
                <w:b/>
                <w:bCs/>
                <w:lang w:bidi="ar-TN"/>
              </w:rPr>
              <w:pPrChange w:id="6665" w:author="Houyem Rais" w:date="2024-02-22T15:17:00Z">
                <w:pPr/>
              </w:pPrChange>
            </w:pPr>
            <w:ins w:id="6666" w:author="Farouk Bouhafs" w:date="2023-12-21T18:01:00Z">
              <w:del w:id="6667" w:author="Houyem Rais" w:date="2024-02-22T15:17:00Z">
                <w:r w:rsidRPr="008F7A03" w:rsidDel="000A3E8D">
                  <w:rPr>
                    <w:b/>
                    <w:bCs/>
                    <w:rPrChange w:id="6668" w:author="Farouk Bouhafs" w:date="2023-12-21T18:01:00Z">
                      <w:rPr/>
                    </w:rPrChange>
                  </w:rPr>
                  <w:delText>615</w:delText>
                </w:r>
              </w:del>
            </w:ins>
            <w:del w:id="6669" w:author="Houyem Rais" w:date="2024-02-22T15:17:00Z">
              <w:r w:rsidRPr="008F7A03" w:rsidDel="000A3E8D">
                <w:rPr>
                  <w:b/>
                  <w:bCs/>
                  <w:lang w:bidi="ar-TN"/>
                </w:rPr>
                <w:delText>749</w:delText>
              </w:r>
            </w:del>
          </w:p>
        </w:tc>
        <w:tc>
          <w:tcPr>
            <w:tcW w:w="1311" w:type="dxa"/>
            <w:tcBorders>
              <w:top w:val="nil"/>
              <w:left w:val="nil"/>
              <w:bottom w:val="single" w:sz="4" w:space="0" w:color="auto"/>
              <w:right w:val="single" w:sz="4" w:space="0" w:color="auto"/>
            </w:tcBorders>
            <w:shd w:val="clear" w:color="000000" w:fill="D9D9D9"/>
            <w:noWrap/>
            <w:hideMark/>
            <w:tcPrChange w:id="6670" w:author="Farouk Bouhafs" w:date="2023-12-21T18:01:00Z">
              <w:tcPr>
                <w:tcW w:w="988" w:type="dxa"/>
                <w:tcBorders>
                  <w:top w:val="nil"/>
                  <w:left w:val="nil"/>
                  <w:bottom w:val="single" w:sz="4" w:space="0" w:color="auto"/>
                  <w:right w:val="single" w:sz="4" w:space="0" w:color="auto"/>
                </w:tcBorders>
                <w:shd w:val="clear" w:color="000000" w:fill="D9D9D9"/>
                <w:noWrap/>
                <w:vAlign w:val="center"/>
                <w:hideMark/>
              </w:tcPr>
            </w:tcPrChange>
          </w:tcPr>
          <w:p w14:paraId="2F1C396A" w14:textId="26629FCB" w:rsidR="008F7A03" w:rsidRPr="008F7A03" w:rsidDel="000A3E8D" w:rsidRDefault="008F7A03" w:rsidP="000A3E8D">
            <w:pPr>
              <w:rPr>
                <w:del w:id="6671" w:author="Houyem Rais" w:date="2024-02-22T15:17:00Z"/>
                <w:b/>
                <w:bCs/>
                <w:lang w:bidi="ar-TN"/>
              </w:rPr>
              <w:pPrChange w:id="6672" w:author="Houyem Rais" w:date="2024-02-22T15:17:00Z">
                <w:pPr/>
              </w:pPrChange>
            </w:pPr>
            <w:ins w:id="6673" w:author="Farouk Bouhafs" w:date="2023-12-21T18:01:00Z">
              <w:del w:id="6674" w:author="Houyem Rais" w:date="2024-02-22T15:17:00Z">
                <w:r w:rsidRPr="008F7A03" w:rsidDel="000A3E8D">
                  <w:rPr>
                    <w:b/>
                    <w:bCs/>
                    <w:rPrChange w:id="6675" w:author="Farouk Bouhafs" w:date="2023-12-21T18:01:00Z">
                      <w:rPr/>
                    </w:rPrChange>
                  </w:rPr>
                  <w:delText>100%</w:delText>
                </w:r>
              </w:del>
            </w:ins>
            <w:del w:id="6676" w:author="Houyem Rais" w:date="2024-02-22T15:17:00Z">
              <w:r w:rsidRPr="008F7A03" w:rsidDel="000A3E8D">
                <w:rPr>
                  <w:b/>
                  <w:bCs/>
                  <w:lang w:bidi="ar-TN"/>
                </w:rPr>
                <w:delText>100%</w:delText>
              </w:r>
            </w:del>
          </w:p>
        </w:tc>
      </w:tr>
    </w:tbl>
    <w:p w14:paraId="612F728C" w14:textId="48E333F0" w:rsidR="00CA62B2" w:rsidRPr="0075512F" w:rsidDel="000A3E8D" w:rsidRDefault="00C65687" w:rsidP="000A3E8D">
      <w:pPr>
        <w:rPr>
          <w:del w:id="6677" w:author="Houyem Rais" w:date="2024-02-22T15:17:00Z"/>
          <w:rFonts w:eastAsia="Calibri"/>
        </w:rPr>
        <w:pPrChange w:id="6678" w:author="Houyem Rais" w:date="2024-02-22T15:17:00Z">
          <w:pPr/>
        </w:pPrChange>
      </w:pPr>
      <w:del w:id="6679" w:author="Houyem Rais" w:date="2024-02-22T15:17:00Z">
        <w:r w:rsidRPr="0075512F" w:rsidDel="000A3E8D">
          <w:rPr>
            <w:rFonts w:eastAsia="Calibri"/>
          </w:rPr>
          <w:delText xml:space="preserve">Le coût de construction est de </w:delText>
        </w:r>
      </w:del>
      <w:ins w:id="6680" w:author="Farouk Bouhafs" w:date="2023-12-21T18:02:00Z">
        <w:del w:id="6681" w:author="Houyem Rais" w:date="2024-02-22T15:17:00Z">
          <w:r w:rsidR="008F7A03" w:rsidDel="000A3E8D">
            <w:rPr>
              <w:rFonts w:eastAsia="Calibri"/>
            </w:rPr>
            <w:delText>391,5</w:delText>
          </w:r>
          <w:r w:rsidR="008F7A03" w:rsidRPr="0075512F" w:rsidDel="000A3E8D">
            <w:rPr>
              <w:rFonts w:eastAsia="Calibri"/>
            </w:rPr>
            <w:delText xml:space="preserve"> MDT (CE 2023). En y appliquant l’inflation pendant la période de construction, nous obtenons le montant actualisé de </w:delText>
          </w:r>
          <w:r w:rsidR="008F7A03" w:rsidDel="000A3E8D">
            <w:rPr>
              <w:rFonts w:eastAsia="Calibri"/>
            </w:rPr>
            <w:delText>604</w:delText>
          </w:r>
        </w:del>
      </w:ins>
      <w:del w:id="6682" w:author="Houyem Rais" w:date="2024-02-22T15:17:00Z">
        <w:r w:rsidR="00C457D1" w:rsidRPr="0075512F" w:rsidDel="000A3E8D">
          <w:rPr>
            <w:rFonts w:eastAsia="Calibri"/>
          </w:rPr>
          <w:delText>480,6</w:delText>
        </w:r>
        <w:r w:rsidRPr="0075512F" w:rsidDel="000A3E8D">
          <w:rPr>
            <w:rFonts w:eastAsia="Calibri"/>
          </w:rPr>
          <w:delText xml:space="preserve"> MDT (CE 2023). En y appliquant l’inflation pendant la période de construction, nous obtenons le montant de </w:delText>
        </w:r>
        <w:r w:rsidR="006D4C9C" w:rsidRPr="0075512F" w:rsidDel="000A3E8D">
          <w:rPr>
            <w:rFonts w:eastAsia="Calibri"/>
          </w:rPr>
          <w:delText>749</w:delText>
        </w:r>
        <w:r w:rsidRPr="0075512F" w:rsidDel="000A3E8D">
          <w:rPr>
            <w:rFonts w:eastAsia="Calibri"/>
          </w:rPr>
          <w:delText xml:space="preserve"> MDT.</w:delText>
        </w:r>
        <w:r w:rsidR="00D14E30" w:rsidRPr="0075512F" w:rsidDel="000A3E8D">
          <w:rPr>
            <w:rFonts w:eastAsia="Calibri"/>
          </w:rPr>
          <w:delText xml:space="preserve"> </w:delText>
        </w:r>
        <w:r w:rsidR="00CA62B2" w:rsidRPr="0075512F" w:rsidDel="000A3E8D">
          <w:rPr>
            <w:rFonts w:eastAsia="Calibri"/>
          </w:rPr>
          <w:delText xml:space="preserve">Ce montant est financé par </w:delText>
        </w:r>
        <w:r w:rsidR="008565B3" w:rsidRPr="0075512F" w:rsidDel="000A3E8D">
          <w:rPr>
            <w:rFonts w:eastAsia="Calibri"/>
          </w:rPr>
          <w:delText xml:space="preserve">de la subvention à hauteur de </w:delText>
        </w:r>
        <w:r w:rsidR="00C457D1" w:rsidRPr="0075512F" w:rsidDel="000A3E8D">
          <w:rPr>
            <w:rFonts w:eastAsia="Calibri"/>
          </w:rPr>
          <w:delText>652</w:delText>
        </w:r>
        <w:r w:rsidR="008565B3" w:rsidRPr="0075512F" w:rsidDel="000A3E8D">
          <w:rPr>
            <w:rFonts w:eastAsia="Calibri"/>
          </w:rPr>
          <w:delText xml:space="preserve"> </w:delText>
        </w:r>
      </w:del>
      <w:ins w:id="6683" w:author="Farouk Bouhafs" w:date="2023-12-21T18:02:00Z">
        <w:del w:id="6684" w:author="Houyem Rais" w:date="2024-02-22T15:17:00Z">
          <w:r w:rsidR="008F7A03" w:rsidDel="000A3E8D">
            <w:rPr>
              <w:rFonts w:eastAsia="Calibri"/>
            </w:rPr>
            <w:delText>485</w:delText>
          </w:r>
          <w:r w:rsidR="008F7A03" w:rsidRPr="0075512F" w:rsidDel="000A3E8D">
            <w:rPr>
              <w:rFonts w:eastAsia="Calibri"/>
            </w:rPr>
            <w:delText xml:space="preserve"> </w:delText>
          </w:r>
        </w:del>
      </w:ins>
      <w:del w:id="6685" w:author="Houyem Rais" w:date="2024-02-22T15:17:00Z">
        <w:r w:rsidR="008565B3" w:rsidRPr="0075512F" w:rsidDel="000A3E8D">
          <w:rPr>
            <w:rFonts w:eastAsia="Calibri"/>
          </w:rPr>
          <w:delText xml:space="preserve">MDT, </w:delText>
        </w:r>
        <w:r w:rsidR="00CA62B2" w:rsidRPr="0075512F" w:rsidDel="000A3E8D">
          <w:rPr>
            <w:rFonts w:eastAsia="Calibri"/>
          </w:rPr>
          <w:delText xml:space="preserve">de la dette à hauteur de </w:delText>
        </w:r>
        <w:r w:rsidR="00C457D1" w:rsidRPr="0075512F" w:rsidDel="000A3E8D">
          <w:rPr>
            <w:rFonts w:eastAsia="Calibri"/>
          </w:rPr>
          <w:delText>75</w:delText>
        </w:r>
      </w:del>
      <w:ins w:id="6686" w:author="Farouk Bouhafs" w:date="2023-12-21T18:02:00Z">
        <w:del w:id="6687" w:author="Houyem Rais" w:date="2024-02-22T15:17:00Z">
          <w:r w:rsidR="008F7A03" w:rsidDel="000A3E8D">
            <w:rPr>
              <w:rFonts w:eastAsia="Calibri"/>
            </w:rPr>
            <w:delText>100</w:delText>
          </w:r>
        </w:del>
      </w:ins>
      <w:del w:id="6688" w:author="Houyem Rais" w:date="2024-02-22T15:17:00Z">
        <w:r w:rsidR="00CA62B2" w:rsidRPr="0075512F" w:rsidDel="000A3E8D">
          <w:rPr>
            <w:rFonts w:eastAsia="Calibri"/>
          </w:rPr>
          <w:delText xml:space="preserve"> MDT et des fonds propres à hauteur de </w:delText>
        </w:r>
        <w:r w:rsidR="00C457D1" w:rsidRPr="0075512F" w:rsidDel="000A3E8D">
          <w:rPr>
            <w:rFonts w:eastAsia="Calibri"/>
          </w:rPr>
          <w:delText>22</w:delText>
        </w:r>
        <w:r w:rsidR="00CA62B2" w:rsidRPr="0075512F" w:rsidDel="000A3E8D">
          <w:rPr>
            <w:rFonts w:eastAsia="Calibri"/>
          </w:rPr>
          <w:delText xml:space="preserve"> </w:delText>
        </w:r>
      </w:del>
      <w:ins w:id="6689" w:author="Farouk Bouhafs" w:date="2023-12-21T18:02:00Z">
        <w:del w:id="6690" w:author="Houyem Rais" w:date="2024-02-22T15:17:00Z">
          <w:r w:rsidR="008F7A03" w:rsidDel="000A3E8D">
            <w:rPr>
              <w:rFonts w:eastAsia="Calibri"/>
            </w:rPr>
            <w:delText>30</w:delText>
          </w:r>
          <w:r w:rsidR="008F7A03" w:rsidRPr="0075512F" w:rsidDel="000A3E8D">
            <w:rPr>
              <w:rFonts w:eastAsia="Calibri"/>
            </w:rPr>
            <w:delText xml:space="preserve"> </w:delText>
          </w:r>
        </w:del>
      </w:ins>
      <w:del w:id="6691" w:author="Houyem Rais" w:date="2024-02-22T15:17:00Z">
        <w:r w:rsidR="00CA62B2" w:rsidRPr="0075512F" w:rsidDel="000A3E8D">
          <w:rPr>
            <w:rFonts w:eastAsia="Calibri"/>
          </w:rPr>
          <w:delText xml:space="preserve">MDT. </w:delText>
        </w:r>
      </w:del>
    </w:p>
    <w:p w14:paraId="3D6F3777" w14:textId="3D9BE85F" w:rsidR="0078284E" w:rsidRPr="0075512F" w:rsidDel="000A3E8D" w:rsidRDefault="00D73901" w:rsidP="000A3E8D">
      <w:pPr>
        <w:rPr>
          <w:del w:id="6692" w:author="Houyem Rais" w:date="2024-02-22T15:17:00Z"/>
          <w:lang w:bidi="ar-TN"/>
        </w:rPr>
        <w:pPrChange w:id="6693" w:author="Houyem Rais" w:date="2024-02-22T15:17:00Z">
          <w:pPr/>
        </w:pPrChange>
      </w:pPr>
      <w:del w:id="6694" w:author="Houyem Rais" w:date="2024-02-22T15:17:00Z">
        <w:r w:rsidRPr="0075512F" w:rsidDel="000A3E8D">
          <w:rPr>
            <w:noProof/>
          </w:rPr>
          <w:drawing>
            <wp:inline distT="0" distB="0" distL="0" distR="0" wp14:anchorId="5001E4CB" wp14:editId="1302B347">
              <wp:extent cx="5734050" cy="1927860"/>
              <wp:effectExtent l="0" t="0" r="0" b="0"/>
              <wp:docPr id="1375082584" name="Picture 137508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927860"/>
                      </a:xfrm>
                      <a:prstGeom prst="rect">
                        <a:avLst/>
                      </a:prstGeom>
                      <a:noFill/>
                      <a:ln>
                        <a:noFill/>
                      </a:ln>
                    </pic:spPr>
                  </pic:pic>
                </a:graphicData>
              </a:graphic>
            </wp:inline>
          </w:drawing>
        </w:r>
      </w:del>
      <w:ins w:id="6695" w:author="Farouk Bouhafs" w:date="2023-12-21T18:03:00Z">
        <w:del w:id="6696" w:author="Houyem Rais" w:date="2024-02-22T15:17:00Z">
          <w:r w:rsidR="008F7A03" w:rsidRPr="008F7A03" w:rsidDel="000A3E8D">
            <w:rPr>
              <w:noProof/>
              <w:lang w:bidi="ar-TN"/>
            </w:rPr>
            <w:drawing>
              <wp:inline distT="0" distB="0" distL="0" distR="0" wp14:anchorId="3A46A9EF" wp14:editId="1D5D6951">
                <wp:extent cx="5734050" cy="2183765"/>
                <wp:effectExtent l="0" t="0" r="0" b="6985"/>
                <wp:docPr id="892379974"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9974" name="Picture 1" descr="A graph on a computer screen&#10;&#10;Description automatically generated"/>
                        <pic:cNvPicPr/>
                      </pic:nvPicPr>
                      <pic:blipFill>
                        <a:blip r:embed="rId35"/>
                        <a:stretch>
                          <a:fillRect/>
                        </a:stretch>
                      </pic:blipFill>
                      <pic:spPr>
                        <a:xfrm>
                          <a:off x="0" y="0"/>
                          <a:ext cx="5734050" cy="2183765"/>
                        </a:xfrm>
                        <a:prstGeom prst="rect">
                          <a:avLst/>
                        </a:prstGeom>
                      </pic:spPr>
                    </pic:pic>
                  </a:graphicData>
                </a:graphic>
              </wp:inline>
            </w:drawing>
          </w:r>
        </w:del>
      </w:ins>
    </w:p>
    <w:p w14:paraId="7F8FF648" w14:textId="21DE9345" w:rsidR="000C49B1" w:rsidRPr="0075512F" w:rsidDel="000A3E8D" w:rsidRDefault="000C49B1" w:rsidP="000A3E8D">
      <w:pPr>
        <w:rPr>
          <w:del w:id="6697" w:author="Houyem Rais" w:date="2024-02-22T15:17:00Z"/>
          <w:rFonts w:eastAsia="Calibri"/>
        </w:rPr>
        <w:pPrChange w:id="6698" w:author="Houyem Rais" w:date="2024-02-22T15:17:00Z">
          <w:pPr>
            <w:pStyle w:val="Caption"/>
            <w:jc w:val="center"/>
          </w:pPr>
        </w:pPrChange>
      </w:pPr>
      <w:bookmarkStart w:id="6699" w:name="_Toc142174825"/>
      <w:del w:id="6700"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15</w:delText>
        </w:r>
        <w:r w:rsidRPr="0075512F" w:rsidDel="000A3E8D">
          <w:fldChar w:fldCharType="end"/>
        </w:r>
        <w:r w:rsidRPr="0075512F" w:rsidDel="000A3E8D">
          <w:delText xml:space="preserve"> Evolution des cash-flows – Option 1 – Concession avec subvention (Partenaire privé) – Variante B - 1 tablier</w:delText>
        </w:r>
        <w:bookmarkEnd w:id="6699"/>
      </w:del>
    </w:p>
    <w:p w14:paraId="1E58E7C1" w14:textId="167E4056" w:rsidR="00C52F04" w:rsidRPr="0075512F" w:rsidDel="000A3E8D" w:rsidRDefault="00C52F04" w:rsidP="000A3E8D">
      <w:pPr>
        <w:rPr>
          <w:del w:id="6701" w:author="Houyem Rais" w:date="2024-02-22T15:17:00Z"/>
        </w:rPr>
        <w:pPrChange w:id="6702" w:author="Houyem Rais" w:date="2024-02-22T15:17:00Z">
          <w:pPr/>
        </w:pPrChange>
      </w:pPr>
      <w:del w:id="6703" w:author="Houyem Rais" w:date="2024-02-22T15:17:00Z">
        <w:r w:rsidRPr="0075512F" w:rsidDel="000A3E8D">
          <w:delText xml:space="preserve">Ce scénario génère un </w:delText>
        </w:r>
        <w:r w:rsidRPr="0075512F" w:rsidDel="000A3E8D">
          <w:rPr>
            <w:b/>
            <w:bCs/>
            <w:color w:val="C00000"/>
          </w:rPr>
          <w:delText xml:space="preserve">TRI des fonds propres de </w:delText>
        </w:r>
        <w:r w:rsidR="00D06333" w:rsidRPr="0075512F" w:rsidDel="000A3E8D">
          <w:rPr>
            <w:b/>
            <w:bCs/>
            <w:color w:val="C00000"/>
          </w:rPr>
          <w:delText xml:space="preserve">15,05 </w:delText>
        </w:r>
      </w:del>
      <w:ins w:id="6704" w:author="Farouk Bouhafs" w:date="2023-12-21T18:03:00Z">
        <w:del w:id="6705" w:author="Houyem Rais" w:date="2024-02-22T15:17:00Z">
          <w:r w:rsidR="008F7A03" w:rsidRPr="0075512F" w:rsidDel="000A3E8D">
            <w:rPr>
              <w:b/>
              <w:bCs/>
              <w:color w:val="C00000"/>
            </w:rPr>
            <w:delText>0</w:delText>
          </w:r>
          <w:r w:rsidR="008F7A03" w:rsidDel="000A3E8D">
            <w:rPr>
              <w:b/>
              <w:bCs/>
              <w:color w:val="C00000"/>
            </w:rPr>
            <w:delText>1</w:delText>
          </w:r>
          <w:r w:rsidR="008F7A03" w:rsidRPr="0075512F" w:rsidDel="000A3E8D">
            <w:rPr>
              <w:b/>
              <w:bCs/>
              <w:color w:val="C00000"/>
            </w:rPr>
            <w:delText xml:space="preserve"> </w:delText>
          </w:r>
        </w:del>
      </w:ins>
      <w:del w:id="6706" w:author="Houyem Rais" w:date="2024-02-22T15:17:00Z">
        <w:r w:rsidRPr="0075512F" w:rsidDel="000A3E8D">
          <w:rPr>
            <w:b/>
            <w:bCs/>
            <w:color w:val="C00000"/>
          </w:rPr>
          <w:delText>%</w:delText>
        </w:r>
        <w:r w:rsidRPr="0075512F" w:rsidDel="000A3E8D">
          <w:rPr>
            <w:color w:val="C00000"/>
          </w:rPr>
          <w:delText xml:space="preserve"> </w:delText>
        </w:r>
        <w:r w:rsidRPr="0075512F" w:rsidDel="000A3E8D">
          <w:delText xml:space="preserve">et un </w:delText>
        </w:r>
        <w:r w:rsidRPr="0075512F" w:rsidDel="000A3E8D">
          <w:rPr>
            <w:b/>
            <w:bCs/>
          </w:rPr>
          <w:delText xml:space="preserve">ADSCR minimum de </w:delText>
        </w:r>
        <w:r w:rsidR="00883071" w:rsidRPr="0075512F" w:rsidDel="000A3E8D">
          <w:rPr>
            <w:b/>
            <w:bCs/>
          </w:rPr>
          <w:delText>2</w:delText>
        </w:r>
        <w:r w:rsidR="00CD5A25" w:rsidDel="000A3E8D">
          <w:rPr>
            <w:b/>
            <w:bCs/>
          </w:rPr>
          <w:delText>,</w:delText>
        </w:r>
        <w:r w:rsidR="00883071" w:rsidRPr="0075512F" w:rsidDel="000A3E8D">
          <w:rPr>
            <w:b/>
            <w:bCs/>
          </w:rPr>
          <w:delText>7</w:delText>
        </w:r>
      </w:del>
      <w:ins w:id="6707" w:author="Farouk Bouhafs" w:date="2023-12-21T18:03:00Z">
        <w:del w:id="6708" w:author="Houyem Rais" w:date="2024-02-22T15:17:00Z">
          <w:r w:rsidR="008F7A03" w:rsidDel="000A3E8D">
            <w:rPr>
              <w:b/>
              <w:bCs/>
            </w:rPr>
            <w:delText>08</w:delText>
          </w:r>
        </w:del>
      </w:ins>
      <w:del w:id="6709" w:author="Houyem Rais" w:date="2024-02-22T15:17:00Z">
        <w:r w:rsidRPr="0075512F" w:rsidDel="000A3E8D">
          <w:delText xml:space="preserve">, ce qui </w:delText>
        </w:r>
        <w:r w:rsidR="00C65687" w:rsidRPr="0075512F" w:rsidDel="000A3E8D">
          <w:delText xml:space="preserve">garantit une rentabilité </w:delText>
        </w:r>
        <w:r w:rsidR="00883071" w:rsidRPr="0075512F" w:rsidDel="000A3E8D">
          <w:delText>ac</w:delText>
        </w:r>
        <w:r w:rsidR="00866C10" w:rsidRPr="0075512F" w:rsidDel="000A3E8D">
          <w:delText>c</w:delText>
        </w:r>
        <w:r w:rsidR="00883071" w:rsidRPr="0075512F" w:rsidDel="000A3E8D">
          <w:delText>eptable</w:delText>
        </w:r>
        <w:r w:rsidRPr="0075512F" w:rsidDel="000A3E8D">
          <w:delText xml:space="preserve"> pour le partenaire privé et lui permet de payer le service annuel de sa dette contractée.</w:delText>
        </w:r>
      </w:del>
    </w:p>
    <w:p w14:paraId="5904E9AC" w14:textId="3B79395D" w:rsidR="00D73901" w:rsidRPr="0075512F" w:rsidDel="000A3E8D" w:rsidRDefault="00D73901" w:rsidP="000A3E8D">
      <w:pPr>
        <w:rPr>
          <w:del w:id="6710" w:author="Houyem Rais" w:date="2024-02-22T15:17:00Z"/>
          <w:lang w:bidi="ar-TN"/>
        </w:rPr>
        <w:pPrChange w:id="6711" w:author="Houyem Rais" w:date="2024-02-22T15:17:00Z">
          <w:pPr/>
        </w:pPrChange>
      </w:pPr>
      <w:del w:id="6712" w:author="Houyem Rais" w:date="2024-02-22T15:17:00Z">
        <w:r w:rsidRPr="0075512F" w:rsidDel="000A3E8D">
          <w:rPr>
            <w:rFonts w:eastAsia="Calibri"/>
          </w:rPr>
          <w:delText>Pour le partenaire public, le financement de cette subvention (qui représente 88</w:delText>
        </w:r>
      </w:del>
      <w:ins w:id="6713" w:author="Farouk Bouhafs" w:date="2023-12-21T18:03:00Z">
        <w:del w:id="6714" w:author="Houyem Rais" w:date="2024-02-22T15:17:00Z">
          <w:r w:rsidR="008F7A03" w:rsidRPr="0075512F" w:rsidDel="000A3E8D">
            <w:rPr>
              <w:rFonts w:eastAsia="Calibri"/>
            </w:rPr>
            <w:delText>8</w:delText>
          </w:r>
          <w:r w:rsidR="008F7A03" w:rsidDel="000A3E8D">
            <w:rPr>
              <w:rFonts w:eastAsia="Calibri"/>
            </w:rPr>
            <w:delText>0,3</w:delText>
          </w:r>
        </w:del>
      </w:ins>
      <w:del w:id="6715" w:author="Houyem Rais" w:date="2024-02-22T15:17:00Z">
        <w:r w:rsidRPr="0075512F" w:rsidDel="000A3E8D">
          <w:rPr>
            <w:rFonts w:eastAsia="Calibri"/>
          </w:rPr>
          <w:delText xml:space="preserve">% du coût de construction) se fait par de la dette concessionnelle. Cette subvention génère donc des flux </w:delText>
        </w:r>
        <w:r w:rsidR="000E2993" w:rsidRPr="0075512F" w:rsidDel="000A3E8D">
          <w:rPr>
            <w:rFonts w:eastAsia="Calibri"/>
          </w:rPr>
          <w:delText xml:space="preserve">financiers négatifs pour le partenaire privé, permettant de rembourser la dette associée. </w:delText>
        </w:r>
      </w:del>
    </w:p>
    <w:p w14:paraId="6CEE8BF7" w14:textId="0DBA65B4" w:rsidR="00D73901" w:rsidRPr="0075512F" w:rsidDel="000A3E8D" w:rsidRDefault="0089202A" w:rsidP="000A3E8D">
      <w:pPr>
        <w:rPr>
          <w:del w:id="6716" w:author="Houyem Rais" w:date="2024-02-22T15:17:00Z"/>
        </w:rPr>
        <w:pPrChange w:id="6717" w:author="Houyem Rais" w:date="2024-02-22T15:17:00Z">
          <w:pPr/>
        </w:pPrChange>
      </w:pPr>
      <w:del w:id="6718" w:author="Houyem Rais" w:date="2024-02-22T15:17:00Z">
        <w:r w:rsidRPr="0075512F" w:rsidDel="000A3E8D">
          <w:rPr>
            <w:noProof/>
          </w:rPr>
          <w:drawing>
            <wp:inline distT="0" distB="0" distL="0" distR="0" wp14:anchorId="2980F460" wp14:editId="46D024B6">
              <wp:extent cx="5734050" cy="2085340"/>
              <wp:effectExtent l="0" t="0" r="0" b="0"/>
              <wp:docPr id="1276809587" name="Picture 127680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085340"/>
                      </a:xfrm>
                      <a:prstGeom prst="rect">
                        <a:avLst/>
                      </a:prstGeom>
                      <a:noFill/>
                      <a:ln>
                        <a:noFill/>
                      </a:ln>
                    </pic:spPr>
                  </pic:pic>
                </a:graphicData>
              </a:graphic>
            </wp:inline>
          </w:drawing>
        </w:r>
      </w:del>
      <w:ins w:id="6719" w:author="Farouk Bouhafs" w:date="2023-12-21T18:03:00Z">
        <w:del w:id="6720" w:author="Houyem Rais" w:date="2024-02-22T15:17:00Z">
          <w:r w:rsidR="008F7A03" w:rsidRPr="008F7A03" w:rsidDel="000A3E8D">
            <w:rPr>
              <w:noProof/>
            </w:rPr>
            <w:drawing>
              <wp:inline distT="0" distB="0" distL="0" distR="0" wp14:anchorId="496B6E9C" wp14:editId="1D9D283A">
                <wp:extent cx="5734050" cy="2277110"/>
                <wp:effectExtent l="0" t="0" r="0" b="8890"/>
                <wp:docPr id="159682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28627" name="Picture 1" descr="A screenshot of a computer&#10;&#10;Description automatically generated"/>
                        <pic:cNvPicPr/>
                      </pic:nvPicPr>
                      <pic:blipFill>
                        <a:blip r:embed="rId37"/>
                        <a:stretch>
                          <a:fillRect/>
                        </a:stretch>
                      </pic:blipFill>
                      <pic:spPr>
                        <a:xfrm>
                          <a:off x="0" y="0"/>
                          <a:ext cx="5734050" cy="2277110"/>
                        </a:xfrm>
                        <a:prstGeom prst="rect">
                          <a:avLst/>
                        </a:prstGeom>
                      </pic:spPr>
                    </pic:pic>
                  </a:graphicData>
                </a:graphic>
              </wp:inline>
            </w:drawing>
          </w:r>
        </w:del>
      </w:ins>
    </w:p>
    <w:p w14:paraId="6BD9A975" w14:textId="0838A03C" w:rsidR="000E2993" w:rsidRPr="0075512F" w:rsidDel="000A3E8D" w:rsidRDefault="000E2993" w:rsidP="000A3E8D">
      <w:pPr>
        <w:rPr>
          <w:del w:id="6721" w:author="Houyem Rais" w:date="2024-02-22T15:17:00Z"/>
          <w:rFonts w:eastAsia="Calibri"/>
        </w:rPr>
        <w:pPrChange w:id="6722" w:author="Houyem Rais" w:date="2024-02-22T15:17:00Z">
          <w:pPr>
            <w:pStyle w:val="Caption"/>
            <w:jc w:val="center"/>
          </w:pPr>
        </w:pPrChange>
      </w:pPr>
      <w:bookmarkStart w:id="6723" w:name="_Toc142174826"/>
      <w:del w:id="6724"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16</w:delText>
        </w:r>
        <w:r w:rsidRPr="0075512F" w:rsidDel="000A3E8D">
          <w:fldChar w:fldCharType="end"/>
        </w:r>
        <w:r w:rsidRPr="0075512F" w:rsidDel="000A3E8D">
          <w:delText xml:space="preserve"> Evolution des cash-flows – Option 1 – Concession avec subvention (Partenaire Public) – Variante B - 1 tablier</w:delText>
        </w:r>
        <w:bookmarkEnd w:id="6723"/>
      </w:del>
    </w:p>
    <w:p w14:paraId="0CC6E6F5" w14:textId="32BB066F" w:rsidR="001259AC" w:rsidRPr="0075512F" w:rsidDel="000A3E8D" w:rsidRDefault="001259AC" w:rsidP="000A3E8D">
      <w:pPr>
        <w:rPr>
          <w:del w:id="6725" w:author="Houyem Rais" w:date="2024-02-22T15:17:00Z"/>
        </w:rPr>
        <w:pPrChange w:id="6726" w:author="Houyem Rais" w:date="2024-02-22T15:17:00Z">
          <w:pPr>
            <w:pStyle w:val="Titre4"/>
          </w:pPr>
        </w:pPrChange>
      </w:pPr>
      <w:bookmarkStart w:id="6727" w:name="_Toc141523484"/>
      <w:bookmarkStart w:id="6728" w:name="_Toc137137806"/>
      <w:bookmarkStart w:id="6729" w:name="_Toc141255701"/>
      <w:bookmarkStart w:id="6730" w:name="_Toc141256020"/>
      <w:bookmarkStart w:id="6731" w:name="_Toc142174734"/>
      <w:bookmarkEnd w:id="6727"/>
      <w:del w:id="6732" w:author="Houyem Rais" w:date="2024-02-22T15:17:00Z">
        <w:r w:rsidRPr="0075512F" w:rsidDel="000A3E8D">
          <w:delText xml:space="preserve">Option </w:delText>
        </w:r>
        <w:r w:rsidR="003342B5" w:rsidRPr="0075512F" w:rsidDel="000A3E8D">
          <w:delText>2</w:delText>
        </w:r>
        <w:r w:rsidR="00835885" w:rsidRPr="0075512F" w:rsidDel="000A3E8D">
          <w:delText xml:space="preserve"> </w:delText>
        </w:r>
        <w:r w:rsidR="00201AB8" w:rsidRPr="0075512F" w:rsidDel="000A3E8D">
          <w:delText>:</w:delText>
        </w:r>
        <w:r w:rsidRPr="0075512F" w:rsidDel="000A3E8D">
          <w:delText xml:space="preserve"> Contrat de Partenariat</w:delText>
        </w:r>
        <w:bookmarkEnd w:id="6728"/>
        <w:bookmarkEnd w:id="6729"/>
        <w:bookmarkEnd w:id="6730"/>
        <w:bookmarkEnd w:id="6731"/>
      </w:del>
    </w:p>
    <w:p w14:paraId="00613325" w14:textId="61BC475D" w:rsidR="000741B4" w:rsidRPr="0075512F" w:rsidDel="000A3E8D" w:rsidRDefault="00B62703" w:rsidP="000A3E8D">
      <w:pPr>
        <w:rPr>
          <w:del w:id="6733" w:author="Houyem Rais" w:date="2024-02-22T15:17:00Z"/>
          <w:rFonts w:eastAsia="Calibri"/>
        </w:rPr>
        <w:pPrChange w:id="6734" w:author="Houyem Rais" w:date="2024-02-22T15:17:00Z">
          <w:pPr/>
        </w:pPrChange>
      </w:pPr>
      <w:bookmarkStart w:id="6735" w:name="_Toc137137807"/>
      <w:del w:id="6736" w:author="Houyem Rais" w:date="2024-02-22T15:17:00Z">
        <w:r w:rsidRPr="0075512F" w:rsidDel="000A3E8D">
          <w:rPr>
            <w:rFonts w:eastAsia="Calibri"/>
          </w:rPr>
          <w:delText xml:space="preserve">Le coût de construction est de </w:delText>
        </w:r>
      </w:del>
      <w:ins w:id="6737" w:author="Farouk Bouhafs" w:date="2023-12-21T18:04:00Z">
        <w:del w:id="6738" w:author="Houyem Rais" w:date="2024-02-22T15:17:00Z">
          <w:r w:rsidR="008F7A03" w:rsidDel="000A3E8D">
            <w:rPr>
              <w:rFonts w:eastAsia="Calibri"/>
            </w:rPr>
            <w:delText>391,5</w:delText>
          </w:r>
          <w:r w:rsidR="008F7A03" w:rsidRPr="0075512F" w:rsidDel="000A3E8D">
            <w:rPr>
              <w:rFonts w:eastAsia="Calibri"/>
            </w:rPr>
            <w:delText xml:space="preserve"> MDT (CE 2023). En y appliquant l’inflation pendant la période de construction, nous obtenons le montant actualisé de </w:delText>
          </w:r>
          <w:r w:rsidR="008F7A03" w:rsidDel="000A3E8D">
            <w:rPr>
              <w:rFonts w:eastAsia="Calibri"/>
            </w:rPr>
            <w:delText>604</w:delText>
          </w:r>
        </w:del>
      </w:ins>
      <w:del w:id="6739" w:author="Houyem Rais" w:date="2024-02-22T15:17:00Z">
        <w:r w:rsidRPr="0075512F" w:rsidDel="000A3E8D">
          <w:rPr>
            <w:rFonts w:eastAsia="Calibri"/>
          </w:rPr>
          <w:delText>480,6 MDT (CE 2023). En y appliquant l’inflation pendant la période de construction, nous obtenons le montant de 808 MDT.</w:delText>
        </w:r>
      </w:del>
    </w:p>
    <w:p w14:paraId="6A2C1B0A" w14:textId="16BC6DF8" w:rsidR="000F7574" w:rsidRPr="0075512F" w:rsidDel="000A3E8D" w:rsidRDefault="000F7574" w:rsidP="000A3E8D">
      <w:pPr>
        <w:rPr>
          <w:del w:id="6740" w:author="Houyem Rais" w:date="2024-02-22T15:17:00Z"/>
        </w:rPr>
        <w:pPrChange w:id="6741" w:author="Houyem Rais" w:date="2024-02-22T15:17:00Z">
          <w:pPr>
            <w:pStyle w:val="Caption"/>
          </w:pPr>
        </w:pPrChange>
      </w:pPr>
      <w:bookmarkStart w:id="6742" w:name="_Toc144481099"/>
      <w:del w:id="6743"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31</w:delText>
        </w:r>
        <w:r w:rsidRPr="0075512F" w:rsidDel="000A3E8D">
          <w:fldChar w:fldCharType="end"/>
        </w:r>
        <w:r w:rsidRPr="0075512F" w:rsidDel="000A3E8D">
          <w:delText xml:space="preserve"> Emplois et ressources à la fin de la période de construction – Option 2 - contrat de partenariat (Partenaire privé) – Variante B - 1 tablier</w:delText>
        </w:r>
        <w:bookmarkEnd w:id="6742"/>
      </w:del>
    </w:p>
    <w:tbl>
      <w:tblPr>
        <w:tblW w:w="9035" w:type="dxa"/>
        <w:tblLook w:val="04A0" w:firstRow="1" w:lastRow="0" w:firstColumn="1" w:lastColumn="0" w:noHBand="0" w:noVBand="1"/>
      </w:tblPr>
      <w:tblGrid>
        <w:gridCol w:w="2383"/>
        <w:gridCol w:w="1114"/>
        <w:gridCol w:w="1310"/>
        <w:gridCol w:w="2388"/>
        <w:gridCol w:w="1273"/>
        <w:gridCol w:w="1310"/>
      </w:tblGrid>
      <w:tr w:rsidR="007E1F65" w:rsidRPr="0075512F" w:rsidDel="000A3E8D" w14:paraId="0D768B6D" w14:textId="39F81994" w:rsidTr="00115F39">
        <w:trPr>
          <w:trHeight w:val="53"/>
          <w:del w:id="6744" w:author="Houyem Rais" w:date="2024-02-22T15:17:00Z"/>
        </w:trPr>
        <w:tc>
          <w:tcPr>
            <w:tcW w:w="445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58021AF" w14:textId="2BB24523" w:rsidR="007E1F65" w:rsidRPr="0075512F" w:rsidDel="000A3E8D" w:rsidRDefault="007E1F65" w:rsidP="000A3E8D">
            <w:pPr>
              <w:rPr>
                <w:del w:id="6745" w:author="Houyem Rais" w:date="2024-02-22T15:17:00Z"/>
                <w:rFonts w:cstheme="minorHAnsi"/>
                <w:b/>
                <w:bCs/>
                <w:lang w:eastAsia="en-GB"/>
              </w:rPr>
              <w:pPrChange w:id="6746" w:author="Houyem Rais" w:date="2024-02-22T15:17:00Z">
                <w:pPr>
                  <w:spacing w:after="0"/>
                  <w:jc w:val="left"/>
                </w:pPr>
              </w:pPrChange>
            </w:pPr>
            <w:del w:id="6747" w:author="Houyem Rais" w:date="2024-02-22T15:17:00Z">
              <w:r w:rsidRPr="0075512F" w:rsidDel="000A3E8D">
                <w:rPr>
                  <w:rFonts w:cstheme="minorHAnsi"/>
                  <w:b/>
                  <w:bCs/>
                  <w:lang w:eastAsia="en-GB"/>
                </w:rPr>
                <w:delText>Emplois (en MDT)</w:delText>
              </w:r>
            </w:del>
          </w:p>
        </w:tc>
        <w:tc>
          <w:tcPr>
            <w:tcW w:w="4584"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5F990C37" w14:textId="05EEEC9E" w:rsidR="007E1F65" w:rsidRPr="0075512F" w:rsidDel="000A3E8D" w:rsidRDefault="007E1F65" w:rsidP="000A3E8D">
            <w:pPr>
              <w:rPr>
                <w:del w:id="6748" w:author="Houyem Rais" w:date="2024-02-22T15:17:00Z"/>
                <w:rFonts w:cstheme="minorHAnsi"/>
                <w:b/>
                <w:bCs/>
                <w:lang w:eastAsia="en-GB"/>
              </w:rPr>
              <w:pPrChange w:id="6749" w:author="Houyem Rais" w:date="2024-02-22T15:17:00Z">
                <w:pPr>
                  <w:spacing w:after="0"/>
                  <w:jc w:val="left"/>
                </w:pPr>
              </w:pPrChange>
            </w:pPr>
            <w:del w:id="6750" w:author="Houyem Rais" w:date="2024-02-22T15:17:00Z">
              <w:r w:rsidRPr="0075512F" w:rsidDel="000A3E8D">
                <w:rPr>
                  <w:rFonts w:cstheme="minorHAnsi"/>
                  <w:b/>
                  <w:bCs/>
                  <w:lang w:eastAsia="en-GB"/>
                </w:rPr>
                <w:delText>Ressources (en MDT)</w:delText>
              </w:r>
            </w:del>
          </w:p>
        </w:tc>
      </w:tr>
      <w:tr w:rsidR="008F7A03" w:rsidRPr="0075512F" w:rsidDel="000A3E8D" w14:paraId="6B6867AA" w14:textId="7BE9383B">
        <w:trPr>
          <w:trHeight w:val="344"/>
          <w:del w:id="6751" w:author="Houyem Rais" w:date="2024-02-22T15:17:00Z"/>
        </w:trPr>
        <w:tc>
          <w:tcPr>
            <w:tcW w:w="2383" w:type="dxa"/>
            <w:tcBorders>
              <w:top w:val="nil"/>
              <w:left w:val="single" w:sz="4" w:space="0" w:color="auto"/>
              <w:bottom w:val="single" w:sz="4" w:space="0" w:color="auto"/>
              <w:right w:val="single" w:sz="4" w:space="0" w:color="auto"/>
            </w:tcBorders>
            <w:shd w:val="clear" w:color="auto" w:fill="auto"/>
            <w:noWrap/>
            <w:vAlign w:val="center"/>
            <w:hideMark/>
          </w:tcPr>
          <w:p w14:paraId="17CF883A" w14:textId="0A170322" w:rsidR="008F7A03" w:rsidRPr="0075512F" w:rsidDel="000A3E8D" w:rsidRDefault="008F7A03" w:rsidP="000A3E8D">
            <w:pPr>
              <w:rPr>
                <w:del w:id="6752" w:author="Houyem Rais" w:date="2024-02-22T15:17:00Z"/>
                <w:rFonts w:cstheme="minorHAnsi"/>
                <w:lang w:eastAsia="en-GB"/>
              </w:rPr>
              <w:pPrChange w:id="6753" w:author="Houyem Rais" w:date="2024-02-22T15:17:00Z">
                <w:pPr>
                  <w:spacing w:after="0"/>
                  <w:jc w:val="left"/>
                </w:pPr>
              </w:pPrChange>
            </w:pPr>
            <w:ins w:id="6754" w:author="Farouk Bouhafs" w:date="2023-12-21T18:05:00Z">
              <w:del w:id="6755" w:author="Houyem Rais" w:date="2024-02-22T15:17:00Z">
                <w:r w:rsidRPr="0075512F" w:rsidDel="000A3E8D">
                  <w:rPr>
                    <w:lang w:bidi="ar-TN"/>
                  </w:rPr>
                  <w:delText>Coût de construction</w:delText>
                </w:r>
              </w:del>
            </w:ins>
            <w:del w:id="6756" w:author="Houyem Rais" w:date="2024-02-22T15:17:00Z">
              <w:r w:rsidRPr="0075512F" w:rsidDel="000A3E8D">
                <w:rPr>
                  <w:rFonts w:cstheme="minorHAnsi"/>
                  <w:lang w:eastAsia="en-GB"/>
                </w:rPr>
                <w:delText>Coût de construction</w:delText>
              </w:r>
            </w:del>
          </w:p>
        </w:tc>
        <w:tc>
          <w:tcPr>
            <w:tcW w:w="1114" w:type="dxa"/>
            <w:tcBorders>
              <w:top w:val="nil"/>
              <w:left w:val="nil"/>
              <w:bottom w:val="single" w:sz="4" w:space="0" w:color="auto"/>
              <w:right w:val="single" w:sz="4" w:space="0" w:color="auto"/>
            </w:tcBorders>
            <w:shd w:val="clear" w:color="auto" w:fill="auto"/>
            <w:noWrap/>
          </w:tcPr>
          <w:p w14:paraId="0FA9D252" w14:textId="36E58D6B" w:rsidR="008F7A03" w:rsidRPr="0075512F" w:rsidDel="000A3E8D" w:rsidRDefault="008F7A03" w:rsidP="000A3E8D">
            <w:pPr>
              <w:rPr>
                <w:del w:id="6757" w:author="Houyem Rais" w:date="2024-02-22T15:17:00Z"/>
                <w:rFonts w:cstheme="minorHAnsi"/>
                <w:lang w:eastAsia="en-GB"/>
              </w:rPr>
              <w:pPrChange w:id="6758" w:author="Houyem Rais" w:date="2024-02-22T15:17:00Z">
                <w:pPr>
                  <w:spacing w:after="0"/>
                  <w:jc w:val="center"/>
                </w:pPr>
              </w:pPrChange>
            </w:pPr>
            <w:ins w:id="6759" w:author="Farouk Bouhafs" w:date="2023-12-21T18:05:00Z">
              <w:del w:id="6760" w:author="Houyem Rais" w:date="2024-02-22T15:17:00Z">
                <w:r w:rsidRPr="00D87E62" w:rsidDel="000A3E8D">
                  <w:delText>604</w:delText>
                </w:r>
              </w:del>
            </w:ins>
            <w:del w:id="6761" w:author="Houyem Rais" w:date="2024-02-22T15:17:00Z">
              <w:r w:rsidRPr="0075512F" w:rsidDel="000A3E8D">
                <w:delText>741</w:delText>
              </w:r>
            </w:del>
          </w:p>
        </w:tc>
        <w:tc>
          <w:tcPr>
            <w:tcW w:w="954" w:type="dxa"/>
            <w:tcBorders>
              <w:top w:val="nil"/>
              <w:left w:val="nil"/>
              <w:bottom w:val="single" w:sz="4" w:space="0" w:color="auto"/>
              <w:right w:val="single" w:sz="4" w:space="0" w:color="auto"/>
            </w:tcBorders>
            <w:shd w:val="clear" w:color="auto" w:fill="auto"/>
            <w:noWrap/>
          </w:tcPr>
          <w:p w14:paraId="00F63E94" w14:textId="2CBD4C32" w:rsidR="008F7A03" w:rsidRPr="0075512F" w:rsidDel="000A3E8D" w:rsidRDefault="008F7A03" w:rsidP="000A3E8D">
            <w:pPr>
              <w:rPr>
                <w:del w:id="6762" w:author="Houyem Rais" w:date="2024-02-22T15:17:00Z"/>
                <w:rFonts w:cstheme="minorHAnsi"/>
                <w:lang w:eastAsia="en-GB"/>
              </w:rPr>
              <w:pPrChange w:id="6763" w:author="Houyem Rais" w:date="2024-02-22T15:17:00Z">
                <w:pPr>
                  <w:spacing w:after="0"/>
                  <w:jc w:val="center"/>
                </w:pPr>
              </w:pPrChange>
            </w:pPr>
            <w:ins w:id="6764" w:author="Farouk Bouhafs" w:date="2023-12-21T18:05:00Z">
              <w:del w:id="6765" w:author="Houyem Rais" w:date="2024-02-22T15:17:00Z">
                <w:r w:rsidRPr="00D87E62" w:rsidDel="000A3E8D">
                  <w:delText>91,7%</w:delText>
                </w:r>
              </w:del>
            </w:ins>
            <w:del w:id="6766" w:author="Houyem Rais" w:date="2024-02-22T15:17:00Z">
              <w:r w:rsidRPr="0075512F" w:rsidDel="000A3E8D">
                <w:delText>91,7%</w:delText>
              </w:r>
            </w:del>
          </w:p>
        </w:tc>
        <w:tc>
          <w:tcPr>
            <w:tcW w:w="2388" w:type="dxa"/>
            <w:tcBorders>
              <w:top w:val="nil"/>
              <w:left w:val="nil"/>
              <w:bottom w:val="single" w:sz="4" w:space="0" w:color="auto"/>
              <w:right w:val="single" w:sz="4" w:space="0" w:color="auto"/>
            </w:tcBorders>
            <w:shd w:val="clear" w:color="auto" w:fill="auto"/>
            <w:noWrap/>
            <w:vAlign w:val="bottom"/>
          </w:tcPr>
          <w:p w14:paraId="01CB5C62" w14:textId="6E14DEDC" w:rsidR="008F7A03" w:rsidRPr="0075512F" w:rsidDel="000A3E8D" w:rsidRDefault="008F7A03" w:rsidP="000A3E8D">
            <w:pPr>
              <w:rPr>
                <w:del w:id="6767" w:author="Houyem Rais" w:date="2024-02-22T15:17:00Z"/>
                <w:rFonts w:cstheme="minorHAnsi"/>
                <w:lang w:eastAsia="en-GB"/>
              </w:rPr>
              <w:pPrChange w:id="6768" w:author="Houyem Rais" w:date="2024-02-22T15:17:00Z">
                <w:pPr>
                  <w:spacing w:after="0"/>
                  <w:jc w:val="left"/>
                </w:pPr>
              </w:pPrChange>
            </w:pPr>
            <w:ins w:id="6769" w:author="Farouk Bouhafs" w:date="2023-12-21T18:05:00Z">
              <w:del w:id="6770" w:author="Houyem Rais" w:date="2024-02-22T15:17:00Z">
                <w:r w:rsidRPr="0075512F" w:rsidDel="000A3E8D">
                  <w:rPr>
                    <w:lang w:bidi="ar-TN"/>
                  </w:rPr>
                  <w:delText>Fonds propres</w:delText>
                </w:r>
              </w:del>
            </w:ins>
            <w:del w:id="6771" w:author="Houyem Rais" w:date="2024-02-22T15:17:00Z">
              <w:r w:rsidRPr="0075512F" w:rsidDel="000A3E8D">
                <w:rPr>
                  <w:lang w:bidi="ar-TN"/>
                </w:rPr>
                <w:delText>Fonds propres</w:delText>
              </w:r>
            </w:del>
          </w:p>
        </w:tc>
        <w:tc>
          <w:tcPr>
            <w:tcW w:w="1273" w:type="dxa"/>
            <w:tcBorders>
              <w:top w:val="nil"/>
              <w:left w:val="nil"/>
              <w:bottom w:val="single" w:sz="4" w:space="0" w:color="auto"/>
              <w:right w:val="single" w:sz="4" w:space="0" w:color="auto"/>
            </w:tcBorders>
            <w:shd w:val="clear" w:color="auto" w:fill="auto"/>
            <w:noWrap/>
          </w:tcPr>
          <w:p w14:paraId="71A3B9F2" w14:textId="687976A8" w:rsidR="008F7A03" w:rsidRPr="0075512F" w:rsidDel="000A3E8D" w:rsidRDefault="008F7A03" w:rsidP="000A3E8D">
            <w:pPr>
              <w:rPr>
                <w:del w:id="6772" w:author="Houyem Rais" w:date="2024-02-22T15:17:00Z"/>
                <w:rFonts w:cstheme="minorHAnsi"/>
                <w:lang w:eastAsia="en-GB"/>
              </w:rPr>
              <w:pPrChange w:id="6773" w:author="Houyem Rais" w:date="2024-02-22T15:17:00Z">
                <w:pPr>
                  <w:spacing w:after="0"/>
                  <w:jc w:val="center"/>
                </w:pPr>
              </w:pPrChange>
            </w:pPr>
            <w:ins w:id="6774" w:author="Farouk Bouhafs" w:date="2023-12-21T18:05:00Z">
              <w:del w:id="6775" w:author="Houyem Rais" w:date="2024-02-22T15:17:00Z">
                <w:r w:rsidRPr="00730A01" w:rsidDel="000A3E8D">
                  <w:delText>151</w:delText>
                </w:r>
              </w:del>
            </w:ins>
            <w:del w:id="6776" w:author="Houyem Rais" w:date="2024-02-22T15:17:00Z">
              <w:r w:rsidRPr="0075512F" w:rsidDel="000A3E8D">
                <w:delText>185</w:delText>
              </w:r>
            </w:del>
          </w:p>
        </w:tc>
        <w:tc>
          <w:tcPr>
            <w:tcW w:w="923" w:type="dxa"/>
            <w:tcBorders>
              <w:top w:val="nil"/>
              <w:left w:val="nil"/>
              <w:bottom w:val="single" w:sz="4" w:space="0" w:color="auto"/>
              <w:right w:val="single" w:sz="4" w:space="0" w:color="auto"/>
            </w:tcBorders>
            <w:shd w:val="clear" w:color="auto" w:fill="auto"/>
            <w:noWrap/>
          </w:tcPr>
          <w:p w14:paraId="312173E8" w14:textId="6C93C493" w:rsidR="008F7A03" w:rsidRPr="0075512F" w:rsidDel="000A3E8D" w:rsidRDefault="008F7A03" w:rsidP="000A3E8D">
            <w:pPr>
              <w:rPr>
                <w:del w:id="6777" w:author="Houyem Rais" w:date="2024-02-22T15:17:00Z"/>
                <w:rFonts w:cstheme="minorHAnsi"/>
                <w:lang w:eastAsia="en-GB"/>
              </w:rPr>
              <w:pPrChange w:id="6778" w:author="Houyem Rais" w:date="2024-02-22T15:17:00Z">
                <w:pPr>
                  <w:spacing w:after="0"/>
                  <w:jc w:val="center"/>
                </w:pPr>
              </w:pPrChange>
            </w:pPr>
            <w:ins w:id="6779" w:author="Farouk Bouhafs" w:date="2023-12-21T18:05:00Z">
              <w:del w:id="6780" w:author="Houyem Rais" w:date="2024-02-22T15:17:00Z">
                <w:r w:rsidRPr="00730A01" w:rsidDel="000A3E8D">
                  <w:delText>22,9%</w:delText>
                </w:r>
              </w:del>
            </w:ins>
            <w:del w:id="6781" w:author="Houyem Rais" w:date="2024-02-22T15:17:00Z">
              <w:r w:rsidRPr="0075512F" w:rsidDel="000A3E8D">
                <w:delText>22,9%</w:delText>
              </w:r>
            </w:del>
          </w:p>
        </w:tc>
      </w:tr>
      <w:tr w:rsidR="008F7A03" w:rsidRPr="0075512F" w:rsidDel="000A3E8D" w14:paraId="65E2A1BD" w14:textId="49D008C6">
        <w:trPr>
          <w:trHeight w:val="53"/>
          <w:del w:id="6782" w:author="Houyem Rais" w:date="2024-02-22T15:17:00Z"/>
        </w:trPr>
        <w:tc>
          <w:tcPr>
            <w:tcW w:w="2383" w:type="dxa"/>
            <w:tcBorders>
              <w:top w:val="nil"/>
              <w:left w:val="single" w:sz="4" w:space="0" w:color="auto"/>
              <w:bottom w:val="single" w:sz="4" w:space="0" w:color="auto"/>
              <w:right w:val="single" w:sz="4" w:space="0" w:color="auto"/>
            </w:tcBorders>
            <w:shd w:val="clear" w:color="auto" w:fill="auto"/>
            <w:noWrap/>
            <w:vAlign w:val="center"/>
            <w:hideMark/>
          </w:tcPr>
          <w:p w14:paraId="1F5DE38A" w14:textId="34328415" w:rsidR="008F7A03" w:rsidRPr="0075512F" w:rsidDel="000A3E8D" w:rsidRDefault="008F7A03" w:rsidP="000A3E8D">
            <w:pPr>
              <w:rPr>
                <w:del w:id="6783" w:author="Houyem Rais" w:date="2024-02-22T15:17:00Z"/>
                <w:rFonts w:cstheme="minorHAnsi"/>
                <w:lang w:eastAsia="en-GB"/>
              </w:rPr>
              <w:pPrChange w:id="6784" w:author="Houyem Rais" w:date="2024-02-22T15:17:00Z">
                <w:pPr>
                  <w:spacing w:after="0"/>
                  <w:jc w:val="left"/>
                </w:pPr>
              </w:pPrChange>
            </w:pPr>
            <w:ins w:id="6785" w:author="Farouk Bouhafs" w:date="2023-12-21T18:05:00Z">
              <w:del w:id="6786" w:author="Houyem Rais" w:date="2024-02-22T15:17:00Z">
                <w:r w:rsidRPr="0075512F" w:rsidDel="000A3E8D">
                  <w:rPr>
                    <w:lang w:bidi="ar-TN"/>
                  </w:rPr>
                  <w:delText>Intérêts intercalaires</w:delText>
                </w:r>
              </w:del>
            </w:ins>
            <w:del w:id="6787" w:author="Houyem Rais" w:date="2024-02-22T15:17:00Z">
              <w:r w:rsidRPr="0075512F" w:rsidDel="000A3E8D">
                <w:rPr>
                  <w:rFonts w:cstheme="minorHAnsi"/>
                  <w:lang w:eastAsia="en-GB"/>
                </w:rPr>
                <w:delText>Intérêts intercalaires</w:delText>
              </w:r>
            </w:del>
          </w:p>
        </w:tc>
        <w:tc>
          <w:tcPr>
            <w:tcW w:w="1114" w:type="dxa"/>
            <w:tcBorders>
              <w:top w:val="nil"/>
              <w:left w:val="nil"/>
              <w:bottom w:val="single" w:sz="4" w:space="0" w:color="auto"/>
              <w:right w:val="single" w:sz="4" w:space="0" w:color="auto"/>
            </w:tcBorders>
            <w:shd w:val="clear" w:color="auto" w:fill="auto"/>
            <w:noWrap/>
          </w:tcPr>
          <w:p w14:paraId="6FEEE57E" w14:textId="315DE434" w:rsidR="008F7A03" w:rsidRPr="0075512F" w:rsidDel="000A3E8D" w:rsidRDefault="008F7A03" w:rsidP="000A3E8D">
            <w:pPr>
              <w:rPr>
                <w:del w:id="6788" w:author="Houyem Rais" w:date="2024-02-22T15:17:00Z"/>
                <w:rFonts w:cstheme="minorHAnsi"/>
                <w:lang w:eastAsia="en-GB"/>
              </w:rPr>
              <w:pPrChange w:id="6789" w:author="Houyem Rais" w:date="2024-02-22T15:17:00Z">
                <w:pPr>
                  <w:spacing w:after="0"/>
                  <w:jc w:val="center"/>
                </w:pPr>
              </w:pPrChange>
            </w:pPr>
            <w:ins w:id="6790" w:author="Farouk Bouhafs" w:date="2023-12-21T18:05:00Z">
              <w:del w:id="6791" w:author="Houyem Rais" w:date="2024-02-22T15:17:00Z">
                <w:r w:rsidRPr="00D87E62" w:rsidDel="000A3E8D">
                  <w:delText>55</w:delText>
                </w:r>
              </w:del>
            </w:ins>
            <w:del w:id="6792" w:author="Houyem Rais" w:date="2024-02-22T15:17:00Z">
              <w:r w:rsidRPr="0075512F" w:rsidDel="000A3E8D">
                <w:delText>67</w:delText>
              </w:r>
            </w:del>
          </w:p>
        </w:tc>
        <w:tc>
          <w:tcPr>
            <w:tcW w:w="954" w:type="dxa"/>
            <w:tcBorders>
              <w:top w:val="nil"/>
              <w:left w:val="nil"/>
              <w:bottom w:val="single" w:sz="4" w:space="0" w:color="auto"/>
              <w:right w:val="single" w:sz="4" w:space="0" w:color="auto"/>
            </w:tcBorders>
            <w:shd w:val="clear" w:color="auto" w:fill="auto"/>
            <w:noWrap/>
          </w:tcPr>
          <w:p w14:paraId="3AE7141A" w14:textId="36203858" w:rsidR="008F7A03" w:rsidRPr="0075512F" w:rsidDel="000A3E8D" w:rsidRDefault="008F7A03" w:rsidP="000A3E8D">
            <w:pPr>
              <w:rPr>
                <w:del w:id="6793" w:author="Houyem Rais" w:date="2024-02-22T15:17:00Z"/>
                <w:rFonts w:cstheme="minorHAnsi"/>
                <w:lang w:eastAsia="en-GB"/>
              </w:rPr>
              <w:pPrChange w:id="6794" w:author="Houyem Rais" w:date="2024-02-22T15:17:00Z">
                <w:pPr>
                  <w:spacing w:after="0"/>
                  <w:jc w:val="center"/>
                </w:pPr>
              </w:pPrChange>
            </w:pPr>
            <w:ins w:id="6795" w:author="Farouk Bouhafs" w:date="2023-12-21T18:05:00Z">
              <w:del w:id="6796" w:author="Houyem Rais" w:date="2024-02-22T15:17:00Z">
                <w:r w:rsidRPr="00D87E62" w:rsidDel="000A3E8D">
                  <w:delText>8,3%</w:delText>
                </w:r>
              </w:del>
            </w:ins>
            <w:del w:id="6797" w:author="Houyem Rais" w:date="2024-02-22T15:17:00Z">
              <w:r w:rsidRPr="0075512F" w:rsidDel="000A3E8D">
                <w:delText>8,3%</w:delText>
              </w:r>
            </w:del>
          </w:p>
        </w:tc>
        <w:tc>
          <w:tcPr>
            <w:tcW w:w="2388" w:type="dxa"/>
            <w:tcBorders>
              <w:top w:val="nil"/>
              <w:left w:val="nil"/>
              <w:bottom w:val="single" w:sz="4" w:space="0" w:color="auto"/>
              <w:right w:val="single" w:sz="4" w:space="0" w:color="auto"/>
            </w:tcBorders>
            <w:shd w:val="clear" w:color="auto" w:fill="auto"/>
            <w:noWrap/>
            <w:vAlign w:val="bottom"/>
          </w:tcPr>
          <w:p w14:paraId="4DFAF0B4" w14:textId="60A5DD80" w:rsidR="008F7A03" w:rsidRPr="0075512F" w:rsidDel="000A3E8D" w:rsidRDefault="008F7A03" w:rsidP="000A3E8D">
            <w:pPr>
              <w:rPr>
                <w:del w:id="6798" w:author="Houyem Rais" w:date="2024-02-22T15:17:00Z"/>
                <w:rFonts w:cstheme="minorHAnsi"/>
                <w:lang w:eastAsia="en-GB"/>
              </w:rPr>
              <w:pPrChange w:id="6799" w:author="Houyem Rais" w:date="2024-02-22T15:17:00Z">
                <w:pPr>
                  <w:spacing w:after="0"/>
                  <w:jc w:val="left"/>
                </w:pPr>
              </w:pPrChange>
            </w:pPr>
            <w:ins w:id="6800" w:author="Farouk Bouhafs" w:date="2023-12-21T18:05:00Z">
              <w:del w:id="6801" w:author="Houyem Rais" w:date="2024-02-22T15:17:00Z">
                <w:r w:rsidRPr="0075512F" w:rsidDel="000A3E8D">
                  <w:rPr>
                    <w:lang w:bidi="ar-TN"/>
                  </w:rPr>
                  <w:delText>Dette</w:delText>
                </w:r>
              </w:del>
            </w:ins>
            <w:del w:id="6802" w:author="Houyem Rais" w:date="2024-02-22T15:17:00Z">
              <w:r w:rsidRPr="0075512F" w:rsidDel="000A3E8D">
                <w:rPr>
                  <w:lang w:bidi="ar-TN"/>
                </w:rPr>
                <w:delText>Dette</w:delText>
              </w:r>
            </w:del>
          </w:p>
        </w:tc>
        <w:tc>
          <w:tcPr>
            <w:tcW w:w="1273" w:type="dxa"/>
            <w:tcBorders>
              <w:top w:val="nil"/>
              <w:left w:val="nil"/>
              <w:bottom w:val="single" w:sz="4" w:space="0" w:color="auto"/>
              <w:right w:val="single" w:sz="4" w:space="0" w:color="auto"/>
            </w:tcBorders>
            <w:shd w:val="clear" w:color="auto" w:fill="auto"/>
            <w:noWrap/>
          </w:tcPr>
          <w:p w14:paraId="2EF0F944" w14:textId="2D595AB0" w:rsidR="008F7A03" w:rsidRPr="0075512F" w:rsidDel="000A3E8D" w:rsidRDefault="008F7A03" w:rsidP="000A3E8D">
            <w:pPr>
              <w:rPr>
                <w:del w:id="6803" w:author="Houyem Rais" w:date="2024-02-22T15:17:00Z"/>
                <w:rFonts w:cstheme="minorHAnsi"/>
                <w:lang w:eastAsia="en-GB"/>
              </w:rPr>
              <w:pPrChange w:id="6804" w:author="Houyem Rais" w:date="2024-02-22T15:17:00Z">
                <w:pPr>
                  <w:spacing w:after="0"/>
                  <w:jc w:val="center"/>
                </w:pPr>
              </w:pPrChange>
            </w:pPr>
            <w:ins w:id="6805" w:author="Farouk Bouhafs" w:date="2023-12-21T18:05:00Z">
              <w:del w:id="6806" w:author="Houyem Rais" w:date="2024-02-22T15:17:00Z">
                <w:r w:rsidRPr="00730A01" w:rsidDel="000A3E8D">
                  <w:delText>507</w:delText>
                </w:r>
              </w:del>
            </w:ins>
            <w:del w:id="6807" w:author="Houyem Rais" w:date="2024-02-22T15:17:00Z">
              <w:r w:rsidRPr="0075512F" w:rsidDel="000A3E8D">
                <w:delText>623</w:delText>
              </w:r>
            </w:del>
          </w:p>
        </w:tc>
        <w:tc>
          <w:tcPr>
            <w:tcW w:w="923" w:type="dxa"/>
            <w:tcBorders>
              <w:top w:val="nil"/>
              <w:left w:val="nil"/>
              <w:bottom w:val="single" w:sz="4" w:space="0" w:color="auto"/>
              <w:right w:val="single" w:sz="4" w:space="0" w:color="auto"/>
            </w:tcBorders>
            <w:shd w:val="clear" w:color="auto" w:fill="auto"/>
            <w:noWrap/>
          </w:tcPr>
          <w:p w14:paraId="6D97714E" w14:textId="5BA7A775" w:rsidR="008F7A03" w:rsidRPr="0075512F" w:rsidDel="000A3E8D" w:rsidRDefault="008F7A03" w:rsidP="000A3E8D">
            <w:pPr>
              <w:rPr>
                <w:del w:id="6808" w:author="Houyem Rais" w:date="2024-02-22T15:17:00Z"/>
                <w:rFonts w:cstheme="minorHAnsi"/>
                <w:lang w:eastAsia="en-GB"/>
              </w:rPr>
              <w:pPrChange w:id="6809" w:author="Houyem Rais" w:date="2024-02-22T15:17:00Z">
                <w:pPr>
                  <w:spacing w:after="0"/>
                  <w:jc w:val="center"/>
                </w:pPr>
              </w:pPrChange>
            </w:pPr>
            <w:ins w:id="6810" w:author="Farouk Bouhafs" w:date="2023-12-21T18:05:00Z">
              <w:del w:id="6811" w:author="Houyem Rais" w:date="2024-02-22T15:17:00Z">
                <w:r w:rsidRPr="00730A01" w:rsidDel="000A3E8D">
                  <w:delText>77,1%</w:delText>
                </w:r>
              </w:del>
            </w:ins>
            <w:del w:id="6812" w:author="Houyem Rais" w:date="2024-02-22T15:17:00Z">
              <w:r w:rsidRPr="0075512F" w:rsidDel="000A3E8D">
                <w:delText>77,1%</w:delText>
              </w:r>
            </w:del>
          </w:p>
        </w:tc>
      </w:tr>
      <w:tr w:rsidR="00C65687" w:rsidRPr="0075512F" w:rsidDel="000A3E8D" w14:paraId="543ABDA5" w14:textId="5D0A9989" w:rsidTr="00115F39">
        <w:trPr>
          <w:trHeight w:val="65"/>
          <w:del w:id="6813" w:author="Houyem Rais" w:date="2024-02-22T15:17:00Z"/>
        </w:trPr>
        <w:tc>
          <w:tcPr>
            <w:tcW w:w="2383" w:type="dxa"/>
            <w:tcBorders>
              <w:top w:val="nil"/>
              <w:left w:val="single" w:sz="4" w:space="0" w:color="auto"/>
              <w:bottom w:val="single" w:sz="4" w:space="0" w:color="auto"/>
              <w:right w:val="single" w:sz="4" w:space="0" w:color="auto"/>
            </w:tcBorders>
            <w:shd w:val="clear" w:color="000000" w:fill="D9D9D9"/>
            <w:noWrap/>
            <w:vAlign w:val="center"/>
            <w:hideMark/>
          </w:tcPr>
          <w:p w14:paraId="1DE96139" w14:textId="4BA18FDA" w:rsidR="00C65687" w:rsidRPr="0075512F" w:rsidDel="000A3E8D" w:rsidRDefault="00C65687" w:rsidP="000A3E8D">
            <w:pPr>
              <w:rPr>
                <w:del w:id="6814" w:author="Houyem Rais" w:date="2024-02-22T15:17:00Z"/>
                <w:rFonts w:cstheme="minorHAnsi"/>
                <w:b/>
                <w:bCs/>
                <w:lang w:eastAsia="en-GB"/>
              </w:rPr>
              <w:pPrChange w:id="6815" w:author="Houyem Rais" w:date="2024-02-22T15:17:00Z">
                <w:pPr>
                  <w:spacing w:after="0"/>
                  <w:jc w:val="left"/>
                </w:pPr>
              </w:pPrChange>
            </w:pPr>
            <w:del w:id="6816" w:author="Houyem Rais" w:date="2024-02-22T15:17:00Z">
              <w:r w:rsidRPr="0075512F" w:rsidDel="000A3E8D">
                <w:rPr>
                  <w:rFonts w:cstheme="minorHAnsi"/>
                  <w:b/>
                  <w:bCs/>
                  <w:lang w:eastAsia="en-GB"/>
                </w:rPr>
                <w:delText>Total</w:delText>
              </w:r>
            </w:del>
          </w:p>
        </w:tc>
        <w:tc>
          <w:tcPr>
            <w:tcW w:w="1114" w:type="dxa"/>
            <w:tcBorders>
              <w:top w:val="nil"/>
              <w:left w:val="nil"/>
              <w:bottom w:val="single" w:sz="4" w:space="0" w:color="auto"/>
              <w:right w:val="single" w:sz="4" w:space="0" w:color="auto"/>
            </w:tcBorders>
            <w:shd w:val="clear" w:color="000000" w:fill="D9D9D9"/>
            <w:noWrap/>
            <w:vAlign w:val="bottom"/>
            <w:hideMark/>
          </w:tcPr>
          <w:p w14:paraId="1D437CAF" w14:textId="1C57B5A4" w:rsidR="00C65687" w:rsidRPr="0075512F" w:rsidDel="000A3E8D" w:rsidRDefault="00B45FB1" w:rsidP="000A3E8D">
            <w:pPr>
              <w:rPr>
                <w:del w:id="6817" w:author="Houyem Rais" w:date="2024-02-22T15:17:00Z"/>
                <w:rFonts w:cstheme="minorHAnsi"/>
                <w:b/>
                <w:bCs/>
                <w:lang w:eastAsia="en-GB"/>
              </w:rPr>
              <w:pPrChange w:id="6818" w:author="Houyem Rais" w:date="2024-02-22T15:17:00Z">
                <w:pPr>
                  <w:spacing w:after="0"/>
                  <w:jc w:val="center"/>
                </w:pPr>
              </w:pPrChange>
            </w:pPr>
            <w:del w:id="6819" w:author="Houyem Rais" w:date="2024-02-22T15:17:00Z">
              <w:r w:rsidRPr="0075512F" w:rsidDel="000A3E8D">
                <w:rPr>
                  <w:rFonts w:asciiTheme="minorHAnsi" w:hAnsiTheme="minorHAnsi" w:cstheme="minorHAnsi"/>
                  <w:b/>
                  <w:bCs/>
                </w:rPr>
                <w:delText>808</w:delText>
              </w:r>
            </w:del>
            <w:ins w:id="6820" w:author="Farouk Bouhafs" w:date="2023-12-21T18:05:00Z">
              <w:del w:id="6821" w:author="Houyem Rais" w:date="2024-02-22T15:17:00Z">
                <w:r w:rsidR="008F7A03" w:rsidDel="000A3E8D">
                  <w:rPr>
                    <w:rFonts w:asciiTheme="minorHAnsi" w:hAnsiTheme="minorHAnsi" w:cstheme="minorHAnsi"/>
                    <w:b/>
                    <w:bCs/>
                  </w:rPr>
                  <w:delText>658</w:delText>
                </w:r>
              </w:del>
            </w:ins>
          </w:p>
        </w:tc>
        <w:tc>
          <w:tcPr>
            <w:tcW w:w="954" w:type="dxa"/>
            <w:tcBorders>
              <w:top w:val="nil"/>
              <w:left w:val="nil"/>
              <w:bottom w:val="single" w:sz="4" w:space="0" w:color="auto"/>
              <w:right w:val="single" w:sz="4" w:space="0" w:color="auto"/>
            </w:tcBorders>
            <w:shd w:val="clear" w:color="000000" w:fill="D9D9D9"/>
            <w:noWrap/>
            <w:vAlign w:val="bottom"/>
            <w:hideMark/>
          </w:tcPr>
          <w:p w14:paraId="41130929" w14:textId="0CCA10F3" w:rsidR="00C65687" w:rsidRPr="0075512F" w:rsidDel="000A3E8D" w:rsidRDefault="00C65687" w:rsidP="000A3E8D">
            <w:pPr>
              <w:rPr>
                <w:del w:id="6822" w:author="Houyem Rais" w:date="2024-02-22T15:17:00Z"/>
                <w:rFonts w:cstheme="minorHAnsi"/>
                <w:b/>
                <w:bCs/>
                <w:lang w:eastAsia="en-GB"/>
              </w:rPr>
              <w:pPrChange w:id="6823" w:author="Houyem Rais" w:date="2024-02-22T15:17:00Z">
                <w:pPr>
                  <w:spacing w:after="0"/>
                  <w:jc w:val="center"/>
                </w:pPr>
              </w:pPrChange>
            </w:pPr>
            <w:del w:id="6824" w:author="Houyem Rais" w:date="2024-02-22T15:17:00Z">
              <w:r w:rsidRPr="0075512F" w:rsidDel="000A3E8D">
                <w:rPr>
                  <w:rFonts w:asciiTheme="minorHAnsi" w:hAnsiTheme="minorHAnsi" w:cstheme="minorHAnsi"/>
                  <w:b/>
                  <w:bCs/>
                </w:rPr>
                <w:delText>100%</w:delText>
              </w:r>
            </w:del>
          </w:p>
        </w:tc>
        <w:tc>
          <w:tcPr>
            <w:tcW w:w="2388" w:type="dxa"/>
            <w:tcBorders>
              <w:top w:val="nil"/>
              <w:left w:val="nil"/>
              <w:bottom w:val="single" w:sz="4" w:space="0" w:color="auto"/>
              <w:right w:val="single" w:sz="4" w:space="0" w:color="auto"/>
            </w:tcBorders>
            <w:shd w:val="clear" w:color="000000" w:fill="D9D9D9"/>
            <w:noWrap/>
            <w:vAlign w:val="center"/>
            <w:hideMark/>
          </w:tcPr>
          <w:p w14:paraId="12533D98" w14:textId="718EB6B6" w:rsidR="00C65687" w:rsidRPr="0075512F" w:rsidDel="000A3E8D" w:rsidRDefault="00C65687" w:rsidP="000A3E8D">
            <w:pPr>
              <w:rPr>
                <w:del w:id="6825" w:author="Houyem Rais" w:date="2024-02-22T15:17:00Z"/>
                <w:rFonts w:cstheme="minorHAnsi"/>
                <w:b/>
                <w:bCs/>
                <w:lang w:eastAsia="en-GB"/>
              </w:rPr>
              <w:pPrChange w:id="6826" w:author="Houyem Rais" w:date="2024-02-22T15:17:00Z">
                <w:pPr>
                  <w:spacing w:after="0"/>
                  <w:jc w:val="left"/>
                </w:pPr>
              </w:pPrChange>
            </w:pPr>
            <w:del w:id="6827" w:author="Houyem Rais" w:date="2024-02-22T15:17:00Z">
              <w:r w:rsidRPr="0075512F" w:rsidDel="000A3E8D">
                <w:rPr>
                  <w:rFonts w:asciiTheme="minorHAnsi" w:hAnsiTheme="minorHAnsi" w:cstheme="minorHAnsi"/>
                  <w:b/>
                  <w:bCs/>
                  <w:lang w:bidi="ar-TN"/>
                </w:rPr>
                <w:delText>Total</w:delText>
              </w:r>
            </w:del>
          </w:p>
        </w:tc>
        <w:tc>
          <w:tcPr>
            <w:tcW w:w="1273" w:type="dxa"/>
            <w:tcBorders>
              <w:top w:val="nil"/>
              <w:left w:val="nil"/>
              <w:bottom w:val="single" w:sz="4" w:space="0" w:color="auto"/>
              <w:right w:val="single" w:sz="4" w:space="0" w:color="auto"/>
            </w:tcBorders>
            <w:shd w:val="clear" w:color="000000" w:fill="D9D9D9"/>
            <w:noWrap/>
            <w:vAlign w:val="bottom"/>
            <w:hideMark/>
          </w:tcPr>
          <w:p w14:paraId="1E6E9F93" w14:textId="4DAA93A5" w:rsidR="00C65687" w:rsidRPr="0075512F" w:rsidDel="000A3E8D" w:rsidRDefault="00B45FB1" w:rsidP="000A3E8D">
            <w:pPr>
              <w:rPr>
                <w:del w:id="6828" w:author="Houyem Rais" w:date="2024-02-22T15:17:00Z"/>
                <w:rFonts w:cstheme="minorHAnsi"/>
                <w:b/>
                <w:bCs/>
                <w:lang w:eastAsia="en-GB"/>
              </w:rPr>
              <w:pPrChange w:id="6829" w:author="Houyem Rais" w:date="2024-02-22T15:17:00Z">
                <w:pPr>
                  <w:spacing w:after="0"/>
                  <w:jc w:val="center"/>
                </w:pPr>
              </w:pPrChange>
            </w:pPr>
            <w:del w:id="6830" w:author="Houyem Rais" w:date="2024-02-22T15:17:00Z">
              <w:r w:rsidRPr="0075512F" w:rsidDel="000A3E8D">
                <w:rPr>
                  <w:rFonts w:asciiTheme="minorHAnsi" w:hAnsiTheme="minorHAnsi" w:cstheme="minorHAnsi"/>
                  <w:b/>
                  <w:bCs/>
                </w:rPr>
                <w:delText>808</w:delText>
              </w:r>
            </w:del>
            <w:ins w:id="6831" w:author="Farouk Bouhafs" w:date="2023-12-21T18:05:00Z">
              <w:del w:id="6832" w:author="Houyem Rais" w:date="2024-02-22T15:17:00Z">
                <w:r w:rsidR="008F7A03" w:rsidDel="000A3E8D">
                  <w:rPr>
                    <w:rFonts w:asciiTheme="minorHAnsi" w:hAnsiTheme="minorHAnsi" w:cstheme="minorHAnsi"/>
                    <w:b/>
                    <w:bCs/>
                  </w:rPr>
                  <w:delText>658</w:delText>
                </w:r>
              </w:del>
            </w:ins>
          </w:p>
        </w:tc>
        <w:tc>
          <w:tcPr>
            <w:tcW w:w="923" w:type="dxa"/>
            <w:tcBorders>
              <w:top w:val="nil"/>
              <w:left w:val="nil"/>
              <w:bottom w:val="single" w:sz="4" w:space="0" w:color="auto"/>
              <w:right w:val="single" w:sz="4" w:space="0" w:color="auto"/>
            </w:tcBorders>
            <w:shd w:val="clear" w:color="000000" w:fill="D9D9D9"/>
            <w:noWrap/>
            <w:vAlign w:val="bottom"/>
            <w:hideMark/>
          </w:tcPr>
          <w:p w14:paraId="14EC9C74" w14:textId="23FA869A" w:rsidR="00C65687" w:rsidRPr="0075512F" w:rsidDel="000A3E8D" w:rsidRDefault="00C65687" w:rsidP="000A3E8D">
            <w:pPr>
              <w:rPr>
                <w:del w:id="6833" w:author="Houyem Rais" w:date="2024-02-22T15:17:00Z"/>
                <w:rFonts w:cstheme="minorHAnsi"/>
                <w:b/>
                <w:bCs/>
                <w:lang w:eastAsia="en-GB"/>
              </w:rPr>
              <w:pPrChange w:id="6834" w:author="Houyem Rais" w:date="2024-02-22T15:17:00Z">
                <w:pPr>
                  <w:spacing w:after="0"/>
                  <w:jc w:val="center"/>
                </w:pPr>
              </w:pPrChange>
            </w:pPr>
            <w:del w:id="6835" w:author="Houyem Rais" w:date="2024-02-22T15:17:00Z">
              <w:r w:rsidRPr="0075512F" w:rsidDel="000A3E8D">
                <w:rPr>
                  <w:rFonts w:asciiTheme="minorHAnsi" w:hAnsiTheme="minorHAnsi" w:cstheme="minorHAnsi"/>
                  <w:b/>
                  <w:bCs/>
                </w:rPr>
                <w:delText>100%</w:delText>
              </w:r>
            </w:del>
          </w:p>
        </w:tc>
      </w:tr>
    </w:tbl>
    <w:p w14:paraId="21823D0A" w14:textId="4F885F0D" w:rsidR="007E1F65" w:rsidRPr="0075512F" w:rsidDel="000A3E8D" w:rsidRDefault="007E1F65" w:rsidP="000A3E8D">
      <w:pPr>
        <w:rPr>
          <w:del w:id="6836" w:author="Houyem Rais" w:date="2024-02-22T15:17:00Z"/>
          <w:rFonts w:eastAsia="Calibri"/>
        </w:rPr>
        <w:pPrChange w:id="6837" w:author="Houyem Rais" w:date="2024-02-22T15:17:00Z">
          <w:pPr/>
        </w:pPrChange>
      </w:pPr>
      <w:del w:id="6838"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B62703" w:rsidRPr="0075512F" w:rsidDel="000A3E8D">
          <w:rPr>
            <w:rFonts w:eastAsia="Calibri"/>
          </w:rPr>
          <w:delText>67</w:delText>
        </w:r>
        <w:r w:rsidRPr="0075512F" w:rsidDel="000A3E8D">
          <w:rPr>
            <w:rFonts w:eastAsia="Calibri"/>
          </w:rPr>
          <w:delText xml:space="preserve"> </w:delText>
        </w:r>
      </w:del>
      <w:ins w:id="6839" w:author="Farouk Bouhafs" w:date="2023-12-21T18:05:00Z">
        <w:del w:id="6840" w:author="Houyem Rais" w:date="2024-02-22T15:17:00Z">
          <w:r w:rsidR="008F7A03" w:rsidDel="000A3E8D">
            <w:rPr>
              <w:rFonts w:eastAsia="Calibri"/>
            </w:rPr>
            <w:delText>55</w:delText>
          </w:r>
          <w:r w:rsidR="008F7A03" w:rsidRPr="0075512F" w:rsidDel="000A3E8D">
            <w:rPr>
              <w:rFonts w:eastAsia="Calibri"/>
            </w:rPr>
            <w:delText xml:space="preserve"> </w:delText>
          </w:r>
        </w:del>
      </w:ins>
      <w:del w:id="6841" w:author="Houyem Rais" w:date="2024-02-22T15:17:00Z">
        <w:r w:rsidRPr="0075512F" w:rsidDel="000A3E8D">
          <w:rPr>
            <w:rFonts w:eastAsia="Calibri"/>
          </w:rPr>
          <w:delText xml:space="preserve">MDT. </w:delText>
        </w:r>
        <w:r w:rsidR="0078284E" w:rsidRPr="0075512F" w:rsidDel="000A3E8D">
          <w:rPr>
            <w:rFonts w:eastAsia="Calibri"/>
          </w:rPr>
          <w:delText xml:space="preserve">Le coût total du projet à la fin de la période de construction ressort à </w:delText>
        </w:r>
        <w:r w:rsidR="00D14E30" w:rsidRPr="0075512F" w:rsidDel="000A3E8D">
          <w:rPr>
            <w:rFonts w:eastAsia="Calibri"/>
            <w:b/>
            <w:bCs/>
          </w:rPr>
          <w:delText>808</w:delText>
        </w:r>
        <w:r w:rsidR="0078284E" w:rsidRPr="0075512F" w:rsidDel="000A3E8D">
          <w:rPr>
            <w:rFonts w:eastAsia="Calibri"/>
            <w:b/>
            <w:bCs/>
          </w:rPr>
          <w:delText xml:space="preserve"> </w:delText>
        </w:r>
      </w:del>
      <w:ins w:id="6842" w:author="Farouk Bouhafs" w:date="2023-12-21T18:05:00Z">
        <w:del w:id="6843" w:author="Houyem Rais" w:date="2024-02-22T15:17:00Z">
          <w:r w:rsidR="008F7A03" w:rsidDel="000A3E8D">
            <w:rPr>
              <w:rFonts w:eastAsia="Calibri"/>
              <w:b/>
              <w:bCs/>
            </w:rPr>
            <w:delText>658</w:delText>
          </w:r>
          <w:r w:rsidR="008F7A03" w:rsidRPr="0075512F" w:rsidDel="000A3E8D">
            <w:rPr>
              <w:rFonts w:eastAsia="Calibri"/>
              <w:b/>
              <w:bCs/>
            </w:rPr>
            <w:delText xml:space="preserve"> </w:delText>
          </w:r>
        </w:del>
      </w:ins>
      <w:del w:id="6844" w:author="Houyem Rais" w:date="2024-02-22T15:17:00Z">
        <w:r w:rsidR="0078284E" w:rsidRPr="0075512F" w:rsidDel="000A3E8D">
          <w:rPr>
            <w:rFonts w:eastAsia="Calibri"/>
            <w:b/>
            <w:bCs/>
          </w:rPr>
          <w:delText>MDT</w:delText>
        </w:r>
        <w:r w:rsidR="0078284E" w:rsidRPr="0075512F" w:rsidDel="000A3E8D">
          <w:rPr>
            <w:rFonts w:eastAsia="Calibri"/>
          </w:rPr>
          <w:delText>.</w:delText>
        </w:r>
        <w:r w:rsidR="00B62703" w:rsidRPr="0075512F" w:rsidDel="000A3E8D">
          <w:rPr>
            <w:rFonts w:eastAsia="Calibri"/>
          </w:rPr>
          <w:delText xml:space="preserve"> </w:delText>
        </w:r>
        <w:r w:rsidRPr="0075512F" w:rsidDel="000A3E8D">
          <w:rPr>
            <w:rFonts w:eastAsia="Calibri"/>
          </w:rPr>
          <w:delText xml:space="preserve">Ce montant est financé par de la dette à hauteur de </w:delText>
        </w:r>
        <w:r w:rsidR="00B62703" w:rsidRPr="0075512F" w:rsidDel="000A3E8D">
          <w:rPr>
            <w:rFonts w:eastAsia="Calibri"/>
          </w:rPr>
          <w:delText>623</w:delText>
        </w:r>
        <w:r w:rsidR="00C65687" w:rsidRPr="0075512F" w:rsidDel="000A3E8D">
          <w:rPr>
            <w:rFonts w:eastAsia="Calibri"/>
          </w:rPr>
          <w:delText xml:space="preserve"> </w:delText>
        </w:r>
      </w:del>
      <w:ins w:id="6845" w:author="Farouk Bouhafs" w:date="2023-12-21T18:05:00Z">
        <w:del w:id="6846" w:author="Houyem Rais" w:date="2024-02-22T15:17:00Z">
          <w:r w:rsidR="008F7A03" w:rsidDel="000A3E8D">
            <w:rPr>
              <w:rFonts w:eastAsia="Calibri"/>
            </w:rPr>
            <w:delText>507</w:delText>
          </w:r>
          <w:r w:rsidR="008F7A03" w:rsidRPr="0075512F" w:rsidDel="000A3E8D">
            <w:rPr>
              <w:rFonts w:eastAsia="Calibri"/>
            </w:rPr>
            <w:delText xml:space="preserve"> </w:delText>
          </w:r>
        </w:del>
      </w:ins>
      <w:del w:id="6847" w:author="Houyem Rais" w:date="2024-02-22T15:17:00Z">
        <w:r w:rsidRPr="0075512F" w:rsidDel="000A3E8D">
          <w:rPr>
            <w:rFonts w:eastAsia="Calibri"/>
          </w:rPr>
          <w:delText xml:space="preserve">MDT et des fonds propres à hauteur de </w:delText>
        </w:r>
        <w:r w:rsidR="00B62703" w:rsidRPr="0075512F" w:rsidDel="000A3E8D">
          <w:rPr>
            <w:rFonts w:eastAsia="Calibri"/>
          </w:rPr>
          <w:delText>185</w:delText>
        </w:r>
        <w:r w:rsidRPr="0075512F" w:rsidDel="000A3E8D">
          <w:rPr>
            <w:rFonts w:eastAsia="Calibri"/>
          </w:rPr>
          <w:delText xml:space="preserve"> </w:delText>
        </w:r>
      </w:del>
      <w:ins w:id="6848" w:author="Farouk Bouhafs" w:date="2023-12-21T18:05:00Z">
        <w:del w:id="6849" w:author="Houyem Rais" w:date="2024-02-22T15:17:00Z">
          <w:r w:rsidR="008F7A03" w:rsidDel="000A3E8D">
            <w:rPr>
              <w:rFonts w:eastAsia="Calibri"/>
            </w:rPr>
            <w:delText>151</w:delText>
          </w:r>
          <w:r w:rsidR="008F7A03" w:rsidRPr="0075512F" w:rsidDel="000A3E8D">
            <w:rPr>
              <w:rFonts w:eastAsia="Calibri"/>
            </w:rPr>
            <w:delText xml:space="preserve"> </w:delText>
          </w:r>
        </w:del>
      </w:ins>
      <w:del w:id="6850" w:author="Houyem Rais" w:date="2024-02-22T15:17:00Z">
        <w:r w:rsidRPr="0075512F" w:rsidDel="000A3E8D">
          <w:rPr>
            <w:rFonts w:eastAsia="Calibri"/>
          </w:rPr>
          <w:delText xml:space="preserve">MDT. </w:delText>
        </w:r>
      </w:del>
    </w:p>
    <w:p w14:paraId="79FFC0A6" w14:textId="25D0A808" w:rsidR="00990EF8" w:rsidRPr="0075512F" w:rsidDel="000A3E8D" w:rsidRDefault="000F70F3" w:rsidP="000A3E8D">
      <w:pPr>
        <w:rPr>
          <w:del w:id="6851" w:author="Houyem Rais" w:date="2024-02-22T15:17:00Z"/>
          <w:rFonts w:eastAsia="Calibri"/>
        </w:rPr>
        <w:pPrChange w:id="6852" w:author="Houyem Rais" w:date="2024-02-22T15:17:00Z">
          <w:pPr/>
        </w:pPrChange>
      </w:pPr>
      <w:del w:id="6853" w:author="Houyem Rais" w:date="2024-02-22T15:17:00Z">
        <w:r w:rsidRPr="0075512F" w:rsidDel="000A3E8D">
          <w:rPr>
            <w:rFonts w:eastAsia="Calibri"/>
          </w:rPr>
          <w:delText xml:space="preserve">La courbe des recettes pour le partenaire privé est nulle. En revanche, ce dernier perçoit des loyers qui servent à rembourser l’investissement initial, </w:delText>
        </w:r>
        <w:r w:rsidR="00C85463" w:rsidRPr="0075512F" w:rsidDel="000A3E8D">
          <w:rPr>
            <w:rFonts w:eastAsia="Calibri"/>
          </w:rPr>
          <w:delText>le service de la dette et la plus-value des fonds propres,</w:delText>
        </w:r>
        <w:r w:rsidRPr="0075512F" w:rsidDel="000A3E8D">
          <w:rPr>
            <w:rFonts w:eastAsia="Calibri"/>
          </w:rPr>
          <w:delText xml:space="preserve"> </w:delText>
        </w:r>
        <w:r w:rsidR="00C85463" w:rsidRPr="0075512F" w:rsidDel="000A3E8D">
          <w:rPr>
            <w:rFonts w:eastAsia="Calibri"/>
          </w:rPr>
          <w:delText xml:space="preserve">les </w:delText>
        </w:r>
        <w:r w:rsidRPr="0075512F" w:rsidDel="000A3E8D">
          <w:rPr>
            <w:rFonts w:eastAsia="Calibri"/>
          </w:rPr>
          <w:delText>dépenses d’exploitation, de maintenance</w:delText>
        </w:r>
        <w:r w:rsidR="00990EF8" w:rsidRPr="0075512F" w:rsidDel="000A3E8D">
          <w:rPr>
            <w:rFonts w:eastAsia="Calibri"/>
          </w:rPr>
          <w:delText xml:space="preserve">, les dépenses de gestion et les coûts des entretiens majeurs (renouvellement) des ouvrages. </w:delText>
        </w:r>
      </w:del>
    </w:p>
    <w:p w14:paraId="2E77BB62" w14:textId="782F370C" w:rsidR="00B16242" w:rsidRPr="0075512F" w:rsidDel="000A3E8D" w:rsidRDefault="00B16242" w:rsidP="000A3E8D">
      <w:pPr>
        <w:rPr>
          <w:del w:id="6854" w:author="Houyem Rais" w:date="2024-02-22T15:17:00Z"/>
          <w:rFonts w:eastAsia="Calibri"/>
          <w:b/>
          <w:bCs/>
          <w:u w:val="single"/>
        </w:rPr>
        <w:pPrChange w:id="6855" w:author="Houyem Rais" w:date="2024-02-22T15:17:00Z">
          <w:pPr/>
        </w:pPrChange>
      </w:pPr>
      <w:del w:id="6856" w:author="Houyem Rais" w:date="2024-02-22T15:17:00Z">
        <w:r w:rsidRPr="0075512F" w:rsidDel="000A3E8D">
          <w:rPr>
            <w:rFonts w:eastAsia="Calibri"/>
            <w:b/>
            <w:bCs/>
            <w:u w:val="single"/>
          </w:rPr>
          <w:delText xml:space="preserve">En prenant compte d’un taux d’actualisation quinquennal des Loyers égal à 5% et un taux d’inflation égal à 9%, le Loyer total dû à la première année de mise en service du Projet (2030) permettant d’avoir un Taux de Rentabilité des Fonds Propres supérieur à 15% est estimé à </w:delText>
        </w:r>
        <w:r w:rsidR="00CF2DDB" w:rsidRPr="0075512F" w:rsidDel="000A3E8D">
          <w:rPr>
            <w:rFonts w:eastAsia="Calibri"/>
            <w:b/>
            <w:bCs/>
            <w:u w:val="single"/>
          </w:rPr>
          <w:delText>136,64</w:delText>
        </w:r>
      </w:del>
      <w:ins w:id="6857" w:author="Farouk Bouhafs" w:date="2023-12-21T18:07:00Z">
        <w:del w:id="6858" w:author="Houyem Rais" w:date="2024-02-22T15:17:00Z">
          <w:r w:rsidR="008F7A03" w:rsidDel="000A3E8D">
            <w:rPr>
              <w:rFonts w:eastAsia="Calibri"/>
              <w:b/>
              <w:bCs/>
              <w:u w:val="single"/>
            </w:rPr>
            <w:delText>97</w:delText>
          </w:r>
        </w:del>
      </w:ins>
      <w:del w:id="6859" w:author="Houyem Rais" w:date="2024-02-22T15:17:00Z">
        <w:r w:rsidRPr="0075512F" w:rsidDel="000A3E8D">
          <w:rPr>
            <w:rFonts w:eastAsia="Calibri"/>
            <w:b/>
            <w:bCs/>
            <w:u w:val="single"/>
          </w:rPr>
          <w:delText xml:space="preserve"> millions DT.   </w:delText>
        </w:r>
      </w:del>
    </w:p>
    <w:p w14:paraId="5D089CE4" w14:textId="465FC5D7" w:rsidR="00B16242" w:rsidRPr="0075512F" w:rsidDel="000A3E8D" w:rsidRDefault="00B16242" w:rsidP="000A3E8D">
      <w:pPr>
        <w:rPr>
          <w:del w:id="6860" w:author="Houyem Rais" w:date="2024-02-22T15:17:00Z"/>
          <w:rFonts w:eastAsia="Calibri"/>
        </w:rPr>
        <w:pPrChange w:id="6861" w:author="Houyem Rais" w:date="2024-02-22T15:17:00Z">
          <w:pPr/>
        </w:pPrChange>
      </w:pPr>
    </w:p>
    <w:p w14:paraId="1974FA28" w14:textId="79C96CBF" w:rsidR="009C6795" w:rsidRPr="0075512F" w:rsidDel="000A3E8D" w:rsidRDefault="006E6E5A" w:rsidP="000A3E8D">
      <w:pPr>
        <w:rPr>
          <w:del w:id="6862" w:author="Houyem Rais" w:date="2024-02-22T15:17:00Z"/>
          <w:rFonts w:eastAsia="Calibri"/>
        </w:rPr>
        <w:pPrChange w:id="6863" w:author="Houyem Rais" w:date="2024-02-22T15:17:00Z">
          <w:pPr/>
        </w:pPrChange>
      </w:pPr>
      <w:del w:id="6864" w:author="Houyem Rais" w:date="2024-02-22T15:17:00Z">
        <w:r w:rsidRPr="0075512F" w:rsidDel="000A3E8D">
          <w:rPr>
            <w:rFonts w:eastAsia="Calibri"/>
            <w:noProof/>
          </w:rPr>
          <w:drawing>
            <wp:inline distT="0" distB="0" distL="0" distR="0" wp14:anchorId="37F99B62" wp14:editId="44DDE422">
              <wp:extent cx="5734050" cy="2007235"/>
              <wp:effectExtent l="0" t="0" r="0" b="0"/>
              <wp:docPr id="1779618485" name="Picture 17796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007235"/>
                      </a:xfrm>
                      <a:prstGeom prst="rect">
                        <a:avLst/>
                      </a:prstGeom>
                      <a:noFill/>
                      <a:ln>
                        <a:noFill/>
                      </a:ln>
                    </pic:spPr>
                  </pic:pic>
                </a:graphicData>
              </a:graphic>
            </wp:inline>
          </w:drawing>
        </w:r>
      </w:del>
      <w:ins w:id="6865" w:author="Farouk Bouhafs" w:date="2023-12-21T18:09:00Z">
        <w:del w:id="6866" w:author="Houyem Rais" w:date="2024-02-22T15:17:00Z">
          <w:r w:rsidR="008F7A03" w:rsidRPr="008F7A03" w:rsidDel="000A3E8D">
            <w:rPr>
              <w:rFonts w:eastAsia="Calibri"/>
              <w:noProof/>
            </w:rPr>
            <w:drawing>
              <wp:inline distT="0" distB="0" distL="0" distR="0" wp14:anchorId="2A859990" wp14:editId="6C4F4FF2">
                <wp:extent cx="5734050" cy="2193290"/>
                <wp:effectExtent l="0" t="0" r="0" b="0"/>
                <wp:docPr id="24277182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71823" name="Picture 1" descr="A screen shot of a graph&#10;&#10;Description automatically generated"/>
                        <pic:cNvPicPr/>
                      </pic:nvPicPr>
                      <pic:blipFill>
                        <a:blip r:embed="rId39"/>
                        <a:stretch>
                          <a:fillRect/>
                        </a:stretch>
                      </pic:blipFill>
                      <pic:spPr>
                        <a:xfrm>
                          <a:off x="0" y="0"/>
                          <a:ext cx="5734050" cy="2193290"/>
                        </a:xfrm>
                        <a:prstGeom prst="rect">
                          <a:avLst/>
                        </a:prstGeom>
                      </pic:spPr>
                    </pic:pic>
                  </a:graphicData>
                </a:graphic>
              </wp:inline>
            </w:drawing>
          </w:r>
        </w:del>
      </w:ins>
    </w:p>
    <w:p w14:paraId="752B193E" w14:textId="1C2466E9" w:rsidR="007E1F65" w:rsidRPr="0075512F" w:rsidDel="000A3E8D" w:rsidRDefault="009C6795" w:rsidP="000A3E8D">
      <w:pPr>
        <w:rPr>
          <w:del w:id="6867" w:author="Houyem Rais" w:date="2024-02-22T15:17:00Z"/>
        </w:rPr>
        <w:pPrChange w:id="6868" w:author="Houyem Rais" w:date="2024-02-22T15:17:00Z">
          <w:pPr>
            <w:pStyle w:val="Caption"/>
            <w:jc w:val="center"/>
          </w:pPr>
        </w:pPrChange>
      </w:pPr>
      <w:bookmarkStart w:id="6869" w:name="_Toc142174827"/>
      <w:del w:id="6870"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17</w:delText>
        </w:r>
        <w:r w:rsidRPr="0075512F" w:rsidDel="000A3E8D">
          <w:fldChar w:fldCharType="end"/>
        </w:r>
        <w:r w:rsidRPr="0075512F" w:rsidDel="000A3E8D">
          <w:delText xml:space="preserve"> </w:delText>
        </w:r>
        <w:r w:rsidR="007E1F65" w:rsidRPr="0075512F" w:rsidDel="000A3E8D">
          <w:delText>Evolution des cash-flows – Option 2 – Contrat de Partenariat (Partenaire privé)</w:delText>
        </w:r>
        <w:r w:rsidR="00795002" w:rsidRPr="0075512F" w:rsidDel="000A3E8D">
          <w:delText xml:space="preserve"> – Variante B - 1 tablier</w:delText>
        </w:r>
        <w:bookmarkEnd w:id="6869"/>
      </w:del>
    </w:p>
    <w:p w14:paraId="1A697028" w14:textId="3B8CC55F" w:rsidR="007E1F65" w:rsidRPr="0075512F" w:rsidDel="000A3E8D" w:rsidRDefault="007E1F65" w:rsidP="000A3E8D">
      <w:pPr>
        <w:rPr>
          <w:del w:id="6871" w:author="Houyem Rais" w:date="2024-02-22T15:17:00Z"/>
          <w:rFonts w:eastAsia="Calibri"/>
        </w:rPr>
        <w:pPrChange w:id="6872" w:author="Houyem Rais" w:date="2024-02-22T15:17:00Z">
          <w:pPr>
            <w:ind w:right="794"/>
          </w:pPr>
        </w:pPrChange>
      </w:pPr>
    </w:p>
    <w:p w14:paraId="66A0D3C7" w14:textId="77AE252C" w:rsidR="007E1F65" w:rsidRPr="0075512F" w:rsidDel="000A3E8D" w:rsidRDefault="000F70F3" w:rsidP="000A3E8D">
      <w:pPr>
        <w:rPr>
          <w:del w:id="6873" w:author="Houyem Rais" w:date="2024-02-22T15:17:00Z"/>
          <w:rFonts w:eastAsia="Calibri"/>
        </w:rPr>
        <w:pPrChange w:id="6874" w:author="Houyem Rais" w:date="2024-02-22T15:17:00Z">
          <w:pPr/>
        </w:pPrChange>
      </w:pPr>
      <w:del w:id="6875" w:author="Houyem Rais" w:date="2024-02-22T15:17:00Z">
        <w:r w:rsidRPr="0075512F" w:rsidDel="000A3E8D">
          <w:rPr>
            <w:rFonts w:eastAsia="Calibri"/>
          </w:rPr>
          <w:delText>Pour le secteur Public, l</w:delText>
        </w:r>
        <w:r w:rsidR="007E1F65" w:rsidRPr="0075512F" w:rsidDel="000A3E8D">
          <w:rPr>
            <w:rFonts w:eastAsia="Calibri"/>
          </w:rPr>
          <w:delText xml:space="preserve">a courbe des revenus correspond </w:delText>
        </w:r>
        <w:r w:rsidR="00DC2545" w:rsidRPr="0075512F" w:rsidDel="000A3E8D">
          <w:rPr>
            <w:rFonts w:eastAsia="Calibri"/>
          </w:rPr>
          <w:delText>à l’impôt payé par la Société de Projet et les</w:delText>
        </w:r>
        <w:r w:rsidR="007E1F65" w:rsidRPr="0075512F" w:rsidDel="000A3E8D">
          <w:rPr>
            <w:rFonts w:eastAsia="Calibri"/>
          </w:rPr>
          <w:delText xml:space="preserve"> recettes générées par le projet, i.e. les recettes des péages et les revenus annexes de l’exploitation du viaduc. Dans le cas de cette option, le partenaire public perçoit ces recettes. </w:delText>
        </w:r>
      </w:del>
    </w:p>
    <w:p w14:paraId="0BEBF003" w14:textId="3CD46D9B" w:rsidR="00866C10" w:rsidRPr="0075512F" w:rsidDel="000A3E8D" w:rsidRDefault="00E675F5" w:rsidP="000A3E8D">
      <w:pPr>
        <w:rPr>
          <w:del w:id="6876" w:author="Houyem Rais" w:date="2024-02-22T15:17:00Z"/>
          <w:rFonts w:eastAsia="Calibri"/>
        </w:rPr>
        <w:pPrChange w:id="6877" w:author="Houyem Rais" w:date="2024-02-22T15:17:00Z">
          <w:pPr/>
        </w:pPrChange>
      </w:pPr>
      <w:del w:id="6878" w:author="Houyem Rais" w:date="2024-02-22T15:17:00Z">
        <w:r w:rsidRPr="0075512F" w:rsidDel="000A3E8D">
          <w:rPr>
            <w:rFonts w:eastAsia="Calibri"/>
            <w:noProof/>
          </w:rPr>
          <w:drawing>
            <wp:inline distT="0" distB="0" distL="0" distR="0" wp14:anchorId="58880815" wp14:editId="634ABBCB">
              <wp:extent cx="5734050" cy="2202180"/>
              <wp:effectExtent l="0" t="0" r="0" b="7620"/>
              <wp:docPr id="1479843507" name="Picture 147984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202180"/>
                      </a:xfrm>
                      <a:prstGeom prst="rect">
                        <a:avLst/>
                      </a:prstGeom>
                      <a:noFill/>
                      <a:ln>
                        <a:noFill/>
                      </a:ln>
                    </pic:spPr>
                  </pic:pic>
                </a:graphicData>
              </a:graphic>
            </wp:inline>
          </w:drawing>
        </w:r>
      </w:del>
      <w:ins w:id="6879" w:author="Farouk Bouhafs" w:date="2023-12-21T18:09:00Z">
        <w:del w:id="6880" w:author="Houyem Rais" w:date="2024-02-22T15:17:00Z">
          <w:r w:rsidR="008F7A03" w:rsidRPr="008F7A03" w:rsidDel="000A3E8D">
            <w:rPr>
              <w:rFonts w:eastAsia="Calibri"/>
              <w:noProof/>
            </w:rPr>
            <w:drawing>
              <wp:inline distT="0" distB="0" distL="0" distR="0" wp14:anchorId="23D259BB" wp14:editId="03C02EBF">
                <wp:extent cx="5640263" cy="2272786"/>
                <wp:effectExtent l="0" t="0" r="0" b="0"/>
                <wp:docPr id="195737545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5450" name="Picture 1" descr="A graph of a graph&#10;&#10;Description automatically generated with medium confidence"/>
                        <pic:cNvPicPr/>
                      </pic:nvPicPr>
                      <pic:blipFill>
                        <a:blip r:embed="rId41"/>
                        <a:stretch>
                          <a:fillRect/>
                        </a:stretch>
                      </pic:blipFill>
                      <pic:spPr>
                        <a:xfrm>
                          <a:off x="0" y="0"/>
                          <a:ext cx="5662396" cy="2281704"/>
                        </a:xfrm>
                        <a:prstGeom prst="rect">
                          <a:avLst/>
                        </a:prstGeom>
                      </pic:spPr>
                    </pic:pic>
                  </a:graphicData>
                </a:graphic>
              </wp:inline>
            </w:drawing>
          </w:r>
        </w:del>
      </w:ins>
    </w:p>
    <w:p w14:paraId="388FE0A4" w14:textId="51CEEBA9" w:rsidR="00866C10" w:rsidDel="000A3E8D" w:rsidRDefault="00740DBF" w:rsidP="000A3E8D">
      <w:pPr>
        <w:rPr>
          <w:del w:id="6881" w:author="Houyem Rais" w:date="2024-02-22T15:17:00Z"/>
        </w:rPr>
        <w:pPrChange w:id="6882" w:author="Houyem Rais" w:date="2024-02-22T15:17:00Z">
          <w:pPr>
            <w:pStyle w:val="Caption"/>
            <w:jc w:val="center"/>
          </w:pPr>
        </w:pPrChange>
      </w:pPr>
      <w:bookmarkStart w:id="6883" w:name="_Toc142174828"/>
      <w:del w:id="6884"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18</w:delText>
        </w:r>
        <w:r w:rsidRPr="0075512F" w:rsidDel="000A3E8D">
          <w:fldChar w:fldCharType="end"/>
        </w:r>
        <w:r w:rsidRPr="0075512F" w:rsidDel="000A3E8D">
          <w:delText xml:space="preserve"> Evolution </w:delText>
        </w:r>
        <w:r w:rsidR="00866C10" w:rsidRPr="0075512F" w:rsidDel="000A3E8D">
          <w:delText>des cash-flows – Option 2 – Contrat de Partenariat (Partenaire Public) – Variante B - 1 tablier</w:delText>
        </w:r>
        <w:bookmarkEnd w:id="6883"/>
      </w:del>
    </w:p>
    <w:p w14:paraId="4CF3236D" w14:textId="0A338E69" w:rsidR="00DD0303" w:rsidRPr="0075512F" w:rsidDel="000A3E8D" w:rsidRDefault="00DD0303" w:rsidP="000A3E8D">
      <w:pPr>
        <w:rPr>
          <w:del w:id="6885" w:author="Houyem Rais" w:date="2024-02-22T15:17:00Z"/>
          <w:b/>
          <w:i/>
          <w:iCs/>
          <w:szCs w:val="24"/>
        </w:rPr>
        <w:pPrChange w:id="6886" w:author="Houyem Rais" w:date="2024-02-22T15:17:00Z">
          <w:pPr>
            <w:spacing w:before="0" w:after="0" w:line="240" w:lineRule="auto"/>
            <w:jc w:val="left"/>
          </w:pPr>
        </w:pPrChange>
      </w:pPr>
    </w:p>
    <w:p w14:paraId="467C0B99" w14:textId="2FEADEFE" w:rsidR="003342B5" w:rsidRPr="0075512F" w:rsidDel="000A3E8D" w:rsidRDefault="003342B5" w:rsidP="000A3E8D">
      <w:pPr>
        <w:rPr>
          <w:del w:id="6887" w:author="Houyem Rais" w:date="2024-02-22T15:17:00Z"/>
        </w:rPr>
        <w:pPrChange w:id="6888" w:author="Houyem Rais" w:date="2024-02-22T15:17:00Z">
          <w:pPr>
            <w:pStyle w:val="Titre4"/>
          </w:pPr>
        </w:pPrChange>
      </w:pPr>
      <w:bookmarkStart w:id="6889" w:name="_Toc142174735"/>
      <w:del w:id="6890" w:author="Houyem Rais" w:date="2024-02-22T15:17:00Z">
        <w:r w:rsidRPr="0075512F" w:rsidDel="000A3E8D">
          <w:delText>Option 3 : EPC</w:delText>
        </w:r>
        <w:r w:rsidR="00664424" w:rsidRPr="0075512F" w:rsidDel="000A3E8D">
          <w:delText>+</w:delText>
        </w:r>
        <w:r w:rsidRPr="0075512F" w:rsidDel="000A3E8D">
          <w:delText>F</w:delText>
        </w:r>
        <w:r w:rsidR="00664424" w:rsidRPr="0075512F" w:rsidDel="000A3E8D">
          <w:delText xml:space="preserve"> </w:delText>
        </w:r>
        <w:r w:rsidR="00664424" w:rsidRPr="0075512F" w:rsidDel="000A3E8D">
          <w:rPr>
            <w:rFonts w:eastAsia="Calibri"/>
          </w:rPr>
          <w:delText>+ Contrat d’E&amp;M</w:delText>
        </w:r>
        <w:bookmarkEnd w:id="6889"/>
      </w:del>
    </w:p>
    <w:p w14:paraId="473D9500" w14:textId="26398439" w:rsidR="003342B5" w:rsidRPr="0075512F" w:rsidDel="000A3E8D" w:rsidRDefault="00412178" w:rsidP="000A3E8D">
      <w:pPr>
        <w:rPr>
          <w:del w:id="6891" w:author="Houyem Rais" w:date="2024-02-22T15:17:00Z"/>
          <w:rFonts w:eastAsia="Calibri"/>
        </w:rPr>
        <w:pPrChange w:id="6892" w:author="Houyem Rais" w:date="2024-02-22T15:17:00Z">
          <w:pPr/>
        </w:pPrChange>
      </w:pPr>
      <w:del w:id="6893" w:author="Houyem Rais" w:date="2024-02-22T15:17:00Z">
        <w:r w:rsidRPr="0075512F" w:rsidDel="000A3E8D">
          <w:rPr>
            <w:rFonts w:eastAsia="Calibri"/>
          </w:rPr>
          <w:delText xml:space="preserve">Selon cette option, </w:delText>
        </w:r>
        <w:r w:rsidR="00E538C2" w:rsidRPr="0075512F" w:rsidDel="000A3E8D">
          <w:rPr>
            <w:rFonts w:eastAsia="Calibri"/>
          </w:rPr>
          <w:delText>l</w:delText>
        </w:r>
        <w:r w:rsidR="009B0749" w:rsidRPr="0075512F" w:rsidDel="000A3E8D">
          <w:rPr>
            <w:rFonts w:eastAsia="Calibri"/>
          </w:rPr>
          <w:delText>e partenaire public finance la totalité du coût de construction moyennant un financement</w:delText>
        </w:r>
        <w:r w:rsidR="00664424" w:rsidRPr="0075512F" w:rsidDel="000A3E8D">
          <w:rPr>
            <w:rFonts w:eastAsia="Calibri"/>
          </w:rPr>
          <w:delText xml:space="preserve"> </w:delText>
        </w:r>
        <w:r w:rsidR="009B0749" w:rsidRPr="0075512F" w:rsidDel="000A3E8D">
          <w:rPr>
            <w:rFonts w:eastAsia="Calibri"/>
          </w:rPr>
          <w:delText>concessionnel</w:delText>
        </w:r>
        <w:r w:rsidR="00E538C2" w:rsidRPr="0075512F" w:rsidDel="000A3E8D">
          <w:rPr>
            <w:rFonts w:eastAsia="Calibri"/>
          </w:rPr>
          <w:delText xml:space="preserve"> et exploite</w:delText>
        </w:r>
        <w:r w:rsidR="004F43AD" w:rsidRPr="0075512F" w:rsidDel="000A3E8D">
          <w:rPr>
            <w:rFonts w:eastAsia="Calibri"/>
          </w:rPr>
          <w:delText xml:space="preserve"> le projet </w:delText>
        </w:r>
        <w:r w:rsidR="00E71BCE" w:rsidRPr="0075512F" w:rsidDel="000A3E8D">
          <w:rPr>
            <w:rFonts w:eastAsia="Calibri"/>
          </w:rPr>
          <w:delText>par ses</w:delText>
        </w:r>
        <w:r w:rsidR="004F43AD" w:rsidRPr="0075512F" w:rsidDel="000A3E8D">
          <w:rPr>
            <w:rFonts w:eastAsia="Calibri"/>
          </w:rPr>
          <w:delText xml:space="preserve"> propre</w:delText>
        </w:r>
        <w:r w:rsidR="00E71BCE" w:rsidRPr="0075512F" w:rsidDel="000A3E8D">
          <w:rPr>
            <w:rFonts w:eastAsia="Calibri"/>
          </w:rPr>
          <w:delText>s</w:delText>
        </w:r>
        <w:r w:rsidR="004F43AD" w:rsidRPr="0075512F" w:rsidDel="000A3E8D">
          <w:rPr>
            <w:rFonts w:eastAsia="Calibri"/>
          </w:rPr>
          <w:delText xml:space="preserve"> </w:delText>
        </w:r>
        <w:r w:rsidR="00E71BCE" w:rsidRPr="0075512F" w:rsidDel="000A3E8D">
          <w:rPr>
            <w:rFonts w:eastAsia="Calibri"/>
          </w:rPr>
          <w:delText>moyens</w:delText>
        </w:r>
        <w:r w:rsidR="004F43AD" w:rsidRPr="0075512F" w:rsidDel="000A3E8D">
          <w:rPr>
            <w:rFonts w:eastAsia="Calibri"/>
          </w:rPr>
          <w:delText>.</w:delText>
        </w:r>
      </w:del>
    </w:p>
    <w:p w14:paraId="4ECF3CF7" w14:textId="510EB7F3" w:rsidR="00795002" w:rsidRPr="0075512F" w:rsidDel="000A3E8D" w:rsidRDefault="00795002" w:rsidP="000A3E8D">
      <w:pPr>
        <w:rPr>
          <w:del w:id="6894" w:author="Houyem Rais" w:date="2024-02-22T15:17:00Z"/>
        </w:rPr>
        <w:pPrChange w:id="6895" w:author="Houyem Rais" w:date="2024-02-22T15:17:00Z">
          <w:pPr>
            <w:pStyle w:val="Caption"/>
          </w:pPr>
        </w:pPrChange>
      </w:pPr>
      <w:bookmarkStart w:id="6896" w:name="_Toc144481100"/>
      <w:del w:id="6897"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B7019E" w:rsidDel="000A3E8D">
          <w:rPr>
            <w:noProof/>
          </w:rPr>
          <w:delText>32</w:delText>
        </w:r>
        <w:r w:rsidRPr="0075512F" w:rsidDel="000A3E8D">
          <w:fldChar w:fldCharType="end"/>
        </w:r>
        <w:r w:rsidRPr="0075512F" w:rsidDel="000A3E8D">
          <w:delText xml:space="preserve"> Emplois et ressources à la fin de la période de construction – Option 3 – EPC+F + Contrat d’E&amp;M (Partenaire public) – Variante B - 1 tablier</w:delText>
        </w:r>
        <w:bookmarkEnd w:id="6896"/>
      </w:del>
    </w:p>
    <w:tbl>
      <w:tblPr>
        <w:tblW w:w="10207" w:type="dxa"/>
        <w:tblLook w:val="04A0" w:firstRow="1" w:lastRow="0" w:firstColumn="1" w:lastColumn="0" w:noHBand="0" w:noVBand="1"/>
      </w:tblPr>
      <w:tblGrid>
        <w:gridCol w:w="3329"/>
        <w:gridCol w:w="977"/>
        <w:gridCol w:w="1543"/>
        <w:gridCol w:w="1807"/>
        <w:gridCol w:w="1008"/>
        <w:gridCol w:w="1543"/>
      </w:tblGrid>
      <w:tr w:rsidR="008115B7" w:rsidRPr="0075512F" w:rsidDel="000A3E8D" w14:paraId="25832346" w14:textId="6ABFD29E" w:rsidTr="008F7A03">
        <w:trPr>
          <w:trHeight w:val="397"/>
          <w:del w:id="6898" w:author="Houyem Rais" w:date="2024-02-22T15:17:00Z"/>
        </w:trPr>
        <w:tc>
          <w:tcPr>
            <w:tcW w:w="584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79CFB7" w14:textId="58F3B9D5" w:rsidR="008115B7" w:rsidRPr="0075512F" w:rsidDel="000A3E8D" w:rsidRDefault="008115B7" w:rsidP="000A3E8D">
            <w:pPr>
              <w:rPr>
                <w:del w:id="6899" w:author="Houyem Rais" w:date="2024-02-22T15:17:00Z"/>
                <w:rFonts w:cstheme="minorHAnsi"/>
                <w:b/>
                <w:bCs/>
                <w:lang w:eastAsia="en-GB"/>
              </w:rPr>
              <w:pPrChange w:id="6900" w:author="Houyem Rais" w:date="2024-02-22T15:17:00Z">
                <w:pPr>
                  <w:spacing w:after="0"/>
                  <w:jc w:val="left"/>
                </w:pPr>
              </w:pPrChange>
            </w:pPr>
            <w:del w:id="6901" w:author="Houyem Rais" w:date="2024-02-22T15:17:00Z">
              <w:r w:rsidRPr="0075512F" w:rsidDel="000A3E8D">
                <w:rPr>
                  <w:rFonts w:cstheme="minorHAnsi"/>
                  <w:b/>
                  <w:bCs/>
                  <w:lang w:eastAsia="en-GB"/>
                </w:rPr>
                <w:delText>Emplois (en MDT)</w:delText>
              </w:r>
            </w:del>
          </w:p>
        </w:tc>
        <w:tc>
          <w:tcPr>
            <w:tcW w:w="4358"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0C22938C" w14:textId="710BBF89" w:rsidR="008115B7" w:rsidRPr="0075512F" w:rsidDel="000A3E8D" w:rsidRDefault="008115B7" w:rsidP="000A3E8D">
            <w:pPr>
              <w:rPr>
                <w:del w:id="6902" w:author="Houyem Rais" w:date="2024-02-22T15:17:00Z"/>
                <w:rFonts w:cstheme="minorHAnsi"/>
                <w:b/>
                <w:bCs/>
                <w:lang w:eastAsia="en-GB"/>
              </w:rPr>
              <w:pPrChange w:id="6903" w:author="Houyem Rais" w:date="2024-02-22T15:17:00Z">
                <w:pPr>
                  <w:spacing w:after="0"/>
                  <w:jc w:val="left"/>
                </w:pPr>
              </w:pPrChange>
            </w:pPr>
            <w:del w:id="6904" w:author="Houyem Rais" w:date="2024-02-22T15:17:00Z">
              <w:r w:rsidRPr="0075512F" w:rsidDel="000A3E8D">
                <w:rPr>
                  <w:rFonts w:cstheme="minorHAnsi"/>
                  <w:b/>
                  <w:bCs/>
                  <w:lang w:eastAsia="en-GB"/>
                </w:rPr>
                <w:delText>Ressources (en MDT)</w:delText>
              </w:r>
            </w:del>
          </w:p>
        </w:tc>
      </w:tr>
      <w:tr w:rsidR="008F7A03" w:rsidRPr="0075512F" w:rsidDel="000A3E8D" w14:paraId="49F0850C" w14:textId="62DE601B" w:rsidTr="008F7A03">
        <w:trPr>
          <w:trHeight w:val="138"/>
          <w:del w:id="6905" w:author="Houyem Rais" w:date="2024-02-22T15:17:00Z"/>
        </w:trPr>
        <w:tc>
          <w:tcPr>
            <w:tcW w:w="3329" w:type="dxa"/>
            <w:tcBorders>
              <w:top w:val="nil"/>
              <w:left w:val="single" w:sz="4" w:space="0" w:color="auto"/>
              <w:bottom w:val="single" w:sz="4" w:space="0" w:color="auto"/>
              <w:right w:val="single" w:sz="4" w:space="0" w:color="auto"/>
            </w:tcBorders>
            <w:shd w:val="clear" w:color="auto" w:fill="auto"/>
            <w:noWrap/>
            <w:vAlign w:val="bottom"/>
          </w:tcPr>
          <w:p w14:paraId="32ECFDDC" w14:textId="046630A8" w:rsidR="008F7A03" w:rsidRPr="0075512F" w:rsidDel="000A3E8D" w:rsidRDefault="008F7A03" w:rsidP="000A3E8D">
            <w:pPr>
              <w:rPr>
                <w:del w:id="6906" w:author="Houyem Rais" w:date="2024-02-22T15:17:00Z"/>
                <w:rFonts w:cstheme="minorHAnsi"/>
                <w:lang w:eastAsia="en-GB"/>
              </w:rPr>
              <w:pPrChange w:id="6907" w:author="Houyem Rais" w:date="2024-02-22T15:17:00Z">
                <w:pPr>
                  <w:spacing w:after="0"/>
                  <w:jc w:val="left"/>
                </w:pPr>
              </w:pPrChange>
            </w:pPr>
            <w:del w:id="6908" w:author="Houyem Rais" w:date="2024-02-22T15:17:00Z">
              <w:r w:rsidRPr="0075512F" w:rsidDel="000A3E8D">
                <w:rPr>
                  <w:rFonts w:cstheme="minorHAnsi"/>
                  <w:lang w:eastAsia="en-GB"/>
                </w:rPr>
                <w:delText>Coût de construction</w:delText>
              </w:r>
            </w:del>
          </w:p>
        </w:tc>
        <w:tc>
          <w:tcPr>
            <w:tcW w:w="977" w:type="dxa"/>
            <w:tcBorders>
              <w:top w:val="nil"/>
              <w:left w:val="nil"/>
              <w:bottom w:val="single" w:sz="4" w:space="0" w:color="auto"/>
              <w:right w:val="single" w:sz="4" w:space="0" w:color="auto"/>
            </w:tcBorders>
            <w:shd w:val="clear" w:color="auto" w:fill="auto"/>
            <w:noWrap/>
          </w:tcPr>
          <w:p w14:paraId="48D3BB0F" w14:textId="334417AC" w:rsidR="008F7A03" w:rsidRPr="0075512F" w:rsidDel="000A3E8D" w:rsidRDefault="008F7A03" w:rsidP="000A3E8D">
            <w:pPr>
              <w:rPr>
                <w:del w:id="6909" w:author="Houyem Rais" w:date="2024-02-22T15:17:00Z"/>
                <w:rFonts w:cstheme="minorHAnsi"/>
                <w:lang w:eastAsia="en-GB"/>
              </w:rPr>
              <w:pPrChange w:id="6910" w:author="Houyem Rais" w:date="2024-02-22T15:17:00Z">
                <w:pPr>
                  <w:spacing w:after="0"/>
                  <w:jc w:val="center"/>
                </w:pPr>
              </w:pPrChange>
            </w:pPr>
            <w:ins w:id="6911" w:author="Farouk Bouhafs" w:date="2023-12-21T18:10:00Z">
              <w:del w:id="6912" w:author="Houyem Rais" w:date="2024-02-22T15:17:00Z">
                <w:r w:rsidRPr="00FD13D1" w:rsidDel="000A3E8D">
                  <w:delText>489</w:delText>
                </w:r>
              </w:del>
            </w:ins>
            <w:del w:id="6913" w:author="Houyem Rais" w:date="2024-02-22T15:17:00Z">
              <w:r w:rsidRPr="0075512F" w:rsidDel="000A3E8D">
                <w:delText>600</w:delText>
              </w:r>
            </w:del>
          </w:p>
        </w:tc>
        <w:tc>
          <w:tcPr>
            <w:tcW w:w="1543" w:type="dxa"/>
            <w:tcBorders>
              <w:top w:val="nil"/>
              <w:left w:val="nil"/>
              <w:bottom w:val="single" w:sz="4" w:space="0" w:color="auto"/>
              <w:right w:val="single" w:sz="4" w:space="0" w:color="auto"/>
            </w:tcBorders>
            <w:shd w:val="clear" w:color="auto" w:fill="auto"/>
            <w:noWrap/>
          </w:tcPr>
          <w:p w14:paraId="7DBC1BFE" w14:textId="57C49FFE" w:rsidR="008F7A03" w:rsidRPr="0075512F" w:rsidDel="000A3E8D" w:rsidRDefault="008F7A03" w:rsidP="000A3E8D">
            <w:pPr>
              <w:rPr>
                <w:del w:id="6914" w:author="Houyem Rais" w:date="2024-02-22T15:17:00Z"/>
                <w:rFonts w:cstheme="minorHAnsi"/>
                <w:lang w:eastAsia="en-GB"/>
              </w:rPr>
              <w:pPrChange w:id="6915" w:author="Houyem Rais" w:date="2024-02-22T15:17:00Z">
                <w:pPr>
                  <w:spacing w:after="0"/>
                  <w:jc w:val="center"/>
                </w:pPr>
              </w:pPrChange>
            </w:pPr>
            <w:ins w:id="6916" w:author="Farouk Bouhafs" w:date="2023-12-21T18:10:00Z">
              <w:del w:id="6917" w:author="Houyem Rais" w:date="2024-02-22T15:17:00Z">
                <w:r w:rsidRPr="00FD13D1" w:rsidDel="000A3E8D">
                  <w:delText>94,0%</w:delText>
                </w:r>
              </w:del>
            </w:ins>
            <w:del w:id="6918" w:author="Houyem Rais" w:date="2024-02-22T15:17:00Z">
              <w:r w:rsidRPr="0075512F" w:rsidDel="000A3E8D">
                <w:delText>94</w:delText>
              </w:r>
              <w:r w:rsidDel="000A3E8D">
                <w:delText>,</w:delText>
              </w:r>
              <w:r w:rsidRPr="0075512F" w:rsidDel="000A3E8D">
                <w:delText>0%</w:delText>
              </w:r>
            </w:del>
          </w:p>
        </w:tc>
        <w:tc>
          <w:tcPr>
            <w:tcW w:w="1807" w:type="dxa"/>
            <w:tcBorders>
              <w:top w:val="nil"/>
              <w:left w:val="nil"/>
              <w:bottom w:val="single" w:sz="4" w:space="0" w:color="auto"/>
              <w:right w:val="single" w:sz="4" w:space="0" w:color="auto"/>
            </w:tcBorders>
            <w:shd w:val="clear" w:color="auto" w:fill="auto"/>
            <w:noWrap/>
          </w:tcPr>
          <w:p w14:paraId="348ACE8B" w14:textId="43687128" w:rsidR="008F7A03" w:rsidRPr="0075512F" w:rsidDel="000A3E8D" w:rsidRDefault="008F7A03" w:rsidP="000A3E8D">
            <w:pPr>
              <w:rPr>
                <w:del w:id="6919" w:author="Houyem Rais" w:date="2024-02-22T15:17:00Z"/>
                <w:rFonts w:cstheme="minorHAnsi"/>
                <w:lang w:eastAsia="en-GB"/>
              </w:rPr>
              <w:pPrChange w:id="6920" w:author="Houyem Rais" w:date="2024-02-22T15:17:00Z">
                <w:pPr>
                  <w:spacing w:after="0"/>
                  <w:jc w:val="left"/>
                </w:pPr>
              </w:pPrChange>
            </w:pPr>
            <w:del w:id="6921" w:author="Houyem Rais" w:date="2024-02-22T15:17:00Z">
              <w:r w:rsidRPr="0075512F" w:rsidDel="000A3E8D">
                <w:rPr>
                  <w:rFonts w:cstheme="minorHAnsi"/>
                </w:rPr>
                <w:delText>Dette</w:delText>
              </w:r>
            </w:del>
          </w:p>
        </w:tc>
        <w:tc>
          <w:tcPr>
            <w:tcW w:w="1008" w:type="dxa"/>
            <w:tcBorders>
              <w:top w:val="nil"/>
              <w:left w:val="nil"/>
              <w:bottom w:val="single" w:sz="4" w:space="0" w:color="auto"/>
              <w:right w:val="single" w:sz="4" w:space="0" w:color="auto"/>
            </w:tcBorders>
            <w:shd w:val="clear" w:color="auto" w:fill="auto"/>
            <w:noWrap/>
          </w:tcPr>
          <w:p w14:paraId="4C227A4B" w14:textId="1827E22D" w:rsidR="008F7A03" w:rsidRPr="0075512F" w:rsidDel="000A3E8D" w:rsidRDefault="008F7A03" w:rsidP="000A3E8D">
            <w:pPr>
              <w:rPr>
                <w:del w:id="6922" w:author="Houyem Rais" w:date="2024-02-22T15:17:00Z"/>
                <w:rFonts w:cstheme="minorHAnsi"/>
                <w:lang w:eastAsia="en-GB"/>
              </w:rPr>
              <w:pPrChange w:id="6923" w:author="Houyem Rais" w:date="2024-02-22T15:17:00Z">
                <w:pPr>
                  <w:spacing w:after="0"/>
                  <w:jc w:val="center"/>
                </w:pPr>
              </w:pPrChange>
            </w:pPr>
            <w:ins w:id="6924" w:author="Farouk Bouhafs" w:date="2023-12-21T18:10:00Z">
              <w:del w:id="6925" w:author="Houyem Rais" w:date="2024-02-22T15:17:00Z">
                <w:r w:rsidRPr="00A0636F" w:rsidDel="000A3E8D">
                  <w:delText>512</w:delText>
                </w:r>
              </w:del>
            </w:ins>
            <w:del w:id="6926" w:author="Houyem Rais" w:date="2024-02-22T15:17:00Z">
              <w:r w:rsidRPr="0075512F" w:rsidDel="000A3E8D">
                <w:delText>629</w:delText>
              </w:r>
            </w:del>
          </w:p>
        </w:tc>
        <w:tc>
          <w:tcPr>
            <w:tcW w:w="1543" w:type="dxa"/>
            <w:tcBorders>
              <w:top w:val="nil"/>
              <w:left w:val="nil"/>
              <w:bottom w:val="single" w:sz="4" w:space="0" w:color="auto"/>
              <w:right w:val="single" w:sz="4" w:space="0" w:color="auto"/>
            </w:tcBorders>
            <w:shd w:val="clear" w:color="auto" w:fill="auto"/>
            <w:noWrap/>
          </w:tcPr>
          <w:p w14:paraId="61BA7A3E" w14:textId="0AD32FD3" w:rsidR="008F7A03" w:rsidRPr="0075512F" w:rsidDel="000A3E8D" w:rsidRDefault="008F7A03" w:rsidP="000A3E8D">
            <w:pPr>
              <w:rPr>
                <w:del w:id="6927" w:author="Houyem Rais" w:date="2024-02-22T15:17:00Z"/>
                <w:rFonts w:cstheme="minorHAnsi"/>
                <w:lang w:eastAsia="en-GB"/>
              </w:rPr>
              <w:pPrChange w:id="6928" w:author="Houyem Rais" w:date="2024-02-22T15:17:00Z">
                <w:pPr>
                  <w:spacing w:after="0"/>
                  <w:jc w:val="center"/>
                </w:pPr>
              </w:pPrChange>
            </w:pPr>
            <w:ins w:id="6929" w:author="Farouk Bouhafs" w:date="2023-12-21T18:10:00Z">
              <w:del w:id="6930" w:author="Houyem Rais" w:date="2024-02-22T15:17:00Z">
                <w:r w:rsidRPr="00A0636F" w:rsidDel="000A3E8D">
                  <w:delText>98,5%</w:delText>
                </w:r>
              </w:del>
            </w:ins>
            <w:del w:id="6931" w:author="Houyem Rais" w:date="2024-02-22T15:17:00Z">
              <w:r w:rsidRPr="0075512F" w:rsidDel="000A3E8D">
                <w:delText>98</w:delText>
              </w:r>
              <w:r w:rsidDel="000A3E8D">
                <w:delText>,</w:delText>
              </w:r>
              <w:r w:rsidRPr="0075512F" w:rsidDel="000A3E8D">
                <w:delText>5%</w:delText>
              </w:r>
            </w:del>
          </w:p>
        </w:tc>
      </w:tr>
      <w:tr w:rsidR="008F7A03" w:rsidRPr="0075512F" w:rsidDel="000A3E8D" w14:paraId="2AB111F8" w14:textId="08CCFBC2" w:rsidTr="008F7A03">
        <w:trPr>
          <w:trHeight w:val="53"/>
          <w:del w:id="6932" w:author="Houyem Rais" w:date="2024-02-22T15:17:00Z"/>
        </w:trPr>
        <w:tc>
          <w:tcPr>
            <w:tcW w:w="3329" w:type="dxa"/>
            <w:tcBorders>
              <w:top w:val="nil"/>
              <w:left w:val="single" w:sz="4" w:space="0" w:color="auto"/>
              <w:bottom w:val="single" w:sz="4" w:space="0" w:color="auto"/>
              <w:right w:val="single" w:sz="4" w:space="0" w:color="auto"/>
            </w:tcBorders>
            <w:shd w:val="clear" w:color="auto" w:fill="auto"/>
            <w:noWrap/>
            <w:vAlign w:val="bottom"/>
            <w:hideMark/>
          </w:tcPr>
          <w:p w14:paraId="2B2D061C" w14:textId="634C9A1C" w:rsidR="008F7A03" w:rsidRPr="0075512F" w:rsidDel="000A3E8D" w:rsidRDefault="008F7A03" w:rsidP="000A3E8D">
            <w:pPr>
              <w:rPr>
                <w:del w:id="6933" w:author="Houyem Rais" w:date="2024-02-22T15:17:00Z"/>
                <w:rFonts w:cstheme="minorHAnsi"/>
                <w:lang w:eastAsia="en-GB"/>
              </w:rPr>
              <w:pPrChange w:id="6934" w:author="Houyem Rais" w:date="2024-02-22T15:17:00Z">
                <w:pPr>
                  <w:spacing w:after="0"/>
                  <w:jc w:val="left"/>
                </w:pPr>
              </w:pPrChange>
            </w:pPr>
            <w:del w:id="6935" w:author="Houyem Rais" w:date="2024-02-22T15:17:00Z">
              <w:r w:rsidRPr="0075512F" w:rsidDel="000A3E8D">
                <w:rPr>
                  <w:rFonts w:cstheme="minorHAnsi"/>
                </w:rPr>
                <w:delText>Intérêts intercalaires</w:delText>
              </w:r>
            </w:del>
          </w:p>
        </w:tc>
        <w:tc>
          <w:tcPr>
            <w:tcW w:w="977" w:type="dxa"/>
            <w:tcBorders>
              <w:top w:val="nil"/>
              <w:left w:val="nil"/>
              <w:bottom w:val="single" w:sz="4" w:space="0" w:color="auto"/>
              <w:right w:val="single" w:sz="4" w:space="0" w:color="auto"/>
            </w:tcBorders>
            <w:shd w:val="clear" w:color="auto" w:fill="auto"/>
            <w:noWrap/>
          </w:tcPr>
          <w:p w14:paraId="79503776" w14:textId="622E4DD2" w:rsidR="008F7A03" w:rsidRPr="0075512F" w:rsidDel="000A3E8D" w:rsidRDefault="008F7A03" w:rsidP="000A3E8D">
            <w:pPr>
              <w:rPr>
                <w:del w:id="6936" w:author="Houyem Rais" w:date="2024-02-22T15:17:00Z"/>
                <w:rFonts w:cstheme="minorHAnsi"/>
                <w:lang w:eastAsia="en-GB"/>
              </w:rPr>
              <w:pPrChange w:id="6937" w:author="Houyem Rais" w:date="2024-02-22T15:17:00Z">
                <w:pPr>
                  <w:spacing w:after="0"/>
                  <w:jc w:val="center"/>
                </w:pPr>
              </w:pPrChange>
            </w:pPr>
            <w:ins w:id="6938" w:author="Farouk Bouhafs" w:date="2023-12-21T18:10:00Z">
              <w:del w:id="6939" w:author="Houyem Rais" w:date="2024-02-22T15:17:00Z">
                <w:r w:rsidRPr="00FD13D1" w:rsidDel="000A3E8D">
                  <w:delText>23</w:delText>
                </w:r>
              </w:del>
            </w:ins>
            <w:del w:id="6940" w:author="Houyem Rais" w:date="2024-02-22T15:17:00Z">
              <w:r w:rsidRPr="0075512F" w:rsidDel="000A3E8D">
                <w:delText>29</w:delText>
              </w:r>
            </w:del>
          </w:p>
        </w:tc>
        <w:tc>
          <w:tcPr>
            <w:tcW w:w="1543" w:type="dxa"/>
            <w:tcBorders>
              <w:top w:val="nil"/>
              <w:left w:val="nil"/>
              <w:bottom w:val="single" w:sz="4" w:space="0" w:color="auto"/>
              <w:right w:val="single" w:sz="4" w:space="0" w:color="auto"/>
            </w:tcBorders>
            <w:shd w:val="clear" w:color="auto" w:fill="auto"/>
            <w:noWrap/>
          </w:tcPr>
          <w:p w14:paraId="156C9B29" w14:textId="6400CCF5" w:rsidR="008F7A03" w:rsidRPr="0075512F" w:rsidDel="000A3E8D" w:rsidRDefault="008F7A03" w:rsidP="000A3E8D">
            <w:pPr>
              <w:rPr>
                <w:del w:id="6941" w:author="Houyem Rais" w:date="2024-02-22T15:17:00Z"/>
                <w:rFonts w:cstheme="minorHAnsi"/>
                <w:lang w:eastAsia="en-GB"/>
              </w:rPr>
              <w:pPrChange w:id="6942" w:author="Houyem Rais" w:date="2024-02-22T15:17:00Z">
                <w:pPr>
                  <w:spacing w:after="0"/>
                  <w:jc w:val="center"/>
                </w:pPr>
              </w:pPrChange>
            </w:pPr>
            <w:ins w:id="6943" w:author="Farouk Bouhafs" w:date="2023-12-21T18:10:00Z">
              <w:del w:id="6944" w:author="Houyem Rais" w:date="2024-02-22T15:17:00Z">
                <w:r w:rsidRPr="00FD13D1" w:rsidDel="000A3E8D">
                  <w:delText>4,5%</w:delText>
                </w:r>
              </w:del>
            </w:ins>
            <w:del w:id="6945" w:author="Houyem Rais" w:date="2024-02-22T15:17:00Z">
              <w:r w:rsidRPr="0075512F" w:rsidDel="000A3E8D">
                <w:delText>4</w:delText>
              </w:r>
              <w:r w:rsidDel="000A3E8D">
                <w:delText>,</w:delText>
              </w:r>
              <w:r w:rsidRPr="0075512F" w:rsidDel="000A3E8D">
                <w:delText>5%</w:delText>
              </w:r>
            </w:del>
          </w:p>
        </w:tc>
        <w:tc>
          <w:tcPr>
            <w:tcW w:w="1807" w:type="dxa"/>
            <w:tcBorders>
              <w:top w:val="nil"/>
              <w:left w:val="nil"/>
              <w:bottom w:val="single" w:sz="4" w:space="0" w:color="auto"/>
              <w:right w:val="single" w:sz="4" w:space="0" w:color="auto"/>
            </w:tcBorders>
            <w:shd w:val="clear" w:color="auto" w:fill="auto"/>
            <w:noWrap/>
          </w:tcPr>
          <w:p w14:paraId="02893FF3" w14:textId="2B70B69A" w:rsidR="008F7A03" w:rsidRPr="0075512F" w:rsidDel="000A3E8D" w:rsidRDefault="008F7A03" w:rsidP="000A3E8D">
            <w:pPr>
              <w:rPr>
                <w:del w:id="6946" w:author="Houyem Rais" w:date="2024-02-22T15:17:00Z"/>
                <w:rFonts w:cstheme="minorHAnsi"/>
                <w:lang w:eastAsia="en-GB"/>
              </w:rPr>
              <w:pPrChange w:id="6947" w:author="Houyem Rais" w:date="2024-02-22T15:17:00Z">
                <w:pPr>
                  <w:spacing w:after="0"/>
                  <w:jc w:val="left"/>
                </w:pPr>
              </w:pPrChange>
            </w:pPr>
            <w:del w:id="6948" w:author="Houyem Rais" w:date="2024-02-22T15:17:00Z">
              <w:r w:rsidRPr="0075512F" w:rsidDel="000A3E8D">
                <w:rPr>
                  <w:rFonts w:cstheme="minorHAnsi"/>
                  <w:lang w:eastAsia="en-GB"/>
                </w:rPr>
                <w:delText>Budget de l’Etat</w:delText>
              </w:r>
            </w:del>
          </w:p>
        </w:tc>
        <w:tc>
          <w:tcPr>
            <w:tcW w:w="1008" w:type="dxa"/>
            <w:tcBorders>
              <w:top w:val="nil"/>
              <w:left w:val="nil"/>
              <w:bottom w:val="single" w:sz="4" w:space="0" w:color="auto"/>
              <w:right w:val="single" w:sz="4" w:space="0" w:color="auto"/>
            </w:tcBorders>
            <w:shd w:val="clear" w:color="auto" w:fill="auto"/>
            <w:noWrap/>
          </w:tcPr>
          <w:p w14:paraId="66670EC3" w14:textId="16BB9DCF" w:rsidR="008F7A03" w:rsidRPr="0075512F" w:rsidDel="000A3E8D" w:rsidRDefault="008F7A03" w:rsidP="000A3E8D">
            <w:pPr>
              <w:rPr>
                <w:del w:id="6949" w:author="Houyem Rais" w:date="2024-02-22T15:17:00Z"/>
                <w:rFonts w:cstheme="minorHAnsi"/>
                <w:lang w:eastAsia="en-GB"/>
              </w:rPr>
              <w:pPrChange w:id="6950" w:author="Houyem Rais" w:date="2024-02-22T15:17:00Z">
                <w:pPr>
                  <w:spacing w:after="0"/>
                  <w:jc w:val="center"/>
                </w:pPr>
              </w:pPrChange>
            </w:pPr>
            <w:ins w:id="6951" w:author="Farouk Bouhafs" w:date="2023-12-21T18:10:00Z">
              <w:del w:id="6952" w:author="Houyem Rais" w:date="2024-02-22T15:17:00Z">
                <w:r w:rsidRPr="00A0636F" w:rsidDel="000A3E8D">
                  <w:delText>8</w:delText>
                </w:r>
              </w:del>
            </w:ins>
            <w:del w:id="6953" w:author="Houyem Rais" w:date="2024-02-22T15:17:00Z">
              <w:r w:rsidRPr="0075512F" w:rsidDel="000A3E8D">
                <w:delText>10</w:delText>
              </w:r>
            </w:del>
          </w:p>
        </w:tc>
        <w:tc>
          <w:tcPr>
            <w:tcW w:w="1543" w:type="dxa"/>
            <w:tcBorders>
              <w:top w:val="nil"/>
              <w:left w:val="nil"/>
              <w:bottom w:val="single" w:sz="4" w:space="0" w:color="auto"/>
              <w:right w:val="single" w:sz="4" w:space="0" w:color="auto"/>
            </w:tcBorders>
            <w:shd w:val="clear" w:color="auto" w:fill="auto"/>
            <w:noWrap/>
          </w:tcPr>
          <w:p w14:paraId="1AAE459B" w14:textId="3A0C66B5" w:rsidR="008F7A03" w:rsidRPr="0075512F" w:rsidDel="000A3E8D" w:rsidRDefault="008F7A03" w:rsidP="000A3E8D">
            <w:pPr>
              <w:rPr>
                <w:del w:id="6954" w:author="Houyem Rais" w:date="2024-02-22T15:17:00Z"/>
                <w:rFonts w:cstheme="minorHAnsi"/>
                <w:lang w:eastAsia="en-GB"/>
              </w:rPr>
              <w:pPrChange w:id="6955" w:author="Houyem Rais" w:date="2024-02-22T15:17:00Z">
                <w:pPr>
                  <w:spacing w:after="0"/>
                  <w:jc w:val="center"/>
                </w:pPr>
              </w:pPrChange>
            </w:pPr>
            <w:ins w:id="6956" w:author="Farouk Bouhafs" w:date="2023-12-21T18:10:00Z">
              <w:del w:id="6957" w:author="Houyem Rais" w:date="2024-02-22T15:17:00Z">
                <w:r w:rsidRPr="00A0636F" w:rsidDel="000A3E8D">
                  <w:delText>1,5%</w:delText>
                </w:r>
              </w:del>
            </w:ins>
            <w:del w:id="6958" w:author="Houyem Rais" w:date="2024-02-22T15:17:00Z">
              <w:r w:rsidRPr="0075512F" w:rsidDel="000A3E8D">
                <w:delText>1</w:delText>
              </w:r>
              <w:r w:rsidDel="000A3E8D">
                <w:delText>,</w:delText>
              </w:r>
              <w:r w:rsidRPr="0075512F" w:rsidDel="000A3E8D">
                <w:delText>5%</w:delText>
              </w:r>
            </w:del>
          </w:p>
        </w:tc>
      </w:tr>
      <w:tr w:rsidR="008F7A03" w:rsidRPr="0075512F" w:rsidDel="000A3E8D" w14:paraId="1E420749" w14:textId="27115050" w:rsidTr="008F7A03">
        <w:trPr>
          <w:trHeight w:val="90"/>
          <w:del w:id="6959" w:author="Houyem Rais" w:date="2024-02-22T15:17:00Z"/>
        </w:trPr>
        <w:tc>
          <w:tcPr>
            <w:tcW w:w="3329" w:type="dxa"/>
            <w:tcBorders>
              <w:top w:val="nil"/>
              <w:left w:val="single" w:sz="4" w:space="0" w:color="auto"/>
              <w:bottom w:val="single" w:sz="4" w:space="0" w:color="auto"/>
              <w:right w:val="single" w:sz="4" w:space="0" w:color="auto"/>
            </w:tcBorders>
            <w:shd w:val="clear" w:color="auto" w:fill="auto"/>
            <w:noWrap/>
            <w:vAlign w:val="bottom"/>
          </w:tcPr>
          <w:p w14:paraId="660B1595" w14:textId="305D607E" w:rsidR="008F7A03" w:rsidRPr="0075512F" w:rsidDel="000A3E8D" w:rsidRDefault="008F7A03" w:rsidP="000A3E8D">
            <w:pPr>
              <w:rPr>
                <w:del w:id="6960" w:author="Houyem Rais" w:date="2024-02-22T15:17:00Z"/>
                <w:rFonts w:cstheme="minorHAnsi"/>
                <w:b/>
                <w:bCs/>
                <w:lang w:eastAsia="en-GB"/>
              </w:rPr>
              <w:pPrChange w:id="6961" w:author="Houyem Rais" w:date="2024-02-22T15:17:00Z">
                <w:pPr>
                  <w:spacing w:after="0"/>
                  <w:jc w:val="left"/>
                </w:pPr>
              </w:pPrChange>
            </w:pPr>
            <w:del w:id="6962" w:author="Houyem Rais" w:date="2024-02-22T15:17:00Z">
              <w:r w:rsidRPr="0075512F" w:rsidDel="000A3E8D">
                <w:rPr>
                  <w:rFonts w:cstheme="minorHAnsi"/>
                  <w:lang w:eastAsia="en-GB"/>
                </w:rPr>
                <w:delText>Frais de dossier (commission d’engagement + commission d’arrangement)</w:delText>
              </w:r>
            </w:del>
          </w:p>
        </w:tc>
        <w:tc>
          <w:tcPr>
            <w:tcW w:w="977" w:type="dxa"/>
            <w:tcBorders>
              <w:top w:val="nil"/>
              <w:left w:val="nil"/>
              <w:bottom w:val="single" w:sz="4" w:space="0" w:color="auto"/>
              <w:right w:val="single" w:sz="4" w:space="0" w:color="auto"/>
            </w:tcBorders>
            <w:shd w:val="clear" w:color="auto" w:fill="auto"/>
            <w:noWrap/>
          </w:tcPr>
          <w:p w14:paraId="5247E1B3" w14:textId="26F25182" w:rsidR="008F7A03" w:rsidRPr="0075512F" w:rsidDel="000A3E8D" w:rsidRDefault="008F7A03" w:rsidP="000A3E8D">
            <w:pPr>
              <w:rPr>
                <w:del w:id="6963" w:author="Houyem Rais" w:date="2024-02-22T15:17:00Z"/>
                <w:rFonts w:cstheme="minorHAnsi"/>
                <w:lang w:eastAsia="en-GB"/>
              </w:rPr>
              <w:pPrChange w:id="6964" w:author="Houyem Rais" w:date="2024-02-22T15:17:00Z">
                <w:pPr>
                  <w:spacing w:after="0"/>
                  <w:jc w:val="center"/>
                </w:pPr>
              </w:pPrChange>
            </w:pPr>
            <w:ins w:id="6965" w:author="Farouk Bouhafs" w:date="2023-12-21T18:10:00Z">
              <w:del w:id="6966" w:author="Houyem Rais" w:date="2024-02-22T15:17:00Z">
                <w:r w:rsidRPr="00623D2D" w:rsidDel="000A3E8D">
                  <w:delText>8</w:delText>
                </w:r>
              </w:del>
            </w:ins>
            <w:del w:id="6967" w:author="Houyem Rais" w:date="2024-02-22T15:17:00Z">
              <w:r w:rsidRPr="0075512F" w:rsidDel="000A3E8D">
                <w:delText>10</w:delText>
              </w:r>
            </w:del>
          </w:p>
        </w:tc>
        <w:tc>
          <w:tcPr>
            <w:tcW w:w="1543" w:type="dxa"/>
            <w:tcBorders>
              <w:top w:val="nil"/>
              <w:left w:val="nil"/>
              <w:bottom w:val="single" w:sz="4" w:space="0" w:color="auto"/>
              <w:right w:val="single" w:sz="4" w:space="0" w:color="auto"/>
            </w:tcBorders>
            <w:shd w:val="clear" w:color="auto" w:fill="auto"/>
            <w:noWrap/>
          </w:tcPr>
          <w:p w14:paraId="2AAA7170" w14:textId="0F7FC137" w:rsidR="008F7A03" w:rsidRPr="0075512F" w:rsidDel="000A3E8D" w:rsidRDefault="008F7A03" w:rsidP="000A3E8D">
            <w:pPr>
              <w:rPr>
                <w:del w:id="6968" w:author="Houyem Rais" w:date="2024-02-22T15:17:00Z"/>
                <w:rFonts w:cstheme="minorHAnsi"/>
                <w:lang w:eastAsia="en-GB"/>
              </w:rPr>
              <w:pPrChange w:id="6969" w:author="Houyem Rais" w:date="2024-02-22T15:17:00Z">
                <w:pPr>
                  <w:spacing w:after="0"/>
                  <w:jc w:val="center"/>
                </w:pPr>
              </w:pPrChange>
            </w:pPr>
            <w:ins w:id="6970" w:author="Farouk Bouhafs" w:date="2023-12-21T18:10:00Z">
              <w:del w:id="6971" w:author="Houyem Rais" w:date="2024-02-22T15:17:00Z">
                <w:r w:rsidRPr="00623D2D" w:rsidDel="000A3E8D">
                  <w:delText>1,5%</w:delText>
                </w:r>
              </w:del>
            </w:ins>
            <w:del w:id="6972" w:author="Houyem Rais" w:date="2024-02-22T15:17:00Z">
              <w:r w:rsidRPr="0075512F" w:rsidDel="000A3E8D">
                <w:delText>1</w:delText>
              </w:r>
              <w:r w:rsidDel="000A3E8D">
                <w:delText>,</w:delText>
              </w:r>
              <w:r w:rsidRPr="0075512F" w:rsidDel="000A3E8D">
                <w:delText>5%</w:delText>
              </w:r>
            </w:del>
          </w:p>
        </w:tc>
        <w:tc>
          <w:tcPr>
            <w:tcW w:w="1807" w:type="dxa"/>
            <w:tcBorders>
              <w:top w:val="nil"/>
              <w:left w:val="nil"/>
              <w:bottom w:val="single" w:sz="4" w:space="0" w:color="auto"/>
              <w:right w:val="single" w:sz="4" w:space="0" w:color="auto"/>
            </w:tcBorders>
            <w:shd w:val="clear" w:color="auto" w:fill="auto"/>
            <w:noWrap/>
          </w:tcPr>
          <w:p w14:paraId="67CE8E42" w14:textId="33240444" w:rsidR="008F7A03" w:rsidRPr="0075512F" w:rsidDel="000A3E8D" w:rsidRDefault="008F7A03" w:rsidP="000A3E8D">
            <w:pPr>
              <w:rPr>
                <w:del w:id="6973" w:author="Houyem Rais" w:date="2024-02-22T15:17:00Z"/>
                <w:rFonts w:cstheme="minorHAnsi"/>
                <w:lang w:eastAsia="en-GB"/>
              </w:rPr>
              <w:pPrChange w:id="6974" w:author="Houyem Rais" w:date="2024-02-22T15:17:00Z">
                <w:pPr>
                  <w:spacing w:after="0"/>
                  <w:jc w:val="left"/>
                </w:pPr>
              </w:pPrChange>
            </w:pPr>
          </w:p>
        </w:tc>
        <w:tc>
          <w:tcPr>
            <w:tcW w:w="1008" w:type="dxa"/>
            <w:tcBorders>
              <w:top w:val="nil"/>
              <w:left w:val="nil"/>
              <w:bottom w:val="single" w:sz="4" w:space="0" w:color="auto"/>
              <w:right w:val="single" w:sz="4" w:space="0" w:color="auto"/>
            </w:tcBorders>
            <w:shd w:val="clear" w:color="auto" w:fill="auto"/>
            <w:noWrap/>
          </w:tcPr>
          <w:p w14:paraId="7A345922" w14:textId="07C481C5" w:rsidR="008F7A03" w:rsidRPr="0075512F" w:rsidDel="000A3E8D" w:rsidRDefault="008F7A03" w:rsidP="000A3E8D">
            <w:pPr>
              <w:rPr>
                <w:del w:id="6975" w:author="Houyem Rais" w:date="2024-02-22T15:17:00Z"/>
                <w:rFonts w:cstheme="minorHAnsi"/>
                <w:lang w:eastAsia="en-GB"/>
              </w:rPr>
              <w:pPrChange w:id="6976" w:author="Houyem Rais" w:date="2024-02-22T15:17:00Z">
                <w:pPr>
                  <w:spacing w:after="0"/>
                  <w:jc w:val="center"/>
                </w:pPr>
              </w:pPrChange>
            </w:pPr>
          </w:p>
        </w:tc>
        <w:tc>
          <w:tcPr>
            <w:tcW w:w="1543" w:type="dxa"/>
            <w:tcBorders>
              <w:top w:val="nil"/>
              <w:left w:val="nil"/>
              <w:bottom w:val="single" w:sz="4" w:space="0" w:color="auto"/>
              <w:right w:val="single" w:sz="4" w:space="0" w:color="auto"/>
            </w:tcBorders>
            <w:shd w:val="clear" w:color="auto" w:fill="auto"/>
            <w:noWrap/>
          </w:tcPr>
          <w:p w14:paraId="454C616A" w14:textId="18B3069C" w:rsidR="008F7A03" w:rsidRPr="0075512F" w:rsidDel="000A3E8D" w:rsidRDefault="008F7A03" w:rsidP="000A3E8D">
            <w:pPr>
              <w:rPr>
                <w:del w:id="6977" w:author="Houyem Rais" w:date="2024-02-22T15:17:00Z"/>
                <w:rFonts w:cstheme="minorHAnsi"/>
                <w:lang w:eastAsia="en-GB"/>
              </w:rPr>
              <w:pPrChange w:id="6978" w:author="Houyem Rais" w:date="2024-02-22T15:17:00Z">
                <w:pPr>
                  <w:spacing w:after="0"/>
                  <w:jc w:val="center"/>
                </w:pPr>
              </w:pPrChange>
            </w:pPr>
          </w:p>
        </w:tc>
      </w:tr>
      <w:tr w:rsidR="008F7A03" w:rsidRPr="0075512F" w:rsidDel="000A3E8D" w14:paraId="282FBC68" w14:textId="108D2574" w:rsidTr="008F7A03">
        <w:trPr>
          <w:trHeight w:val="236"/>
          <w:del w:id="6979" w:author="Houyem Rais" w:date="2024-02-22T15:17:00Z"/>
        </w:trPr>
        <w:tc>
          <w:tcPr>
            <w:tcW w:w="3329" w:type="dxa"/>
            <w:tcBorders>
              <w:top w:val="nil"/>
              <w:left w:val="single" w:sz="4" w:space="0" w:color="auto"/>
              <w:bottom w:val="single" w:sz="4" w:space="0" w:color="auto"/>
              <w:right w:val="single" w:sz="4" w:space="0" w:color="auto"/>
            </w:tcBorders>
            <w:shd w:val="clear" w:color="000000" w:fill="D9D9D9"/>
            <w:noWrap/>
            <w:vAlign w:val="center"/>
            <w:hideMark/>
          </w:tcPr>
          <w:p w14:paraId="661E44F2" w14:textId="428DB80C" w:rsidR="008F7A03" w:rsidRPr="0075512F" w:rsidDel="000A3E8D" w:rsidRDefault="008F7A03" w:rsidP="000A3E8D">
            <w:pPr>
              <w:rPr>
                <w:del w:id="6980" w:author="Houyem Rais" w:date="2024-02-22T15:17:00Z"/>
                <w:rFonts w:cstheme="minorHAnsi"/>
                <w:b/>
                <w:bCs/>
                <w:lang w:eastAsia="en-GB"/>
              </w:rPr>
              <w:pPrChange w:id="6981" w:author="Houyem Rais" w:date="2024-02-22T15:17:00Z">
                <w:pPr>
                  <w:spacing w:after="0"/>
                  <w:jc w:val="center"/>
                </w:pPr>
              </w:pPrChange>
            </w:pPr>
            <w:del w:id="6982" w:author="Houyem Rais" w:date="2024-02-22T15:17:00Z">
              <w:r w:rsidRPr="0075512F" w:rsidDel="000A3E8D">
                <w:rPr>
                  <w:rFonts w:cstheme="minorHAnsi"/>
                  <w:b/>
                  <w:bCs/>
                  <w:lang w:eastAsia="en-GB"/>
                </w:rPr>
                <w:delText>Total</w:delText>
              </w:r>
            </w:del>
          </w:p>
        </w:tc>
        <w:tc>
          <w:tcPr>
            <w:tcW w:w="977" w:type="dxa"/>
            <w:tcBorders>
              <w:top w:val="nil"/>
              <w:left w:val="nil"/>
              <w:bottom w:val="single" w:sz="4" w:space="0" w:color="auto"/>
              <w:right w:val="single" w:sz="4" w:space="0" w:color="auto"/>
            </w:tcBorders>
            <w:shd w:val="clear" w:color="000000" w:fill="D9D9D9"/>
            <w:noWrap/>
          </w:tcPr>
          <w:p w14:paraId="3247F86B" w14:textId="443D7F80" w:rsidR="008F7A03" w:rsidRPr="008F7A03" w:rsidDel="000A3E8D" w:rsidRDefault="008F7A03" w:rsidP="000A3E8D">
            <w:pPr>
              <w:rPr>
                <w:del w:id="6983" w:author="Houyem Rais" w:date="2024-02-22T15:17:00Z"/>
                <w:rFonts w:cstheme="minorHAnsi"/>
                <w:b/>
                <w:bCs/>
                <w:lang w:eastAsia="en-GB"/>
              </w:rPr>
              <w:pPrChange w:id="6984" w:author="Houyem Rais" w:date="2024-02-22T15:17:00Z">
                <w:pPr>
                  <w:spacing w:after="0"/>
                  <w:jc w:val="center"/>
                </w:pPr>
              </w:pPrChange>
            </w:pPr>
            <w:ins w:id="6985" w:author="Farouk Bouhafs" w:date="2023-12-21T18:10:00Z">
              <w:del w:id="6986" w:author="Houyem Rais" w:date="2024-02-22T15:17:00Z">
                <w:r w:rsidRPr="008F7A03" w:rsidDel="000A3E8D">
                  <w:rPr>
                    <w:b/>
                    <w:bCs/>
                    <w:rPrChange w:id="6987" w:author="Farouk Bouhafs" w:date="2023-12-21T18:10:00Z">
                      <w:rPr/>
                    </w:rPrChange>
                  </w:rPr>
                  <w:delText>520</w:delText>
                </w:r>
              </w:del>
            </w:ins>
            <w:del w:id="6988" w:author="Houyem Rais" w:date="2024-02-22T15:17:00Z">
              <w:r w:rsidRPr="008F7A03" w:rsidDel="000A3E8D">
                <w:rPr>
                  <w:b/>
                  <w:bCs/>
                </w:rPr>
                <w:delText>639</w:delText>
              </w:r>
            </w:del>
          </w:p>
        </w:tc>
        <w:tc>
          <w:tcPr>
            <w:tcW w:w="1543" w:type="dxa"/>
            <w:tcBorders>
              <w:top w:val="nil"/>
              <w:left w:val="nil"/>
              <w:bottom w:val="single" w:sz="4" w:space="0" w:color="auto"/>
              <w:right w:val="single" w:sz="4" w:space="0" w:color="auto"/>
            </w:tcBorders>
            <w:shd w:val="clear" w:color="000000" w:fill="D9D9D9"/>
            <w:noWrap/>
            <w:hideMark/>
          </w:tcPr>
          <w:p w14:paraId="0E11E80E" w14:textId="2581161D" w:rsidR="008F7A03" w:rsidRPr="008F7A03" w:rsidDel="000A3E8D" w:rsidRDefault="008F7A03" w:rsidP="000A3E8D">
            <w:pPr>
              <w:rPr>
                <w:del w:id="6989" w:author="Houyem Rais" w:date="2024-02-22T15:17:00Z"/>
                <w:rFonts w:cstheme="minorHAnsi"/>
                <w:b/>
                <w:bCs/>
                <w:lang w:eastAsia="en-GB"/>
              </w:rPr>
              <w:pPrChange w:id="6990" w:author="Houyem Rais" w:date="2024-02-22T15:17:00Z">
                <w:pPr>
                  <w:spacing w:after="0"/>
                  <w:jc w:val="center"/>
                </w:pPr>
              </w:pPrChange>
            </w:pPr>
            <w:ins w:id="6991" w:author="Farouk Bouhafs" w:date="2023-12-21T18:10:00Z">
              <w:del w:id="6992" w:author="Houyem Rais" w:date="2024-02-22T15:17:00Z">
                <w:r w:rsidRPr="008F7A03" w:rsidDel="000A3E8D">
                  <w:rPr>
                    <w:b/>
                    <w:bCs/>
                    <w:rPrChange w:id="6993" w:author="Farouk Bouhafs" w:date="2023-12-21T18:10:00Z">
                      <w:rPr/>
                    </w:rPrChange>
                  </w:rPr>
                  <w:delText>100,0%</w:delText>
                </w:r>
              </w:del>
            </w:ins>
            <w:del w:id="6994" w:author="Houyem Rais" w:date="2024-02-22T15:17:00Z">
              <w:r w:rsidRPr="008F7A03" w:rsidDel="000A3E8D">
                <w:rPr>
                  <w:b/>
                  <w:bCs/>
                </w:rPr>
                <w:delText>100,0%</w:delText>
              </w:r>
            </w:del>
          </w:p>
        </w:tc>
        <w:tc>
          <w:tcPr>
            <w:tcW w:w="1807" w:type="dxa"/>
            <w:tcBorders>
              <w:top w:val="nil"/>
              <w:left w:val="nil"/>
              <w:bottom w:val="single" w:sz="4" w:space="0" w:color="auto"/>
              <w:right w:val="single" w:sz="4" w:space="0" w:color="auto"/>
            </w:tcBorders>
            <w:shd w:val="clear" w:color="000000" w:fill="D9D9D9"/>
            <w:noWrap/>
            <w:vAlign w:val="center"/>
            <w:hideMark/>
          </w:tcPr>
          <w:p w14:paraId="600029FD" w14:textId="25FA3496" w:rsidR="008F7A03" w:rsidRPr="0075512F" w:rsidDel="000A3E8D" w:rsidRDefault="008F7A03" w:rsidP="000A3E8D">
            <w:pPr>
              <w:rPr>
                <w:del w:id="6995" w:author="Houyem Rais" w:date="2024-02-22T15:17:00Z"/>
                <w:rFonts w:cstheme="minorHAnsi"/>
                <w:b/>
                <w:bCs/>
                <w:lang w:eastAsia="en-GB"/>
              </w:rPr>
              <w:pPrChange w:id="6996" w:author="Houyem Rais" w:date="2024-02-22T15:17:00Z">
                <w:pPr>
                  <w:spacing w:after="0"/>
                  <w:jc w:val="left"/>
                </w:pPr>
              </w:pPrChange>
            </w:pPr>
            <w:del w:id="6997" w:author="Houyem Rais" w:date="2024-02-22T15:17:00Z">
              <w:r w:rsidRPr="0075512F" w:rsidDel="000A3E8D">
                <w:rPr>
                  <w:rFonts w:cstheme="minorHAnsi"/>
                  <w:b/>
                  <w:bCs/>
                  <w:lang w:eastAsia="en-GB"/>
                </w:rPr>
                <w:delText>Total</w:delText>
              </w:r>
            </w:del>
          </w:p>
        </w:tc>
        <w:tc>
          <w:tcPr>
            <w:tcW w:w="1008" w:type="dxa"/>
            <w:tcBorders>
              <w:top w:val="nil"/>
              <w:left w:val="nil"/>
              <w:bottom w:val="single" w:sz="4" w:space="0" w:color="auto"/>
              <w:right w:val="single" w:sz="4" w:space="0" w:color="auto"/>
            </w:tcBorders>
            <w:shd w:val="clear" w:color="000000" w:fill="D9D9D9"/>
            <w:noWrap/>
          </w:tcPr>
          <w:p w14:paraId="0157C500" w14:textId="63641B51" w:rsidR="008F7A03" w:rsidRPr="0075512F" w:rsidDel="000A3E8D" w:rsidRDefault="008F7A03" w:rsidP="000A3E8D">
            <w:pPr>
              <w:rPr>
                <w:del w:id="6998" w:author="Houyem Rais" w:date="2024-02-22T15:17:00Z"/>
                <w:rFonts w:cstheme="minorHAnsi"/>
                <w:b/>
                <w:bCs/>
                <w:lang w:eastAsia="en-GB"/>
              </w:rPr>
              <w:pPrChange w:id="6999" w:author="Houyem Rais" w:date="2024-02-22T15:17:00Z">
                <w:pPr>
                  <w:spacing w:after="0"/>
                  <w:jc w:val="center"/>
                </w:pPr>
              </w:pPrChange>
            </w:pPr>
            <w:ins w:id="7000" w:author="Farouk Bouhafs" w:date="2023-12-21T18:10:00Z">
              <w:del w:id="7001" w:author="Houyem Rais" w:date="2024-02-22T15:17:00Z">
                <w:r w:rsidRPr="00054D5D" w:rsidDel="000A3E8D">
                  <w:rPr>
                    <w:b/>
                    <w:bCs/>
                  </w:rPr>
                  <w:delText>520</w:delText>
                </w:r>
              </w:del>
            </w:ins>
            <w:del w:id="7002" w:author="Houyem Rais" w:date="2024-02-22T15:17:00Z">
              <w:r w:rsidRPr="0075512F" w:rsidDel="000A3E8D">
                <w:rPr>
                  <w:b/>
                  <w:bCs/>
                </w:rPr>
                <w:delText>639</w:delText>
              </w:r>
            </w:del>
          </w:p>
        </w:tc>
        <w:tc>
          <w:tcPr>
            <w:tcW w:w="1543" w:type="dxa"/>
            <w:tcBorders>
              <w:top w:val="nil"/>
              <w:left w:val="nil"/>
              <w:bottom w:val="single" w:sz="4" w:space="0" w:color="auto"/>
              <w:right w:val="single" w:sz="4" w:space="0" w:color="auto"/>
            </w:tcBorders>
            <w:shd w:val="clear" w:color="000000" w:fill="D9D9D9"/>
            <w:noWrap/>
            <w:hideMark/>
          </w:tcPr>
          <w:p w14:paraId="1F2D4EAB" w14:textId="08E9E89B" w:rsidR="008F7A03" w:rsidRPr="0075512F" w:rsidDel="000A3E8D" w:rsidRDefault="008F7A03" w:rsidP="000A3E8D">
            <w:pPr>
              <w:rPr>
                <w:del w:id="7003" w:author="Houyem Rais" w:date="2024-02-22T15:17:00Z"/>
                <w:rFonts w:cstheme="minorHAnsi"/>
                <w:b/>
                <w:bCs/>
                <w:lang w:eastAsia="en-GB"/>
              </w:rPr>
              <w:pPrChange w:id="7004" w:author="Houyem Rais" w:date="2024-02-22T15:17:00Z">
                <w:pPr>
                  <w:spacing w:after="0"/>
                  <w:jc w:val="center"/>
                </w:pPr>
              </w:pPrChange>
            </w:pPr>
            <w:ins w:id="7005" w:author="Farouk Bouhafs" w:date="2023-12-21T18:10:00Z">
              <w:del w:id="7006" w:author="Houyem Rais" w:date="2024-02-22T15:17:00Z">
                <w:r w:rsidRPr="00054D5D" w:rsidDel="000A3E8D">
                  <w:rPr>
                    <w:b/>
                    <w:bCs/>
                  </w:rPr>
                  <w:delText>100,0%</w:delText>
                </w:r>
              </w:del>
            </w:ins>
            <w:del w:id="7007" w:author="Houyem Rais" w:date="2024-02-22T15:17:00Z">
              <w:r w:rsidRPr="0075512F" w:rsidDel="000A3E8D">
                <w:rPr>
                  <w:b/>
                  <w:bCs/>
                </w:rPr>
                <w:delText>100</w:delText>
              </w:r>
              <w:r w:rsidDel="000A3E8D">
                <w:rPr>
                  <w:b/>
                  <w:bCs/>
                </w:rPr>
                <w:delText>,</w:delText>
              </w:r>
              <w:r w:rsidRPr="0075512F" w:rsidDel="000A3E8D">
                <w:rPr>
                  <w:b/>
                  <w:bCs/>
                </w:rPr>
                <w:delText>0%</w:delText>
              </w:r>
            </w:del>
          </w:p>
        </w:tc>
      </w:tr>
    </w:tbl>
    <w:p w14:paraId="7225A7AA" w14:textId="11E28DE3" w:rsidR="00943FFD" w:rsidRPr="0075512F" w:rsidDel="000A3E8D" w:rsidRDefault="00943FFD" w:rsidP="000A3E8D">
      <w:pPr>
        <w:rPr>
          <w:del w:id="7008" w:author="Houyem Rais" w:date="2024-02-22T15:17:00Z"/>
          <w:rFonts w:eastAsia="Calibri"/>
        </w:rPr>
        <w:pPrChange w:id="7009" w:author="Houyem Rais" w:date="2024-02-22T15:17:00Z">
          <w:pPr>
            <w:keepNext/>
            <w:jc w:val="center"/>
          </w:pPr>
        </w:pPrChange>
      </w:pPr>
    </w:p>
    <w:p w14:paraId="68C9B7E7" w14:textId="44E9B05B" w:rsidR="00100795" w:rsidRPr="0075512F" w:rsidDel="000A3E8D" w:rsidRDefault="00100795" w:rsidP="000A3E8D">
      <w:pPr>
        <w:rPr>
          <w:del w:id="7010" w:author="Houyem Rais" w:date="2024-02-22T15:17:00Z"/>
        </w:rPr>
        <w:pPrChange w:id="7011" w:author="Houyem Rais" w:date="2024-02-22T15:17:00Z">
          <w:pPr>
            <w:keepNext/>
            <w:jc w:val="center"/>
          </w:pPr>
        </w:pPrChange>
      </w:pPr>
      <w:del w:id="7012" w:author="Houyem Rais" w:date="2024-02-22T15:17:00Z">
        <w:r w:rsidRPr="0075512F" w:rsidDel="000A3E8D">
          <w:rPr>
            <w:noProof/>
          </w:rPr>
          <w:drawing>
            <wp:inline distT="0" distB="0" distL="0" distR="0" wp14:anchorId="6B8308FC" wp14:editId="06315B10">
              <wp:extent cx="5734050" cy="1983740"/>
              <wp:effectExtent l="0" t="0" r="0" b="0"/>
              <wp:docPr id="1272018298" name="Picture 127201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983740"/>
                      </a:xfrm>
                      <a:prstGeom prst="rect">
                        <a:avLst/>
                      </a:prstGeom>
                      <a:noFill/>
                      <a:ln>
                        <a:noFill/>
                      </a:ln>
                    </pic:spPr>
                  </pic:pic>
                </a:graphicData>
              </a:graphic>
            </wp:inline>
          </w:drawing>
        </w:r>
      </w:del>
      <w:ins w:id="7013" w:author="Farouk Bouhafs" w:date="2023-12-21T18:11:00Z">
        <w:del w:id="7014" w:author="Houyem Rais" w:date="2024-02-22T15:17:00Z">
          <w:r w:rsidR="007C29F0" w:rsidRPr="007C29F0" w:rsidDel="000A3E8D">
            <w:rPr>
              <w:noProof/>
            </w:rPr>
            <w:drawing>
              <wp:inline distT="0" distB="0" distL="0" distR="0" wp14:anchorId="6098CAC8" wp14:editId="75CB8FB9">
                <wp:extent cx="5494076" cy="2219931"/>
                <wp:effectExtent l="0" t="0" r="0" b="9525"/>
                <wp:docPr id="131463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36685" name="Picture 1" descr="A screenshot of a computer&#10;&#10;Description automatically generated"/>
                        <pic:cNvPicPr/>
                      </pic:nvPicPr>
                      <pic:blipFill>
                        <a:blip r:embed="rId43"/>
                        <a:stretch>
                          <a:fillRect/>
                        </a:stretch>
                      </pic:blipFill>
                      <pic:spPr>
                        <a:xfrm>
                          <a:off x="0" y="0"/>
                          <a:ext cx="5502627" cy="2223386"/>
                        </a:xfrm>
                        <a:prstGeom prst="rect">
                          <a:avLst/>
                        </a:prstGeom>
                      </pic:spPr>
                    </pic:pic>
                  </a:graphicData>
                </a:graphic>
              </wp:inline>
            </w:drawing>
          </w:r>
        </w:del>
      </w:ins>
    </w:p>
    <w:p w14:paraId="0DF4F634" w14:textId="45ABDEE2" w:rsidR="005F4EA8" w:rsidRPr="0075512F" w:rsidDel="000A3E8D" w:rsidRDefault="00943FFD" w:rsidP="000A3E8D">
      <w:pPr>
        <w:rPr>
          <w:del w:id="7015" w:author="Houyem Rais" w:date="2024-02-22T15:17:00Z"/>
          <w:rFonts w:eastAsia="Calibri"/>
        </w:rPr>
        <w:pPrChange w:id="7016" w:author="Houyem Rais" w:date="2024-02-22T15:17:00Z">
          <w:pPr>
            <w:pStyle w:val="Caption"/>
            <w:jc w:val="center"/>
          </w:pPr>
        </w:pPrChange>
      </w:pPr>
      <w:bookmarkStart w:id="7017" w:name="_Toc142174829"/>
      <w:del w:id="7018" w:author="Houyem Rais" w:date="2024-02-22T15:17:00Z">
        <w:r w:rsidRPr="0075512F" w:rsidDel="000A3E8D">
          <w:delText xml:space="preserve">Figure </w:delText>
        </w:r>
        <w:r w:rsidRPr="0075512F" w:rsidDel="000A3E8D">
          <w:fldChar w:fldCharType="begin"/>
        </w:r>
        <w:r w:rsidRPr="0075512F" w:rsidDel="000A3E8D">
          <w:delInstrText xml:space="preserve"> SEQ Figure \* ARABIC </w:delInstrText>
        </w:r>
        <w:r w:rsidRPr="0075512F" w:rsidDel="000A3E8D">
          <w:fldChar w:fldCharType="separate"/>
        </w:r>
        <w:r w:rsidR="00183855" w:rsidDel="000A3E8D">
          <w:rPr>
            <w:noProof/>
          </w:rPr>
          <w:delText>19</w:delText>
        </w:r>
        <w:r w:rsidRPr="0075512F" w:rsidDel="000A3E8D">
          <w:fldChar w:fldCharType="end"/>
        </w:r>
        <w:r w:rsidRPr="0075512F" w:rsidDel="000A3E8D">
          <w:delText xml:space="preserve"> Evolution des cash-flows – Option 3 – EPC+F + Contrat d’E&amp;M (Partenaire public) – Variante B - 1 tablier</w:delText>
        </w:r>
        <w:bookmarkEnd w:id="7017"/>
      </w:del>
    </w:p>
    <w:p w14:paraId="5934E57F" w14:textId="252BE32A" w:rsidR="005F4EA8" w:rsidRPr="0075512F" w:rsidDel="000A3E8D" w:rsidRDefault="005F4EA8" w:rsidP="000A3E8D">
      <w:pPr>
        <w:rPr>
          <w:del w:id="7019" w:author="Houyem Rais" w:date="2024-02-22T15:17:00Z"/>
          <w:rFonts w:eastAsia="Calibri"/>
        </w:rPr>
        <w:pPrChange w:id="7020" w:author="Houyem Rais" w:date="2024-02-22T15:17:00Z">
          <w:pPr/>
        </w:pPrChange>
      </w:pPr>
      <w:del w:id="7021" w:author="Houyem Rais" w:date="2024-02-22T15:17:00Z">
        <w:r w:rsidRPr="0075512F" w:rsidDel="000A3E8D">
          <w:rPr>
            <w:rFonts w:eastAsia="Calibri"/>
          </w:rPr>
          <w:delText>La courbe des revenus du</w:delText>
        </w:r>
        <w:r w:rsidR="00201637" w:rsidRPr="0075512F" w:rsidDel="000A3E8D">
          <w:rPr>
            <w:rFonts w:eastAsia="Calibri"/>
          </w:rPr>
          <w:delText xml:space="preserve"> secteur public </w:delText>
        </w:r>
        <w:r w:rsidRPr="0075512F" w:rsidDel="000A3E8D">
          <w:rPr>
            <w:rFonts w:eastAsia="Calibri"/>
          </w:rPr>
          <w:delText>correspond aux recettes générées par le projet, i.e. les recettes des péages et les revenus annexes</w:delText>
        </w:r>
        <w:r w:rsidR="00765ED4" w:rsidRPr="0075512F" w:rsidDel="000A3E8D">
          <w:rPr>
            <w:rFonts w:eastAsia="Calibri"/>
          </w:rPr>
          <w:delText xml:space="preserve">. Le partenaire public perçoit les recettes du pont, ce qui lui permet de rembourser </w:delText>
        </w:r>
        <w:r w:rsidR="00A9782F" w:rsidRPr="0075512F" w:rsidDel="000A3E8D">
          <w:rPr>
            <w:rFonts w:eastAsia="Calibri"/>
          </w:rPr>
          <w:delText xml:space="preserve">une partie de </w:delText>
        </w:r>
        <w:r w:rsidR="00765ED4" w:rsidRPr="0075512F" w:rsidDel="000A3E8D">
          <w:rPr>
            <w:rFonts w:eastAsia="Calibri"/>
          </w:rPr>
          <w:delText>la dette contractée pour financer le</w:delText>
        </w:r>
        <w:r w:rsidR="00573456" w:rsidRPr="0075512F" w:rsidDel="000A3E8D">
          <w:rPr>
            <w:rFonts w:eastAsia="Calibri"/>
          </w:rPr>
          <w:delText>s</w:delText>
        </w:r>
        <w:r w:rsidR="00765ED4" w:rsidRPr="0075512F" w:rsidDel="000A3E8D">
          <w:rPr>
            <w:rFonts w:eastAsia="Calibri"/>
          </w:rPr>
          <w:delText xml:space="preserve"> coût</w:delText>
        </w:r>
        <w:r w:rsidR="00573456" w:rsidRPr="0075512F" w:rsidDel="000A3E8D">
          <w:rPr>
            <w:rFonts w:eastAsia="Calibri"/>
          </w:rPr>
          <w:delText>s</w:delText>
        </w:r>
        <w:r w:rsidR="00765ED4" w:rsidRPr="0075512F" w:rsidDel="000A3E8D">
          <w:rPr>
            <w:rFonts w:eastAsia="Calibri"/>
          </w:rPr>
          <w:delText xml:space="preserve"> de construction.</w:delText>
        </w:r>
      </w:del>
    </w:p>
    <w:p w14:paraId="201F58DF" w14:textId="45471FB1" w:rsidR="00F911B4" w:rsidRPr="0075512F" w:rsidDel="000A3E8D" w:rsidRDefault="005312A7" w:rsidP="000A3E8D">
      <w:pPr>
        <w:rPr>
          <w:del w:id="7022" w:author="Houyem Rais" w:date="2024-02-22T15:17:00Z"/>
          <w:rFonts w:eastAsia="Calibri"/>
          <w:b/>
          <w:bCs/>
        </w:rPr>
        <w:pPrChange w:id="7023" w:author="Houyem Rais" w:date="2024-02-22T15:17:00Z">
          <w:pPr/>
        </w:pPrChange>
      </w:pPr>
      <w:del w:id="7024" w:author="Houyem Rais" w:date="2024-02-22T15:17:00Z">
        <w:r w:rsidRPr="0075512F" w:rsidDel="000A3E8D">
          <w:rPr>
            <w:rFonts w:eastAsia="Calibri"/>
            <w:b/>
            <w:bCs/>
          </w:rPr>
          <w:delText xml:space="preserve">L’annuité de la dette pour le montage EPC+F s’élèverait à </w:delText>
        </w:r>
        <w:r w:rsidR="0003364B" w:rsidRPr="0075512F" w:rsidDel="000A3E8D">
          <w:rPr>
            <w:rFonts w:eastAsia="Calibri"/>
            <w:b/>
            <w:bCs/>
          </w:rPr>
          <w:delText>7</w:delText>
        </w:r>
        <w:r w:rsidR="0003364B" w:rsidDel="000A3E8D">
          <w:rPr>
            <w:rFonts w:eastAsia="Calibri"/>
            <w:b/>
            <w:bCs/>
          </w:rPr>
          <w:delText>8</w:delText>
        </w:r>
        <w:r w:rsidR="0003364B" w:rsidRPr="0075512F" w:rsidDel="000A3E8D">
          <w:rPr>
            <w:rFonts w:eastAsia="Calibri"/>
            <w:b/>
            <w:bCs/>
          </w:rPr>
          <w:delText xml:space="preserve"> </w:delText>
        </w:r>
      </w:del>
      <w:ins w:id="7025" w:author="Farouk Bouhafs" w:date="2023-12-21T18:11:00Z">
        <w:del w:id="7026" w:author="Houyem Rais" w:date="2024-02-22T15:17:00Z">
          <w:r w:rsidR="007C29F0" w:rsidDel="000A3E8D">
            <w:rPr>
              <w:rFonts w:eastAsia="Calibri"/>
              <w:b/>
              <w:bCs/>
            </w:rPr>
            <w:delText>63</w:delText>
          </w:r>
          <w:r w:rsidR="007C29F0" w:rsidRPr="0075512F" w:rsidDel="000A3E8D">
            <w:rPr>
              <w:rFonts w:eastAsia="Calibri"/>
              <w:b/>
              <w:bCs/>
            </w:rPr>
            <w:delText xml:space="preserve"> </w:delText>
          </w:r>
        </w:del>
      </w:ins>
      <w:del w:id="7027" w:author="Houyem Rais" w:date="2024-02-22T15:17:00Z">
        <w:r w:rsidRPr="0075512F" w:rsidDel="000A3E8D">
          <w:rPr>
            <w:rFonts w:eastAsia="Calibri"/>
            <w:b/>
            <w:bCs/>
          </w:rPr>
          <w:delText>MDT</w:delText>
        </w:r>
        <w:r w:rsidR="00771630" w:rsidRPr="0075512F" w:rsidDel="000A3E8D">
          <w:rPr>
            <w:rFonts w:eastAsia="Calibri"/>
            <w:b/>
            <w:bCs/>
          </w:rPr>
          <w:delText xml:space="preserve"> avec </w:delText>
        </w:r>
        <w:r w:rsidR="00ED11A1" w:rsidRPr="0075512F" w:rsidDel="000A3E8D">
          <w:rPr>
            <w:rFonts w:eastAsia="Calibri"/>
            <w:b/>
            <w:bCs/>
          </w:rPr>
          <w:delText>l’hypothèse d’</w:delText>
        </w:r>
        <w:r w:rsidR="00771630" w:rsidRPr="0075512F" w:rsidDel="000A3E8D">
          <w:rPr>
            <w:rFonts w:eastAsia="Calibri"/>
            <w:b/>
            <w:bCs/>
          </w:rPr>
          <w:delText>un remboursement sur 10 ans</w:delText>
        </w:r>
        <w:r w:rsidR="003E0712" w:rsidRPr="0075512F" w:rsidDel="000A3E8D">
          <w:rPr>
            <w:rFonts w:eastAsia="Calibri"/>
            <w:b/>
            <w:bCs/>
          </w:rPr>
          <w:delText xml:space="preserve"> et un taux d’intérêt de 4%</w:delText>
        </w:r>
        <w:r w:rsidR="00771630" w:rsidRPr="0075512F" w:rsidDel="000A3E8D">
          <w:rPr>
            <w:rFonts w:eastAsia="Calibri"/>
            <w:b/>
            <w:bCs/>
          </w:rPr>
          <w:delText>.</w:delText>
        </w:r>
        <w:r w:rsidR="003E0712" w:rsidRPr="0075512F" w:rsidDel="000A3E8D">
          <w:rPr>
            <w:rFonts w:eastAsia="Calibri"/>
            <w:b/>
            <w:bCs/>
          </w:rPr>
          <w:delText xml:space="preserve"> La VAN du service de la dette s’élève pour cette option </w:delText>
        </w:r>
        <w:r w:rsidR="00D91560" w:rsidRPr="0075512F" w:rsidDel="000A3E8D">
          <w:rPr>
            <w:rFonts w:eastAsia="Calibri"/>
            <w:b/>
            <w:bCs/>
          </w:rPr>
          <w:delText xml:space="preserve">à </w:delText>
        </w:r>
      </w:del>
      <w:ins w:id="7028" w:author="Farouk Bouhafs" w:date="2023-12-21T18:11:00Z">
        <w:del w:id="7029" w:author="Houyem Rais" w:date="2024-02-22T15:17:00Z">
          <w:r w:rsidR="007C29F0" w:rsidRPr="007C29F0" w:rsidDel="000A3E8D">
            <w:rPr>
              <w:rFonts w:eastAsia="Calibri"/>
              <w:b/>
              <w:bCs/>
            </w:rPr>
            <w:delText>-463,2</w:delText>
          </w:r>
        </w:del>
      </w:ins>
      <w:del w:id="7030" w:author="Houyem Rais" w:date="2024-02-22T15:17:00Z">
        <w:r w:rsidR="00D91560" w:rsidRPr="0075512F" w:rsidDel="000A3E8D">
          <w:rPr>
            <w:rFonts w:eastAsia="Calibri"/>
            <w:b/>
            <w:bCs/>
          </w:rPr>
          <w:delText>-</w:delText>
        </w:r>
        <w:r w:rsidR="003E0712" w:rsidRPr="0075512F" w:rsidDel="000A3E8D">
          <w:rPr>
            <w:rFonts w:eastAsia="Calibri"/>
            <w:b/>
            <w:bCs/>
          </w:rPr>
          <w:delText>568</w:delText>
        </w:r>
        <w:r w:rsidR="00CD5A25" w:rsidDel="000A3E8D">
          <w:rPr>
            <w:rFonts w:eastAsia="Calibri"/>
            <w:b/>
            <w:bCs/>
          </w:rPr>
          <w:delText>,</w:delText>
        </w:r>
        <w:r w:rsidR="003E0712" w:rsidRPr="0075512F" w:rsidDel="000A3E8D">
          <w:rPr>
            <w:rFonts w:eastAsia="Calibri"/>
            <w:b/>
            <w:bCs/>
          </w:rPr>
          <w:delText xml:space="preserve">6 MDT. </w:delText>
        </w:r>
      </w:del>
    </w:p>
    <w:p w14:paraId="51D7EFBD" w14:textId="59969F86" w:rsidR="00771630" w:rsidRPr="0075512F" w:rsidDel="000A3E8D" w:rsidRDefault="00771630" w:rsidP="000A3E8D">
      <w:pPr>
        <w:rPr>
          <w:del w:id="7031" w:author="Houyem Rais" w:date="2024-02-22T15:17:00Z"/>
          <w:b/>
          <w:color w:val="004BE2"/>
          <w:sz w:val="24"/>
          <w:szCs w:val="24"/>
        </w:rPr>
        <w:pPrChange w:id="7032" w:author="Houyem Rais" w:date="2024-02-22T15:17:00Z">
          <w:pPr>
            <w:spacing w:before="0" w:after="0" w:line="240" w:lineRule="auto"/>
            <w:jc w:val="left"/>
          </w:pPr>
        </w:pPrChange>
      </w:pPr>
      <w:del w:id="7033" w:author="Houyem Rais" w:date="2024-02-22T15:17:00Z">
        <w:r w:rsidRPr="0075512F" w:rsidDel="000A3E8D">
          <w:br w:type="page"/>
        </w:r>
      </w:del>
    </w:p>
    <w:p w14:paraId="4B4C7754" w14:textId="7B3FE409" w:rsidR="00023199" w:rsidDel="000A3E8D" w:rsidRDefault="00023199" w:rsidP="000A3E8D">
      <w:pPr>
        <w:rPr>
          <w:ins w:id="7034" w:author="Farouk Bouhafs" w:date="2023-12-21T18:27:00Z"/>
          <w:del w:id="7035" w:author="Houyem Rais" w:date="2024-02-22T15:17:00Z"/>
        </w:rPr>
        <w:pPrChange w:id="7036" w:author="Houyem Rais" w:date="2024-02-22T15:17:00Z">
          <w:pPr>
            <w:pStyle w:val="Titre3"/>
          </w:pPr>
        </w:pPrChange>
      </w:pPr>
      <w:bookmarkStart w:id="7037" w:name="_Toc142174736"/>
      <w:del w:id="7038" w:author="Houyem Rais" w:date="2024-02-22T15:17:00Z">
        <w:r w:rsidRPr="0075512F" w:rsidDel="000A3E8D">
          <w:delText xml:space="preserve">Variante B – </w:delText>
        </w:r>
        <w:r w:rsidR="0078284E" w:rsidRPr="0075512F" w:rsidDel="000A3E8D">
          <w:delText>2</w:delText>
        </w:r>
        <w:r w:rsidRPr="0075512F" w:rsidDel="000A3E8D">
          <w:delText xml:space="preserve"> tablier</w:delText>
        </w:r>
        <w:r w:rsidR="0078284E" w:rsidRPr="0075512F" w:rsidDel="000A3E8D">
          <w:delText>s</w:delText>
        </w:r>
      </w:del>
      <w:bookmarkEnd w:id="7037"/>
    </w:p>
    <w:p w14:paraId="29D2F4BA" w14:textId="6FD8A6B4" w:rsidR="00AF2827" w:rsidDel="000A3E8D" w:rsidRDefault="00AF2827" w:rsidP="000A3E8D">
      <w:pPr>
        <w:rPr>
          <w:ins w:id="7039" w:author="Farouk Bouhafs" w:date="2023-12-21T18:28:00Z"/>
          <w:del w:id="7040" w:author="Houyem Rais" w:date="2024-02-22T15:17:00Z"/>
        </w:rPr>
        <w:pPrChange w:id="7041" w:author="Houyem Rais" w:date="2024-02-22T15:17:00Z">
          <w:pPr/>
        </w:pPrChange>
      </w:pPr>
      <w:ins w:id="7042" w:author="Farouk Bouhafs" w:date="2023-12-21T18:27:00Z">
        <w:del w:id="7043" w:author="Houyem Rais" w:date="2024-02-22T15:17:00Z">
          <w:r w:rsidDel="000A3E8D">
            <w:delText>Les résultats de l’analyse financière de la variante B – 2 tabliers sont synthétisés dans le tableau suivant.</w:delText>
          </w:r>
        </w:del>
      </w:ins>
    </w:p>
    <w:p w14:paraId="1663C85A" w14:textId="20F4C40B" w:rsidR="00B7019E" w:rsidDel="000A3E8D" w:rsidRDefault="00B7019E" w:rsidP="000A3E8D">
      <w:pPr>
        <w:rPr>
          <w:ins w:id="7044" w:author="Farouk Bouhafs" w:date="2023-12-21T19:01:00Z"/>
          <w:del w:id="7045" w:author="Houyem Rais" w:date="2024-02-22T15:17:00Z"/>
        </w:rPr>
        <w:pPrChange w:id="7046" w:author="Houyem Rais" w:date="2024-02-22T15:17:00Z">
          <w:pPr/>
        </w:pPrChange>
      </w:pPr>
      <w:ins w:id="7047" w:author="Farouk Bouhafs" w:date="2023-12-21T19:01:00Z">
        <w:del w:id="7048" w:author="Houyem Rais" w:date="2024-02-22T15:17:00Z">
          <w:r w:rsidDel="000A3E8D">
            <w:delText xml:space="preserve">Tableau </w:delText>
          </w:r>
          <w:r w:rsidDel="000A3E8D">
            <w:fldChar w:fldCharType="begin"/>
          </w:r>
          <w:r w:rsidDel="000A3E8D">
            <w:delInstrText xml:space="preserve"> SEQ Tableau \* ARABIC </w:delInstrText>
          </w:r>
        </w:del>
      </w:ins>
      <w:del w:id="7049" w:author="Houyem Rais" w:date="2024-02-22T15:17:00Z">
        <w:r w:rsidDel="000A3E8D">
          <w:fldChar w:fldCharType="separate"/>
        </w:r>
      </w:del>
      <w:ins w:id="7050" w:author="Farouk Bouhafs" w:date="2023-12-21T19:01:00Z">
        <w:del w:id="7051" w:author="Houyem Rais" w:date="2024-02-22T15:17:00Z">
          <w:r w:rsidDel="000A3E8D">
            <w:rPr>
              <w:noProof/>
            </w:rPr>
            <w:delText>33</w:delText>
          </w:r>
          <w:r w:rsidDel="000A3E8D">
            <w:fldChar w:fldCharType="end"/>
          </w:r>
          <w:r w:rsidDel="000A3E8D">
            <w:delText xml:space="preserve"> Synthèse des résultats de l'analyse financière de la variante B - 2 tabliers</w:delText>
          </w:r>
        </w:del>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Change w:id="7052" w:author="Farouk Bouhafs" w:date="2023-12-21T19:01:00Z">
          <w:tblPr>
            <w:tblW w:w="5000" w:type="pct"/>
            <w:tblCellMar>
              <w:left w:w="70" w:type="dxa"/>
              <w:right w:w="70" w:type="dxa"/>
            </w:tblCellMar>
            <w:tblLook w:val="04A0" w:firstRow="1" w:lastRow="0" w:firstColumn="1" w:lastColumn="0" w:noHBand="0" w:noVBand="1"/>
          </w:tblPr>
        </w:tblPrChange>
      </w:tblPr>
      <w:tblGrid>
        <w:gridCol w:w="1893"/>
        <w:gridCol w:w="1714"/>
        <w:gridCol w:w="1411"/>
        <w:gridCol w:w="1532"/>
        <w:gridCol w:w="1380"/>
        <w:gridCol w:w="1090"/>
        <w:tblGridChange w:id="7053">
          <w:tblGrid>
            <w:gridCol w:w="5"/>
            <w:gridCol w:w="1888"/>
            <w:gridCol w:w="4"/>
            <w:gridCol w:w="1710"/>
            <w:gridCol w:w="2"/>
            <w:gridCol w:w="1409"/>
            <w:gridCol w:w="1530"/>
            <w:gridCol w:w="2"/>
            <w:gridCol w:w="1377"/>
            <w:gridCol w:w="3"/>
            <w:gridCol w:w="1085"/>
            <w:gridCol w:w="5"/>
          </w:tblGrid>
        </w:tblGridChange>
      </w:tblGrid>
      <w:tr w:rsidR="00936E38" w:rsidRPr="00936E38" w:rsidDel="000A3E8D" w14:paraId="34D16C1A" w14:textId="21FC93CB" w:rsidTr="00B7019E">
        <w:trPr>
          <w:trHeight w:val="795"/>
          <w:tblHeader/>
          <w:ins w:id="7054" w:author="Farouk Bouhafs" w:date="2023-12-21T18:48:00Z"/>
          <w:del w:id="7055" w:author="Houyem Rais" w:date="2024-02-22T15:17:00Z"/>
          <w:trPrChange w:id="7056" w:author="Farouk Bouhafs" w:date="2023-12-21T19:01:00Z">
            <w:trPr>
              <w:gridBefore w:val="1"/>
              <w:gridAfter w:val="0"/>
              <w:trHeight w:val="795"/>
            </w:trPr>
          </w:trPrChange>
        </w:trPr>
        <w:tc>
          <w:tcPr>
            <w:tcW w:w="1049" w:type="pct"/>
            <w:shd w:val="clear" w:color="000000" w:fill="F2F2F2"/>
            <w:vAlign w:val="center"/>
            <w:hideMark/>
            <w:tcPrChange w:id="7057" w:author="Farouk Bouhafs" w:date="2023-12-21T19:01:00Z">
              <w:tcPr>
                <w:tcW w:w="1050" w:type="pct"/>
                <w:gridSpan w:val="2"/>
                <w:tcBorders>
                  <w:top w:val="single" w:sz="8" w:space="0" w:color="auto"/>
                  <w:left w:val="single" w:sz="8" w:space="0" w:color="auto"/>
                  <w:bottom w:val="single" w:sz="8" w:space="0" w:color="auto"/>
                  <w:right w:val="single" w:sz="8" w:space="0" w:color="auto"/>
                </w:tcBorders>
                <w:shd w:val="clear" w:color="000000" w:fill="F2F2F2"/>
                <w:vAlign w:val="center"/>
                <w:hideMark/>
              </w:tcPr>
            </w:tcPrChange>
          </w:tcPr>
          <w:p w14:paraId="3AFDB732" w14:textId="66BFAF54" w:rsidR="00936E38" w:rsidRPr="00936E38" w:rsidDel="000A3E8D" w:rsidRDefault="00936E38" w:rsidP="000A3E8D">
            <w:pPr>
              <w:rPr>
                <w:ins w:id="7058" w:author="Farouk Bouhafs" w:date="2023-12-21T18:48:00Z"/>
                <w:del w:id="7059" w:author="Houyem Rais" w:date="2024-02-22T15:17:00Z"/>
                <w:rFonts w:cs="Calibri"/>
                <w:b/>
                <w:bCs/>
                <w:sz w:val="20"/>
                <w:szCs w:val="20"/>
                <w:lang w:eastAsia="fr-FR"/>
              </w:rPr>
              <w:pPrChange w:id="7060" w:author="Houyem Rais" w:date="2024-02-22T15:17:00Z">
                <w:pPr>
                  <w:widowControl/>
                  <w:autoSpaceDE/>
                  <w:autoSpaceDN/>
                  <w:spacing w:before="0" w:after="0" w:line="240" w:lineRule="auto"/>
                </w:pPr>
              </w:pPrChange>
            </w:pPr>
            <w:ins w:id="7061" w:author="Farouk Bouhafs" w:date="2023-12-21T18:48:00Z">
              <w:del w:id="7062" w:author="Houyem Rais" w:date="2024-02-22T15:17:00Z">
                <w:r w:rsidRPr="00936E38" w:rsidDel="000A3E8D">
                  <w:rPr>
                    <w:rFonts w:cs="Calibri"/>
                    <w:b/>
                    <w:bCs/>
                    <w:sz w:val="20"/>
                    <w:szCs w:val="20"/>
                    <w:lang w:eastAsia="fr-FR"/>
                  </w:rPr>
                  <w:delText>Variante B - 2 Tabliers</w:delText>
                </w:r>
              </w:del>
            </w:ins>
          </w:p>
        </w:tc>
        <w:tc>
          <w:tcPr>
            <w:tcW w:w="950" w:type="pct"/>
            <w:shd w:val="clear" w:color="000000" w:fill="D9E2F3"/>
            <w:vAlign w:val="center"/>
            <w:hideMark/>
            <w:tcPrChange w:id="7063" w:author="Farouk Bouhafs" w:date="2023-12-21T19:01:00Z">
              <w:tcPr>
                <w:tcW w:w="950" w:type="pct"/>
                <w:gridSpan w:val="2"/>
                <w:tcBorders>
                  <w:top w:val="single" w:sz="8" w:space="0" w:color="auto"/>
                  <w:left w:val="nil"/>
                  <w:bottom w:val="single" w:sz="8" w:space="0" w:color="auto"/>
                  <w:right w:val="single" w:sz="8" w:space="0" w:color="auto"/>
                </w:tcBorders>
                <w:shd w:val="clear" w:color="000000" w:fill="D9E2F3"/>
                <w:vAlign w:val="center"/>
                <w:hideMark/>
              </w:tcPr>
            </w:tcPrChange>
          </w:tcPr>
          <w:p w14:paraId="3269CBA9" w14:textId="7C130712" w:rsidR="00936E38" w:rsidRPr="00936E38" w:rsidDel="000A3E8D" w:rsidRDefault="00936E38" w:rsidP="000A3E8D">
            <w:pPr>
              <w:rPr>
                <w:ins w:id="7064" w:author="Farouk Bouhafs" w:date="2023-12-21T18:48:00Z"/>
                <w:del w:id="7065" w:author="Houyem Rais" w:date="2024-02-22T15:17:00Z"/>
                <w:rFonts w:cs="Calibri"/>
                <w:b/>
                <w:bCs/>
                <w:color w:val="000000"/>
                <w:sz w:val="20"/>
                <w:szCs w:val="20"/>
                <w:lang w:eastAsia="fr-FR"/>
              </w:rPr>
              <w:pPrChange w:id="7066" w:author="Houyem Rais" w:date="2024-02-22T15:17:00Z">
                <w:pPr>
                  <w:widowControl/>
                  <w:autoSpaceDE/>
                  <w:autoSpaceDN/>
                  <w:spacing w:before="0" w:after="0" w:line="240" w:lineRule="auto"/>
                  <w:jc w:val="center"/>
                </w:pPr>
              </w:pPrChange>
            </w:pPr>
            <w:ins w:id="7067" w:author="Farouk Bouhafs" w:date="2023-12-21T18:48:00Z">
              <w:del w:id="7068" w:author="Houyem Rais" w:date="2024-02-22T15:17:00Z">
                <w:r w:rsidRPr="00936E38" w:rsidDel="000A3E8D">
                  <w:rPr>
                    <w:rFonts w:cs="Calibri"/>
                    <w:b/>
                    <w:bCs/>
                    <w:color w:val="000000"/>
                    <w:sz w:val="20"/>
                    <w:szCs w:val="20"/>
                    <w:lang w:eastAsia="fr-FR"/>
                  </w:rPr>
                  <w:delText>Option 0 : Maitrise d'Ouvrage Publique</w:delText>
                </w:r>
              </w:del>
            </w:ins>
          </w:p>
        </w:tc>
        <w:tc>
          <w:tcPr>
            <w:tcW w:w="782" w:type="pct"/>
            <w:shd w:val="clear" w:color="000000" w:fill="D9E2F3"/>
            <w:vAlign w:val="center"/>
            <w:hideMark/>
            <w:tcPrChange w:id="7069" w:author="Farouk Bouhafs" w:date="2023-12-21T19:01:00Z">
              <w:tcPr>
                <w:tcW w:w="782" w:type="pct"/>
                <w:tcBorders>
                  <w:top w:val="single" w:sz="8" w:space="0" w:color="auto"/>
                  <w:left w:val="nil"/>
                  <w:bottom w:val="single" w:sz="8" w:space="0" w:color="auto"/>
                  <w:right w:val="single" w:sz="8" w:space="0" w:color="auto"/>
                </w:tcBorders>
                <w:shd w:val="clear" w:color="000000" w:fill="D9E2F3"/>
                <w:vAlign w:val="center"/>
                <w:hideMark/>
              </w:tcPr>
            </w:tcPrChange>
          </w:tcPr>
          <w:p w14:paraId="1FB6EBB6" w14:textId="7516ABC0" w:rsidR="00936E38" w:rsidRPr="00936E38" w:rsidDel="000A3E8D" w:rsidRDefault="00936E38" w:rsidP="000A3E8D">
            <w:pPr>
              <w:rPr>
                <w:ins w:id="7070" w:author="Farouk Bouhafs" w:date="2023-12-21T18:48:00Z"/>
                <w:del w:id="7071" w:author="Houyem Rais" w:date="2024-02-22T15:17:00Z"/>
                <w:rFonts w:cs="Calibri"/>
                <w:b/>
                <w:bCs/>
                <w:color w:val="000000"/>
                <w:sz w:val="20"/>
                <w:szCs w:val="20"/>
                <w:lang w:eastAsia="fr-FR"/>
              </w:rPr>
              <w:pPrChange w:id="7072" w:author="Houyem Rais" w:date="2024-02-22T15:17:00Z">
                <w:pPr>
                  <w:widowControl/>
                  <w:autoSpaceDE/>
                  <w:autoSpaceDN/>
                  <w:spacing w:before="0" w:after="0" w:line="240" w:lineRule="auto"/>
                  <w:jc w:val="center"/>
                </w:pPr>
              </w:pPrChange>
            </w:pPr>
            <w:ins w:id="7073" w:author="Farouk Bouhafs" w:date="2023-12-21T18:48:00Z">
              <w:del w:id="7074" w:author="Houyem Rais" w:date="2024-02-22T15:17:00Z">
                <w:r w:rsidRPr="00936E38" w:rsidDel="000A3E8D">
                  <w:rPr>
                    <w:rFonts w:cs="Calibri"/>
                    <w:b/>
                    <w:bCs/>
                    <w:color w:val="000000"/>
                    <w:sz w:val="20"/>
                    <w:szCs w:val="20"/>
                    <w:lang w:eastAsia="fr-FR"/>
                  </w:rPr>
                  <w:delText>Option 1.1: Concession sans subvention</w:delText>
                </w:r>
              </w:del>
            </w:ins>
          </w:p>
        </w:tc>
        <w:tc>
          <w:tcPr>
            <w:tcW w:w="849" w:type="pct"/>
            <w:shd w:val="clear" w:color="000000" w:fill="D9E2F3"/>
            <w:vAlign w:val="center"/>
            <w:hideMark/>
            <w:tcPrChange w:id="7075" w:author="Farouk Bouhafs" w:date="2023-12-21T19:01:00Z">
              <w:tcPr>
                <w:tcW w:w="849" w:type="pct"/>
                <w:tcBorders>
                  <w:top w:val="single" w:sz="8" w:space="0" w:color="auto"/>
                  <w:left w:val="nil"/>
                  <w:bottom w:val="single" w:sz="8" w:space="0" w:color="auto"/>
                  <w:right w:val="single" w:sz="8" w:space="0" w:color="auto"/>
                </w:tcBorders>
                <w:shd w:val="clear" w:color="000000" w:fill="D9E2F3"/>
                <w:vAlign w:val="center"/>
                <w:hideMark/>
              </w:tcPr>
            </w:tcPrChange>
          </w:tcPr>
          <w:p w14:paraId="477D6C60" w14:textId="488C4DFB" w:rsidR="00936E38" w:rsidRPr="00936E38" w:rsidDel="000A3E8D" w:rsidRDefault="00936E38" w:rsidP="000A3E8D">
            <w:pPr>
              <w:rPr>
                <w:ins w:id="7076" w:author="Farouk Bouhafs" w:date="2023-12-21T18:48:00Z"/>
                <w:del w:id="7077" w:author="Houyem Rais" w:date="2024-02-22T15:17:00Z"/>
                <w:rFonts w:cs="Calibri"/>
                <w:b/>
                <w:bCs/>
                <w:color w:val="000000"/>
                <w:sz w:val="20"/>
                <w:szCs w:val="20"/>
                <w:lang w:eastAsia="fr-FR"/>
              </w:rPr>
              <w:pPrChange w:id="7078" w:author="Houyem Rais" w:date="2024-02-22T15:17:00Z">
                <w:pPr>
                  <w:widowControl/>
                  <w:autoSpaceDE/>
                  <w:autoSpaceDN/>
                  <w:spacing w:before="0" w:after="0" w:line="240" w:lineRule="auto"/>
                  <w:jc w:val="center"/>
                </w:pPr>
              </w:pPrChange>
            </w:pPr>
            <w:ins w:id="7079" w:author="Farouk Bouhafs" w:date="2023-12-21T18:48:00Z">
              <w:del w:id="7080" w:author="Houyem Rais" w:date="2024-02-22T15:17:00Z">
                <w:r w:rsidRPr="00936E38" w:rsidDel="000A3E8D">
                  <w:rPr>
                    <w:rFonts w:cs="Calibri"/>
                    <w:b/>
                    <w:bCs/>
                    <w:color w:val="000000"/>
                    <w:sz w:val="20"/>
                    <w:szCs w:val="20"/>
                    <w:lang w:eastAsia="fr-FR"/>
                  </w:rPr>
                  <w:delText>Option 1.2 : Concession avec subvention</w:delText>
                </w:r>
              </w:del>
            </w:ins>
          </w:p>
        </w:tc>
        <w:tc>
          <w:tcPr>
            <w:tcW w:w="765" w:type="pct"/>
            <w:shd w:val="clear" w:color="000000" w:fill="D9E2F3"/>
            <w:vAlign w:val="center"/>
            <w:hideMark/>
            <w:tcPrChange w:id="7081" w:author="Farouk Bouhafs" w:date="2023-12-21T19:01:00Z">
              <w:tcPr>
                <w:tcW w:w="765" w:type="pct"/>
                <w:gridSpan w:val="2"/>
                <w:tcBorders>
                  <w:top w:val="single" w:sz="8" w:space="0" w:color="auto"/>
                  <w:left w:val="nil"/>
                  <w:bottom w:val="single" w:sz="8" w:space="0" w:color="auto"/>
                  <w:right w:val="single" w:sz="8" w:space="0" w:color="auto"/>
                </w:tcBorders>
                <w:shd w:val="clear" w:color="000000" w:fill="D9E2F3"/>
                <w:vAlign w:val="center"/>
                <w:hideMark/>
              </w:tcPr>
            </w:tcPrChange>
          </w:tcPr>
          <w:p w14:paraId="31B36EC0" w14:textId="79CBF3CE" w:rsidR="00936E38" w:rsidRPr="00936E38" w:rsidDel="000A3E8D" w:rsidRDefault="00936E38" w:rsidP="000A3E8D">
            <w:pPr>
              <w:rPr>
                <w:ins w:id="7082" w:author="Farouk Bouhafs" w:date="2023-12-21T18:48:00Z"/>
                <w:del w:id="7083" w:author="Houyem Rais" w:date="2024-02-22T15:17:00Z"/>
                <w:rFonts w:cs="Calibri"/>
                <w:b/>
                <w:bCs/>
                <w:color w:val="000000"/>
                <w:sz w:val="20"/>
                <w:szCs w:val="20"/>
                <w:lang w:eastAsia="fr-FR"/>
              </w:rPr>
              <w:pPrChange w:id="7084" w:author="Houyem Rais" w:date="2024-02-22T15:17:00Z">
                <w:pPr>
                  <w:widowControl/>
                  <w:autoSpaceDE/>
                  <w:autoSpaceDN/>
                  <w:spacing w:before="0" w:after="0" w:line="240" w:lineRule="auto"/>
                  <w:jc w:val="center"/>
                </w:pPr>
              </w:pPrChange>
            </w:pPr>
            <w:ins w:id="7085" w:author="Farouk Bouhafs" w:date="2023-12-21T18:48:00Z">
              <w:del w:id="7086" w:author="Houyem Rais" w:date="2024-02-22T15:17:00Z">
                <w:r w:rsidRPr="00936E38" w:rsidDel="000A3E8D">
                  <w:rPr>
                    <w:rFonts w:cs="Calibri"/>
                    <w:b/>
                    <w:bCs/>
                    <w:color w:val="000000"/>
                    <w:sz w:val="20"/>
                    <w:szCs w:val="20"/>
                    <w:lang w:eastAsia="fr-FR"/>
                  </w:rPr>
                  <w:delText>PPP à paiement public</w:delText>
                </w:r>
              </w:del>
            </w:ins>
          </w:p>
        </w:tc>
        <w:tc>
          <w:tcPr>
            <w:tcW w:w="604" w:type="pct"/>
            <w:shd w:val="clear" w:color="000000" w:fill="D9E2F3"/>
            <w:vAlign w:val="center"/>
            <w:hideMark/>
            <w:tcPrChange w:id="7087" w:author="Farouk Bouhafs" w:date="2023-12-21T19:01:00Z">
              <w:tcPr>
                <w:tcW w:w="605" w:type="pct"/>
                <w:gridSpan w:val="2"/>
                <w:tcBorders>
                  <w:top w:val="single" w:sz="8" w:space="0" w:color="auto"/>
                  <w:left w:val="nil"/>
                  <w:bottom w:val="single" w:sz="8" w:space="0" w:color="auto"/>
                  <w:right w:val="single" w:sz="8" w:space="0" w:color="auto"/>
                </w:tcBorders>
                <w:shd w:val="clear" w:color="000000" w:fill="D9E2F3"/>
                <w:vAlign w:val="center"/>
                <w:hideMark/>
              </w:tcPr>
            </w:tcPrChange>
          </w:tcPr>
          <w:p w14:paraId="4BAC875A" w14:textId="79D2AB25" w:rsidR="00936E38" w:rsidRPr="00936E38" w:rsidDel="000A3E8D" w:rsidRDefault="00936E38" w:rsidP="000A3E8D">
            <w:pPr>
              <w:rPr>
                <w:ins w:id="7088" w:author="Farouk Bouhafs" w:date="2023-12-21T18:48:00Z"/>
                <w:del w:id="7089" w:author="Houyem Rais" w:date="2024-02-22T15:17:00Z"/>
                <w:rFonts w:cs="Calibri"/>
                <w:b/>
                <w:bCs/>
                <w:color w:val="000000"/>
                <w:sz w:val="20"/>
                <w:szCs w:val="20"/>
                <w:lang w:eastAsia="fr-FR"/>
              </w:rPr>
              <w:pPrChange w:id="7090" w:author="Houyem Rais" w:date="2024-02-22T15:17:00Z">
                <w:pPr>
                  <w:widowControl/>
                  <w:autoSpaceDE/>
                  <w:autoSpaceDN/>
                  <w:spacing w:before="0" w:after="0" w:line="240" w:lineRule="auto"/>
                  <w:jc w:val="center"/>
                </w:pPr>
              </w:pPrChange>
            </w:pPr>
            <w:ins w:id="7091" w:author="Farouk Bouhafs" w:date="2023-12-21T18:48:00Z">
              <w:del w:id="7092" w:author="Houyem Rais" w:date="2024-02-22T15:17:00Z">
                <w:r w:rsidRPr="00936E38" w:rsidDel="000A3E8D">
                  <w:rPr>
                    <w:rFonts w:cs="Calibri"/>
                    <w:b/>
                    <w:bCs/>
                    <w:color w:val="000000"/>
                    <w:sz w:val="20"/>
                    <w:szCs w:val="20"/>
                    <w:lang w:eastAsia="fr-FR"/>
                  </w:rPr>
                  <w:delText>EPC + F</w:delText>
                </w:r>
              </w:del>
            </w:ins>
          </w:p>
        </w:tc>
      </w:tr>
      <w:tr w:rsidR="00936E38" w:rsidRPr="00936E38" w:rsidDel="000A3E8D" w14:paraId="595B92BF" w14:textId="4DFC6991" w:rsidTr="00B7019E">
        <w:trPr>
          <w:trHeight w:val="270"/>
          <w:ins w:id="7093" w:author="Farouk Bouhafs" w:date="2023-12-21T18:48:00Z"/>
          <w:del w:id="7094" w:author="Houyem Rais" w:date="2024-02-22T15:17:00Z"/>
          <w:trPrChange w:id="7095" w:author="Farouk Bouhafs" w:date="2023-12-21T19:01:00Z">
            <w:trPr>
              <w:gridBefore w:val="1"/>
              <w:gridAfter w:val="0"/>
              <w:trHeight w:val="270"/>
            </w:trPr>
          </w:trPrChange>
        </w:trPr>
        <w:tc>
          <w:tcPr>
            <w:tcW w:w="1049" w:type="pct"/>
            <w:shd w:val="clear" w:color="000000" w:fill="F2F2F2"/>
            <w:vAlign w:val="center"/>
            <w:hideMark/>
            <w:tcPrChange w:id="7096" w:author="Farouk Bouhafs" w:date="2023-12-21T19:01:00Z">
              <w:tcPr>
                <w:tcW w:w="1050" w:type="pct"/>
                <w:gridSpan w:val="2"/>
                <w:tcBorders>
                  <w:top w:val="nil"/>
                  <w:left w:val="single" w:sz="8" w:space="0" w:color="auto"/>
                  <w:bottom w:val="single" w:sz="8" w:space="0" w:color="auto"/>
                  <w:right w:val="single" w:sz="8" w:space="0" w:color="auto"/>
                </w:tcBorders>
                <w:shd w:val="clear" w:color="000000" w:fill="F2F2F2"/>
                <w:vAlign w:val="center"/>
                <w:hideMark/>
              </w:tcPr>
            </w:tcPrChange>
          </w:tcPr>
          <w:p w14:paraId="612CE434" w14:textId="376EF084" w:rsidR="00936E38" w:rsidRPr="00936E38" w:rsidDel="000A3E8D" w:rsidRDefault="00936E38" w:rsidP="000A3E8D">
            <w:pPr>
              <w:rPr>
                <w:ins w:id="7097" w:author="Farouk Bouhafs" w:date="2023-12-21T18:48:00Z"/>
                <w:del w:id="7098" w:author="Houyem Rais" w:date="2024-02-22T15:17:00Z"/>
                <w:rFonts w:cs="Calibri"/>
                <w:b/>
                <w:bCs/>
                <w:color w:val="000000"/>
                <w:sz w:val="20"/>
                <w:szCs w:val="20"/>
                <w:lang w:eastAsia="fr-FR"/>
              </w:rPr>
              <w:pPrChange w:id="7099" w:author="Houyem Rais" w:date="2024-02-22T15:17:00Z">
                <w:pPr>
                  <w:widowControl/>
                  <w:autoSpaceDE/>
                  <w:autoSpaceDN/>
                  <w:spacing w:before="0" w:after="0" w:line="240" w:lineRule="auto"/>
                </w:pPr>
              </w:pPrChange>
            </w:pPr>
            <w:ins w:id="7100" w:author="Farouk Bouhafs" w:date="2023-12-21T18:48:00Z">
              <w:del w:id="7101" w:author="Houyem Rais" w:date="2024-02-22T15:17:00Z">
                <w:r w:rsidRPr="00936E38" w:rsidDel="000A3E8D">
                  <w:rPr>
                    <w:rFonts w:cs="Calibri"/>
                    <w:b/>
                    <w:bCs/>
                    <w:color w:val="000000"/>
                    <w:sz w:val="20"/>
                    <w:szCs w:val="20"/>
                    <w:lang w:eastAsia="fr-FR"/>
                  </w:rPr>
                  <w:delText>Partenaire privé</w:delText>
                </w:r>
              </w:del>
            </w:ins>
          </w:p>
        </w:tc>
        <w:tc>
          <w:tcPr>
            <w:tcW w:w="950" w:type="pct"/>
            <w:shd w:val="clear" w:color="000000" w:fill="F2F2F2"/>
            <w:vAlign w:val="center"/>
            <w:hideMark/>
            <w:tcPrChange w:id="7102" w:author="Farouk Bouhafs" w:date="2023-12-21T19:01:00Z">
              <w:tcPr>
                <w:tcW w:w="950" w:type="pct"/>
                <w:gridSpan w:val="2"/>
                <w:tcBorders>
                  <w:top w:val="nil"/>
                  <w:left w:val="nil"/>
                  <w:bottom w:val="single" w:sz="8" w:space="0" w:color="auto"/>
                  <w:right w:val="single" w:sz="8" w:space="0" w:color="auto"/>
                </w:tcBorders>
                <w:shd w:val="clear" w:color="000000" w:fill="F2F2F2"/>
                <w:vAlign w:val="center"/>
                <w:hideMark/>
              </w:tcPr>
            </w:tcPrChange>
          </w:tcPr>
          <w:p w14:paraId="123B9907" w14:textId="4861CB02" w:rsidR="00936E38" w:rsidRPr="00936E38" w:rsidDel="000A3E8D" w:rsidRDefault="00936E38" w:rsidP="000A3E8D">
            <w:pPr>
              <w:rPr>
                <w:ins w:id="7103" w:author="Farouk Bouhafs" w:date="2023-12-21T18:48:00Z"/>
                <w:del w:id="7104" w:author="Houyem Rais" w:date="2024-02-22T15:17:00Z"/>
                <w:rFonts w:cs="Calibri"/>
                <w:b/>
                <w:bCs/>
                <w:sz w:val="20"/>
                <w:szCs w:val="20"/>
                <w:lang w:eastAsia="fr-FR"/>
              </w:rPr>
              <w:pPrChange w:id="7105" w:author="Houyem Rais" w:date="2024-02-22T15:17:00Z">
                <w:pPr>
                  <w:widowControl/>
                  <w:autoSpaceDE/>
                  <w:autoSpaceDN/>
                  <w:spacing w:before="0" w:after="0" w:line="240" w:lineRule="auto"/>
                  <w:jc w:val="center"/>
                </w:pPr>
              </w:pPrChange>
            </w:pPr>
            <w:ins w:id="7106" w:author="Farouk Bouhafs" w:date="2023-12-21T18:48:00Z">
              <w:del w:id="7107" w:author="Houyem Rais" w:date="2024-02-22T15:17:00Z">
                <w:r w:rsidRPr="00936E38" w:rsidDel="000A3E8D">
                  <w:rPr>
                    <w:rFonts w:cs="Calibri"/>
                    <w:b/>
                    <w:bCs/>
                    <w:sz w:val="20"/>
                    <w:szCs w:val="20"/>
                    <w:lang w:eastAsia="fr-FR"/>
                  </w:rPr>
                  <w:delText> </w:delText>
                </w:r>
              </w:del>
            </w:ins>
          </w:p>
        </w:tc>
        <w:tc>
          <w:tcPr>
            <w:tcW w:w="782" w:type="pct"/>
            <w:shd w:val="clear" w:color="000000" w:fill="F2F2F2"/>
            <w:vAlign w:val="center"/>
            <w:hideMark/>
            <w:tcPrChange w:id="7108" w:author="Farouk Bouhafs" w:date="2023-12-21T19:01:00Z">
              <w:tcPr>
                <w:tcW w:w="782" w:type="pct"/>
                <w:tcBorders>
                  <w:top w:val="nil"/>
                  <w:left w:val="nil"/>
                  <w:bottom w:val="single" w:sz="8" w:space="0" w:color="auto"/>
                  <w:right w:val="single" w:sz="8" w:space="0" w:color="auto"/>
                </w:tcBorders>
                <w:shd w:val="clear" w:color="000000" w:fill="F2F2F2"/>
                <w:vAlign w:val="center"/>
                <w:hideMark/>
              </w:tcPr>
            </w:tcPrChange>
          </w:tcPr>
          <w:p w14:paraId="136A57DE" w14:textId="5F8AF977" w:rsidR="00936E38" w:rsidRPr="00936E38" w:rsidDel="000A3E8D" w:rsidRDefault="00936E38" w:rsidP="000A3E8D">
            <w:pPr>
              <w:rPr>
                <w:ins w:id="7109" w:author="Farouk Bouhafs" w:date="2023-12-21T18:48:00Z"/>
                <w:del w:id="7110" w:author="Houyem Rais" w:date="2024-02-22T15:17:00Z"/>
                <w:rFonts w:cs="Calibri"/>
                <w:b/>
                <w:bCs/>
                <w:sz w:val="20"/>
                <w:szCs w:val="20"/>
                <w:lang w:eastAsia="fr-FR"/>
              </w:rPr>
              <w:pPrChange w:id="7111" w:author="Houyem Rais" w:date="2024-02-22T15:17:00Z">
                <w:pPr>
                  <w:widowControl/>
                  <w:autoSpaceDE/>
                  <w:autoSpaceDN/>
                  <w:spacing w:before="0" w:after="0" w:line="240" w:lineRule="auto"/>
                  <w:jc w:val="center"/>
                </w:pPr>
              </w:pPrChange>
            </w:pPr>
            <w:ins w:id="7112" w:author="Farouk Bouhafs" w:date="2023-12-21T18:48:00Z">
              <w:del w:id="7113" w:author="Houyem Rais" w:date="2024-02-22T15:17:00Z">
                <w:r w:rsidRPr="00936E38" w:rsidDel="000A3E8D">
                  <w:rPr>
                    <w:rFonts w:cs="Calibri"/>
                    <w:b/>
                    <w:bCs/>
                    <w:sz w:val="20"/>
                    <w:szCs w:val="20"/>
                    <w:lang w:eastAsia="fr-FR"/>
                  </w:rPr>
                  <w:delText> </w:delText>
                </w:r>
              </w:del>
            </w:ins>
          </w:p>
        </w:tc>
        <w:tc>
          <w:tcPr>
            <w:tcW w:w="849" w:type="pct"/>
            <w:shd w:val="clear" w:color="000000" w:fill="F2F2F2"/>
            <w:vAlign w:val="center"/>
            <w:hideMark/>
            <w:tcPrChange w:id="7114" w:author="Farouk Bouhafs" w:date="2023-12-21T19:01:00Z">
              <w:tcPr>
                <w:tcW w:w="849" w:type="pct"/>
                <w:tcBorders>
                  <w:top w:val="nil"/>
                  <w:left w:val="nil"/>
                  <w:bottom w:val="single" w:sz="8" w:space="0" w:color="auto"/>
                  <w:right w:val="single" w:sz="8" w:space="0" w:color="auto"/>
                </w:tcBorders>
                <w:shd w:val="clear" w:color="000000" w:fill="F2F2F2"/>
                <w:vAlign w:val="center"/>
                <w:hideMark/>
              </w:tcPr>
            </w:tcPrChange>
          </w:tcPr>
          <w:p w14:paraId="71B9AD92" w14:textId="6C886583" w:rsidR="00936E38" w:rsidRPr="00936E38" w:rsidDel="000A3E8D" w:rsidRDefault="00936E38" w:rsidP="000A3E8D">
            <w:pPr>
              <w:rPr>
                <w:ins w:id="7115" w:author="Farouk Bouhafs" w:date="2023-12-21T18:48:00Z"/>
                <w:del w:id="7116" w:author="Houyem Rais" w:date="2024-02-22T15:17:00Z"/>
                <w:rFonts w:cs="Calibri"/>
                <w:b/>
                <w:bCs/>
                <w:sz w:val="20"/>
                <w:szCs w:val="20"/>
                <w:lang w:eastAsia="fr-FR"/>
              </w:rPr>
              <w:pPrChange w:id="7117" w:author="Houyem Rais" w:date="2024-02-22T15:17:00Z">
                <w:pPr>
                  <w:widowControl/>
                  <w:autoSpaceDE/>
                  <w:autoSpaceDN/>
                  <w:spacing w:before="0" w:after="0" w:line="240" w:lineRule="auto"/>
                  <w:jc w:val="center"/>
                </w:pPr>
              </w:pPrChange>
            </w:pPr>
            <w:ins w:id="7118" w:author="Farouk Bouhafs" w:date="2023-12-21T18:48:00Z">
              <w:del w:id="7119" w:author="Houyem Rais" w:date="2024-02-22T15:17:00Z">
                <w:r w:rsidRPr="00936E38" w:rsidDel="000A3E8D">
                  <w:rPr>
                    <w:rFonts w:cs="Calibri"/>
                    <w:b/>
                    <w:bCs/>
                    <w:sz w:val="20"/>
                    <w:szCs w:val="20"/>
                    <w:lang w:eastAsia="fr-FR"/>
                  </w:rPr>
                  <w:delText> </w:delText>
                </w:r>
              </w:del>
            </w:ins>
          </w:p>
        </w:tc>
        <w:tc>
          <w:tcPr>
            <w:tcW w:w="765" w:type="pct"/>
            <w:shd w:val="clear" w:color="000000" w:fill="F2F2F2"/>
            <w:vAlign w:val="center"/>
            <w:hideMark/>
            <w:tcPrChange w:id="7120" w:author="Farouk Bouhafs" w:date="2023-12-21T19:01:00Z">
              <w:tcPr>
                <w:tcW w:w="765" w:type="pct"/>
                <w:gridSpan w:val="2"/>
                <w:tcBorders>
                  <w:top w:val="nil"/>
                  <w:left w:val="nil"/>
                  <w:bottom w:val="single" w:sz="8" w:space="0" w:color="auto"/>
                  <w:right w:val="single" w:sz="8" w:space="0" w:color="auto"/>
                </w:tcBorders>
                <w:shd w:val="clear" w:color="000000" w:fill="F2F2F2"/>
                <w:vAlign w:val="center"/>
                <w:hideMark/>
              </w:tcPr>
            </w:tcPrChange>
          </w:tcPr>
          <w:p w14:paraId="7B44B6A4" w14:textId="11E78F41" w:rsidR="00936E38" w:rsidRPr="00936E38" w:rsidDel="000A3E8D" w:rsidRDefault="00936E38" w:rsidP="000A3E8D">
            <w:pPr>
              <w:rPr>
                <w:ins w:id="7121" w:author="Farouk Bouhafs" w:date="2023-12-21T18:48:00Z"/>
                <w:del w:id="7122" w:author="Houyem Rais" w:date="2024-02-22T15:17:00Z"/>
                <w:rFonts w:cs="Calibri"/>
                <w:b/>
                <w:bCs/>
                <w:sz w:val="20"/>
                <w:szCs w:val="20"/>
                <w:lang w:eastAsia="fr-FR"/>
              </w:rPr>
              <w:pPrChange w:id="7123" w:author="Houyem Rais" w:date="2024-02-22T15:17:00Z">
                <w:pPr>
                  <w:widowControl/>
                  <w:autoSpaceDE/>
                  <w:autoSpaceDN/>
                  <w:spacing w:before="0" w:after="0" w:line="240" w:lineRule="auto"/>
                  <w:jc w:val="center"/>
                </w:pPr>
              </w:pPrChange>
            </w:pPr>
            <w:ins w:id="7124" w:author="Farouk Bouhafs" w:date="2023-12-21T18:48:00Z">
              <w:del w:id="7125" w:author="Houyem Rais" w:date="2024-02-22T15:17:00Z">
                <w:r w:rsidRPr="00936E38" w:rsidDel="000A3E8D">
                  <w:rPr>
                    <w:rFonts w:cs="Calibri"/>
                    <w:b/>
                    <w:bCs/>
                    <w:sz w:val="20"/>
                    <w:szCs w:val="20"/>
                    <w:lang w:eastAsia="fr-FR"/>
                  </w:rPr>
                  <w:delText> </w:delText>
                </w:r>
              </w:del>
            </w:ins>
          </w:p>
        </w:tc>
        <w:tc>
          <w:tcPr>
            <w:tcW w:w="604" w:type="pct"/>
            <w:shd w:val="clear" w:color="000000" w:fill="F2F2F2"/>
            <w:vAlign w:val="center"/>
            <w:hideMark/>
            <w:tcPrChange w:id="7126" w:author="Farouk Bouhafs" w:date="2023-12-21T19:01:00Z">
              <w:tcPr>
                <w:tcW w:w="605" w:type="pct"/>
                <w:gridSpan w:val="2"/>
                <w:tcBorders>
                  <w:top w:val="nil"/>
                  <w:left w:val="nil"/>
                  <w:bottom w:val="single" w:sz="8" w:space="0" w:color="auto"/>
                  <w:right w:val="single" w:sz="8" w:space="0" w:color="auto"/>
                </w:tcBorders>
                <w:shd w:val="clear" w:color="000000" w:fill="F2F2F2"/>
                <w:vAlign w:val="center"/>
                <w:hideMark/>
              </w:tcPr>
            </w:tcPrChange>
          </w:tcPr>
          <w:p w14:paraId="161FB47B" w14:textId="7EE90F49" w:rsidR="00936E38" w:rsidRPr="00936E38" w:rsidDel="000A3E8D" w:rsidRDefault="00936E38" w:rsidP="000A3E8D">
            <w:pPr>
              <w:rPr>
                <w:ins w:id="7127" w:author="Farouk Bouhafs" w:date="2023-12-21T18:48:00Z"/>
                <w:del w:id="7128" w:author="Houyem Rais" w:date="2024-02-22T15:17:00Z"/>
                <w:rFonts w:cs="Calibri"/>
                <w:b/>
                <w:bCs/>
                <w:sz w:val="20"/>
                <w:szCs w:val="20"/>
                <w:lang w:eastAsia="fr-FR"/>
              </w:rPr>
              <w:pPrChange w:id="7129" w:author="Houyem Rais" w:date="2024-02-22T15:17:00Z">
                <w:pPr>
                  <w:widowControl/>
                  <w:autoSpaceDE/>
                  <w:autoSpaceDN/>
                  <w:spacing w:before="0" w:after="0" w:line="240" w:lineRule="auto"/>
                  <w:jc w:val="center"/>
                </w:pPr>
              </w:pPrChange>
            </w:pPr>
            <w:ins w:id="7130" w:author="Farouk Bouhafs" w:date="2023-12-21T18:48:00Z">
              <w:del w:id="7131" w:author="Houyem Rais" w:date="2024-02-22T15:17:00Z">
                <w:r w:rsidRPr="00936E38" w:rsidDel="000A3E8D">
                  <w:rPr>
                    <w:rFonts w:cs="Calibri"/>
                    <w:b/>
                    <w:bCs/>
                    <w:sz w:val="20"/>
                    <w:szCs w:val="20"/>
                    <w:lang w:eastAsia="fr-FR"/>
                  </w:rPr>
                  <w:delText> </w:delText>
                </w:r>
              </w:del>
            </w:ins>
          </w:p>
        </w:tc>
      </w:tr>
      <w:tr w:rsidR="00936E38" w:rsidRPr="00936E38" w:rsidDel="000A3E8D" w14:paraId="54A81097" w14:textId="30FC4B14" w:rsidTr="00B7019E">
        <w:tblPrEx>
          <w:tblPrExChange w:id="7132"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133" w:author="Farouk Bouhafs" w:date="2023-12-21T18:48:00Z"/>
          <w:del w:id="7134" w:author="Houyem Rais" w:date="2024-02-22T15:17:00Z"/>
          <w:trPrChange w:id="7135" w:author="Farouk Bouhafs" w:date="2023-12-21T19:01:00Z">
            <w:trPr>
              <w:trHeight w:val="270"/>
            </w:trPr>
          </w:trPrChange>
        </w:trPr>
        <w:tc>
          <w:tcPr>
            <w:tcW w:w="1049" w:type="pct"/>
            <w:shd w:val="clear" w:color="auto" w:fill="auto"/>
            <w:vAlign w:val="center"/>
            <w:hideMark/>
            <w:tcPrChange w:id="7136" w:author="Farouk Bouhafs" w:date="2023-12-21T19:01:00Z">
              <w:tcPr>
                <w:tcW w:w="1050" w:type="pct"/>
                <w:gridSpan w:val="2"/>
                <w:shd w:val="clear" w:color="auto" w:fill="auto"/>
                <w:vAlign w:val="center"/>
                <w:hideMark/>
              </w:tcPr>
            </w:tcPrChange>
          </w:tcPr>
          <w:p w14:paraId="29198ED7" w14:textId="041C9179" w:rsidR="00936E38" w:rsidRPr="00936E38" w:rsidDel="000A3E8D" w:rsidRDefault="00936E38" w:rsidP="000A3E8D">
            <w:pPr>
              <w:rPr>
                <w:ins w:id="7137" w:author="Farouk Bouhafs" w:date="2023-12-21T18:48:00Z"/>
                <w:del w:id="7138" w:author="Houyem Rais" w:date="2024-02-22T15:17:00Z"/>
                <w:rFonts w:cs="Calibri"/>
                <w:b/>
                <w:bCs/>
                <w:sz w:val="20"/>
                <w:szCs w:val="20"/>
                <w:lang w:eastAsia="fr-FR"/>
              </w:rPr>
              <w:pPrChange w:id="7139" w:author="Houyem Rais" w:date="2024-02-22T15:17:00Z">
                <w:pPr>
                  <w:widowControl/>
                  <w:autoSpaceDE/>
                  <w:autoSpaceDN/>
                  <w:spacing w:before="0" w:after="0" w:line="240" w:lineRule="auto"/>
                </w:pPr>
              </w:pPrChange>
            </w:pPr>
            <w:ins w:id="7140" w:author="Farouk Bouhafs" w:date="2023-12-21T18:48:00Z">
              <w:del w:id="7141" w:author="Houyem Rais" w:date="2024-02-22T15:17:00Z">
                <w:r w:rsidRPr="00936E38" w:rsidDel="000A3E8D">
                  <w:rPr>
                    <w:rFonts w:cs="Calibri"/>
                    <w:b/>
                    <w:bCs/>
                    <w:sz w:val="20"/>
                    <w:szCs w:val="20"/>
                    <w:lang w:eastAsia="fr-FR"/>
                  </w:rPr>
                  <w:delText>Emplois (MDT)</w:delText>
                </w:r>
              </w:del>
            </w:ins>
          </w:p>
        </w:tc>
        <w:tc>
          <w:tcPr>
            <w:tcW w:w="950" w:type="pct"/>
            <w:shd w:val="clear" w:color="auto" w:fill="auto"/>
            <w:vAlign w:val="center"/>
            <w:hideMark/>
            <w:tcPrChange w:id="7142" w:author="Farouk Bouhafs" w:date="2023-12-21T19:01:00Z">
              <w:tcPr>
                <w:tcW w:w="950" w:type="pct"/>
                <w:gridSpan w:val="2"/>
                <w:shd w:val="clear" w:color="auto" w:fill="auto"/>
                <w:vAlign w:val="center"/>
                <w:hideMark/>
              </w:tcPr>
            </w:tcPrChange>
          </w:tcPr>
          <w:p w14:paraId="5489A5B2" w14:textId="0B6F16B9" w:rsidR="00936E38" w:rsidRPr="00936E38" w:rsidDel="000A3E8D" w:rsidRDefault="00936E38" w:rsidP="000A3E8D">
            <w:pPr>
              <w:rPr>
                <w:ins w:id="7143" w:author="Farouk Bouhafs" w:date="2023-12-21T18:48:00Z"/>
                <w:del w:id="7144" w:author="Houyem Rais" w:date="2024-02-22T15:17:00Z"/>
                <w:rFonts w:cs="Calibri"/>
                <w:b/>
                <w:bCs/>
                <w:sz w:val="20"/>
                <w:szCs w:val="20"/>
                <w:lang w:eastAsia="fr-FR"/>
              </w:rPr>
              <w:pPrChange w:id="7145" w:author="Houyem Rais" w:date="2024-02-22T15:17:00Z">
                <w:pPr>
                  <w:widowControl/>
                  <w:autoSpaceDE/>
                  <w:autoSpaceDN/>
                  <w:spacing w:before="0" w:after="0" w:line="240" w:lineRule="auto"/>
                  <w:jc w:val="center"/>
                </w:pPr>
              </w:pPrChange>
            </w:pPr>
            <w:ins w:id="7146" w:author="Farouk Bouhafs" w:date="2023-12-21T18:48:00Z">
              <w:del w:id="7147" w:author="Houyem Rais" w:date="2024-02-22T15:17:00Z">
                <w:r w:rsidRPr="00936E38" w:rsidDel="000A3E8D">
                  <w:rPr>
                    <w:rFonts w:cs="Calibri"/>
                    <w:b/>
                    <w:bCs/>
                    <w:sz w:val="20"/>
                    <w:szCs w:val="20"/>
                    <w:lang w:eastAsia="fr-FR"/>
                  </w:rPr>
                  <w:delText>0,0</w:delText>
                </w:r>
              </w:del>
            </w:ins>
          </w:p>
        </w:tc>
        <w:tc>
          <w:tcPr>
            <w:tcW w:w="782" w:type="pct"/>
            <w:shd w:val="clear" w:color="auto" w:fill="auto"/>
            <w:vAlign w:val="center"/>
            <w:hideMark/>
            <w:tcPrChange w:id="7148" w:author="Farouk Bouhafs" w:date="2023-12-21T19:01:00Z">
              <w:tcPr>
                <w:tcW w:w="782" w:type="pct"/>
                <w:gridSpan w:val="2"/>
                <w:shd w:val="clear" w:color="auto" w:fill="auto"/>
                <w:vAlign w:val="center"/>
                <w:hideMark/>
              </w:tcPr>
            </w:tcPrChange>
          </w:tcPr>
          <w:p w14:paraId="3FA68477" w14:textId="5E54E444" w:rsidR="00936E38" w:rsidRPr="00936E38" w:rsidDel="000A3E8D" w:rsidRDefault="00936E38" w:rsidP="000A3E8D">
            <w:pPr>
              <w:rPr>
                <w:ins w:id="7149" w:author="Farouk Bouhafs" w:date="2023-12-21T18:48:00Z"/>
                <w:del w:id="7150" w:author="Houyem Rais" w:date="2024-02-22T15:17:00Z"/>
                <w:rFonts w:cs="Calibri"/>
                <w:b/>
                <w:bCs/>
                <w:sz w:val="20"/>
                <w:szCs w:val="20"/>
                <w:lang w:eastAsia="fr-FR"/>
              </w:rPr>
              <w:pPrChange w:id="7151" w:author="Houyem Rais" w:date="2024-02-22T15:17:00Z">
                <w:pPr>
                  <w:widowControl/>
                  <w:autoSpaceDE/>
                  <w:autoSpaceDN/>
                  <w:spacing w:before="0" w:after="0" w:line="240" w:lineRule="auto"/>
                  <w:jc w:val="center"/>
                </w:pPr>
              </w:pPrChange>
            </w:pPr>
            <w:ins w:id="7152" w:author="Farouk Bouhafs" w:date="2023-12-21T18:48:00Z">
              <w:del w:id="7153" w:author="Houyem Rais" w:date="2024-02-22T15:17:00Z">
                <w:r w:rsidRPr="00936E38" w:rsidDel="000A3E8D">
                  <w:rPr>
                    <w:rFonts w:cs="Calibri"/>
                    <w:b/>
                    <w:bCs/>
                    <w:sz w:val="20"/>
                    <w:szCs w:val="20"/>
                    <w:lang w:eastAsia="fr-FR"/>
                  </w:rPr>
                  <w:delText>1 230,7</w:delText>
                </w:r>
              </w:del>
            </w:ins>
          </w:p>
        </w:tc>
        <w:tc>
          <w:tcPr>
            <w:tcW w:w="849" w:type="pct"/>
            <w:shd w:val="clear" w:color="auto" w:fill="auto"/>
            <w:vAlign w:val="center"/>
            <w:hideMark/>
            <w:tcPrChange w:id="7154" w:author="Farouk Bouhafs" w:date="2023-12-21T19:01:00Z">
              <w:tcPr>
                <w:tcW w:w="849" w:type="pct"/>
                <w:gridSpan w:val="2"/>
                <w:shd w:val="clear" w:color="auto" w:fill="auto"/>
                <w:vAlign w:val="center"/>
                <w:hideMark/>
              </w:tcPr>
            </w:tcPrChange>
          </w:tcPr>
          <w:p w14:paraId="7234AB29" w14:textId="379844ED" w:rsidR="00936E38" w:rsidRPr="00936E38" w:rsidDel="000A3E8D" w:rsidRDefault="00936E38" w:rsidP="000A3E8D">
            <w:pPr>
              <w:rPr>
                <w:ins w:id="7155" w:author="Farouk Bouhafs" w:date="2023-12-21T18:48:00Z"/>
                <w:del w:id="7156" w:author="Houyem Rais" w:date="2024-02-22T15:17:00Z"/>
                <w:rFonts w:cs="Calibri"/>
                <w:b/>
                <w:bCs/>
                <w:sz w:val="20"/>
                <w:szCs w:val="20"/>
                <w:lang w:eastAsia="fr-FR"/>
              </w:rPr>
              <w:pPrChange w:id="7157" w:author="Houyem Rais" w:date="2024-02-22T15:17:00Z">
                <w:pPr>
                  <w:widowControl/>
                  <w:autoSpaceDE/>
                  <w:autoSpaceDN/>
                  <w:spacing w:before="0" w:after="0" w:line="240" w:lineRule="auto"/>
                  <w:jc w:val="center"/>
                </w:pPr>
              </w:pPrChange>
            </w:pPr>
            <w:ins w:id="7158" w:author="Farouk Bouhafs" w:date="2023-12-21T18:48:00Z">
              <w:del w:id="7159" w:author="Houyem Rais" w:date="2024-02-22T15:17:00Z">
                <w:r w:rsidRPr="00936E38" w:rsidDel="000A3E8D">
                  <w:rPr>
                    <w:rFonts w:cs="Calibri"/>
                    <w:b/>
                    <w:bCs/>
                    <w:sz w:val="20"/>
                    <w:szCs w:val="20"/>
                    <w:lang w:eastAsia="fr-FR"/>
                  </w:rPr>
                  <w:delText>1 138,8</w:delText>
                </w:r>
              </w:del>
            </w:ins>
          </w:p>
        </w:tc>
        <w:tc>
          <w:tcPr>
            <w:tcW w:w="765" w:type="pct"/>
            <w:shd w:val="clear" w:color="auto" w:fill="auto"/>
            <w:vAlign w:val="center"/>
            <w:hideMark/>
            <w:tcPrChange w:id="7160" w:author="Farouk Bouhafs" w:date="2023-12-21T19:01:00Z">
              <w:tcPr>
                <w:tcW w:w="765" w:type="pct"/>
                <w:gridSpan w:val="2"/>
                <w:shd w:val="clear" w:color="auto" w:fill="auto"/>
                <w:vAlign w:val="center"/>
                <w:hideMark/>
              </w:tcPr>
            </w:tcPrChange>
          </w:tcPr>
          <w:p w14:paraId="69972D3E" w14:textId="762F7769" w:rsidR="00936E38" w:rsidRPr="00936E38" w:rsidDel="000A3E8D" w:rsidRDefault="00936E38" w:rsidP="000A3E8D">
            <w:pPr>
              <w:rPr>
                <w:ins w:id="7161" w:author="Farouk Bouhafs" w:date="2023-12-21T18:48:00Z"/>
                <w:del w:id="7162" w:author="Houyem Rais" w:date="2024-02-22T15:17:00Z"/>
                <w:rFonts w:cs="Calibri"/>
                <w:b/>
                <w:bCs/>
                <w:sz w:val="20"/>
                <w:szCs w:val="20"/>
                <w:lang w:eastAsia="fr-FR"/>
              </w:rPr>
              <w:pPrChange w:id="7163" w:author="Houyem Rais" w:date="2024-02-22T15:17:00Z">
                <w:pPr>
                  <w:widowControl/>
                  <w:autoSpaceDE/>
                  <w:autoSpaceDN/>
                  <w:spacing w:before="0" w:after="0" w:line="240" w:lineRule="auto"/>
                  <w:jc w:val="center"/>
                </w:pPr>
              </w:pPrChange>
            </w:pPr>
            <w:ins w:id="7164" w:author="Farouk Bouhafs" w:date="2023-12-21T18:48:00Z">
              <w:del w:id="7165" w:author="Houyem Rais" w:date="2024-02-22T15:17:00Z">
                <w:r w:rsidRPr="00936E38" w:rsidDel="000A3E8D">
                  <w:rPr>
                    <w:rFonts w:cs="Calibri"/>
                    <w:b/>
                    <w:bCs/>
                    <w:sz w:val="20"/>
                    <w:szCs w:val="20"/>
                    <w:lang w:eastAsia="fr-FR"/>
                  </w:rPr>
                  <w:delText>1 230,7</w:delText>
                </w:r>
              </w:del>
            </w:ins>
          </w:p>
        </w:tc>
        <w:tc>
          <w:tcPr>
            <w:tcW w:w="604" w:type="pct"/>
            <w:shd w:val="clear" w:color="auto" w:fill="auto"/>
            <w:vAlign w:val="center"/>
            <w:hideMark/>
            <w:tcPrChange w:id="7166" w:author="Farouk Bouhafs" w:date="2023-12-21T19:01:00Z">
              <w:tcPr>
                <w:tcW w:w="605" w:type="pct"/>
                <w:gridSpan w:val="2"/>
                <w:shd w:val="clear" w:color="auto" w:fill="auto"/>
                <w:vAlign w:val="center"/>
                <w:hideMark/>
              </w:tcPr>
            </w:tcPrChange>
          </w:tcPr>
          <w:p w14:paraId="67AF8C59" w14:textId="536A52EE" w:rsidR="00936E38" w:rsidRPr="00936E38" w:rsidDel="000A3E8D" w:rsidRDefault="00936E38" w:rsidP="000A3E8D">
            <w:pPr>
              <w:rPr>
                <w:ins w:id="7167" w:author="Farouk Bouhafs" w:date="2023-12-21T18:48:00Z"/>
                <w:del w:id="7168" w:author="Houyem Rais" w:date="2024-02-22T15:17:00Z"/>
                <w:rFonts w:cs="Calibri"/>
                <w:b/>
                <w:bCs/>
                <w:sz w:val="20"/>
                <w:szCs w:val="20"/>
                <w:lang w:eastAsia="fr-FR"/>
              </w:rPr>
              <w:pPrChange w:id="7169" w:author="Houyem Rais" w:date="2024-02-22T15:17:00Z">
                <w:pPr>
                  <w:widowControl/>
                  <w:autoSpaceDE/>
                  <w:autoSpaceDN/>
                  <w:spacing w:before="0" w:after="0" w:line="240" w:lineRule="auto"/>
                  <w:jc w:val="center"/>
                </w:pPr>
              </w:pPrChange>
            </w:pPr>
            <w:ins w:id="7170" w:author="Farouk Bouhafs" w:date="2023-12-21T18:48:00Z">
              <w:del w:id="7171" w:author="Houyem Rais" w:date="2024-02-22T15:17:00Z">
                <w:r w:rsidRPr="00936E38" w:rsidDel="000A3E8D">
                  <w:rPr>
                    <w:rFonts w:cs="Calibri"/>
                    <w:b/>
                    <w:bCs/>
                    <w:sz w:val="20"/>
                    <w:szCs w:val="20"/>
                    <w:lang w:eastAsia="fr-FR"/>
                  </w:rPr>
                  <w:delText>0,0</w:delText>
                </w:r>
              </w:del>
            </w:ins>
          </w:p>
        </w:tc>
      </w:tr>
      <w:tr w:rsidR="00936E38" w:rsidRPr="00936E38" w:rsidDel="000A3E8D" w14:paraId="16179B7B" w14:textId="58303652" w:rsidTr="00B7019E">
        <w:tblPrEx>
          <w:tblPrExChange w:id="7172"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7173" w:author="Farouk Bouhafs" w:date="2023-12-21T18:48:00Z"/>
          <w:del w:id="7174" w:author="Houyem Rais" w:date="2024-02-22T15:17:00Z"/>
          <w:trPrChange w:id="7175" w:author="Farouk Bouhafs" w:date="2023-12-21T19:01:00Z">
            <w:trPr>
              <w:trHeight w:val="263"/>
            </w:trPr>
          </w:trPrChange>
        </w:trPr>
        <w:tc>
          <w:tcPr>
            <w:tcW w:w="1049" w:type="pct"/>
            <w:vMerge w:val="restart"/>
            <w:shd w:val="clear" w:color="auto" w:fill="auto"/>
            <w:vAlign w:val="center"/>
            <w:hideMark/>
            <w:tcPrChange w:id="7176" w:author="Farouk Bouhafs" w:date="2023-12-21T19:01:00Z">
              <w:tcPr>
                <w:tcW w:w="1050" w:type="pct"/>
                <w:gridSpan w:val="2"/>
                <w:vMerge w:val="restart"/>
                <w:shd w:val="clear" w:color="auto" w:fill="auto"/>
                <w:vAlign w:val="center"/>
                <w:hideMark/>
              </w:tcPr>
            </w:tcPrChange>
          </w:tcPr>
          <w:p w14:paraId="4E915E07" w14:textId="785C1707" w:rsidR="00936E38" w:rsidRPr="00936E38" w:rsidDel="000A3E8D" w:rsidRDefault="00936E38" w:rsidP="000A3E8D">
            <w:pPr>
              <w:rPr>
                <w:ins w:id="7177" w:author="Farouk Bouhafs" w:date="2023-12-21T18:48:00Z"/>
                <w:del w:id="7178" w:author="Houyem Rais" w:date="2024-02-22T15:17:00Z"/>
                <w:rFonts w:cs="Calibri"/>
                <w:sz w:val="20"/>
                <w:szCs w:val="20"/>
                <w:lang w:eastAsia="fr-FR"/>
              </w:rPr>
              <w:pPrChange w:id="7179" w:author="Houyem Rais" w:date="2024-02-22T15:17:00Z">
                <w:pPr>
                  <w:widowControl/>
                  <w:autoSpaceDE/>
                  <w:autoSpaceDN/>
                  <w:spacing w:before="0" w:after="0" w:line="240" w:lineRule="auto"/>
                </w:pPr>
              </w:pPrChange>
            </w:pPr>
            <w:ins w:id="7180" w:author="Farouk Bouhafs" w:date="2023-12-21T18:48:00Z">
              <w:del w:id="7181" w:author="Houyem Rais" w:date="2024-02-22T15:17:00Z">
                <w:r w:rsidRPr="00936E38" w:rsidDel="000A3E8D">
                  <w:rPr>
                    <w:rFonts w:cs="Calibri"/>
                    <w:sz w:val="20"/>
                    <w:szCs w:val="20"/>
                    <w:lang w:eastAsia="fr-FR"/>
                  </w:rPr>
                  <w:delText>Coût de construction</w:delText>
                </w:r>
              </w:del>
            </w:ins>
          </w:p>
        </w:tc>
        <w:tc>
          <w:tcPr>
            <w:tcW w:w="950" w:type="pct"/>
            <w:shd w:val="clear" w:color="auto" w:fill="auto"/>
            <w:vAlign w:val="center"/>
            <w:hideMark/>
            <w:tcPrChange w:id="7182" w:author="Farouk Bouhafs" w:date="2023-12-21T19:01:00Z">
              <w:tcPr>
                <w:tcW w:w="950" w:type="pct"/>
                <w:gridSpan w:val="2"/>
                <w:shd w:val="clear" w:color="auto" w:fill="auto"/>
                <w:vAlign w:val="center"/>
                <w:hideMark/>
              </w:tcPr>
            </w:tcPrChange>
          </w:tcPr>
          <w:p w14:paraId="39D0FEF8" w14:textId="2CED09C5" w:rsidR="00936E38" w:rsidRPr="00936E38" w:rsidDel="000A3E8D" w:rsidRDefault="00936E38" w:rsidP="000A3E8D">
            <w:pPr>
              <w:rPr>
                <w:ins w:id="7183" w:author="Farouk Bouhafs" w:date="2023-12-21T18:48:00Z"/>
                <w:del w:id="7184" w:author="Houyem Rais" w:date="2024-02-22T15:17:00Z"/>
                <w:rFonts w:cs="Calibri"/>
                <w:sz w:val="20"/>
                <w:szCs w:val="20"/>
                <w:lang w:eastAsia="fr-FR"/>
              </w:rPr>
              <w:pPrChange w:id="7185" w:author="Houyem Rais" w:date="2024-02-22T15:17:00Z">
                <w:pPr>
                  <w:widowControl/>
                  <w:autoSpaceDE/>
                  <w:autoSpaceDN/>
                  <w:spacing w:before="0" w:after="0" w:line="240" w:lineRule="auto"/>
                  <w:jc w:val="center"/>
                </w:pPr>
              </w:pPrChange>
            </w:pPr>
            <w:ins w:id="7186" w:author="Farouk Bouhafs" w:date="2023-12-21T18:48:00Z">
              <w:del w:id="7187"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7188" w:author="Farouk Bouhafs" w:date="2023-12-21T19:01:00Z">
              <w:tcPr>
                <w:tcW w:w="782" w:type="pct"/>
                <w:gridSpan w:val="2"/>
                <w:shd w:val="clear" w:color="auto" w:fill="auto"/>
                <w:vAlign w:val="center"/>
                <w:hideMark/>
              </w:tcPr>
            </w:tcPrChange>
          </w:tcPr>
          <w:p w14:paraId="21D2546D" w14:textId="3FE340E3" w:rsidR="00936E38" w:rsidRPr="00936E38" w:rsidDel="000A3E8D" w:rsidRDefault="00936E38" w:rsidP="000A3E8D">
            <w:pPr>
              <w:rPr>
                <w:ins w:id="7189" w:author="Farouk Bouhafs" w:date="2023-12-21T18:48:00Z"/>
                <w:del w:id="7190" w:author="Houyem Rais" w:date="2024-02-22T15:17:00Z"/>
                <w:rFonts w:cs="Calibri"/>
                <w:sz w:val="20"/>
                <w:szCs w:val="20"/>
                <w:lang w:eastAsia="fr-FR"/>
              </w:rPr>
              <w:pPrChange w:id="7191" w:author="Houyem Rais" w:date="2024-02-22T15:17:00Z">
                <w:pPr>
                  <w:widowControl/>
                  <w:autoSpaceDE/>
                  <w:autoSpaceDN/>
                  <w:spacing w:before="0" w:after="0" w:line="240" w:lineRule="auto"/>
                  <w:jc w:val="center"/>
                </w:pPr>
              </w:pPrChange>
            </w:pPr>
            <w:ins w:id="7192" w:author="Farouk Bouhafs" w:date="2023-12-21T18:48:00Z">
              <w:del w:id="7193" w:author="Houyem Rais" w:date="2024-02-22T15:17:00Z">
                <w:r w:rsidRPr="00936E38" w:rsidDel="000A3E8D">
                  <w:rPr>
                    <w:rFonts w:cs="Calibri"/>
                    <w:sz w:val="20"/>
                    <w:szCs w:val="20"/>
                    <w:lang w:eastAsia="fr-FR"/>
                  </w:rPr>
                  <w:delText>1 128,6</w:delText>
                </w:r>
              </w:del>
            </w:ins>
          </w:p>
        </w:tc>
        <w:tc>
          <w:tcPr>
            <w:tcW w:w="849" w:type="pct"/>
            <w:shd w:val="clear" w:color="auto" w:fill="auto"/>
            <w:vAlign w:val="center"/>
            <w:hideMark/>
            <w:tcPrChange w:id="7194" w:author="Farouk Bouhafs" w:date="2023-12-21T19:01:00Z">
              <w:tcPr>
                <w:tcW w:w="849" w:type="pct"/>
                <w:gridSpan w:val="2"/>
                <w:shd w:val="clear" w:color="auto" w:fill="auto"/>
                <w:vAlign w:val="center"/>
                <w:hideMark/>
              </w:tcPr>
            </w:tcPrChange>
          </w:tcPr>
          <w:p w14:paraId="1CFD9565" w14:textId="1CE0891E" w:rsidR="00936E38" w:rsidRPr="00936E38" w:rsidDel="000A3E8D" w:rsidRDefault="00936E38" w:rsidP="000A3E8D">
            <w:pPr>
              <w:rPr>
                <w:ins w:id="7195" w:author="Farouk Bouhafs" w:date="2023-12-21T18:48:00Z"/>
                <w:del w:id="7196" w:author="Houyem Rais" w:date="2024-02-22T15:17:00Z"/>
                <w:rFonts w:cs="Calibri"/>
                <w:sz w:val="20"/>
                <w:szCs w:val="20"/>
                <w:lang w:eastAsia="fr-FR"/>
              </w:rPr>
              <w:pPrChange w:id="7197" w:author="Houyem Rais" w:date="2024-02-22T15:17:00Z">
                <w:pPr>
                  <w:widowControl/>
                  <w:autoSpaceDE/>
                  <w:autoSpaceDN/>
                  <w:spacing w:before="0" w:after="0" w:line="240" w:lineRule="auto"/>
                  <w:jc w:val="center"/>
                </w:pPr>
              </w:pPrChange>
            </w:pPr>
            <w:ins w:id="7198" w:author="Farouk Bouhafs" w:date="2023-12-21T18:48:00Z">
              <w:del w:id="7199" w:author="Houyem Rais" w:date="2024-02-22T15:17:00Z">
                <w:r w:rsidRPr="00936E38" w:rsidDel="000A3E8D">
                  <w:rPr>
                    <w:rFonts w:cs="Calibri"/>
                    <w:sz w:val="20"/>
                    <w:szCs w:val="20"/>
                    <w:lang w:eastAsia="fr-FR"/>
                  </w:rPr>
                  <w:delText>1 128,6</w:delText>
                </w:r>
              </w:del>
            </w:ins>
          </w:p>
        </w:tc>
        <w:tc>
          <w:tcPr>
            <w:tcW w:w="765" w:type="pct"/>
            <w:shd w:val="clear" w:color="auto" w:fill="auto"/>
            <w:vAlign w:val="center"/>
            <w:hideMark/>
            <w:tcPrChange w:id="7200" w:author="Farouk Bouhafs" w:date="2023-12-21T19:01:00Z">
              <w:tcPr>
                <w:tcW w:w="765" w:type="pct"/>
                <w:gridSpan w:val="2"/>
                <w:shd w:val="clear" w:color="auto" w:fill="auto"/>
                <w:vAlign w:val="center"/>
                <w:hideMark/>
              </w:tcPr>
            </w:tcPrChange>
          </w:tcPr>
          <w:p w14:paraId="4758F538" w14:textId="29058F38" w:rsidR="00936E38" w:rsidRPr="00936E38" w:rsidDel="000A3E8D" w:rsidRDefault="00936E38" w:rsidP="000A3E8D">
            <w:pPr>
              <w:rPr>
                <w:ins w:id="7201" w:author="Farouk Bouhafs" w:date="2023-12-21T18:48:00Z"/>
                <w:del w:id="7202" w:author="Houyem Rais" w:date="2024-02-22T15:17:00Z"/>
                <w:rFonts w:cs="Calibri"/>
                <w:sz w:val="20"/>
                <w:szCs w:val="20"/>
                <w:lang w:eastAsia="fr-FR"/>
              </w:rPr>
              <w:pPrChange w:id="7203" w:author="Houyem Rais" w:date="2024-02-22T15:17:00Z">
                <w:pPr>
                  <w:widowControl/>
                  <w:autoSpaceDE/>
                  <w:autoSpaceDN/>
                  <w:spacing w:before="0" w:after="0" w:line="240" w:lineRule="auto"/>
                  <w:jc w:val="center"/>
                </w:pPr>
              </w:pPrChange>
            </w:pPr>
            <w:ins w:id="7204" w:author="Farouk Bouhafs" w:date="2023-12-21T18:48:00Z">
              <w:del w:id="7205" w:author="Houyem Rais" w:date="2024-02-22T15:17:00Z">
                <w:r w:rsidRPr="00936E38" w:rsidDel="000A3E8D">
                  <w:rPr>
                    <w:rFonts w:cs="Calibri"/>
                    <w:sz w:val="20"/>
                    <w:szCs w:val="20"/>
                    <w:lang w:eastAsia="fr-FR"/>
                  </w:rPr>
                  <w:delText>1 128,6</w:delText>
                </w:r>
              </w:del>
            </w:ins>
          </w:p>
        </w:tc>
        <w:tc>
          <w:tcPr>
            <w:tcW w:w="604" w:type="pct"/>
            <w:shd w:val="clear" w:color="auto" w:fill="auto"/>
            <w:vAlign w:val="center"/>
            <w:hideMark/>
            <w:tcPrChange w:id="7206" w:author="Farouk Bouhafs" w:date="2023-12-21T19:01:00Z">
              <w:tcPr>
                <w:tcW w:w="605" w:type="pct"/>
                <w:gridSpan w:val="2"/>
                <w:shd w:val="clear" w:color="auto" w:fill="auto"/>
                <w:vAlign w:val="center"/>
                <w:hideMark/>
              </w:tcPr>
            </w:tcPrChange>
          </w:tcPr>
          <w:p w14:paraId="3AC441A8" w14:textId="14F3632B" w:rsidR="00936E38" w:rsidRPr="00936E38" w:rsidDel="000A3E8D" w:rsidRDefault="00936E38" w:rsidP="000A3E8D">
            <w:pPr>
              <w:rPr>
                <w:ins w:id="7207" w:author="Farouk Bouhafs" w:date="2023-12-21T18:48:00Z"/>
                <w:del w:id="7208" w:author="Houyem Rais" w:date="2024-02-22T15:17:00Z"/>
                <w:rFonts w:cs="Calibri"/>
                <w:sz w:val="20"/>
                <w:szCs w:val="20"/>
                <w:lang w:eastAsia="fr-FR"/>
              </w:rPr>
              <w:pPrChange w:id="7209" w:author="Houyem Rais" w:date="2024-02-22T15:17:00Z">
                <w:pPr>
                  <w:widowControl/>
                  <w:autoSpaceDE/>
                  <w:autoSpaceDN/>
                  <w:spacing w:before="0" w:after="0" w:line="240" w:lineRule="auto"/>
                  <w:jc w:val="center"/>
                </w:pPr>
              </w:pPrChange>
            </w:pPr>
            <w:ins w:id="7210" w:author="Farouk Bouhafs" w:date="2023-12-21T18:48:00Z">
              <w:del w:id="7211" w:author="Houyem Rais" w:date="2024-02-22T15:17:00Z">
                <w:r w:rsidRPr="00936E38" w:rsidDel="000A3E8D">
                  <w:rPr>
                    <w:rFonts w:cs="Calibri"/>
                    <w:sz w:val="20"/>
                    <w:szCs w:val="20"/>
                    <w:lang w:eastAsia="fr-FR"/>
                  </w:rPr>
                  <w:delText>0,0</w:delText>
                </w:r>
              </w:del>
            </w:ins>
          </w:p>
        </w:tc>
      </w:tr>
      <w:tr w:rsidR="00936E38" w:rsidRPr="00936E38" w:rsidDel="000A3E8D" w14:paraId="0387C4C0" w14:textId="1F302365" w:rsidTr="00B7019E">
        <w:tblPrEx>
          <w:tblPrExChange w:id="7212"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213" w:author="Farouk Bouhafs" w:date="2023-12-21T18:48:00Z"/>
          <w:del w:id="7214" w:author="Houyem Rais" w:date="2024-02-22T15:17:00Z"/>
          <w:trPrChange w:id="7215" w:author="Farouk Bouhafs" w:date="2023-12-21T19:01:00Z">
            <w:trPr>
              <w:trHeight w:val="270"/>
            </w:trPr>
          </w:trPrChange>
        </w:trPr>
        <w:tc>
          <w:tcPr>
            <w:tcW w:w="1049" w:type="pct"/>
            <w:vMerge/>
            <w:vAlign w:val="center"/>
            <w:hideMark/>
            <w:tcPrChange w:id="7216" w:author="Farouk Bouhafs" w:date="2023-12-21T19:01:00Z">
              <w:tcPr>
                <w:tcW w:w="1050" w:type="pct"/>
                <w:gridSpan w:val="2"/>
                <w:vMerge/>
                <w:vAlign w:val="center"/>
                <w:hideMark/>
              </w:tcPr>
            </w:tcPrChange>
          </w:tcPr>
          <w:p w14:paraId="22B4822C" w14:textId="4CA0CF7D" w:rsidR="00936E38" w:rsidRPr="00936E38" w:rsidDel="000A3E8D" w:rsidRDefault="00936E38" w:rsidP="000A3E8D">
            <w:pPr>
              <w:rPr>
                <w:ins w:id="7217" w:author="Farouk Bouhafs" w:date="2023-12-21T18:48:00Z"/>
                <w:del w:id="7218" w:author="Houyem Rais" w:date="2024-02-22T15:17:00Z"/>
                <w:rFonts w:cs="Calibri"/>
                <w:sz w:val="20"/>
                <w:szCs w:val="20"/>
                <w:lang w:eastAsia="fr-FR"/>
              </w:rPr>
              <w:pPrChange w:id="7219"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7220" w:author="Farouk Bouhafs" w:date="2023-12-21T19:01:00Z">
              <w:tcPr>
                <w:tcW w:w="950" w:type="pct"/>
                <w:gridSpan w:val="2"/>
                <w:shd w:val="clear" w:color="auto" w:fill="auto"/>
                <w:vAlign w:val="center"/>
                <w:hideMark/>
              </w:tcPr>
            </w:tcPrChange>
          </w:tcPr>
          <w:p w14:paraId="01F28637" w14:textId="7C01F70E" w:rsidR="00936E38" w:rsidRPr="00936E38" w:rsidDel="000A3E8D" w:rsidRDefault="00936E38" w:rsidP="000A3E8D">
            <w:pPr>
              <w:rPr>
                <w:ins w:id="7221" w:author="Farouk Bouhafs" w:date="2023-12-21T18:48:00Z"/>
                <w:del w:id="7222" w:author="Houyem Rais" w:date="2024-02-22T15:17:00Z"/>
                <w:rFonts w:cs="Calibri"/>
                <w:i/>
                <w:iCs/>
                <w:sz w:val="20"/>
                <w:szCs w:val="20"/>
                <w:lang w:eastAsia="fr-FR"/>
              </w:rPr>
              <w:pPrChange w:id="7223" w:author="Houyem Rais" w:date="2024-02-22T15:17:00Z">
                <w:pPr>
                  <w:widowControl/>
                  <w:autoSpaceDE/>
                  <w:autoSpaceDN/>
                  <w:spacing w:before="0" w:after="0" w:line="240" w:lineRule="auto"/>
                  <w:jc w:val="center"/>
                </w:pPr>
              </w:pPrChange>
            </w:pPr>
            <w:ins w:id="7224" w:author="Farouk Bouhafs" w:date="2023-12-21T18:48:00Z">
              <w:del w:id="7225"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7226" w:author="Farouk Bouhafs" w:date="2023-12-21T19:01:00Z">
              <w:tcPr>
                <w:tcW w:w="782" w:type="pct"/>
                <w:gridSpan w:val="2"/>
                <w:shd w:val="clear" w:color="auto" w:fill="auto"/>
                <w:vAlign w:val="center"/>
                <w:hideMark/>
              </w:tcPr>
            </w:tcPrChange>
          </w:tcPr>
          <w:p w14:paraId="5013903F" w14:textId="4455CD7A" w:rsidR="00936E38" w:rsidRPr="00936E38" w:rsidDel="000A3E8D" w:rsidRDefault="00936E38" w:rsidP="000A3E8D">
            <w:pPr>
              <w:rPr>
                <w:ins w:id="7227" w:author="Farouk Bouhafs" w:date="2023-12-21T18:48:00Z"/>
                <w:del w:id="7228" w:author="Houyem Rais" w:date="2024-02-22T15:17:00Z"/>
                <w:rFonts w:cs="Calibri"/>
                <w:i/>
                <w:iCs/>
                <w:sz w:val="20"/>
                <w:szCs w:val="20"/>
                <w:lang w:eastAsia="fr-FR"/>
              </w:rPr>
              <w:pPrChange w:id="7229" w:author="Houyem Rais" w:date="2024-02-22T15:17:00Z">
                <w:pPr>
                  <w:widowControl/>
                  <w:autoSpaceDE/>
                  <w:autoSpaceDN/>
                  <w:spacing w:before="0" w:after="0" w:line="240" w:lineRule="auto"/>
                  <w:jc w:val="center"/>
                </w:pPr>
              </w:pPrChange>
            </w:pPr>
            <w:ins w:id="7230" w:author="Farouk Bouhafs" w:date="2023-12-21T18:48:00Z">
              <w:del w:id="7231" w:author="Houyem Rais" w:date="2024-02-22T15:17:00Z">
                <w:r w:rsidRPr="00936E38" w:rsidDel="000A3E8D">
                  <w:rPr>
                    <w:rFonts w:cs="Calibri"/>
                    <w:i/>
                    <w:iCs/>
                    <w:sz w:val="20"/>
                    <w:szCs w:val="20"/>
                    <w:lang w:eastAsia="fr-FR"/>
                  </w:rPr>
                  <w:delText>91,7%</w:delText>
                </w:r>
              </w:del>
            </w:ins>
          </w:p>
        </w:tc>
        <w:tc>
          <w:tcPr>
            <w:tcW w:w="849" w:type="pct"/>
            <w:shd w:val="clear" w:color="auto" w:fill="auto"/>
            <w:vAlign w:val="center"/>
            <w:hideMark/>
            <w:tcPrChange w:id="7232" w:author="Farouk Bouhafs" w:date="2023-12-21T19:01:00Z">
              <w:tcPr>
                <w:tcW w:w="849" w:type="pct"/>
                <w:gridSpan w:val="2"/>
                <w:shd w:val="clear" w:color="auto" w:fill="auto"/>
                <w:vAlign w:val="center"/>
                <w:hideMark/>
              </w:tcPr>
            </w:tcPrChange>
          </w:tcPr>
          <w:p w14:paraId="1991976F" w14:textId="09C5E74F" w:rsidR="00936E38" w:rsidRPr="00936E38" w:rsidDel="000A3E8D" w:rsidRDefault="00936E38" w:rsidP="000A3E8D">
            <w:pPr>
              <w:rPr>
                <w:ins w:id="7233" w:author="Farouk Bouhafs" w:date="2023-12-21T18:48:00Z"/>
                <w:del w:id="7234" w:author="Houyem Rais" w:date="2024-02-22T15:17:00Z"/>
                <w:rFonts w:cs="Calibri"/>
                <w:i/>
                <w:iCs/>
                <w:sz w:val="20"/>
                <w:szCs w:val="20"/>
                <w:lang w:eastAsia="fr-FR"/>
              </w:rPr>
              <w:pPrChange w:id="7235" w:author="Houyem Rais" w:date="2024-02-22T15:17:00Z">
                <w:pPr>
                  <w:widowControl/>
                  <w:autoSpaceDE/>
                  <w:autoSpaceDN/>
                  <w:spacing w:before="0" w:after="0" w:line="240" w:lineRule="auto"/>
                  <w:jc w:val="center"/>
                </w:pPr>
              </w:pPrChange>
            </w:pPr>
            <w:ins w:id="7236" w:author="Farouk Bouhafs" w:date="2023-12-21T18:48:00Z">
              <w:del w:id="7237" w:author="Houyem Rais" w:date="2024-02-22T15:17:00Z">
                <w:r w:rsidRPr="00936E38" w:rsidDel="000A3E8D">
                  <w:rPr>
                    <w:rFonts w:cs="Calibri"/>
                    <w:i/>
                    <w:iCs/>
                    <w:sz w:val="20"/>
                    <w:szCs w:val="20"/>
                    <w:lang w:eastAsia="fr-FR"/>
                  </w:rPr>
                  <w:delText>99,1%</w:delText>
                </w:r>
              </w:del>
            </w:ins>
          </w:p>
        </w:tc>
        <w:tc>
          <w:tcPr>
            <w:tcW w:w="765" w:type="pct"/>
            <w:shd w:val="clear" w:color="auto" w:fill="auto"/>
            <w:vAlign w:val="center"/>
            <w:hideMark/>
            <w:tcPrChange w:id="7238" w:author="Farouk Bouhafs" w:date="2023-12-21T19:01:00Z">
              <w:tcPr>
                <w:tcW w:w="765" w:type="pct"/>
                <w:gridSpan w:val="2"/>
                <w:shd w:val="clear" w:color="auto" w:fill="auto"/>
                <w:vAlign w:val="center"/>
                <w:hideMark/>
              </w:tcPr>
            </w:tcPrChange>
          </w:tcPr>
          <w:p w14:paraId="016B3FF1" w14:textId="378C9AD9" w:rsidR="00936E38" w:rsidRPr="00936E38" w:rsidDel="000A3E8D" w:rsidRDefault="00936E38" w:rsidP="000A3E8D">
            <w:pPr>
              <w:rPr>
                <w:ins w:id="7239" w:author="Farouk Bouhafs" w:date="2023-12-21T18:48:00Z"/>
                <w:del w:id="7240" w:author="Houyem Rais" w:date="2024-02-22T15:17:00Z"/>
                <w:rFonts w:cs="Calibri"/>
                <w:i/>
                <w:iCs/>
                <w:sz w:val="20"/>
                <w:szCs w:val="20"/>
                <w:lang w:eastAsia="fr-FR"/>
              </w:rPr>
              <w:pPrChange w:id="7241" w:author="Houyem Rais" w:date="2024-02-22T15:17:00Z">
                <w:pPr>
                  <w:widowControl/>
                  <w:autoSpaceDE/>
                  <w:autoSpaceDN/>
                  <w:spacing w:before="0" w:after="0" w:line="240" w:lineRule="auto"/>
                  <w:jc w:val="center"/>
                </w:pPr>
              </w:pPrChange>
            </w:pPr>
            <w:ins w:id="7242" w:author="Farouk Bouhafs" w:date="2023-12-21T18:48:00Z">
              <w:del w:id="7243" w:author="Houyem Rais" w:date="2024-02-22T15:17:00Z">
                <w:r w:rsidRPr="00936E38" w:rsidDel="000A3E8D">
                  <w:rPr>
                    <w:rFonts w:cs="Calibri"/>
                    <w:i/>
                    <w:iCs/>
                    <w:sz w:val="20"/>
                    <w:szCs w:val="20"/>
                    <w:lang w:eastAsia="fr-FR"/>
                  </w:rPr>
                  <w:delText>91,7%</w:delText>
                </w:r>
              </w:del>
            </w:ins>
          </w:p>
        </w:tc>
        <w:tc>
          <w:tcPr>
            <w:tcW w:w="604" w:type="pct"/>
            <w:shd w:val="clear" w:color="auto" w:fill="auto"/>
            <w:vAlign w:val="center"/>
            <w:hideMark/>
            <w:tcPrChange w:id="7244" w:author="Farouk Bouhafs" w:date="2023-12-21T19:01:00Z">
              <w:tcPr>
                <w:tcW w:w="605" w:type="pct"/>
                <w:gridSpan w:val="2"/>
                <w:shd w:val="clear" w:color="auto" w:fill="auto"/>
                <w:vAlign w:val="center"/>
                <w:hideMark/>
              </w:tcPr>
            </w:tcPrChange>
          </w:tcPr>
          <w:p w14:paraId="0A80A006" w14:textId="088CDE13" w:rsidR="00936E38" w:rsidRPr="00936E38" w:rsidDel="000A3E8D" w:rsidRDefault="00936E38" w:rsidP="000A3E8D">
            <w:pPr>
              <w:rPr>
                <w:ins w:id="7245" w:author="Farouk Bouhafs" w:date="2023-12-21T18:48:00Z"/>
                <w:del w:id="7246" w:author="Houyem Rais" w:date="2024-02-22T15:17:00Z"/>
                <w:rFonts w:cs="Calibri"/>
                <w:i/>
                <w:iCs/>
                <w:sz w:val="20"/>
                <w:szCs w:val="20"/>
                <w:lang w:eastAsia="fr-FR"/>
              </w:rPr>
              <w:pPrChange w:id="7247" w:author="Houyem Rais" w:date="2024-02-22T15:17:00Z">
                <w:pPr>
                  <w:widowControl/>
                  <w:autoSpaceDE/>
                  <w:autoSpaceDN/>
                  <w:spacing w:before="0" w:after="0" w:line="240" w:lineRule="auto"/>
                  <w:jc w:val="center"/>
                </w:pPr>
              </w:pPrChange>
            </w:pPr>
            <w:ins w:id="7248" w:author="Farouk Bouhafs" w:date="2023-12-21T18:48:00Z">
              <w:del w:id="7249" w:author="Houyem Rais" w:date="2024-02-22T15:17:00Z">
                <w:r w:rsidRPr="00936E38" w:rsidDel="000A3E8D">
                  <w:rPr>
                    <w:rFonts w:cs="Calibri"/>
                    <w:i/>
                    <w:iCs/>
                    <w:sz w:val="20"/>
                    <w:szCs w:val="20"/>
                    <w:lang w:eastAsia="fr-FR"/>
                  </w:rPr>
                  <w:delText>0,0%</w:delText>
                </w:r>
              </w:del>
            </w:ins>
          </w:p>
        </w:tc>
      </w:tr>
      <w:tr w:rsidR="00936E38" w:rsidRPr="00936E38" w:rsidDel="000A3E8D" w14:paraId="32BB285C" w14:textId="04B20EDB" w:rsidTr="00B7019E">
        <w:tblPrEx>
          <w:tblPrExChange w:id="7250"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7251" w:author="Farouk Bouhafs" w:date="2023-12-21T18:48:00Z"/>
          <w:del w:id="7252" w:author="Houyem Rais" w:date="2024-02-22T15:17:00Z"/>
          <w:trPrChange w:id="7253" w:author="Farouk Bouhafs" w:date="2023-12-21T19:01:00Z">
            <w:trPr>
              <w:trHeight w:val="263"/>
            </w:trPr>
          </w:trPrChange>
        </w:trPr>
        <w:tc>
          <w:tcPr>
            <w:tcW w:w="1049" w:type="pct"/>
            <w:vMerge w:val="restart"/>
            <w:shd w:val="clear" w:color="auto" w:fill="auto"/>
            <w:vAlign w:val="center"/>
            <w:hideMark/>
            <w:tcPrChange w:id="7254" w:author="Farouk Bouhafs" w:date="2023-12-21T19:01:00Z">
              <w:tcPr>
                <w:tcW w:w="1050" w:type="pct"/>
                <w:gridSpan w:val="2"/>
                <w:vMerge w:val="restart"/>
                <w:shd w:val="clear" w:color="auto" w:fill="auto"/>
                <w:vAlign w:val="center"/>
                <w:hideMark/>
              </w:tcPr>
            </w:tcPrChange>
          </w:tcPr>
          <w:p w14:paraId="0A93AC11" w14:textId="3C39FDE7" w:rsidR="00936E38" w:rsidRPr="00936E38" w:rsidDel="000A3E8D" w:rsidRDefault="00936E38" w:rsidP="000A3E8D">
            <w:pPr>
              <w:rPr>
                <w:ins w:id="7255" w:author="Farouk Bouhafs" w:date="2023-12-21T18:48:00Z"/>
                <w:del w:id="7256" w:author="Houyem Rais" w:date="2024-02-22T15:17:00Z"/>
                <w:rFonts w:cs="Calibri"/>
                <w:sz w:val="20"/>
                <w:szCs w:val="20"/>
                <w:lang w:eastAsia="fr-FR"/>
              </w:rPr>
              <w:pPrChange w:id="7257" w:author="Houyem Rais" w:date="2024-02-22T15:17:00Z">
                <w:pPr>
                  <w:widowControl/>
                  <w:autoSpaceDE/>
                  <w:autoSpaceDN/>
                  <w:spacing w:before="0" w:after="0" w:line="240" w:lineRule="auto"/>
                </w:pPr>
              </w:pPrChange>
            </w:pPr>
            <w:ins w:id="7258" w:author="Farouk Bouhafs" w:date="2023-12-21T18:48:00Z">
              <w:del w:id="7259" w:author="Houyem Rais" w:date="2024-02-22T15:17:00Z">
                <w:r w:rsidRPr="00936E38" w:rsidDel="000A3E8D">
                  <w:rPr>
                    <w:rFonts w:cs="Calibri"/>
                    <w:sz w:val="20"/>
                    <w:szCs w:val="20"/>
                    <w:lang w:eastAsia="fr-FR"/>
                  </w:rPr>
                  <w:delText>Intérêts intercalaires</w:delText>
                </w:r>
              </w:del>
            </w:ins>
          </w:p>
        </w:tc>
        <w:tc>
          <w:tcPr>
            <w:tcW w:w="950" w:type="pct"/>
            <w:shd w:val="clear" w:color="auto" w:fill="auto"/>
            <w:vAlign w:val="center"/>
            <w:hideMark/>
            <w:tcPrChange w:id="7260" w:author="Farouk Bouhafs" w:date="2023-12-21T19:01:00Z">
              <w:tcPr>
                <w:tcW w:w="950" w:type="pct"/>
                <w:gridSpan w:val="2"/>
                <w:shd w:val="clear" w:color="auto" w:fill="auto"/>
                <w:vAlign w:val="center"/>
                <w:hideMark/>
              </w:tcPr>
            </w:tcPrChange>
          </w:tcPr>
          <w:p w14:paraId="5E3CCDBF" w14:textId="61EA3517" w:rsidR="00936E38" w:rsidRPr="00936E38" w:rsidDel="000A3E8D" w:rsidRDefault="00936E38" w:rsidP="000A3E8D">
            <w:pPr>
              <w:rPr>
                <w:ins w:id="7261" w:author="Farouk Bouhafs" w:date="2023-12-21T18:48:00Z"/>
                <w:del w:id="7262" w:author="Houyem Rais" w:date="2024-02-22T15:17:00Z"/>
                <w:rFonts w:cs="Calibri"/>
                <w:sz w:val="20"/>
                <w:szCs w:val="20"/>
                <w:lang w:eastAsia="fr-FR"/>
              </w:rPr>
              <w:pPrChange w:id="7263" w:author="Houyem Rais" w:date="2024-02-22T15:17:00Z">
                <w:pPr>
                  <w:widowControl/>
                  <w:autoSpaceDE/>
                  <w:autoSpaceDN/>
                  <w:spacing w:before="0" w:after="0" w:line="240" w:lineRule="auto"/>
                  <w:jc w:val="center"/>
                </w:pPr>
              </w:pPrChange>
            </w:pPr>
            <w:ins w:id="7264" w:author="Farouk Bouhafs" w:date="2023-12-21T18:48:00Z">
              <w:del w:id="7265"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7266" w:author="Farouk Bouhafs" w:date="2023-12-21T19:01:00Z">
              <w:tcPr>
                <w:tcW w:w="782" w:type="pct"/>
                <w:gridSpan w:val="2"/>
                <w:shd w:val="clear" w:color="auto" w:fill="auto"/>
                <w:vAlign w:val="center"/>
                <w:hideMark/>
              </w:tcPr>
            </w:tcPrChange>
          </w:tcPr>
          <w:p w14:paraId="5DADF81B" w14:textId="30A5A4D4" w:rsidR="00936E38" w:rsidRPr="00936E38" w:rsidDel="000A3E8D" w:rsidRDefault="00936E38" w:rsidP="000A3E8D">
            <w:pPr>
              <w:rPr>
                <w:ins w:id="7267" w:author="Farouk Bouhafs" w:date="2023-12-21T18:48:00Z"/>
                <w:del w:id="7268" w:author="Houyem Rais" w:date="2024-02-22T15:17:00Z"/>
                <w:rFonts w:cs="Calibri"/>
                <w:sz w:val="20"/>
                <w:szCs w:val="20"/>
                <w:lang w:eastAsia="fr-FR"/>
              </w:rPr>
              <w:pPrChange w:id="7269" w:author="Houyem Rais" w:date="2024-02-22T15:17:00Z">
                <w:pPr>
                  <w:widowControl/>
                  <w:autoSpaceDE/>
                  <w:autoSpaceDN/>
                  <w:spacing w:before="0" w:after="0" w:line="240" w:lineRule="auto"/>
                  <w:jc w:val="center"/>
                </w:pPr>
              </w:pPrChange>
            </w:pPr>
            <w:ins w:id="7270" w:author="Farouk Bouhafs" w:date="2023-12-21T18:48:00Z">
              <w:del w:id="7271" w:author="Houyem Rais" w:date="2024-02-22T15:17:00Z">
                <w:r w:rsidRPr="00936E38" w:rsidDel="000A3E8D">
                  <w:rPr>
                    <w:rFonts w:cs="Calibri"/>
                    <w:sz w:val="20"/>
                    <w:szCs w:val="20"/>
                    <w:lang w:eastAsia="fr-FR"/>
                  </w:rPr>
                  <w:delText>102,2</w:delText>
                </w:r>
              </w:del>
            </w:ins>
          </w:p>
        </w:tc>
        <w:tc>
          <w:tcPr>
            <w:tcW w:w="849" w:type="pct"/>
            <w:shd w:val="clear" w:color="auto" w:fill="auto"/>
            <w:vAlign w:val="center"/>
            <w:hideMark/>
            <w:tcPrChange w:id="7272" w:author="Farouk Bouhafs" w:date="2023-12-21T19:01:00Z">
              <w:tcPr>
                <w:tcW w:w="849" w:type="pct"/>
                <w:gridSpan w:val="2"/>
                <w:shd w:val="clear" w:color="auto" w:fill="auto"/>
                <w:vAlign w:val="center"/>
                <w:hideMark/>
              </w:tcPr>
            </w:tcPrChange>
          </w:tcPr>
          <w:p w14:paraId="7614128D" w14:textId="7004A3BB" w:rsidR="00936E38" w:rsidRPr="00936E38" w:rsidDel="000A3E8D" w:rsidRDefault="00936E38" w:rsidP="000A3E8D">
            <w:pPr>
              <w:rPr>
                <w:ins w:id="7273" w:author="Farouk Bouhafs" w:date="2023-12-21T18:48:00Z"/>
                <w:del w:id="7274" w:author="Houyem Rais" w:date="2024-02-22T15:17:00Z"/>
                <w:rFonts w:cs="Calibri"/>
                <w:sz w:val="20"/>
                <w:szCs w:val="20"/>
                <w:lang w:eastAsia="fr-FR"/>
              </w:rPr>
              <w:pPrChange w:id="7275" w:author="Houyem Rais" w:date="2024-02-22T15:17:00Z">
                <w:pPr>
                  <w:widowControl/>
                  <w:autoSpaceDE/>
                  <w:autoSpaceDN/>
                  <w:spacing w:before="0" w:after="0" w:line="240" w:lineRule="auto"/>
                  <w:jc w:val="center"/>
                </w:pPr>
              </w:pPrChange>
            </w:pPr>
            <w:ins w:id="7276" w:author="Farouk Bouhafs" w:date="2023-12-21T18:48:00Z">
              <w:del w:id="7277" w:author="Houyem Rais" w:date="2024-02-22T15:17:00Z">
                <w:r w:rsidRPr="00936E38" w:rsidDel="000A3E8D">
                  <w:rPr>
                    <w:rFonts w:cs="Calibri"/>
                    <w:sz w:val="20"/>
                    <w:szCs w:val="20"/>
                    <w:lang w:eastAsia="fr-FR"/>
                  </w:rPr>
                  <w:delText>10,2</w:delText>
                </w:r>
              </w:del>
            </w:ins>
          </w:p>
        </w:tc>
        <w:tc>
          <w:tcPr>
            <w:tcW w:w="765" w:type="pct"/>
            <w:shd w:val="clear" w:color="auto" w:fill="auto"/>
            <w:vAlign w:val="center"/>
            <w:hideMark/>
            <w:tcPrChange w:id="7278" w:author="Farouk Bouhafs" w:date="2023-12-21T19:01:00Z">
              <w:tcPr>
                <w:tcW w:w="765" w:type="pct"/>
                <w:gridSpan w:val="2"/>
                <w:shd w:val="clear" w:color="auto" w:fill="auto"/>
                <w:vAlign w:val="center"/>
                <w:hideMark/>
              </w:tcPr>
            </w:tcPrChange>
          </w:tcPr>
          <w:p w14:paraId="7B1896E4" w14:textId="0B00CEAD" w:rsidR="00936E38" w:rsidRPr="00936E38" w:rsidDel="000A3E8D" w:rsidRDefault="00936E38" w:rsidP="000A3E8D">
            <w:pPr>
              <w:rPr>
                <w:ins w:id="7279" w:author="Farouk Bouhafs" w:date="2023-12-21T18:48:00Z"/>
                <w:del w:id="7280" w:author="Houyem Rais" w:date="2024-02-22T15:17:00Z"/>
                <w:rFonts w:cs="Calibri"/>
                <w:sz w:val="20"/>
                <w:szCs w:val="20"/>
                <w:lang w:eastAsia="fr-FR"/>
              </w:rPr>
              <w:pPrChange w:id="7281" w:author="Houyem Rais" w:date="2024-02-22T15:17:00Z">
                <w:pPr>
                  <w:widowControl/>
                  <w:autoSpaceDE/>
                  <w:autoSpaceDN/>
                  <w:spacing w:before="0" w:after="0" w:line="240" w:lineRule="auto"/>
                  <w:jc w:val="center"/>
                </w:pPr>
              </w:pPrChange>
            </w:pPr>
            <w:ins w:id="7282" w:author="Farouk Bouhafs" w:date="2023-12-21T18:48:00Z">
              <w:del w:id="7283" w:author="Houyem Rais" w:date="2024-02-22T15:17:00Z">
                <w:r w:rsidRPr="00936E38" w:rsidDel="000A3E8D">
                  <w:rPr>
                    <w:rFonts w:cs="Calibri"/>
                    <w:sz w:val="20"/>
                    <w:szCs w:val="20"/>
                    <w:lang w:eastAsia="fr-FR"/>
                  </w:rPr>
                  <w:delText>102,2</w:delText>
                </w:r>
              </w:del>
            </w:ins>
          </w:p>
        </w:tc>
        <w:tc>
          <w:tcPr>
            <w:tcW w:w="604" w:type="pct"/>
            <w:shd w:val="clear" w:color="auto" w:fill="auto"/>
            <w:vAlign w:val="center"/>
            <w:hideMark/>
            <w:tcPrChange w:id="7284" w:author="Farouk Bouhafs" w:date="2023-12-21T19:01:00Z">
              <w:tcPr>
                <w:tcW w:w="605" w:type="pct"/>
                <w:gridSpan w:val="2"/>
                <w:shd w:val="clear" w:color="auto" w:fill="auto"/>
                <w:vAlign w:val="center"/>
                <w:hideMark/>
              </w:tcPr>
            </w:tcPrChange>
          </w:tcPr>
          <w:p w14:paraId="7961A9C7" w14:textId="2062ADCB" w:rsidR="00936E38" w:rsidRPr="00936E38" w:rsidDel="000A3E8D" w:rsidRDefault="00936E38" w:rsidP="000A3E8D">
            <w:pPr>
              <w:rPr>
                <w:ins w:id="7285" w:author="Farouk Bouhafs" w:date="2023-12-21T18:48:00Z"/>
                <w:del w:id="7286" w:author="Houyem Rais" w:date="2024-02-22T15:17:00Z"/>
                <w:rFonts w:cs="Calibri"/>
                <w:sz w:val="20"/>
                <w:szCs w:val="20"/>
                <w:lang w:eastAsia="fr-FR"/>
              </w:rPr>
              <w:pPrChange w:id="7287" w:author="Houyem Rais" w:date="2024-02-22T15:17:00Z">
                <w:pPr>
                  <w:widowControl/>
                  <w:autoSpaceDE/>
                  <w:autoSpaceDN/>
                  <w:spacing w:before="0" w:after="0" w:line="240" w:lineRule="auto"/>
                  <w:jc w:val="center"/>
                </w:pPr>
              </w:pPrChange>
            </w:pPr>
            <w:ins w:id="7288" w:author="Farouk Bouhafs" w:date="2023-12-21T18:48:00Z">
              <w:del w:id="7289" w:author="Houyem Rais" w:date="2024-02-22T15:17:00Z">
                <w:r w:rsidRPr="00936E38" w:rsidDel="000A3E8D">
                  <w:rPr>
                    <w:rFonts w:cs="Calibri"/>
                    <w:sz w:val="20"/>
                    <w:szCs w:val="20"/>
                    <w:lang w:eastAsia="fr-FR"/>
                  </w:rPr>
                  <w:delText>0,0</w:delText>
                </w:r>
              </w:del>
            </w:ins>
          </w:p>
        </w:tc>
      </w:tr>
      <w:tr w:rsidR="00936E38" w:rsidRPr="00936E38" w:rsidDel="000A3E8D" w14:paraId="20A23983" w14:textId="2FF4174A" w:rsidTr="00B7019E">
        <w:tblPrEx>
          <w:tblPrExChange w:id="7290"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291" w:author="Farouk Bouhafs" w:date="2023-12-21T18:48:00Z"/>
          <w:del w:id="7292" w:author="Houyem Rais" w:date="2024-02-22T15:17:00Z"/>
          <w:trPrChange w:id="7293" w:author="Farouk Bouhafs" w:date="2023-12-21T19:01:00Z">
            <w:trPr>
              <w:trHeight w:val="270"/>
            </w:trPr>
          </w:trPrChange>
        </w:trPr>
        <w:tc>
          <w:tcPr>
            <w:tcW w:w="1049" w:type="pct"/>
            <w:vMerge/>
            <w:vAlign w:val="center"/>
            <w:hideMark/>
            <w:tcPrChange w:id="7294" w:author="Farouk Bouhafs" w:date="2023-12-21T19:01:00Z">
              <w:tcPr>
                <w:tcW w:w="1050" w:type="pct"/>
                <w:gridSpan w:val="2"/>
                <w:vMerge/>
                <w:vAlign w:val="center"/>
                <w:hideMark/>
              </w:tcPr>
            </w:tcPrChange>
          </w:tcPr>
          <w:p w14:paraId="51082F02" w14:textId="3DF08D53" w:rsidR="00936E38" w:rsidRPr="00936E38" w:rsidDel="000A3E8D" w:rsidRDefault="00936E38" w:rsidP="000A3E8D">
            <w:pPr>
              <w:rPr>
                <w:ins w:id="7295" w:author="Farouk Bouhafs" w:date="2023-12-21T18:48:00Z"/>
                <w:del w:id="7296" w:author="Houyem Rais" w:date="2024-02-22T15:17:00Z"/>
                <w:rFonts w:cs="Calibri"/>
                <w:sz w:val="20"/>
                <w:szCs w:val="20"/>
                <w:lang w:eastAsia="fr-FR"/>
              </w:rPr>
              <w:pPrChange w:id="7297"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7298" w:author="Farouk Bouhafs" w:date="2023-12-21T19:01:00Z">
              <w:tcPr>
                <w:tcW w:w="950" w:type="pct"/>
                <w:gridSpan w:val="2"/>
                <w:shd w:val="clear" w:color="auto" w:fill="auto"/>
                <w:vAlign w:val="center"/>
                <w:hideMark/>
              </w:tcPr>
            </w:tcPrChange>
          </w:tcPr>
          <w:p w14:paraId="4200348C" w14:textId="1E9539F4" w:rsidR="00936E38" w:rsidRPr="00936E38" w:rsidDel="000A3E8D" w:rsidRDefault="00936E38" w:rsidP="000A3E8D">
            <w:pPr>
              <w:rPr>
                <w:ins w:id="7299" w:author="Farouk Bouhafs" w:date="2023-12-21T18:48:00Z"/>
                <w:del w:id="7300" w:author="Houyem Rais" w:date="2024-02-22T15:17:00Z"/>
                <w:rFonts w:cs="Calibri"/>
                <w:i/>
                <w:iCs/>
                <w:sz w:val="20"/>
                <w:szCs w:val="20"/>
                <w:lang w:eastAsia="fr-FR"/>
              </w:rPr>
              <w:pPrChange w:id="7301" w:author="Houyem Rais" w:date="2024-02-22T15:17:00Z">
                <w:pPr>
                  <w:widowControl/>
                  <w:autoSpaceDE/>
                  <w:autoSpaceDN/>
                  <w:spacing w:before="0" w:after="0" w:line="240" w:lineRule="auto"/>
                  <w:jc w:val="center"/>
                </w:pPr>
              </w:pPrChange>
            </w:pPr>
            <w:ins w:id="7302" w:author="Farouk Bouhafs" w:date="2023-12-21T18:48:00Z">
              <w:del w:id="7303"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7304" w:author="Farouk Bouhafs" w:date="2023-12-21T19:01:00Z">
              <w:tcPr>
                <w:tcW w:w="782" w:type="pct"/>
                <w:gridSpan w:val="2"/>
                <w:shd w:val="clear" w:color="auto" w:fill="auto"/>
                <w:vAlign w:val="center"/>
                <w:hideMark/>
              </w:tcPr>
            </w:tcPrChange>
          </w:tcPr>
          <w:p w14:paraId="1CECAA04" w14:textId="00C98B86" w:rsidR="00936E38" w:rsidRPr="00936E38" w:rsidDel="000A3E8D" w:rsidRDefault="00936E38" w:rsidP="000A3E8D">
            <w:pPr>
              <w:rPr>
                <w:ins w:id="7305" w:author="Farouk Bouhafs" w:date="2023-12-21T18:48:00Z"/>
                <w:del w:id="7306" w:author="Houyem Rais" w:date="2024-02-22T15:17:00Z"/>
                <w:rFonts w:cs="Calibri"/>
                <w:i/>
                <w:iCs/>
                <w:sz w:val="20"/>
                <w:szCs w:val="20"/>
                <w:lang w:eastAsia="fr-FR"/>
              </w:rPr>
              <w:pPrChange w:id="7307" w:author="Houyem Rais" w:date="2024-02-22T15:17:00Z">
                <w:pPr>
                  <w:widowControl/>
                  <w:autoSpaceDE/>
                  <w:autoSpaceDN/>
                  <w:spacing w:before="0" w:after="0" w:line="240" w:lineRule="auto"/>
                  <w:jc w:val="center"/>
                </w:pPr>
              </w:pPrChange>
            </w:pPr>
            <w:ins w:id="7308" w:author="Farouk Bouhafs" w:date="2023-12-21T18:48:00Z">
              <w:del w:id="7309" w:author="Houyem Rais" w:date="2024-02-22T15:17:00Z">
                <w:r w:rsidRPr="00936E38" w:rsidDel="000A3E8D">
                  <w:rPr>
                    <w:rFonts w:cs="Calibri"/>
                    <w:i/>
                    <w:iCs/>
                    <w:sz w:val="20"/>
                    <w:szCs w:val="20"/>
                    <w:lang w:eastAsia="fr-FR"/>
                  </w:rPr>
                  <w:delText>8,3%</w:delText>
                </w:r>
              </w:del>
            </w:ins>
          </w:p>
        </w:tc>
        <w:tc>
          <w:tcPr>
            <w:tcW w:w="849" w:type="pct"/>
            <w:shd w:val="clear" w:color="auto" w:fill="auto"/>
            <w:vAlign w:val="center"/>
            <w:hideMark/>
            <w:tcPrChange w:id="7310" w:author="Farouk Bouhafs" w:date="2023-12-21T19:01:00Z">
              <w:tcPr>
                <w:tcW w:w="849" w:type="pct"/>
                <w:gridSpan w:val="2"/>
                <w:shd w:val="clear" w:color="auto" w:fill="auto"/>
                <w:vAlign w:val="center"/>
                <w:hideMark/>
              </w:tcPr>
            </w:tcPrChange>
          </w:tcPr>
          <w:p w14:paraId="3E43160C" w14:textId="72211FDB" w:rsidR="00936E38" w:rsidRPr="00936E38" w:rsidDel="000A3E8D" w:rsidRDefault="00936E38" w:rsidP="000A3E8D">
            <w:pPr>
              <w:rPr>
                <w:ins w:id="7311" w:author="Farouk Bouhafs" w:date="2023-12-21T18:48:00Z"/>
                <w:del w:id="7312" w:author="Houyem Rais" w:date="2024-02-22T15:17:00Z"/>
                <w:rFonts w:cs="Calibri"/>
                <w:i/>
                <w:iCs/>
                <w:sz w:val="20"/>
                <w:szCs w:val="20"/>
                <w:lang w:eastAsia="fr-FR"/>
              </w:rPr>
              <w:pPrChange w:id="7313" w:author="Houyem Rais" w:date="2024-02-22T15:17:00Z">
                <w:pPr>
                  <w:widowControl/>
                  <w:autoSpaceDE/>
                  <w:autoSpaceDN/>
                  <w:spacing w:before="0" w:after="0" w:line="240" w:lineRule="auto"/>
                  <w:jc w:val="center"/>
                </w:pPr>
              </w:pPrChange>
            </w:pPr>
            <w:ins w:id="7314" w:author="Farouk Bouhafs" w:date="2023-12-21T18:48:00Z">
              <w:del w:id="7315" w:author="Houyem Rais" w:date="2024-02-22T15:17:00Z">
                <w:r w:rsidRPr="00936E38" w:rsidDel="000A3E8D">
                  <w:rPr>
                    <w:rFonts w:cs="Calibri"/>
                    <w:i/>
                    <w:iCs/>
                    <w:sz w:val="20"/>
                    <w:szCs w:val="20"/>
                    <w:lang w:eastAsia="fr-FR"/>
                  </w:rPr>
                  <w:delText>0,9%</w:delText>
                </w:r>
              </w:del>
            </w:ins>
          </w:p>
        </w:tc>
        <w:tc>
          <w:tcPr>
            <w:tcW w:w="765" w:type="pct"/>
            <w:shd w:val="clear" w:color="auto" w:fill="auto"/>
            <w:vAlign w:val="center"/>
            <w:hideMark/>
            <w:tcPrChange w:id="7316" w:author="Farouk Bouhafs" w:date="2023-12-21T19:01:00Z">
              <w:tcPr>
                <w:tcW w:w="765" w:type="pct"/>
                <w:gridSpan w:val="2"/>
                <w:shd w:val="clear" w:color="auto" w:fill="auto"/>
                <w:vAlign w:val="center"/>
                <w:hideMark/>
              </w:tcPr>
            </w:tcPrChange>
          </w:tcPr>
          <w:p w14:paraId="2EB1A5D9" w14:textId="799C6471" w:rsidR="00936E38" w:rsidRPr="00936E38" w:rsidDel="000A3E8D" w:rsidRDefault="00936E38" w:rsidP="000A3E8D">
            <w:pPr>
              <w:rPr>
                <w:ins w:id="7317" w:author="Farouk Bouhafs" w:date="2023-12-21T18:48:00Z"/>
                <w:del w:id="7318" w:author="Houyem Rais" w:date="2024-02-22T15:17:00Z"/>
                <w:rFonts w:cs="Calibri"/>
                <w:i/>
                <w:iCs/>
                <w:sz w:val="20"/>
                <w:szCs w:val="20"/>
                <w:lang w:eastAsia="fr-FR"/>
              </w:rPr>
              <w:pPrChange w:id="7319" w:author="Houyem Rais" w:date="2024-02-22T15:17:00Z">
                <w:pPr>
                  <w:widowControl/>
                  <w:autoSpaceDE/>
                  <w:autoSpaceDN/>
                  <w:spacing w:before="0" w:after="0" w:line="240" w:lineRule="auto"/>
                  <w:jc w:val="center"/>
                </w:pPr>
              </w:pPrChange>
            </w:pPr>
            <w:ins w:id="7320" w:author="Farouk Bouhafs" w:date="2023-12-21T18:48:00Z">
              <w:del w:id="7321" w:author="Houyem Rais" w:date="2024-02-22T15:17:00Z">
                <w:r w:rsidRPr="00936E38" w:rsidDel="000A3E8D">
                  <w:rPr>
                    <w:rFonts w:cs="Calibri"/>
                    <w:i/>
                    <w:iCs/>
                    <w:sz w:val="20"/>
                    <w:szCs w:val="20"/>
                    <w:lang w:eastAsia="fr-FR"/>
                  </w:rPr>
                  <w:delText>8,3%</w:delText>
                </w:r>
              </w:del>
            </w:ins>
          </w:p>
        </w:tc>
        <w:tc>
          <w:tcPr>
            <w:tcW w:w="604" w:type="pct"/>
            <w:shd w:val="clear" w:color="auto" w:fill="auto"/>
            <w:vAlign w:val="center"/>
            <w:hideMark/>
            <w:tcPrChange w:id="7322" w:author="Farouk Bouhafs" w:date="2023-12-21T19:01:00Z">
              <w:tcPr>
                <w:tcW w:w="605" w:type="pct"/>
                <w:gridSpan w:val="2"/>
                <w:shd w:val="clear" w:color="auto" w:fill="auto"/>
                <w:vAlign w:val="center"/>
                <w:hideMark/>
              </w:tcPr>
            </w:tcPrChange>
          </w:tcPr>
          <w:p w14:paraId="7034475A" w14:textId="734B6F27" w:rsidR="00936E38" w:rsidRPr="00936E38" w:rsidDel="000A3E8D" w:rsidRDefault="00936E38" w:rsidP="000A3E8D">
            <w:pPr>
              <w:rPr>
                <w:ins w:id="7323" w:author="Farouk Bouhafs" w:date="2023-12-21T18:48:00Z"/>
                <w:del w:id="7324" w:author="Houyem Rais" w:date="2024-02-22T15:17:00Z"/>
                <w:rFonts w:cs="Calibri"/>
                <w:i/>
                <w:iCs/>
                <w:sz w:val="20"/>
                <w:szCs w:val="20"/>
                <w:lang w:eastAsia="fr-FR"/>
              </w:rPr>
              <w:pPrChange w:id="7325" w:author="Houyem Rais" w:date="2024-02-22T15:17:00Z">
                <w:pPr>
                  <w:widowControl/>
                  <w:autoSpaceDE/>
                  <w:autoSpaceDN/>
                  <w:spacing w:before="0" w:after="0" w:line="240" w:lineRule="auto"/>
                  <w:jc w:val="center"/>
                </w:pPr>
              </w:pPrChange>
            </w:pPr>
            <w:ins w:id="7326" w:author="Farouk Bouhafs" w:date="2023-12-21T18:48:00Z">
              <w:del w:id="7327" w:author="Houyem Rais" w:date="2024-02-22T15:17:00Z">
                <w:r w:rsidRPr="00936E38" w:rsidDel="000A3E8D">
                  <w:rPr>
                    <w:rFonts w:cs="Calibri"/>
                    <w:i/>
                    <w:iCs/>
                    <w:sz w:val="20"/>
                    <w:szCs w:val="20"/>
                    <w:lang w:eastAsia="fr-FR"/>
                  </w:rPr>
                  <w:delText>0,0%</w:delText>
                </w:r>
              </w:del>
            </w:ins>
          </w:p>
        </w:tc>
      </w:tr>
      <w:tr w:rsidR="00936E38" w:rsidRPr="00936E38" w:rsidDel="000A3E8D" w14:paraId="13C31C32" w14:textId="60BB35B2" w:rsidTr="00B7019E">
        <w:tblPrEx>
          <w:tblPrExChange w:id="7328"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329" w:author="Farouk Bouhafs" w:date="2023-12-21T18:48:00Z"/>
          <w:del w:id="7330" w:author="Houyem Rais" w:date="2024-02-22T15:17:00Z"/>
          <w:trPrChange w:id="7331" w:author="Farouk Bouhafs" w:date="2023-12-21T19:01:00Z">
            <w:trPr>
              <w:trHeight w:val="270"/>
            </w:trPr>
          </w:trPrChange>
        </w:trPr>
        <w:tc>
          <w:tcPr>
            <w:tcW w:w="1049" w:type="pct"/>
            <w:shd w:val="clear" w:color="auto" w:fill="auto"/>
            <w:vAlign w:val="center"/>
            <w:hideMark/>
            <w:tcPrChange w:id="7332" w:author="Farouk Bouhafs" w:date="2023-12-21T19:01:00Z">
              <w:tcPr>
                <w:tcW w:w="1050" w:type="pct"/>
                <w:gridSpan w:val="2"/>
                <w:shd w:val="clear" w:color="auto" w:fill="auto"/>
                <w:vAlign w:val="center"/>
                <w:hideMark/>
              </w:tcPr>
            </w:tcPrChange>
          </w:tcPr>
          <w:p w14:paraId="0A852D23" w14:textId="05BCC2A4" w:rsidR="00936E38" w:rsidRPr="00936E38" w:rsidDel="000A3E8D" w:rsidRDefault="00936E38" w:rsidP="000A3E8D">
            <w:pPr>
              <w:rPr>
                <w:ins w:id="7333" w:author="Farouk Bouhafs" w:date="2023-12-21T18:48:00Z"/>
                <w:del w:id="7334" w:author="Houyem Rais" w:date="2024-02-22T15:17:00Z"/>
                <w:rFonts w:cs="Calibri"/>
                <w:b/>
                <w:bCs/>
                <w:sz w:val="20"/>
                <w:szCs w:val="20"/>
                <w:lang w:eastAsia="fr-FR"/>
              </w:rPr>
              <w:pPrChange w:id="7335" w:author="Houyem Rais" w:date="2024-02-22T15:17:00Z">
                <w:pPr>
                  <w:widowControl/>
                  <w:autoSpaceDE/>
                  <w:autoSpaceDN/>
                  <w:spacing w:before="0" w:after="0" w:line="240" w:lineRule="auto"/>
                </w:pPr>
              </w:pPrChange>
            </w:pPr>
            <w:ins w:id="7336" w:author="Farouk Bouhafs" w:date="2023-12-21T18:48:00Z">
              <w:del w:id="7337" w:author="Houyem Rais" w:date="2024-02-22T15:17:00Z">
                <w:r w:rsidRPr="00936E38" w:rsidDel="000A3E8D">
                  <w:rPr>
                    <w:rFonts w:cs="Calibri"/>
                    <w:b/>
                    <w:bCs/>
                    <w:sz w:val="20"/>
                    <w:szCs w:val="20"/>
                    <w:lang w:eastAsia="fr-FR"/>
                  </w:rPr>
                  <w:delText>Ressources (MDT)</w:delText>
                </w:r>
              </w:del>
            </w:ins>
          </w:p>
        </w:tc>
        <w:tc>
          <w:tcPr>
            <w:tcW w:w="950" w:type="pct"/>
            <w:shd w:val="clear" w:color="auto" w:fill="auto"/>
            <w:vAlign w:val="center"/>
            <w:hideMark/>
            <w:tcPrChange w:id="7338" w:author="Farouk Bouhafs" w:date="2023-12-21T19:01:00Z">
              <w:tcPr>
                <w:tcW w:w="950" w:type="pct"/>
                <w:gridSpan w:val="2"/>
                <w:shd w:val="clear" w:color="auto" w:fill="auto"/>
                <w:vAlign w:val="center"/>
                <w:hideMark/>
              </w:tcPr>
            </w:tcPrChange>
          </w:tcPr>
          <w:p w14:paraId="32214353" w14:textId="1A69C992" w:rsidR="00936E38" w:rsidRPr="00936E38" w:rsidDel="000A3E8D" w:rsidRDefault="00936E38" w:rsidP="000A3E8D">
            <w:pPr>
              <w:rPr>
                <w:ins w:id="7339" w:author="Farouk Bouhafs" w:date="2023-12-21T18:48:00Z"/>
                <w:del w:id="7340" w:author="Houyem Rais" w:date="2024-02-22T15:17:00Z"/>
                <w:rFonts w:cs="Calibri"/>
                <w:b/>
                <w:bCs/>
                <w:sz w:val="20"/>
                <w:szCs w:val="20"/>
                <w:lang w:eastAsia="fr-FR"/>
              </w:rPr>
              <w:pPrChange w:id="7341" w:author="Houyem Rais" w:date="2024-02-22T15:17:00Z">
                <w:pPr>
                  <w:widowControl/>
                  <w:autoSpaceDE/>
                  <w:autoSpaceDN/>
                  <w:spacing w:before="0" w:after="0" w:line="240" w:lineRule="auto"/>
                  <w:jc w:val="center"/>
                </w:pPr>
              </w:pPrChange>
            </w:pPr>
            <w:ins w:id="7342" w:author="Farouk Bouhafs" w:date="2023-12-21T18:48:00Z">
              <w:del w:id="7343" w:author="Houyem Rais" w:date="2024-02-22T15:17:00Z">
                <w:r w:rsidRPr="00936E38" w:rsidDel="000A3E8D">
                  <w:rPr>
                    <w:rFonts w:cs="Calibri"/>
                    <w:b/>
                    <w:bCs/>
                    <w:sz w:val="20"/>
                    <w:szCs w:val="20"/>
                    <w:lang w:eastAsia="fr-FR"/>
                  </w:rPr>
                  <w:delText>0,0</w:delText>
                </w:r>
              </w:del>
            </w:ins>
          </w:p>
        </w:tc>
        <w:tc>
          <w:tcPr>
            <w:tcW w:w="782" w:type="pct"/>
            <w:shd w:val="clear" w:color="auto" w:fill="auto"/>
            <w:vAlign w:val="center"/>
            <w:hideMark/>
            <w:tcPrChange w:id="7344" w:author="Farouk Bouhafs" w:date="2023-12-21T19:01:00Z">
              <w:tcPr>
                <w:tcW w:w="782" w:type="pct"/>
                <w:gridSpan w:val="2"/>
                <w:shd w:val="clear" w:color="auto" w:fill="auto"/>
                <w:vAlign w:val="center"/>
                <w:hideMark/>
              </w:tcPr>
            </w:tcPrChange>
          </w:tcPr>
          <w:p w14:paraId="4120960D" w14:textId="68F08E08" w:rsidR="00936E38" w:rsidRPr="00936E38" w:rsidDel="000A3E8D" w:rsidRDefault="00936E38" w:rsidP="000A3E8D">
            <w:pPr>
              <w:rPr>
                <w:ins w:id="7345" w:author="Farouk Bouhafs" w:date="2023-12-21T18:48:00Z"/>
                <w:del w:id="7346" w:author="Houyem Rais" w:date="2024-02-22T15:17:00Z"/>
                <w:rFonts w:cs="Calibri"/>
                <w:b/>
                <w:bCs/>
                <w:sz w:val="20"/>
                <w:szCs w:val="20"/>
                <w:lang w:eastAsia="fr-FR"/>
              </w:rPr>
              <w:pPrChange w:id="7347" w:author="Houyem Rais" w:date="2024-02-22T15:17:00Z">
                <w:pPr>
                  <w:widowControl/>
                  <w:autoSpaceDE/>
                  <w:autoSpaceDN/>
                  <w:spacing w:before="0" w:after="0" w:line="240" w:lineRule="auto"/>
                  <w:jc w:val="center"/>
                </w:pPr>
              </w:pPrChange>
            </w:pPr>
            <w:ins w:id="7348" w:author="Farouk Bouhafs" w:date="2023-12-21T18:48:00Z">
              <w:del w:id="7349" w:author="Houyem Rais" w:date="2024-02-22T15:17:00Z">
                <w:r w:rsidRPr="00936E38" w:rsidDel="000A3E8D">
                  <w:rPr>
                    <w:rFonts w:cs="Calibri"/>
                    <w:b/>
                    <w:bCs/>
                    <w:sz w:val="20"/>
                    <w:szCs w:val="20"/>
                    <w:lang w:eastAsia="fr-FR"/>
                  </w:rPr>
                  <w:delText>1 230,7</w:delText>
                </w:r>
              </w:del>
            </w:ins>
          </w:p>
        </w:tc>
        <w:tc>
          <w:tcPr>
            <w:tcW w:w="849" w:type="pct"/>
            <w:shd w:val="clear" w:color="auto" w:fill="auto"/>
            <w:vAlign w:val="center"/>
            <w:hideMark/>
            <w:tcPrChange w:id="7350" w:author="Farouk Bouhafs" w:date="2023-12-21T19:01:00Z">
              <w:tcPr>
                <w:tcW w:w="849" w:type="pct"/>
                <w:gridSpan w:val="2"/>
                <w:shd w:val="clear" w:color="auto" w:fill="auto"/>
                <w:vAlign w:val="center"/>
                <w:hideMark/>
              </w:tcPr>
            </w:tcPrChange>
          </w:tcPr>
          <w:p w14:paraId="1A2954D4" w14:textId="7A084E46" w:rsidR="00936E38" w:rsidRPr="00936E38" w:rsidDel="000A3E8D" w:rsidRDefault="00936E38" w:rsidP="000A3E8D">
            <w:pPr>
              <w:rPr>
                <w:ins w:id="7351" w:author="Farouk Bouhafs" w:date="2023-12-21T18:48:00Z"/>
                <w:del w:id="7352" w:author="Houyem Rais" w:date="2024-02-22T15:17:00Z"/>
                <w:rFonts w:cs="Calibri"/>
                <w:b/>
                <w:bCs/>
                <w:sz w:val="20"/>
                <w:szCs w:val="20"/>
                <w:lang w:eastAsia="fr-FR"/>
              </w:rPr>
              <w:pPrChange w:id="7353" w:author="Houyem Rais" w:date="2024-02-22T15:17:00Z">
                <w:pPr>
                  <w:widowControl/>
                  <w:autoSpaceDE/>
                  <w:autoSpaceDN/>
                  <w:spacing w:before="0" w:after="0" w:line="240" w:lineRule="auto"/>
                  <w:jc w:val="center"/>
                </w:pPr>
              </w:pPrChange>
            </w:pPr>
            <w:ins w:id="7354" w:author="Farouk Bouhafs" w:date="2023-12-21T18:48:00Z">
              <w:del w:id="7355" w:author="Houyem Rais" w:date="2024-02-22T15:17:00Z">
                <w:r w:rsidRPr="00936E38" w:rsidDel="000A3E8D">
                  <w:rPr>
                    <w:rFonts w:cs="Calibri"/>
                    <w:b/>
                    <w:bCs/>
                    <w:sz w:val="20"/>
                    <w:szCs w:val="20"/>
                    <w:lang w:eastAsia="fr-FR"/>
                  </w:rPr>
                  <w:delText>1 138,8</w:delText>
                </w:r>
              </w:del>
            </w:ins>
          </w:p>
        </w:tc>
        <w:tc>
          <w:tcPr>
            <w:tcW w:w="765" w:type="pct"/>
            <w:shd w:val="clear" w:color="auto" w:fill="auto"/>
            <w:vAlign w:val="center"/>
            <w:hideMark/>
            <w:tcPrChange w:id="7356" w:author="Farouk Bouhafs" w:date="2023-12-21T19:01:00Z">
              <w:tcPr>
                <w:tcW w:w="765" w:type="pct"/>
                <w:gridSpan w:val="2"/>
                <w:shd w:val="clear" w:color="auto" w:fill="auto"/>
                <w:vAlign w:val="center"/>
                <w:hideMark/>
              </w:tcPr>
            </w:tcPrChange>
          </w:tcPr>
          <w:p w14:paraId="3EA81644" w14:textId="1076E0B5" w:rsidR="00936E38" w:rsidRPr="00936E38" w:rsidDel="000A3E8D" w:rsidRDefault="00936E38" w:rsidP="000A3E8D">
            <w:pPr>
              <w:rPr>
                <w:ins w:id="7357" w:author="Farouk Bouhafs" w:date="2023-12-21T18:48:00Z"/>
                <w:del w:id="7358" w:author="Houyem Rais" w:date="2024-02-22T15:17:00Z"/>
                <w:rFonts w:cs="Calibri"/>
                <w:b/>
                <w:bCs/>
                <w:sz w:val="20"/>
                <w:szCs w:val="20"/>
                <w:lang w:eastAsia="fr-FR"/>
              </w:rPr>
              <w:pPrChange w:id="7359" w:author="Houyem Rais" w:date="2024-02-22T15:17:00Z">
                <w:pPr>
                  <w:widowControl/>
                  <w:autoSpaceDE/>
                  <w:autoSpaceDN/>
                  <w:spacing w:before="0" w:after="0" w:line="240" w:lineRule="auto"/>
                  <w:jc w:val="center"/>
                </w:pPr>
              </w:pPrChange>
            </w:pPr>
            <w:ins w:id="7360" w:author="Farouk Bouhafs" w:date="2023-12-21T18:48:00Z">
              <w:del w:id="7361" w:author="Houyem Rais" w:date="2024-02-22T15:17:00Z">
                <w:r w:rsidRPr="00936E38" w:rsidDel="000A3E8D">
                  <w:rPr>
                    <w:rFonts w:cs="Calibri"/>
                    <w:b/>
                    <w:bCs/>
                    <w:sz w:val="20"/>
                    <w:szCs w:val="20"/>
                    <w:lang w:eastAsia="fr-FR"/>
                  </w:rPr>
                  <w:delText>1 230,7</w:delText>
                </w:r>
              </w:del>
            </w:ins>
          </w:p>
        </w:tc>
        <w:tc>
          <w:tcPr>
            <w:tcW w:w="604" w:type="pct"/>
            <w:shd w:val="clear" w:color="auto" w:fill="auto"/>
            <w:vAlign w:val="center"/>
            <w:hideMark/>
            <w:tcPrChange w:id="7362" w:author="Farouk Bouhafs" w:date="2023-12-21T19:01:00Z">
              <w:tcPr>
                <w:tcW w:w="605" w:type="pct"/>
                <w:gridSpan w:val="2"/>
                <w:shd w:val="clear" w:color="auto" w:fill="auto"/>
                <w:vAlign w:val="center"/>
                <w:hideMark/>
              </w:tcPr>
            </w:tcPrChange>
          </w:tcPr>
          <w:p w14:paraId="516B12F5" w14:textId="366F23BF" w:rsidR="00936E38" w:rsidRPr="00936E38" w:rsidDel="000A3E8D" w:rsidRDefault="00936E38" w:rsidP="000A3E8D">
            <w:pPr>
              <w:rPr>
                <w:ins w:id="7363" w:author="Farouk Bouhafs" w:date="2023-12-21T18:48:00Z"/>
                <w:del w:id="7364" w:author="Houyem Rais" w:date="2024-02-22T15:17:00Z"/>
                <w:rFonts w:cs="Calibri"/>
                <w:b/>
                <w:bCs/>
                <w:sz w:val="20"/>
                <w:szCs w:val="20"/>
                <w:lang w:eastAsia="fr-FR"/>
              </w:rPr>
              <w:pPrChange w:id="7365" w:author="Houyem Rais" w:date="2024-02-22T15:17:00Z">
                <w:pPr>
                  <w:widowControl/>
                  <w:autoSpaceDE/>
                  <w:autoSpaceDN/>
                  <w:spacing w:before="0" w:after="0" w:line="240" w:lineRule="auto"/>
                  <w:jc w:val="center"/>
                </w:pPr>
              </w:pPrChange>
            </w:pPr>
            <w:ins w:id="7366" w:author="Farouk Bouhafs" w:date="2023-12-21T18:48:00Z">
              <w:del w:id="7367" w:author="Houyem Rais" w:date="2024-02-22T15:17:00Z">
                <w:r w:rsidRPr="00936E38" w:rsidDel="000A3E8D">
                  <w:rPr>
                    <w:rFonts w:cs="Calibri"/>
                    <w:b/>
                    <w:bCs/>
                    <w:sz w:val="20"/>
                    <w:szCs w:val="20"/>
                    <w:lang w:eastAsia="fr-FR"/>
                  </w:rPr>
                  <w:delText>0,0</w:delText>
                </w:r>
              </w:del>
            </w:ins>
          </w:p>
        </w:tc>
      </w:tr>
      <w:tr w:rsidR="00936E38" w:rsidRPr="00936E38" w:rsidDel="000A3E8D" w14:paraId="795431BD" w14:textId="3BED962C" w:rsidTr="00B7019E">
        <w:tblPrEx>
          <w:tblPrExChange w:id="7368"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7369" w:author="Farouk Bouhafs" w:date="2023-12-21T18:48:00Z"/>
          <w:del w:id="7370" w:author="Houyem Rais" w:date="2024-02-22T15:17:00Z"/>
          <w:trPrChange w:id="7371" w:author="Farouk Bouhafs" w:date="2023-12-21T19:01:00Z">
            <w:trPr>
              <w:trHeight w:val="263"/>
            </w:trPr>
          </w:trPrChange>
        </w:trPr>
        <w:tc>
          <w:tcPr>
            <w:tcW w:w="1049" w:type="pct"/>
            <w:vMerge w:val="restart"/>
            <w:shd w:val="clear" w:color="auto" w:fill="auto"/>
            <w:vAlign w:val="center"/>
            <w:hideMark/>
            <w:tcPrChange w:id="7372" w:author="Farouk Bouhafs" w:date="2023-12-21T19:01:00Z">
              <w:tcPr>
                <w:tcW w:w="1050" w:type="pct"/>
                <w:gridSpan w:val="2"/>
                <w:vMerge w:val="restart"/>
                <w:shd w:val="clear" w:color="auto" w:fill="auto"/>
                <w:vAlign w:val="center"/>
                <w:hideMark/>
              </w:tcPr>
            </w:tcPrChange>
          </w:tcPr>
          <w:p w14:paraId="3F1D5FD0" w14:textId="0AC26E6F" w:rsidR="00936E38" w:rsidRPr="00936E38" w:rsidDel="000A3E8D" w:rsidRDefault="00936E38" w:rsidP="000A3E8D">
            <w:pPr>
              <w:rPr>
                <w:ins w:id="7373" w:author="Farouk Bouhafs" w:date="2023-12-21T18:48:00Z"/>
                <w:del w:id="7374" w:author="Houyem Rais" w:date="2024-02-22T15:17:00Z"/>
                <w:rFonts w:cs="Calibri"/>
                <w:sz w:val="20"/>
                <w:szCs w:val="20"/>
                <w:lang w:eastAsia="fr-FR"/>
              </w:rPr>
              <w:pPrChange w:id="7375" w:author="Houyem Rais" w:date="2024-02-22T15:17:00Z">
                <w:pPr>
                  <w:widowControl/>
                  <w:autoSpaceDE/>
                  <w:autoSpaceDN/>
                  <w:spacing w:before="0" w:after="0" w:line="240" w:lineRule="auto"/>
                </w:pPr>
              </w:pPrChange>
            </w:pPr>
            <w:ins w:id="7376" w:author="Farouk Bouhafs" w:date="2023-12-21T18:48:00Z">
              <w:del w:id="7377" w:author="Houyem Rais" w:date="2024-02-22T15:17:00Z">
                <w:r w:rsidRPr="00936E38" w:rsidDel="000A3E8D">
                  <w:rPr>
                    <w:rFonts w:cs="Calibri"/>
                    <w:sz w:val="20"/>
                    <w:szCs w:val="20"/>
                    <w:lang w:eastAsia="fr-FR"/>
                  </w:rPr>
                  <w:delText>Fonds propres</w:delText>
                </w:r>
              </w:del>
            </w:ins>
          </w:p>
        </w:tc>
        <w:tc>
          <w:tcPr>
            <w:tcW w:w="950" w:type="pct"/>
            <w:shd w:val="clear" w:color="auto" w:fill="auto"/>
            <w:vAlign w:val="center"/>
            <w:hideMark/>
            <w:tcPrChange w:id="7378" w:author="Farouk Bouhafs" w:date="2023-12-21T19:01:00Z">
              <w:tcPr>
                <w:tcW w:w="950" w:type="pct"/>
                <w:gridSpan w:val="2"/>
                <w:shd w:val="clear" w:color="auto" w:fill="auto"/>
                <w:vAlign w:val="center"/>
                <w:hideMark/>
              </w:tcPr>
            </w:tcPrChange>
          </w:tcPr>
          <w:p w14:paraId="64F18A7F" w14:textId="61AB6DFC" w:rsidR="00936E38" w:rsidRPr="00936E38" w:rsidDel="000A3E8D" w:rsidRDefault="00936E38" w:rsidP="000A3E8D">
            <w:pPr>
              <w:rPr>
                <w:ins w:id="7379" w:author="Farouk Bouhafs" w:date="2023-12-21T18:48:00Z"/>
                <w:del w:id="7380" w:author="Houyem Rais" w:date="2024-02-22T15:17:00Z"/>
                <w:rFonts w:cs="Calibri"/>
                <w:sz w:val="20"/>
                <w:szCs w:val="20"/>
                <w:lang w:eastAsia="fr-FR"/>
              </w:rPr>
              <w:pPrChange w:id="7381" w:author="Houyem Rais" w:date="2024-02-22T15:17:00Z">
                <w:pPr>
                  <w:widowControl/>
                  <w:autoSpaceDE/>
                  <w:autoSpaceDN/>
                  <w:spacing w:before="0" w:after="0" w:line="240" w:lineRule="auto"/>
                  <w:jc w:val="center"/>
                </w:pPr>
              </w:pPrChange>
            </w:pPr>
            <w:ins w:id="7382" w:author="Farouk Bouhafs" w:date="2023-12-21T18:48:00Z">
              <w:del w:id="7383"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7384" w:author="Farouk Bouhafs" w:date="2023-12-21T19:01:00Z">
              <w:tcPr>
                <w:tcW w:w="782" w:type="pct"/>
                <w:gridSpan w:val="2"/>
                <w:shd w:val="clear" w:color="auto" w:fill="auto"/>
                <w:vAlign w:val="center"/>
                <w:hideMark/>
              </w:tcPr>
            </w:tcPrChange>
          </w:tcPr>
          <w:p w14:paraId="215B2579" w14:textId="1456A930" w:rsidR="00936E38" w:rsidRPr="00936E38" w:rsidDel="000A3E8D" w:rsidRDefault="00936E38" w:rsidP="000A3E8D">
            <w:pPr>
              <w:rPr>
                <w:ins w:id="7385" w:author="Farouk Bouhafs" w:date="2023-12-21T18:48:00Z"/>
                <w:del w:id="7386" w:author="Houyem Rais" w:date="2024-02-22T15:17:00Z"/>
                <w:rFonts w:cs="Calibri"/>
                <w:sz w:val="20"/>
                <w:szCs w:val="20"/>
                <w:lang w:eastAsia="fr-FR"/>
              </w:rPr>
              <w:pPrChange w:id="7387" w:author="Houyem Rais" w:date="2024-02-22T15:17:00Z">
                <w:pPr>
                  <w:widowControl/>
                  <w:autoSpaceDE/>
                  <w:autoSpaceDN/>
                  <w:spacing w:before="0" w:after="0" w:line="240" w:lineRule="auto"/>
                  <w:jc w:val="center"/>
                </w:pPr>
              </w:pPrChange>
            </w:pPr>
            <w:ins w:id="7388" w:author="Farouk Bouhafs" w:date="2023-12-21T18:48:00Z">
              <w:del w:id="7389" w:author="Houyem Rais" w:date="2024-02-22T15:17:00Z">
                <w:r w:rsidRPr="00936E38" w:rsidDel="000A3E8D">
                  <w:rPr>
                    <w:rFonts w:cs="Calibri"/>
                    <w:sz w:val="20"/>
                    <w:szCs w:val="20"/>
                    <w:lang w:eastAsia="fr-FR"/>
                  </w:rPr>
                  <w:delText>282,1</w:delText>
                </w:r>
              </w:del>
            </w:ins>
          </w:p>
        </w:tc>
        <w:tc>
          <w:tcPr>
            <w:tcW w:w="849" w:type="pct"/>
            <w:shd w:val="clear" w:color="auto" w:fill="auto"/>
            <w:vAlign w:val="center"/>
            <w:hideMark/>
            <w:tcPrChange w:id="7390" w:author="Farouk Bouhafs" w:date="2023-12-21T19:01:00Z">
              <w:tcPr>
                <w:tcW w:w="849" w:type="pct"/>
                <w:gridSpan w:val="2"/>
                <w:shd w:val="clear" w:color="auto" w:fill="auto"/>
                <w:vAlign w:val="center"/>
                <w:hideMark/>
              </w:tcPr>
            </w:tcPrChange>
          </w:tcPr>
          <w:p w14:paraId="40B945AF" w14:textId="711C9024" w:rsidR="00936E38" w:rsidRPr="00936E38" w:rsidDel="000A3E8D" w:rsidRDefault="00936E38" w:rsidP="000A3E8D">
            <w:pPr>
              <w:rPr>
                <w:ins w:id="7391" w:author="Farouk Bouhafs" w:date="2023-12-21T18:48:00Z"/>
                <w:del w:id="7392" w:author="Houyem Rais" w:date="2024-02-22T15:17:00Z"/>
                <w:rFonts w:cs="Calibri"/>
                <w:sz w:val="20"/>
                <w:szCs w:val="20"/>
                <w:lang w:eastAsia="fr-FR"/>
              </w:rPr>
              <w:pPrChange w:id="7393" w:author="Houyem Rais" w:date="2024-02-22T15:17:00Z">
                <w:pPr>
                  <w:widowControl/>
                  <w:autoSpaceDE/>
                  <w:autoSpaceDN/>
                  <w:spacing w:before="0" w:after="0" w:line="240" w:lineRule="auto"/>
                  <w:jc w:val="center"/>
                </w:pPr>
              </w:pPrChange>
            </w:pPr>
            <w:ins w:id="7394" w:author="Farouk Bouhafs" w:date="2023-12-21T18:48:00Z">
              <w:del w:id="7395" w:author="Houyem Rais" w:date="2024-02-22T15:17:00Z">
                <w:r w:rsidRPr="00936E38" w:rsidDel="000A3E8D">
                  <w:rPr>
                    <w:rFonts w:cs="Calibri"/>
                    <w:sz w:val="20"/>
                    <w:szCs w:val="20"/>
                    <w:lang w:eastAsia="fr-FR"/>
                  </w:rPr>
                  <w:delText>28,2</w:delText>
                </w:r>
              </w:del>
            </w:ins>
          </w:p>
        </w:tc>
        <w:tc>
          <w:tcPr>
            <w:tcW w:w="765" w:type="pct"/>
            <w:shd w:val="clear" w:color="auto" w:fill="auto"/>
            <w:vAlign w:val="center"/>
            <w:hideMark/>
            <w:tcPrChange w:id="7396" w:author="Farouk Bouhafs" w:date="2023-12-21T19:01:00Z">
              <w:tcPr>
                <w:tcW w:w="765" w:type="pct"/>
                <w:gridSpan w:val="2"/>
                <w:shd w:val="clear" w:color="auto" w:fill="auto"/>
                <w:vAlign w:val="center"/>
                <w:hideMark/>
              </w:tcPr>
            </w:tcPrChange>
          </w:tcPr>
          <w:p w14:paraId="1EB3234B" w14:textId="7E458225" w:rsidR="00936E38" w:rsidRPr="00936E38" w:rsidDel="000A3E8D" w:rsidRDefault="00936E38" w:rsidP="000A3E8D">
            <w:pPr>
              <w:rPr>
                <w:ins w:id="7397" w:author="Farouk Bouhafs" w:date="2023-12-21T18:48:00Z"/>
                <w:del w:id="7398" w:author="Houyem Rais" w:date="2024-02-22T15:17:00Z"/>
                <w:rFonts w:cs="Calibri"/>
                <w:sz w:val="20"/>
                <w:szCs w:val="20"/>
                <w:lang w:eastAsia="fr-FR"/>
              </w:rPr>
              <w:pPrChange w:id="7399" w:author="Houyem Rais" w:date="2024-02-22T15:17:00Z">
                <w:pPr>
                  <w:widowControl/>
                  <w:autoSpaceDE/>
                  <w:autoSpaceDN/>
                  <w:spacing w:before="0" w:after="0" w:line="240" w:lineRule="auto"/>
                  <w:jc w:val="center"/>
                </w:pPr>
              </w:pPrChange>
            </w:pPr>
            <w:ins w:id="7400" w:author="Farouk Bouhafs" w:date="2023-12-21T18:48:00Z">
              <w:del w:id="7401" w:author="Houyem Rais" w:date="2024-02-22T15:17:00Z">
                <w:r w:rsidRPr="00936E38" w:rsidDel="000A3E8D">
                  <w:rPr>
                    <w:rFonts w:cs="Calibri"/>
                    <w:sz w:val="20"/>
                    <w:szCs w:val="20"/>
                    <w:lang w:eastAsia="fr-FR"/>
                  </w:rPr>
                  <w:delText>282,1</w:delText>
                </w:r>
              </w:del>
            </w:ins>
          </w:p>
        </w:tc>
        <w:tc>
          <w:tcPr>
            <w:tcW w:w="604" w:type="pct"/>
            <w:shd w:val="clear" w:color="auto" w:fill="auto"/>
            <w:vAlign w:val="center"/>
            <w:hideMark/>
            <w:tcPrChange w:id="7402" w:author="Farouk Bouhafs" w:date="2023-12-21T19:01:00Z">
              <w:tcPr>
                <w:tcW w:w="605" w:type="pct"/>
                <w:gridSpan w:val="2"/>
                <w:shd w:val="clear" w:color="auto" w:fill="auto"/>
                <w:vAlign w:val="center"/>
                <w:hideMark/>
              </w:tcPr>
            </w:tcPrChange>
          </w:tcPr>
          <w:p w14:paraId="595DAA1E" w14:textId="25B21573" w:rsidR="00936E38" w:rsidRPr="00936E38" w:rsidDel="000A3E8D" w:rsidRDefault="00936E38" w:rsidP="000A3E8D">
            <w:pPr>
              <w:rPr>
                <w:ins w:id="7403" w:author="Farouk Bouhafs" w:date="2023-12-21T18:48:00Z"/>
                <w:del w:id="7404" w:author="Houyem Rais" w:date="2024-02-22T15:17:00Z"/>
                <w:rFonts w:cs="Calibri"/>
                <w:sz w:val="20"/>
                <w:szCs w:val="20"/>
                <w:lang w:eastAsia="fr-FR"/>
              </w:rPr>
              <w:pPrChange w:id="7405" w:author="Houyem Rais" w:date="2024-02-22T15:17:00Z">
                <w:pPr>
                  <w:widowControl/>
                  <w:autoSpaceDE/>
                  <w:autoSpaceDN/>
                  <w:spacing w:before="0" w:after="0" w:line="240" w:lineRule="auto"/>
                  <w:jc w:val="center"/>
                </w:pPr>
              </w:pPrChange>
            </w:pPr>
            <w:ins w:id="7406" w:author="Farouk Bouhafs" w:date="2023-12-21T18:48:00Z">
              <w:del w:id="7407" w:author="Houyem Rais" w:date="2024-02-22T15:17:00Z">
                <w:r w:rsidRPr="00936E38" w:rsidDel="000A3E8D">
                  <w:rPr>
                    <w:rFonts w:cs="Calibri"/>
                    <w:sz w:val="20"/>
                    <w:szCs w:val="20"/>
                    <w:lang w:eastAsia="fr-FR"/>
                  </w:rPr>
                  <w:delText>0,0</w:delText>
                </w:r>
              </w:del>
            </w:ins>
          </w:p>
        </w:tc>
      </w:tr>
      <w:tr w:rsidR="00936E38" w:rsidRPr="00936E38" w:rsidDel="000A3E8D" w14:paraId="31C95449" w14:textId="72CE5214" w:rsidTr="00B7019E">
        <w:tblPrEx>
          <w:tblPrExChange w:id="7408"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409" w:author="Farouk Bouhafs" w:date="2023-12-21T18:48:00Z"/>
          <w:del w:id="7410" w:author="Houyem Rais" w:date="2024-02-22T15:17:00Z"/>
          <w:trPrChange w:id="7411" w:author="Farouk Bouhafs" w:date="2023-12-21T19:01:00Z">
            <w:trPr>
              <w:trHeight w:val="270"/>
            </w:trPr>
          </w:trPrChange>
        </w:trPr>
        <w:tc>
          <w:tcPr>
            <w:tcW w:w="1049" w:type="pct"/>
            <w:vMerge/>
            <w:vAlign w:val="center"/>
            <w:hideMark/>
            <w:tcPrChange w:id="7412" w:author="Farouk Bouhafs" w:date="2023-12-21T19:01:00Z">
              <w:tcPr>
                <w:tcW w:w="1050" w:type="pct"/>
                <w:gridSpan w:val="2"/>
                <w:vMerge/>
                <w:vAlign w:val="center"/>
                <w:hideMark/>
              </w:tcPr>
            </w:tcPrChange>
          </w:tcPr>
          <w:p w14:paraId="2E050EA1" w14:textId="24A6F512" w:rsidR="00936E38" w:rsidRPr="00936E38" w:rsidDel="000A3E8D" w:rsidRDefault="00936E38" w:rsidP="000A3E8D">
            <w:pPr>
              <w:rPr>
                <w:ins w:id="7413" w:author="Farouk Bouhafs" w:date="2023-12-21T18:48:00Z"/>
                <w:del w:id="7414" w:author="Houyem Rais" w:date="2024-02-22T15:17:00Z"/>
                <w:rFonts w:cs="Calibri"/>
                <w:sz w:val="20"/>
                <w:szCs w:val="20"/>
                <w:lang w:eastAsia="fr-FR"/>
              </w:rPr>
              <w:pPrChange w:id="7415"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7416" w:author="Farouk Bouhafs" w:date="2023-12-21T19:01:00Z">
              <w:tcPr>
                <w:tcW w:w="950" w:type="pct"/>
                <w:gridSpan w:val="2"/>
                <w:shd w:val="clear" w:color="auto" w:fill="auto"/>
                <w:vAlign w:val="center"/>
                <w:hideMark/>
              </w:tcPr>
            </w:tcPrChange>
          </w:tcPr>
          <w:p w14:paraId="130F10C8" w14:textId="10A394E4" w:rsidR="00936E38" w:rsidRPr="00936E38" w:rsidDel="000A3E8D" w:rsidRDefault="00936E38" w:rsidP="000A3E8D">
            <w:pPr>
              <w:rPr>
                <w:ins w:id="7417" w:author="Farouk Bouhafs" w:date="2023-12-21T18:48:00Z"/>
                <w:del w:id="7418" w:author="Houyem Rais" w:date="2024-02-22T15:17:00Z"/>
                <w:rFonts w:cs="Calibri"/>
                <w:sz w:val="20"/>
                <w:szCs w:val="20"/>
                <w:lang w:eastAsia="fr-FR"/>
              </w:rPr>
              <w:pPrChange w:id="7419" w:author="Houyem Rais" w:date="2024-02-22T15:17:00Z">
                <w:pPr>
                  <w:widowControl/>
                  <w:autoSpaceDE/>
                  <w:autoSpaceDN/>
                  <w:spacing w:before="0" w:after="0" w:line="240" w:lineRule="auto"/>
                  <w:jc w:val="center"/>
                </w:pPr>
              </w:pPrChange>
            </w:pPr>
            <w:ins w:id="7420" w:author="Farouk Bouhafs" w:date="2023-12-21T18:48:00Z">
              <w:del w:id="7421"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7422" w:author="Farouk Bouhafs" w:date="2023-12-21T19:01:00Z">
              <w:tcPr>
                <w:tcW w:w="782" w:type="pct"/>
                <w:gridSpan w:val="2"/>
                <w:shd w:val="clear" w:color="auto" w:fill="auto"/>
                <w:vAlign w:val="center"/>
                <w:hideMark/>
              </w:tcPr>
            </w:tcPrChange>
          </w:tcPr>
          <w:p w14:paraId="44037769" w14:textId="32F6E2CA" w:rsidR="00936E38" w:rsidRPr="00936E38" w:rsidDel="000A3E8D" w:rsidRDefault="00936E38" w:rsidP="000A3E8D">
            <w:pPr>
              <w:rPr>
                <w:ins w:id="7423" w:author="Farouk Bouhafs" w:date="2023-12-21T18:48:00Z"/>
                <w:del w:id="7424" w:author="Houyem Rais" w:date="2024-02-22T15:17:00Z"/>
                <w:rFonts w:cs="Calibri"/>
                <w:sz w:val="20"/>
                <w:szCs w:val="20"/>
                <w:lang w:eastAsia="fr-FR"/>
              </w:rPr>
              <w:pPrChange w:id="7425" w:author="Houyem Rais" w:date="2024-02-22T15:17:00Z">
                <w:pPr>
                  <w:widowControl/>
                  <w:autoSpaceDE/>
                  <w:autoSpaceDN/>
                  <w:spacing w:before="0" w:after="0" w:line="240" w:lineRule="auto"/>
                  <w:jc w:val="center"/>
                </w:pPr>
              </w:pPrChange>
            </w:pPr>
            <w:ins w:id="7426" w:author="Farouk Bouhafs" w:date="2023-12-21T18:48:00Z">
              <w:del w:id="7427" w:author="Houyem Rais" w:date="2024-02-22T15:17:00Z">
                <w:r w:rsidRPr="00936E38" w:rsidDel="000A3E8D">
                  <w:rPr>
                    <w:rFonts w:cs="Calibri"/>
                    <w:sz w:val="20"/>
                    <w:szCs w:val="20"/>
                    <w:lang w:eastAsia="fr-FR"/>
                  </w:rPr>
                  <w:delText>22,9%</w:delText>
                </w:r>
              </w:del>
            </w:ins>
          </w:p>
        </w:tc>
        <w:tc>
          <w:tcPr>
            <w:tcW w:w="849" w:type="pct"/>
            <w:shd w:val="clear" w:color="auto" w:fill="auto"/>
            <w:vAlign w:val="center"/>
            <w:hideMark/>
            <w:tcPrChange w:id="7428" w:author="Farouk Bouhafs" w:date="2023-12-21T19:01:00Z">
              <w:tcPr>
                <w:tcW w:w="849" w:type="pct"/>
                <w:gridSpan w:val="2"/>
                <w:shd w:val="clear" w:color="auto" w:fill="auto"/>
                <w:vAlign w:val="center"/>
                <w:hideMark/>
              </w:tcPr>
            </w:tcPrChange>
          </w:tcPr>
          <w:p w14:paraId="5408DE2C" w14:textId="474A4E89" w:rsidR="00936E38" w:rsidRPr="00936E38" w:rsidDel="000A3E8D" w:rsidRDefault="00936E38" w:rsidP="000A3E8D">
            <w:pPr>
              <w:rPr>
                <w:ins w:id="7429" w:author="Farouk Bouhafs" w:date="2023-12-21T18:48:00Z"/>
                <w:del w:id="7430" w:author="Houyem Rais" w:date="2024-02-22T15:17:00Z"/>
                <w:rFonts w:cs="Calibri"/>
                <w:sz w:val="20"/>
                <w:szCs w:val="20"/>
                <w:lang w:eastAsia="fr-FR"/>
              </w:rPr>
              <w:pPrChange w:id="7431" w:author="Houyem Rais" w:date="2024-02-22T15:17:00Z">
                <w:pPr>
                  <w:widowControl/>
                  <w:autoSpaceDE/>
                  <w:autoSpaceDN/>
                  <w:spacing w:before="0" w:after="0" w:line="240" w:lineRule="auto"/>
                  <w:jc w:val="center"/>
                </w:pPr>
              </w:pPrChange>
            </w:pPr>
            <w:ins w:id="7432" w:author="Farouk Bouhafs" w:date="2023-12-21T18:48:00Z">
              <w:del w:id="7433" w:author="Houyem Rais" w:date="2024-02-22T15:17:00Z">
                <w:r w:rsidRPr="00936E38" w:rsidDel="000A3E8D">
                  <w:rPr>
                    <w:rFonts w:cs="Calibri"/>
                    <w:sz w:val="20"/>
                    <w:szCs w:val="20"/>
                    <w:lang w:eastAsia="fr-FR"/>
                  </w:rPr>
                  <w:delText>2,5%</w:delText>
                </w:r>
              </w:del>
            </w:ins>
          </w:p>
        </w:tc>
        <w:tc>
          <w:tcPr>
            <w:tcW w:w="765" w:type="pct"/>
            <w:shd w:val="clear" w:color="auto" w:fill="auto"/>
            <w:vAlign w:val="center"/>
            <w:hideMark/>
            <w:tcPrChange w:id="7434" w:author="Farouk Bouhafs" w:date="2023-12-21T19:01:00Z">
              <w:tcPr>
                <w:tcW w:w="765" w:type="pct"/>
                <w:gridSpan w:val="2"/>
                <w:shd w:val="clear" w:color="auto" w:fill="auto"/>
                <w:vAlign w:val="center"/>
                <w:hideMark/>
              </w:tcPr>
            </w:tcPrChange>
          </w:tcPr>
          <w:p w14:paraId="73400E74" w14:textId="6F6FC62C" w:rsidR="00936E38" w:rsidRPr="00936E38" w:rsidDel="000A3E8D" w:rsidRDefault="00936E38" w:rsidP="000A3E8D">
            <w:pPr>
              <w:rPr>
                <w:ins w:id="7435" w:author="Farouk Bouhafs" w:date="2023-12-21T18:48:00Z"/>
                <w:del w:id="7436" w:author="Houyem Rais" w:date="2024-02-22T15:17:00Z"/>
                <w:rFonts w:cs="Calibri"/>
                <w:sz w:val="20"/>
                <w:szCs w:val="20"/>
                <w:lang w:eastAsia="fr-FR"/>
              </w:rPr>
              <w:pPrChange w:id="7437" w:author="Houyem Rais" w:date="2024-02-22T15:17:00Z">
                <w:pPr>
                  <w:widowControl/>
                  <w:autoSpaceDE/>
                  <w:autoSpaceDN/>
                  <w:spacing w:before="0" w:after="0" w:line="240" w:lineRule="auto"/>
                  <w:jc w:val="center"/>
                </w:pPr>
              </w:pPrChange>
            </w:pPr>
            <w:ins w:id="7438" w:author="Farouk Bouhafs" w:date="2023-12-21T18:48:00Z">
              <w:del w:id="7439" w:author="Houyem Rais" w:date="2024-02-22T15:17:00Z">
                <w:r w:rsidRPr="00936E38" w:rsidDel="000A3E8D">
                  <w:rPr>
                    <w:rFonts w:cs="Calibri"/>
                    <w:sz w:val="20"/>
                    <w:szCs w:val="20"/>
                    <w:lang w:eastAsia="fr-FR"/>
                  </w:rPr>
                  <w:delText>22,9%</w:delText>
                </w:r>
              </w:del>
            </w:ins>
          </w:p>
        </w:tc>
        <w:tc>
          <w:tcPr>
            <w:tcW w:w="604" w:type="pct"/>
            <w:shd w:val="clear" w:color="auto" w:fill="auto"/>
            <w:vAlign w:val="center"/>
            <w:hideMark/>
            <w:tcPrChange w:id="7440" w:author="Farouk Bouhafs" w:date="2023-12-21T19:01:00Z">
              <w:tcPr>
                <w:tcW w:w="605" w:type="pct"/>
                <w:gridSpan w:val="2"/>
                <w:shd w:val="clear" w:color="auto" w:fill="auto"/>
                <w:vAlign w:val="center"/>
                <w:hideMark/>
              </w:tcPr>
            </w:tcPrChange>
          </w:tcPr>
          <w:p w14:paraId="7B777B7D" w14:textId="15798ACB" w:rsidR="00936E38" w:rsidRPr="00936E38" w:rsidDel="000A3E8D" w:rsidRDefault="00936E38" w:rsidP="000A3E8D">
            <w:pPr>
              <w:rPr>
                <w:ins w:id="7441" w:author="Farouk Bouhafs" w:date="2023-12-21T18:48:00Z"/>
                <w:del w:id="7442" w:author="Houyem Rais" w:date="2024-02-22T15:17:00Z"/>
                <w:rFonts w:cs="Calibri"/>
                <w:sz w:val="20"/>
                <w:szCs w:val="20"/>
                <w:lang w:eastAsia="fr-FR"/>
              </w:rPr>
              <w:pPrChange w:id="7443" w:author="Houyem Rais" w:date="2024-02-22T15:17:00Z">
                <w:pPr>
                  <w:widowControl/>
                  <w:autoSpaceDE/>
                  <w:autoSpaceDN/>
                  <w:spacing w:before="0" w:after="0" w:line="240" w:lineRule="auto"/>
                  <w:jc w:val="center"/>
                </w:pPr>
              </w:pPrChange>
            </w:pPr>
            <w:ins w:id="7444" w:author="Farouk Bouhafs" w:date="2023-12-21T18:48:00Z">
              <w:del w:id="7445" w:author="Houyem Rais" w:date="2024-02-22T15:17:00Z">
                <w:r w:rsidRPr="00936E38" w:rsidDel="000A3E8D">
                  <w:rPr>
                    <w:rFonts w:cs="Calibri"/>
                    <w:sz w:val="20"/>
                    <w:szCs w:val="20"/>
                    <w:lang w:eastAsia="fr-FR"/>
                  </w:rPr>
                  <w:delText>0,0%</w:delText>
                </w:r>
              </w:del>
            </w:ins>
          </w:p>
        </w:tc>
      </w:tr>
      <w:tr w:rsidR="00936E38" w:rsidRPr="00936E38" w:rsidDel="000A3E8D" w14:paraId="02418816" w14:textId="3D009722" w:rsidTr="00B7019E">
        <w:tblPrEx>
          <w:tblPrExChange w:id="7446"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7447" w:author="Farouk Bouhafs" w:date="2023-12-21T18:48:00Z"/>
          <w:del w:id="7448" w:author="Houyem Rais" w:date="2024-02-22T15:17:00Z"/>
          <w:trPrChange w:id="7449" w:author="Farouk Bouhafs" w:date="2023-12-21T19:01:00Z">
            <w:trPr>
              <w:trHeight w:val="263"/>
            </w:trPr>
          </w:trPrChange>
        </w:trPr>
        <w:tc>
          <w:tcPr>
            <w:tcW w:w="1049" w:type="pct"/>
            <w:vMerge w:val="restart"/>
            <w:shd w:val="clear" w:color="auto" w:fill="auto"/>
            <w:vAlign w:val="center"/>
            <w:hideMark/>
            <w:tcPrChange w:id="7450" w:author="Farouk Bouhafs" w:date="2023-12-21T19:01:00Z">
              <w:tcPr>
                <w:tcW w:w="1050" w:type="pct"/>
                <w:gridSpan w:val="2"/>
                <w:vMerge w:val="restart"/>
                <w:shd w:val="clear" w:color="auto" w:fill="auto"/>
                <w:vAlign w:val="center"/>
                <w:hideMark/>
              </w:tcPr>
            </w:tcPrChange>
          </w:tcPr>
          <w:p w14:paraId="13B34153" w14:textId="7256E919" w:rsidR="00936E38" w:rsidRPr="00936E38" w:rsidDel="000A3E8D" w:rsidRDefault="00936E38" w:rsidP="000A3E8D">
            <w:pPr>
              <w:rPr>
                <w:ins w:id="7451" w:author="Farouk Bouhafs" w:date="2023-12-21T18:48:00Z"/>
                <w:del w:id="7452" w:author="Houyem Rais" w:date="2024-02-22T15:17:00Z"/>
                <w:rFonts w:cs="Calibri"/>
                <w:sz w:val="20"/>
                <w:szCs w:val="20"/>
                <w:lang w:eastAsia="fr-FR"/>
              </w:rPr>
              <w:pPrChange w:id="7453" w:author="Houyem Rais" w:date="2024-02-22T15:17:00Z">
                <w:pPr>
                  <w:widowControl/>
                  <w:autoSpaceDE/>
                  <w:autoSpaceDN/>
                  <w:spacing w:before="0" w:after="0" w:line="240" w:lineRule="auto"/>
                </w:pPr>
              </w:pPrChange>
            </w:pPr>
            <w:ins w:id="7454" w:author="Farouk Bouhafs" w:date="2023-12-21T18:48:00Z">
              <w:del w:id="7455" w:author="Houyem Rais" w:date="2024-02-22T15:17:00Z">
                <w:r w:rsidRPr="00936E38" w:rsidDel="000A3E8D">
                  <w:rPr>
                    <w:rFonts w:cs="Calibri"/>
                    <w:sz w:val="20"/>
                    <w:szCs w:val="20"/>
                    <w:lang w:eastAsia="fr-FR"/>
                  </w:rPr>
                  <w:delText>Dette</w:delText>
                </w:r>
              </w:del>
            </w:ins>
          </w:p>
        </w:tc>
        <w:tc>
          <w:tcPr>
            <w:tcW w:w="950" w:type="pct"/>
            <w:shd w:val="clear" w:color="auto" w:fill="auto"/>
            <w:vAlign w:val="center"/>
            <w:hideMark/>
            <w:tcPrChange w:id="7456" w:author="Farouk Bouhafs" w:date="2023-12-21T19:01:00Z">
              <w:tcPr>
                <w:tcW w:w="950" w:type="pct"/>
                <w:gridSpan w:val="2"/>
                <w:shd w:val="clear" w:color="auto" w:fill="auto"/>
                <w:vAlign w:val="center"/>
                <w:hideMark/>
              </w:tcPr>
            </w:tcPrChange>
          </w:tcPr>
          <w:p w14:paraId="5EDDC798" w14:textId="343C1118" w:rsidR="00936E38" w:rsidRPr="00936E38" w:rsidDel="000A3E8D" w:rsidRDefault="00936E38" w:rsidP="000A3E8D">
            <w:pPr>
              <w:rPr>
                <w:ins w:id="7457" w:author="Farouk Bouhafs" w:date="2023-12-21T18:48:00Z"/>
                <w:del w:id="7458" w:author="Houyem Rais" w:date="2024-02-22T15:17:00Z"/>
                <w:rFonts w:cs="Calibri"/>
                <w:sz w:val="20"/>
                <w:szCs w:val="20"/>
                <w:lang w:eastAsia="fr-FR"/>
              </w:rPr>
              <w:pPrChange w:id="7459" w:author="Houyem Rais" w:date="2024-02-22T15:17:00Z">
                <w:pPr>
                  <w:widowControl/>
                  <w:autoSpaceDE/>
                  <w:autoSpaceDN/>
                  <w:spacing w:before="0" w:after="0" w:line="240" w:lineRule="auto"/>
                  <w:jc w:val="center"/>
                </w:pPr>
              </w:pPrChange>
            </w:pPr>
            <w:ins w:id="7460" w:author="Farouk Bouhafs" w:date="2023-12-21T18:48:00Z">
              <w:del w:id="7461"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7462" w:author="Farouk Bouhafs" w:date="2023-12-21T19:01:00Z">
              <w:tcPr>
                <w:tcW w:w="782" w:type="pct"/>
                <w:gridSpan w:val="2"/>
                <w:shd w:val="clear" w:color="auto" w:fill="auto"/>
                <w:vAlign w:val="center"/>
                <w:hideMark/>
              </w:tcPr>
            </w:tcPrChange>
          </w:tcPr>
          <w:p w14:paraId="7D3F0621" w14:textId="6B032B06" w:rsidR="00936E38" w:rsidRPr="00936E38" w:rsidDel="000A3E8D" w:rsidRDefault="00936E38" w:rsidP="000A3E8D">
            <w:pPr>
              <w:rPr>
                <w:ins w:id="7463" w:author="Farouk Bouhafs" w:date="2023-12-21T18:48:00Z"/>
                <w:del w:id="7464" w:author="Houyem Rais" w:date="2024-02-22T15:17:00Z"/>
                <w:rFonts w:cs="Calibri"/>
                <w:sz w:val="20"/>
                <w:szCs w:val="20"/>
                <w:lang w:eastAsia="fr-FR"/>
              </w:rPr>
              <w:pPrChange w:id="7465" w:author="Houyem Rais" w:date="2024-02-22T15:17:00Z">
                <w:pPr>
                  <w:widowControl/>
                  <w:autoSpaceDE/>
                  <w:autoSpaceDN/>
                  <w:spacing w:before="0" w:after="0" w:line="240" w:lineRule="auto"/>
                  <w:jc w:val="center"/>
                </w:pPr>
              </w:pPrChange>
            </w:pPr>
            <w:ins w:id="7466" w:author="Farouk Bouhafs" w:date="2023-12-21T18:48:00Z">
              <w:del w:id="7467" w:author="Houyem Rais" w:date="2024-02-22T15:17:00Z">
                <w:r w:rsidRPr="00936E38" w:rsidDel="000A3E8D">
                  <w:rPr>
                    <w:rFonts w:cs="Calibri"/>
                    <w:sz w:val="20"/>
                    <w:szCs w:val="20"/>
                    <w:lang w:eastAsia="fr-FR"/>
                  </w:rPr>
                  <w:delText>948,6</w:delText>
                </w:r>
              </w:del>
            </w:ins>
          </w:p>
        </w:tc>
        <w:tc>
          <w:tcPr>
            <w:tcW w:w="849" w:type="pct"/>
            <w:shd w:val="clear" w:color="auto" w:fill="auto"/>
            <w:vAlign w:val="center"/>
            <w:hideMark/>
            <w:tcPrChange w:id="7468" w:author="Farouk Bouhafs" w:date="2023-12-21T19:01:00Z">
              <w:tcPr>
                <w:tcW w:w="849" w:type="pct"/>
                <w:gridSpan w:val="2"/>
                <w:shd w:val="clear" w:color="auto" w:fill="auto"/>
                <w:vAlign w:val="center"/>
                <w:hideMark/>
              </w:tcPr>
            </w:tcPrChange>
          </w:tcPr>
          <w:p w14:paraId="75DB201D" w14:textId="705F9428" w:rsidR="00936E38" w:rsidRPr="00936E38" w:rsidDel="000A3E8D" w:rsidRDefault="00936E38" w:rsidP="000A3E8D">
            <w:pPr>
              <w:rPr>
                <w:ins w:id="7469" w:author="Farouk Bouhafs" w:date="2023-12-21T18:48:00Z"/>
                <w:del w:id="7470" w:author="Houyem Rais" w:date="2024-02-22T15:17:00Z"/>
                <w:rFonts w:cs="Calibri"/>
                <w:sz w:val="20"/>
                <w:szCs w:val="20"/>
                <w:lang w:eastAsia="fr-FR"/>
              </w:rPr>
              <w:pPrChange w:id="7471" w:author="Houyem Rais" w:date="2024-02-22T15:17:00Z">
                <w:pPr>
                  <w:widowControl/>
                  <w:autoSpaceDE/>
                  <w:autoSpaceDN/>
                  <w:spacing w:before="0" w:after="0" w:line="240" w:lineRule="auto"/>
                  <w:jc w:val="center"/>
                </w:pPr>
              </w:pPrChange>
            </w:pPr>
            <w:ins w:id="7472" w:author="Farouk Bouhafs" w:date="2023-12-21T18:48:00Z">
              <w:del w:id="7473" w:author="Houyem Rais" w:date="2024-02-22T15:17:00Z">
                <w:r w:rsidRPr="00936E38" w:rsidDel="000A3E8D">
                  <w:rPr>
                    <w:rFonts w:cs="Calibri"/>
                    <w:sz w:val="20"/>
                    <w:szCs w:val="20"/>
                    <w:lang w:eastAsia="fr-FR"/>
                  </w:rPr>
                  <w:delText>94,9</w:delText>
                </w:r>
              </w:del>
            </w:ins>
          </w:p>
        </w:tc>
        <w:tc>
          <w:tcPr>
            <w:tcW w:w="765" w:type="pct"/>
            <w:shd w:val="clear" w:color="auto" w:fill="auto"/>
            <w:vAlign w:val="center"/>
            <w:hideMark/>
            <w:tcPrChange w:id="7474" w:author="Farouk Bouhafs" w:date="2023-12-21T19:01:00Z">
              <w:tcPr>
                <w:tcW w:w="765" w:type="pct"/>
                <w:gridSpan w:val="2"/>
                <w:shd w:val="clear" w:color="auto" w:fill="auto"/>
                <w:vAlign w:val="center"/>
                <w:hideMark/>
              </w:tcPr>
            </w:tcPrChange>
          </w:tcPr>
          <w:p w14:paraId="726BE9C0" w14:textId="78354D82" w:rsidR="00936E38" w:rsidRPr="00936E38" w:rsidDel="000A3E8D" w:rsidRDefault="00936E38" w:rsidP="000A3E8D">
            <w:pPr>
              <w:rPr>
                <w:ins w:id="7475" w:author="Farouk Bouhafs" w:date="2023-12-21T18:48:00Z"/>
                <w:del w:id="7476" w:author="Houyem Rais" w:date="2024-02-22T15:17:00Z"/>
                <w:rFonts w:cs="Calibri"/>
                <w:sz w:val="20"/>
                <w:szCs w:val="20"/>
                <w:lang w:eastAsia="fr-FR"/>
              </w:rPr>
              <w:pPrChange w:id="7477" w:author="Houyem Rais" w:date="2024-02-22T15:17:00Z">
                <w:pPr>
                  <w:widowControl/>
                  <w:autoSpaceDE/>
                  <w:autoSpaceDN/>
                  <w:spacing w:before="0" w:after="0" w:line="240" w:lineRule="auto"/>
                  <w:jc w:val="center"/>
                </w:pPr>
              </w:pPrChange>
            </w:pPr>
            <w:ins w:id="7478" w:author="Farouk Bouhafs" w:date="2023-12-21T18:48:00Z">
              <w:del w:id="7479" w:author="Houyem Rais" w:date="2024-02-22T15:17:00Z">
                <w:r w:rsidRPr="00936E38" w:rsidDel="000A3E8D">
                  <w:rPr>
                    <w:rFonts w:cs="Calibri"/>
                    <w:sz w:val="20"/>
                    <w:szCs w:val="20"/>
                    <w:lang w:eastAsia="fr-FR"/>
                  </w:rPr>
                  <w:delText>948,6</w:delText>
                </w:r>
              </w:del>
            </w:ins>
          </w:p>
        </w:tc>
        <w:tc>
          <w:tcPr>
            <w:tcW w:w="604" w:type="pct"/>
            <w:shd w:val="clear" w:color="auto" w:fill="auto"/>
            <w:vAlign w:val="center"/>
            <w:hideMark/>
            <w:tcPrChange w:id="7480" w:author="Farouk Bouhafs" w:date="2023-12-21T19:01:00Z">
              <w:tcPr>
                <w:tcW w:w="605" w:type="pct"/>
                <w:gridSpan w:val="2"/>
                <w:shd w:val="clear" w:color="auto" w:fill="auto"/>
                <w:vAlign w:val="center"/>
                <w:hideMark/>
              </w:tcPr>
            </w:tcPrChange>
          </w:tcPr>
          <w:p w14:paraId="30F35646" w14:textId="76E15180" w:rsidR="00936E38" w:rsidRPr="00936E38" w:rsidDel="000A3E8D" w:rsidRDefault="00936E38" w:rsidP="000A3E8D">
            <w:pPr>
              <w:rPr>
                <w:ins w:id="7481" w:author="Farouk Bouhafs" w:date="2023-12-21T18:48:00Z"/>
                <w:del w:id="7482" w:author="Houyem Rais" w:date="2024-02-22T15:17:00Z"/>
                <w:rFonts w:cs="Calibri"/>
                <w:sz w:val="20"/>
                <w:szCs w:val="20"/>
                <w:lang w:eastAsia="fr-FR"/>
              </w:rPr>
              <w:pPrChange w:id="7483" w:author="Houyem Rais" w:date="2024-02-22T15:17:00Z">
                <w:pPr>
                  <w:widowControl/>
                  <w:autoSpaceDE/>
                  <w:autoSpaceDN/>
                  <w:spacing w:before="0" w:after="0" w:line="240" w:lineRule="auto"/>
                  <w:jc w:val="center"/>
                </w:pPr>
              </w:pPrChange>
            </w:pPr>
            <w:ins w:id="7484" w:author="Farouk Bouhafs" w:date="2023-12-21T18:48:00Z">
              <w:del w:id="7485" w:author="Houyem Rais" w:date="2024-02-22T15:17:00Z">
                <w:r w:rsidRPr="00936E38" w:rsidDel="000A3E8D">
                  <w:rPr>
                    <w:rFonts w:cs="Calibri"/>
                    <w:sz w:val="20"/>
                    <w:szCs w:val="20"/>
                    <w:lang w:eastAsia="fr-FR"/>
                  </w:rPr>
                  <w:delText>0,0</w:delText>
                </w:r>
              </w:del>
            </w:ins>
          </w:p>
        </w:tc>
      </w:tr>
      <w:tr w:rsidR="00936E38" w:rsidRPr="00936E38" w:rsidDel="000A3E8D" w14:paraId="51496B15" w14:textId="35B40B7A" w:rsidTr="00B7019E">
        <w:tblPrEx>
          <w:tblPrExChange w:id="7486"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487" w:author="Farouk Bouhafs" w:date="2023-12-21T18:48:00Z"/>
          <w:del w:id="7488" w:author="Houyem Rais" w:date="2024-02-22T15:17:00Z"/>
          <w:trPrChange w:id="7489" w:author="Farouk Bouhafs" w:date="2023-12-21T19:01:00Z">
            <w:trPr>
              <w:trHeight w:val="270"/>
            </w:trPr>
          </w:trPrChange>
        </w:trPr>
        <w:tc>
          <w:tcPr>
            <w:tcW w:w="1049" w:type="pct"/>
            <w:vMerge/>
            <w:vAlign w:val="center"/>
            <w:hideMark/>
            <w:tcPrChange w:id="7490" w:author="Farouk Bouhafs" w:date="2023-12-21T19:01:00Z">
              <w:tcPr>
                <w:tcW w:w="1050" w:type="pct"/>
                <w:gridSpan w:val="2"/>
                <w:vMerge/>
                <w:vAlign w:val="center"/>
                <w:hideMark/>
              </w:tcPr>
            </w:tcPrChange>
          </w:tcPr>
          <w:p w14:paraId="270E6080" w14:textId="5AB2C21A" w:rsidR="00936E38" w:rsidRPr="00936E38" w:rsidDel="000A3E8D" w:rsidRDefault="00936E38" w:rsidP="000A3E8D">
            <w:pPr>
              <w:rPr>
                <w:ins w:id="7491" w:author="Farouk Bouhafs" w:date="2023-12-21T18:48:00Z"/>
                <w:del w:id="7492" w:author="Houyem Rais" w:date="2024-02-22T15:17:00Z"/>
                <w:rFonts w:cs="Calibri"/>
                <w:sz w:val="20"/>
                <w:szCs w:val="20"/>
                <w:lang w:eastAsia="fr-FR"/>
              </w:rPr>
              <w:pPrChange w:id="7493"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7494" w:author="Farouk Bouhafs" w:date="2023-12-21T19:01:00Z">
              <w:tcPr>
                <w:tcW w:w="950" w:type="pct"/>
                <w:gridSpan w:val="2"/>
                <w:shd w:val="clear" w:color="auto" w:fill="auto"/>
                <w:vAlign w:val="center"/>
                <w:hideMark/>
              </w:tcPr>
            </w:tcPrChange>
          </w:tcPr>
          <w:p w14:paraId="6D98E44B" w14:textId="598E9D87" w:rsidR="00936E38" w:rsidRPr="00936E38" w:rsidDel="000A3E8D" w:rsidRDefault="00936E38" w:rsidP="000A3E8D">
            <w:pPr>
              <w:rPr>
                <w:ins w:id="7495" w:author="Farouk Bouhafs" w:date="2023-12-21T18:48:00Z"/>
                <w:del w:id="7496" w:author="Houyem Rais" w:date="2024-02-22T15:17:00Z"/>
                <w:rFonts w:cs="Calibri"/>
                <w:i/>
                <w:iCs/>
                <w:sz w:val="20"/>
                <w:szCs w:val="20"/>
                <w:lang w:eastAsia="fr-FR"/>
              </w:rPr>
              <w:pPrChange w:id="7497" w:author="Houyem Rais" w:date="2024-02-22T15:17:00Z">
                <w:pPr>
                  <w:widowControl/>
                  <w:autoSpaceDE/>
                  <w:autoSpaceDN/>
                  <w:spacing w:before="0" w:after="0" w:line="240" w:lineRule="auto"/>
                  <w:jc w:val="center"/>
                </w:pPr>
              </w:pPrChange>
            </w:pPr>
            <w:ins w:id="7498" w:author="Farouk Bouhafs" w:date="2023-12-21T18:48:00Z">
              <w:del w:id="7499"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7500" w:author="Farouk Bouhafs" w:date="2023-12-21T19:01:00Z">
              <w:tcPr>
                <w:tcW w:w="782" w:type="pct"/>
                <w:gridSpan w:val="2"/>
                <w:shd w:val="clear" w:color="auto" w:fill="auto"/>
                <w:vAlign w:val="center"/>
                <w:hideMark/>
              </w:tcPr>
            </w:tcPrChange>
          </w:tcPr>
          <w:p w14:paraId="1D7B0144" w14:textId="1E800818" w:rsidR="00936E38" w:rsidRPr="00936E38" w:rsidDel="000A3E8D" w:rsidRDefault="00936E38" w:rsidP="000A3E8D">
            <w:pPr>
              <w:rPr>
                <w:ins w:id="7501" w:author="Farouk Bouhafs" w:date="2023-12-21T18:48:00Z"/>
                <w:del w:id="7502" w:author="Houyem Rais" w:date="2024-02-22T15:17:00Z"/>
                <w:rFonts w:cs="Calibri"/>
                <w:i/>
                <w:iCs/>
                <w:sz w:val="20"/>
                <w:szCs w:val="20"/>
                <w:lang w:eastAsia="fr-FR"/>
              </w:rPr>
              <w:pPrChange w:id="7503" w:author="Houyem Rais" w:date="2024-02-22T15:17:00Z">
                <w:pPr>
                  <w:widowControl/>
                  <w:autoSpaceDE/>
                  <w:autoSpaceDN/>
                  <w:spacing w:before="0" w:after="0" w:line="240" w:lineRule="auto"/>
                  <w:jc w:val="center"/>
                </w:pPr>
              </w:pPrChange>
            </w:pPr>
            <w:ins w:id="7504" w:author="Farouk Bouhafs" w:date="2023-12-21T18:48:00Z">
              <w:del w:id="7505" w:author="Houyem Rais" w:date="2024-02-22T15:17:00Z">
                <w:r w:rsidRPr="00936E38" w:rsidDel="000A3E8D">
                  <w:rPr>
                    <w:rFonts w:cs="Calibri"/>
                    <w:i/>
                    <w:iCs/>
                    <w:sz w:val="20"/>
                    <w:szCs w:val="20"/>
                    <w:lang w:eastAsia="fr-FR"/>
                  </w:rPr>
                  <w:delText>77,1%</w:delText>
                </w:r>
              </w:del>
            </w:ins>
          </w:p>
        </w:tc>
        <w:tc>
          <w:tcPr>
            <w:tcW w:w="849" w:type="pct"/>
            <w:shd w:val="clear" w:color="auto" w:fill="auto"/>
            <w:vAlign w:val="center"/>
            <w:hideMark/>
            <w:tcPrChange w:id="7506" w:author="Farouk Bouhafs" w:date="2023-12-21T19:01:00Z">
              <w:tcPr>
                <w:tcW w:w="849" w:type="pct"/>
                <w:gridSpan w:val="2"/>
                <w:shd w:val="clear" w:color="auto" w:fill="auto"/>
                <w:vAlign w:val="center"/>
                <w:hideMark/>
              </w:tcPr>
            </w:tcPrChange>
          </w:tcPr>
          <w:p w14:paraId="12EC5676" w14:textId="4C76CB2C" w:rsidR="00936E38" w:rsidRPr="00936E38" w:rsidDel="000A3E8D" w:rsidRDefault="00936E38" w:rsidP="000A3E8D">
            <w:pPr>
              <w:rPr>
                <w:ins w:id="7507" w:author="Farouk Bouhafs" w:date="2023-12-21T18:48:00Z"/>
                <w:del w:id="7508" w:author="Houyem Rais" w:date="2024-02-22T15:17:00Z"/>
                <w:rFonts w:cs="Calibri"/>
                <w:i/>
                <w:iCs/>
                <w:sz w:val="20"/>
                <w:szCs w:val="20"/>
                <w:lang w:eastAsia="fr-FR"/>
              </w:rPr>
              <w:pPrChange w:id="7509" w:author="Houyem Rais" w:date="2024-02-22T15:17:00Z">
                <w:pPr>
                  <w:widowControl/>
                  <w:autoSpaceDE/>
                  <w:autoSpaceDN/>
                  <w:spacing w:before="0" w:after="0" w:line="240" w:lineRule="auto"/>
                  <w:jc w:val="center"/>
                </w:pPr>
              </w:pPrChange>
            </w:pPr>
            <w:ins w:id="7510" w:author="Farouk Bouhafs" w:date="2023-12-21T18:48:00Z">
              <w:del w:id="7511" w:author="Houyem Rais" w:date="2024-02-22T15:17:00Z">
                <w:r w:rsidRPr="00936E38" w:rsidDel="000A3E8D">
                  <w:rPr>
                    <w:rFonts w:cs="Calibri"/>
                    <w:i/>
                    <w:iCs/>
                    <w:sz w:val="20"/>
                    <w:szCs w:val="20"/>
                    <w:lang w:eastAsia="fr-FR"/>
                  </w:rPr>
                  <w:delText>8,3%</w:delText>
                </w:r>
              </w:del>
            </w:ins>
          </w:p>
        </w:tc>
        <w:tc>
          <w:tcPr>
            <w:tcW w:w="765" w:type="pct"/>
            <w:shd w:val="clear" w:color="auto" w:fill="auto"/>
            <w:vAlign w:val="center"/>
            <w:hideMark/>
            <w:tcPrChange w:id="7512" w:author="Farouk Bouhafs" w:date="2023-12-21T19:01:00Z">
              <w:tcPr>
                <w:tcW w:w="765" w:type="pct"/>
                <w:gridSpan w:val="2"/>
                <w:shd w:val="clear" w:color="auto" w:fill="auto"/>
                <w:vAlign w:val="center"/>
                <w:hideMark/>
              </w:tcPr>
            </w:tcPrChange>
          </w:tcPr>
          <w:p w14:paraId="0FBDAEA8" w14:textId="04F34E2A" w:rsidR="00936E38" w:rsidRPr="00936E38" w:rsidDel="000A3E8D" w:rsidRDefault="00936E38" w:rsidP="000A3E8D">
            <w:pPr>
              <w:rPr>
                <w:ins w:id="7513" w:author="Farouk Bouhafs" w:date="2023-12-21T18:48:00Z"/>
                <w:del w:id="7514" w:author="Houyem Rais" w:date="2024-02-22T15:17:00Z"/>
                <w:rFonts w:cs="Calibri"/>
                <w:i/>
                <w:iCs/>
                <w:sz w:val="20"/>
                <w:szCs w:val="20"/>
                <w:lang w:eastAsia="fr-FR"/>
              </w:rPr>
              <w:pPrChange w:id="7515" w:author="Houyem Rais" w:date="2024-02-22T15:17:00Z">
                <w:pPr>
                  <w:widowControl/>
                  <w:autoSpaceDE/>
                  <w:autoSpaceDN/>
                  <w:spacing w:before="0" w:after="0" w:line="240" w:lineRule="auto"/>
                  <w:jc w:val="center"/>
                </w:pPr>
              </w:pPrChange>
            </w:pPr>
            <w:ins w:id="7516" w:author="Farouk Bouhafs" w:date="2023-12-21T18:48:00Z">
              <w:del w:id="7517" w:author="Houyem Rais" w:date="2024-02-22T15:17:00Z">
                <w:r w:rsidRPr="00936E38" w:rsidDel="000A3E8D">
                  <w:rPr>
                    <w:rFonts w:cs="Calibri"/>
                    <w:i/>
                    <w:iCs/>
                    <w:sz w:val="20"/>
                    <w:szCs w:val="20"/>
                    <w:lang w:eastAsia="fr-FR"/>
                  </w:rPr>
                  <w:delText>77,1%</w:delText>
                </w:r>
              </w:del>
            </w:ins>
          </w:p>
        </w:tc>
        <w:tc>
          <w:tcPr>
            <w:tcW w:w="604" w:type="pct"/>
            <w:shd w:val="clear" w:color="auto" w:fill="auto"/>
            <w:vAlign w:val="center"/>
            <w:hideMark/>
            <w:tcPrChange w:id="7518" w:author="Farouk Bouhafs" w:date="2023-12-21T19:01:00Z">
              <w:tcPr>
                <w:tcW w:w="605" w:type="pct"/>
                <w:gridSpan w:val="2"/>
                <w:shd w:val="clear" w:color="auto" w:fill="auto"/>
                <w:vAlign w:val="center"/>
                <w:hideMark/>
              </w:tcPr>
            </w:tcPrChange>
          </w:tcPr>
          <w:p w14:paraId="7AE228F0" w14:textId="7B278206" w:rsidR="00936E38" w:rsidRPr="00936E38" w:rsidDel="000A3E8D" w:rsidRDefault="00936E38" w:rsidP="000A3E8D">
            <w:pPr>
              <w:rPr>
                <w:ins w:id="7519" w:author="Farouk Bouhafs" w:date="2023-12-21T18:48:00Z"/>
                <w:del w:id="7520" w:author="Houyem Rais" w:date="2024-02-22T15:17:00Z"/>
                <w:rFonts w:cs="Calibri"/>
                <w:i/>
                <w:iCs/>
                <w:sz w:val="20"/>
                <w:szCs w:val="20"/>
                <w:lang w:eastAsia="fr-FR"/>
              </w:rPr>
              <w:pPrChange w:id="7521" w:author="Houyem Rais" w:date="2024-02-22T15:17:00Z">
                <w:pPr>
                  <w:widowControl/>
                  <w:autoSpaceDE/>
                  <w:autoSpaceDN/>
                  <w:spacing w:before="0" w:after="0" w:line="240" w:lineRule="auto"/>
                  <w:jc w:val="center"/>
                </w:pPr>
              </w:pPrChange>
            </w:pPr>
            <w:ins w:id="7522" w:author="Farouk Bouhafs" w:date="2023-12-21T18:48:00Z">
              <w:del w:id="7523" w:author="Houyem Rais" w:date="2024-02-22T15:17:00Z">
                <w:r w:rsidRPr="00936E38" w:rsidDel="000A3E8D">
                  <w:rPr>
                    <w:rFonts w:cs="Calibri"/>
                    <w:i/>
                    <w:iCs/>
                    <w:sz w:val="20"/>
                    <w:szCs w:val="20"/>
                    <w:lang w:eastAsia="fr-FR"/>
                  </w:rPr>
                  <w:delText>0,0%</w:delText>
                </w:r>
              </w:del>
            </w:ins>
          </w:p>
        </w:tc>
      </w:tr>
      <w:tr w:rsidR="00936E38" w:rsidRPr="00936E38" w:rsidDel="000A3E8D" w14:paraId="73AF6E98" w14:textId="156F2283" w:rsidTr="00B7019E">
        <w:tblPrEx>
          <w:tblPrExChange w:id="7524"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7525" w:author="Farouk Bouhafs" w:date="2023-12-21T18:48:00Z"/>
          <w:del w:id="7526" w:author="Houyem Rais" w:date="2024-02-22T15:17:00Z"/>
          <w:trPrChange w:id="7527" w:author="Farouk Bouhafs" w:date="2023-12-21T19:01:00Z">
            <w:trPr>
              <w:trHeight w:val="263"/>
            </w:trPr>
          </w:trPrChange>
        </w:trPr>
        <w:tc>
          <w:tcPr>
            <w:tcW w:w="1049" w:type="pct"/>
            <w:vMerge w:val="restart"/>
            <w:shd w:val="clear" w:color="auto" w:fill="auto"/>
            <w:vAlign w:val="center"/>
            <w:hideMark/>
            <w:tcPrChange w:id="7528" w:author="Farouk Bouhafs" w:date="2023-12-21T19:01:00Z">
              <w:tcPr>
                <w:tcW w:w="1050" w:type="pct"/>
                <w:gridSpan w:val="2"/>
                <w:vMerge w:val="restart"/>
                <w:shd w:val="clear" w:color="auto" w:fill="auto"/>
                <w:vAlign w:val="center"/>
                <w:hideMark/>
              </w:tcPr>
            </w:tcPrChange>
          </w:tcPr>
          <w:p w14:paraId="089DF40D" w14:textId="4C9904F1" w:rsidR="00936E38" w:rsidRPr="00936E38" w:rsidDel="000A3E8D" w:rsidRDefault="00936E38" w:rsidP="000A3E8D">
            <w:pPr>
              <w:rPr>
                <w:ins w:id="7529" w:author="Farouk Bouhafs" w:date="2023-12-21T18:48:00Z"/>
                <w:del w:id="7530" w:author="Houyem Rais" w:date="2024-02-22T15:17:00Z"/>
                <w:rFonts w:cs="Calibri"/>
                <w:sz w:val="20"/>
                <w:szCs w:val="20"/>
                <w:lang w:eastAsia="fr-FR"/>
              </w:rPr>
              <w:pPrChange w:id="7531" w:author="Houyem Rais" w:date="2024-02-22T15:17:00Z">
                <w:pPr>
                  <w:widowControl/>
                  <w:autoSpaceDE/>
                  <w:autoSpaceDN/>
                  <w:spacing w:before="0" w:after="0" w:line="240" w:lineRule="auto"/>
                </w:pPr>
              </w:pPrChange>
            </w:pPr>
            <w:ins w:id="7532" w:author="Farouk Bouhafs" w:date="2023-12-21T18:48:00Z">
              <w:del w:id="7533" w:author="Houyem Rais" w:date="2024-02-22T15:17:00Z">
                <w:r w:rsidRPr="00936E38" w:rsidDel="000A3E8D">
                  <w:rPr>
                    <w:rFonts w:cs="Calibri"/>
                    <w:sz w:val="20"/>
                    <w:szCs w:val="20"/>
                    <w:lang w:eastAsia="fr-FR"/>
                  </w:rPr>
                  <w:delText>Subvention d'investissement</w:delText>
                </w:r>
              </w:del>
            </w:ins>
          </w:p>
        </w:tc>
        <w:tc>
          <w:tcPr>
            <w:tcW w:w="950" w:type="pct"/>
            <w:shd w:val="clear" w:color="auto" w:fill="auto"/>
            <w:vAlign w:val="center"/>
            <w:hideMark/>
            <w:tcPrChange w:id="7534" w:author="Farouk Bouhafs" w:date="2023-12-21T19:01:00Z">
              <w:tcPr>
                <w:tcW w:w="950" w:type="pct"/>
                <w:gridSpan w:val="2"/>
                <w:shd w:val="clear" w:color="auto" w:fill="auto"/>
                <w:vAlign w:val="center"/>
                <w:hideMark/>
              </w:tcPr>
            </w:tcPrChange>
          </w:tcPr>
          <w:p w14:paraId="2EA84E05" w14:textId="5A0EFCD5" w:rsidR="00936E38" w:rsidRPr="00936E38" w:rsidDel="000A3E8D" w:rsidRDefault="00936E38" w:rsidP="000A3E8D">
            <w:pPr>
              <w:rPr>
                <w:ins w:id="7535" w:author="Farouk Bouhafs" w:date="2023-12-21T18:48:00Z"/>
                <w:del w:id="7536" w:author="Houyem Rais" w:date="2024-02-22T15:17:00Z"/>
                <w:rFonts w:cs="Calibri"/>
                <w:sz w:val="20"/>
                <w:szCs w:val="20"/>
                <w:lang w:eastAsia="fr-FR"/>
              </w:rPr>
              <w:pPrChange w:id="7537" w:author="Houyem Rais" w:date="2024-02-22T15:17:00Z">
                <w:pPr>
                  <w:widowControl/>
                  <w:autoSpaceDE/>
                  <w:autoSpaceDN/>
                  <w:spacing w:before="0" w:after="0" w:line="240" w:lineRule="auto"/>
                  <w:jc w:val="center"/>
                </w:pPr>
              </w:pPrChange>
            </w:pPr>
            <w:ins w:id="7538" w:author="Farouk Bouhafs" w:date="2023-12-21T18:48:00Z">
              <w:del w:id="7539"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7540" w:author="Farouk Bouhafs" w:date="2023-12-21T19:01:00Z">
              <w:tcPr>
                <w:tcW w:w="782" w:type="pct"/>
                <w:gridSpan w:val="2"/>
                <w:shd w:val="clear" w:color="auto" w:fill="auto"/>
                <w:vAlign w:val="center"/>
                <w:hideMark/>
              </w:tcPr>
            </w:tcPrChange>
          </w:tcPr>
          <w:p w14:paraId="09C5F19B" w14:textId="6C9F9DE6" w:rsidR="00936E38" w:rsidRPr="00936E38" w:rsidDel="000A3E8D" w:rsidRDefault="00936E38" w:rsidP="000A3E8D">
            <w:pPr>
              <w:rPr>
                <w:ins w:id="7541" w:author="Farouk Bouhafs" w:date="2023-12-21T18:48:00Z"/>
                <w:del w:id="7542" w:author="Houyem Rais" w:date="2024-02-22T15:17:00Z"/>
                <w:rFonts w:cs="Calibri"/>
                <w:sz w:val="20"/>
                <w:szCs w:val="20"/>
                <w:lang w:eastAsia="fr-FR"/>
              </w:rPr>
              <w:pPrChange w:id="7543" w:author="Houyem Rais" w:date="2024-02-22T15:17:00Z">
                <w:pPr>
                  <w:widowControl/>
                  <w:autoSpaceDE/>
                  <w:autoSpaceDN/>
                  <w:spacing w:before="0" w:after="0" w:line="240" w:lineRule="auto"/>
                  <w:jc w:val="center"/>
                </w:pPr>
              </w:pPrChange>
            </w:pPr>
            <w:ins w:id="7544" w:author="Farouk Bouhafs" w:date="2023-12-21T18:48:00Z">
              <w:del w:id="7545"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7546" w:author="Farouk Bouhafs" w:date="2023-12-21T19:01:00Z">
              <w:tcPr>
                <w:tcW w:w="849" w:type="pct"/>
                <w:gridSpan w:val="2"/>
                <w:shd w:val="clear" w:color="auto" w:fill="auto"/>
                <w:vAlign w:val="center"/>
                <w:hideMark/>
              </w:tcPr>
            </w:tcPrChange>
          </w:tcPr>
          <w:p w14:paraId="09D28E58" w14:textId="45767BE3" w:rsidR="00936E38" w:rsidRPr="00936E38" w:rsidDel="000A3E8D" w:rsidRDefault="00936E38" w:rsidP="000A3E8D">
            <w:pPr>
              <w:rPr>
                <w:ins w:id="7547" w:author="Farouk Bouhafs" w:date="2023-12-21T18:48:00Z"/>
                <w:del w:id="7548" w:author="Houyem Rais" w:date="2024-02-22T15:17:00Z"/>
                <w:rFonts w:cs="Calibri"/>
                <w:sz w:val="20"/>
                <w:szCs w:val="20"/>
                <w:lang w:eastAsia="fr-FR"/>
              </w:rPr>
              <w:pPrChange w:id="7549" w:author="Houyem Rais" w:date="2024-02-22T15:17:00Z">
                <w:pPr>
                  <w:widowControl/>
                  <w:autoSpaceDE/>
                  <w:autoSpaceDN/>
                  <w:spacing w:before="0" w:after="0" w:line="240" w:lineRule="auto"/>
                  <w:jc w:val="center"/>
                </w:pPr>
              </w:pPrChange>
            </w:pPr>
            <w:ins w:id="7550" w:author="Farouk Bouhafs" w:date="2023-12-21T18:48:00Z">
              <w:del w:id="7551" w:author="Houyem Rais" w:date="2024-02-22T15:17:00Z">
                <w:r w:rsidRPr="00936E38" w:rsidDel="000A3E8D">
                  <w:rPr>
                    <w:rFonts w:cs="Calibri"/>
                    <w:sz w:val="20"/>
                    <w:szCs w:val="20"/>
                    <w:lang w:eastAsia="fr-FR"/>
                  </w:rPr>
                  <w:delText>1015,7</w:delText>
                </w:r>
              </w:del>
            </w:ins>
          </w:p>
        </w:tc>
        <w:tc>
          <w:tcPr>
            <w:tcW w:w="765" w:type="pct"/>
            <w:shd w:val="clear" w:color="auto" w:fill="auto"/>
            <w:vAlign w:val="center"/>
            <w:hideMark/>
            <w:tcPrChange w:id="7552" w:author="Farouk Bouhafs" w:date="2023-12-21T19:01:00Z">
              <w:tcPr>
                <w:tcW w:w="765" w:type="pct"/>
                <w:gridSpan w:val="2"/>
                <w:shd w:val="clear" w:color="auto" w:fill="auto"/>
                <w:vAlign w:val="center"/>
                <w:hideMark/>
              </w:tcPr>
            </w:tcPrChange>
          </w:tcPr>
          <w:p w14:paraId="6DAB80EF" w14:textId="398F47FF" w:rsidR="00936E38" w:rsidRPr="00936E38" w:rsidDel="000A3E8D" w:rsidRDefault="00936E38" w:rsidP="000A3E8D">
            <w:pPr>
              <w:rPr>
                <w:ins w:id="7553" w:author="Farouk Bouhafs" w:date="2023-12-21T18:48:00Z"/>
                <w:del w:id="7554" w:author="Houyem Rais" w:date="2024-02-22T15:17:00Z"/>
                <w:rFonts w:cs="Calibri"/>
                <w:sz w:val="20"/>
                <w:szCs w:val="20"/>
                <w:lang w:eastAsia="fr-FR"/>
              </w:rPr>
              <w:pPrChange w:id="7555" w:author="Houyem Rais" w:date="2024-02-22T15:17:00Z">
                <w:pPr>
                  <w:widowControl/>
                  <w:autoSpaceDE/>
                  <w:autoSpaceDN/>
                  <w:spacing w:before="0" w:after="0" w:line="240" w:lineRule="auto"/>
                  <w:jc w:val="center"/>
                </w:pPr>
              </w:pPrChange>
            </w:pPr>
            <w:ins w:id="7556" w:author="Farouk Bouhafs" w:date="2023-12-21T18:48:00Z">
              <w:del w:id="7557"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7558" w:author="Farouk Bouhafs" w:date="2023-12-21T19:01:00Z">
              <w:tcPr>
                <w:tcW w:w="605" w:type="pct"/>
                <w:gridSpan w:val="2"/>
                <w:shd w:val="clear" w:color="auto" w:fill="auto"/>
                <w:vAlign w:val="center"/>
                <w:hideMark/>
              </w:tcPr>
            </w:tcPrChange>
          </w:tcPr>
          <w:p w14:paraId="677E4F27" w14:textId="041ADBCE" w:rsidR="00936E38" w:rsidRPr="00936E38" w:rsidDel="000A3E8D" w:rsidRDefault="00936E38" w:rsidP="000A3E8D">
            <w:pPr>
              <w:rPr>
                <w:ins w:id="7559" w:author="Farouk Bouhafs" w:date="2023-12-21T18:48:00Z"/>
                <w:del w:id="7560" w:author="Houyem Rais" w:date="2024-02-22T15:17:00Z"/>
                <w:rFonts w:cs="Calibri"/>
                <w:sz w:val="20"/>
                <w:szCs w:val="20"/>
                <w:lang w:eastAsia="fr-FR"/>
              </w:rPr>
              <w:pPrChange w:id="7561" w:author="Houyem Rais" w:date="2024-02-22T15:17:00Z">
                <w:pPr>
                  <w:widowControl/>
                  <w:autoSpaceDE/>
                  <w:autoSpaceDN/>
                  <w:spacing w:before="0" w:after="0" w:line="240" w:lineRule="auto"/>
                  <w:jc w:val="center"/>
                </w:pPr>
              </w:pPrChange>
            </w:pPr>
            <w:ins w:id="7562" w:author="Farouk Bouhafs" w:date="2023-12-21T18:48:00Z">
              <w:del w:id="7563" w:author="Houyem Rais" w:date="2024-02-22T15:17:00Z">
                <w:r w:rsidRPr="00936E38" w:rsidDel="000A3E8D">
                  <w:rPr>
                    <w:rFonts w:cs="Calibri"/>
                    <w:sz w:val="20"/>
                    <w:szCs w:val="20"/>
                    <w:lang w:eastAsia="fr-FR"/>
                  </w:rPr>
                  <w:delText>0,0</w:delText>
                </w:r>
              </w:del>
            </w:ins>
          </w:p>
        </w:tc>
      </w:tr>
      <w:tr w:rsidR="00936E38" w:rsidRPr="00936E38" w:rsidDel="000A3E8D" w14:paraId="6322108A" w14:textId="0620EE41" w:rsidTr="00B7019E">
        <w:tblPrEx>
          <w:tblPrExChange w:id="7564"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565" w:author="Farouk Bouhafs" w:date="2023-12-21T18:48:00Z"/>
          <w:del w:id="7566" w:author="Houyem Rais" w:date="2024-02-22T15:17:00Z"/>
          <w:trPrChange w:id="7567" w:author="Farouk Bouhafs" w:date="2023-12-21T19:01:00Z">
            <w:trPr>
              <w:trHeight w:val="270"/>
            </w:trPr>
          </w:trPrChange>
        </w:trPr>
        <w:tc>
          <w:tcPr>
            <w:tcW w:w="1049" w:type="pct"/>
            <w:vMerge/>
            <w:vAlign w:val="center"/>
            <w:hideMark/>
            <w:tcPrChange w:id="7568" w:author="Farouk Bouhafs" w:date="2023-12-21T19:01:00Z">
              <w:tcPr>
                <w:tcW w:w="1050" w:type="pct"/>
                <w:gridSpan w:val="2"/>
                <w:vMerge/>
                <w:vAlign w:val="center"/>
                <w:hideMark/>
              </w:tcPr>
            </w:tcPrChange>
          </w:tcPr>
          <w:p w14:paraId="2C32BED9" w14:textId="638BC9AA" w:rsidR="00936E38" w:rsidRPr="00936E38" w:rsidDel="000A3E8D" w:rsidRDefault="00936E38" w:rsidP="000A3E8D">
            <w:pPr>
              <w:rPr>
                <w:ins w:id="7569" w:author="Farouk Bouhafs" w:date="2023-12-21T18:48:00Z"/>
                <w:del w:id="7570" w:author="Houyem Rais" w:date="2024-02-22T15:17:00Z"/>
                <w:rFonts w:cs="Calibri"/>
                <w:sz w:val="20"/>
                <w:szCs w:val="20"/>
                <w:lang w:eastAsia="fr-FR"/>
              </w:rPr>
              <w:pPrChange w:id="7571"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7572" w:author="Farouk Bouhafs" w:date="2023-12-21T19:01:00Z">
              <w:tcPr>
                <w:tcW w:w="950" w:type="pct"/>
                <w:gridSpan w:val="2"/>
                <w:shd w:val="clear" w:color="auto" w:fill="auto"/>
                <w:vAlign w:val="center"/>
                <w:hideMark/>
              </w:tcPr>
            </w:tcPrChange>
          </w:tcPr>
          <w:p w14:paraId="31D0479A" w14:textId="7D146567" w:rsidR="00936E38" w:rsidRPr="00936E38" w:rsidDel="000A3E8D" w:rsidRDefault="00936E38" w:rsidP="000A3E8D">
            <w:pPr>
              <w:rPr>
                <w:ins w:id="7573" w:author="Farouk Bouhafs" w:date="2023-12-21T18:48:00Z"/>
                <w:del w:id="7574" w:author="Houyem Rais" w:date="2024-02-22T15:17:00Z"/>
                <w:rFonts w:cs="Calibri"/>
                <w:i/>
                <w:iCs/>
                <w:sz w:val="20"/>
                <w:szCs w:val="20"/>
                <w:lang w:eastAsia="fr-FR"/>
              </w:rPr>
              <w:pPrChange w:id="7575" w:author="Houyem Rais" w:date="2024-02-22T15:17:00Z">
                <w:pPr>
                  <w:widowControl/>
                  <w:autoSpaceDE/>
                  <w:autoSpaceDN/>
                  <w:spacing w:before="0" w:after="0" w:line="240" w:lineRule="auto"/>
                  <w:jc w:val="center"/>
                </w:pPr>
              </w:pPrChange>
            </w:pPr>
            <w:ins w:id="7576" w:author="Farouk Bouhafs" w:date="2023-12-21T18:48:00Z">
              <w:del w:id="7577"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7578" w:author="Farouk Bouhafs" w:date="2023-12-21T19:01:00Z">
              <w:tcPr>
                <w:tcW w:w="782" w:type="pct"/>
                <w:gridSpan w:val="2"/>
                <w:shd w:val="clear" w:color="auto" w:fill="auto"/>
                <w:vAlign w:val="center"/>
                <w:hideMark/>
              </w:tcPr>
            </w:tcPrChange>
          </w:tcPr>
          <w:p w14:paraId="1E579E56" w14:textId="4C78BAA5" w:rsidR="00936E38" w:rsidRPr="00936E38" w:rsidDel="000A3E8D" w:rsidRDefault="00936E38" w:rsidP="000A3E8D">
            <w:pPr>
              <w:rPr>
                <w:ins w:id="7579" w:author="Farouk Bouhafs" w:date="2023-12-21T18:48:00Z"/>
                <w:del w:id="7580" w:author="Houyem Rais" w:date="2024-02-22T15:17:00Z"/>
                <w:rFonts w:cs="Calibri"/>
                <w:i/>
                <w:iCs/>
                <w:sz w:val="20"/>
                <w:szCs w:val="20"/>
                <w:lang w:eastAsia="fr-FR"/>
              </w:rPr>
              <w:pPrChange w:id="7581" w:author="Houyem Rais" w:date="2024-02-22T15:17:00Z">
                <w:pPr>
                  <w:widowControl/>
                  <w:autoSpaceDE/>
                  <w:autoSpaceDN/>
                  <w:spacing w:before="0" w:after="0" w:line="240" w:lineRule="auto"/>
                  <w:jc w:val="center"/>
                </w:pPr>
              </w:pPrChange>
            </w:pPr>
            <w:ins w:id="7582" w:author="Farouk Bouhafs" w:date="2023-12-21T18:48:00Z">
              <w:del w:id="7583"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7584" w:author="Farouk Bouhafs" w:date="2023-12-21T19:01:00Z">
              <w:tcPr>
                <w:tcW w:w="849" w:type="pct"/>
                <w:gridSpan w:val="2"/>
                <w:shd w:val="clear" w:color="auto" w:fill="auto"/>
                <w:vAlign w:val="center"/>
                <w:hideMark/>
              </w:tcPr>
            </w:tcPrChange>
          </w:tcPr>
          <w:p w14:paraId="22621658" w14:textId="7E96D1A0" w:rsidR="00936E38" w:rsidRPr="00936E38" w:rsidDel="000A3E8D" w:rsidRDefault="00936E38" w:rsidP="000A3E8D">
            <w:pPr>
              <w:rPr>
                <w:ins w:id="7585" w:author="Farouk Bouhafs" w:date="2023-12-21T18:48:00Z"/>
                <w:del w:id="7586" w:author="Houyem Rais" w:date="2024-02-22T15:17:00Z"/>
                <w:rFonts w:cs="Calibri"/>
                <w:i/>
                <w:iCs/>
                <w:sz w:val="20"/>
                <w:szCs w:val="20"/>
                <w:lang w:eastAsia="fr-FR"/>
              </w:rPr>
              <w:pPrChange w:id="7587" w:author="Houyem Rais" w:date="2024-02-22T15:17:00Z">
                <w:pPr>
                  <w:widowControl/>
                  <w:autoSpaceDE/>
                  <w:autoSpaceDN/>
                  <w:spacing w:before="0" w:after="0" w:line="240" w:lineRule="auto"/>
                  <w:jc w:val="center"/>
                </w:pPr>
              </w:pPrChange>
            </w:pPr>
            <w:ins w:id="7588" w:author="Farouk Bouhafs" w:date="2023-12-21T18:48:00Z">
              <w:del w:id="7589" w:author="Houyem Rais" w:date="2024-02-22T15:17:00Z">
                <w:r w:rsidRPr="00936E38" w:rsidDel="000A3E8D">
                  <w:rPr>
                    <w:rFonts w:cs="Calibri"/>
                    <w:i/>
                    <w:iCs/>
                    <w:sz w:val="20"/>
                    <w:szCs w:val="20"/>
                    <w:lang w:eastAsia="fr-FR"/>
                  </w:rPr>
                  <w:delText>89,2%</w:delText>
                </w:r>
              </w:del>
            </w:ins>
          </w:p>
        </w:tc>
        <w:tc>
          <w:tcPr>
            <w:tcW w:w="765" w:type="pct"/>
            <w:shd w:val="clear" w:color="auto" w:fill="auto"/>
            <w:vAlign w:val="center"/>
            <w:hideMark/>
            <w:tcPrChange w:id="7590" w:author="Farouk Bouhafs" w:date="2023-12-21T19:01:00Z">
              <w:tcPr>
                <w:tcW w:w="765" w:type="pct"/>
                <w:gridSpan w:val="2"/>
                <w:shd w:val="clear" w:color="auto" w:fill="auto"/>
                <w:vAlign w:val="center"/>
                <w:hideMark/>
              </w:tcPr>
            </w:tcPrChange>
          </w:tcPr>
          <w:p w14:paraId="2800044A" w14:textId="1FF6B7B7" w:rsidR="00936E38" w:rsidRPr="00936E38" w:rsidDel="000A3E8D" w:rsidRDefault="00936E38" w:rsidP="000A3E8D">
            <w:pPr>
              <w:rPr>
                <w:ins w:id="7591" w:author="Farouk Bouhafs" w:date="2023-12-21T18:48:00Z"/>
                <w:del w:id="7592" w:author="Houyem Rais" w:date="2024-02-22T15:17:00Z"/>
                <w:rFonts w:cs="Calibri"/>
                <w:i/>
                <w:iCs/>
                <w:sz w:val="20"/>
                <w:szCs w:val="20"/>
                <w:lang w:eastAsia="fr-FR"/>
              </w:rPr>
              <w:pPrChange w:id="7593" w:author="Houyem Rais" w:date="2024-02-22T15:17:00Z">
                <w:pPr>
                  <w:widowControl/>
                  <w:autoSpaceDE/>
                  <w:autoSpaceDN/>
                  <w:spacing w:before="0" w:after="0" w:line="240" w:lineRule="auto"/>
                  <w:jc w:val="center"/>
                </w:pPr>
              </w:pPrChange>
            </w:pPr>
            <w:ins w:id="7594" w:author="Farouk Bouhafs" w:date="2023-12-21T18:48:00Z">
              <w:del w:id="7595" w:author="Houyem Rais" w:date="2024-02-22T15:17:00Z">
                <w:r w:rsidRPr="00936E38" w:rsidDel="000A3E8D">
                  <w:rPr>
                    <w:rFonts w:cs="Calibri"/>
                    <w:i/>
                    <w:iCs/>
                    <w:sz w:val="20"/>
                    <w:szCs w:val="20"/>
                    <w:lang w:eastAsia="fr-FR"/>
                  </w:rPr>
                  <w:delText>0,0%</w:delText>
                </w:r>
              </w:del>
            </w:ins>
          </w:p>
        </w:tc>
        <w:tc>
          <w:tcPr>
            <w:tcW w:w="604" w:type="pct"/>
            <w:shd w:val="clear" w:color="auto" w:fill="auto"/>
            <w:vAlign w:val="center"/>
            <w:hideMark/>
            <w:tcPrChange w:id="7596" w:author="Farouk Bouhafs" w:date="2023-12-21T19:01:00Z">
              <w:tcPr>
                <w:tcW w:w="605" w:type="pct"/>
                <w:gridSpan w:val="2"/>
                <w:shd w:val="clear" w:color="auto" w:fill="auto"/>
                <w:vAlign w:val="center"/>
                <w:hideMark/>
              </w:tcPr>
            </w:tcPrChange>
          </w:tcPr>
          <w:p w14:paraId="23B147F4" w14:textId="387F4904" w:rsidR="00936E38" w:rsidRPr="00936E38" w:rsidDel="000A3E8D" w:rsidRDefault="00936E38" w:rsidP="000A3E8D">
            <w:pPr>
              <w:rPr>
                <w:ins w:id="7597" w:author="Farouk Bouhafs" w:date="2023-12-21T18:48:00Z"/>
                <w:del w:id="7598" w:author="Houyem Rais" w:date="2024-02-22T15:17:00Z"/>
                <w:rFonts w:cs="Calibri"/>
                <w:i/>
                <w:iCs/>
                <w:sz w:val="20"/>
                <w:szCs w:val="20"/>
                <w:lang w:eastAsia="fr-FR"/>
              </w:rPr>
              <w:pPrChange w:id="7599" w:author="Houyem Rais" w:date="2024-02-22T15:17:00Z">
                <w:pPr>
                  <w:widowControl/>
                  <w:autoSpaceDE/>
                  <w:autoSpaceDN/>
                  <w:spacing w:before="0" w:after="0" w:line="240" w:lineRule="auto"/>
                  <w:jc w:val="center"/>
                </w:pPr>
              </w:pPrChange>
            </w:pPr>
            <w:ins w:id="7600" w:author="Farouk Bouhafs" w:date="2023-12-21T18:48:00Z">
              <w:del w:id="7601" w:author="Houyem Rais" w:date="2024-02-22T15:17:00Z">
                <w:r w:rsidRPr="00936E38" w:rsidDel="000A3E8D">
                  <w:rPr>
                    <w:rFonts w:cs="Calibri"/>
                    <w:i/>
                    <w:iCs/>
                    <w:sz w:val="20"/>
                    <w:szCs w:val="20"/>
                    <w:lang w:eastAsia="fr-FR"/>
                  </w:rPr>
                  <w:delText>0,0%</w:delText>
                </w:r>
              </w:del>
            </w:ins>
          </w:p>
        </w:tc>
      </w:tr>
      <w:tr w:rsidR="00936E38" w:rsidRPr="00936E38" w:rsidDel="000A3E8D" w14:paraId="4A1C5656" w14:textId="55A0F8BD" w:rsidTr="00B7019E">
        <w:tblPrEx>
          <w:tblPrExChange w:id="7602"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603" w:author="Farouk Bouhafs" w:date="2023-12-21T18:48:00Z"/>
          <w:del w:id="7604" w:author="Houyem Rais" w:date="2024-02-22T15:17:00Z"/>
          <w:trPrChange w:id="7605" w:author="Farouk Bouhafs" w:date="2023-12-21T19:01:00Z">
            <w:trPr>
              <w:trHeight w:val="270"/>
            </w:trPr>
          </w:trPrChange>
        </w:trPr>
        <w:tc>
          <w:tcPr>
            <w:tcW w:w="1049" w:type="pct"/>
            <w:shd w:val="clear" w:color="auto" w:fill="auto"/>
            <w:vAlign w:val="center"/>
            <w:hideMark/>
            <w:tcPrChange w:id="7606" w:author="Farouk Bouhafs" w:date="2023-12-21T19:01:00Z">
              <w:tcPr>
                <w:tcW w:w="1050" w:type="pct"/>
                <w:gridSpan w:val="2"/>
                <w:shd w:val="clear" w:color="auto" w:fill="auto"/>
                <w:vAlign w:val="center"/>
                <w:hideMark/>
              </w:tcPr>
            </w:tcPrChange>
          </w:tcPr>
          <w:p w14:paraId="2CE1611D" w14:textId="7B207169" w:rsidR="00936E38" w:rsidRPr="00936E38" w:rsidDel="000A3E8D" w:rsidRDefault="00936E38" w:rsidP="000A3E8D">
            <w:pPr>
              <w:rPr>
                <w:ins w:id="7607" w:author="Farouk Bouhafs" w:date="2023-12-21T18:48:00Z"/>
                <w:del w:id="7608" w:author="Houyem Rais" w:date="2024-02-22T15:17:00Z"/>
                <w:rFonts w:cs="Calibri"/>
                <w:i/>
                <w:iCs/>
                <w:sz w:val="20"/>
                <w:szCs w:val="20"/>
                <w:lang w:eastAsia="fr-FR"/>
              </w:rPr>
              <w:pPrChange w:id="7609" w:author="Houyem Rais" w:date="2024-02-22T15:17:00Z">
                <w:pPr>
                  <w:widowControl/>
                  <w:autoSpaceDE/>
                  <w:autoSpaceDN/>
                  <w:spacing w:before="0" w:after="0" w:line="240" w:lineRule="auto"/>
                </w:pPr>
              </w:pPrChange>
            </w:pPr>
            <w:ins w:id="7610" w:author="Farouk Bouhafs" w:date="2023-12-21T18:48:00Z">
              <w:del w:id="7611" w:author="Houyem Rais" w:date="2024-02-22T15:17:00Z">
                <w:r w:rsidRPr="00936E38" w:rsidDel="000A3E8D">
                  <w:rPr>
                    <w:rFonts w:cs="Calibri"/>
                    <w:i/>
                    <w:iCs/>
                    <w:sz w:val="20"/>
                    <w:szCs w:val="20"/>
                    <w:lang w:eastAsia="fr-FR"/>
                  </w:rPr>
                  <w:delText>TRI visé des fonds propres</w:delText>
                </w:r>
              </w:del>
            </w:ins>
          </w:p>
        </w:tc>
        <w:tc>
          <w:tcPr>
            <w:tcW w:w="950" w:type="pct"/>
            <w:shd w:val="clear" w:color="auto" w:fill="auto"/>
            <w:vAlign w:val="center"/>
            <w:hideMark/>
            <w:tcPrChange w:id="7612" w:author="Farouk Bouhafs" w:date="2023-12-21T19:01:00Z">
              <w:tcPr>
                <w:tcW w:w="950" w:type="pct"/>
                <w:gridSpan w:val="2"/>
                <w:shd w:val="clear" w:color="auto" w:fill="auto"/>
                <w:vAlign w:val="center"/>
                <w:hideMark/>
              </w:tcPr>
            </w:tcPrChange>
          </w:tcPr>
          <w:p w14:paraId="5D576D5A" w14:textId="23D475A3" w:rsidR="00936E38" w:rsidRPr="00936E38" w:rsidDel="000A3E8D" w:rsidRDefault="00936E38" w:rsidP="000A3E8D">
            <w:pPr>
              <w:rPr>
                <w:ins w:id="7613" w:author="Farouk Bouhafs" w:date="2023-12-21T18:48:00Z"/>
                <w:del w:id="7614" w:author="Houyem Rais" w:date="2024-02-22T15:17:00Z"/>
                <w:rFonts w:cs="Calibri"/>
                <w:i/>
                <w:iCs/>
                <w:sz w:val="20"/>
                <w:szCs w:val="20"/>
                <w:lang w:eastAsia="fr-FR"/>
              </w:rPr>
              <w:pPrChange w:id="7615" w:author="Houyem Rais" w:date="2024-02-22T15:17:00Z">
                <w:pPr>
                  <w:widowControl/>
                  <w:autoSpaceDE/>
                  <w:autoSpaceDN/>
                  <w:spacing w:before="0" w:after="0" w:line="240" w:lineRule="auto"/>
                  <w:jc w:val="center"/>
                </w:pPr>
              </w:pPrChange>
            </w:pPr>
            <w:ins w:id="7616" w:author="Farouk Bouhafs" w:date="2023-12-21T18:48:00Z">
              <w:del w:id="7617" w:author="Houyem Rais" w:date="2024-02-22T15:17:00Z">
                <w:r w:rsidRPr="00936E38" w:rsidDel="000A3E8D">
                  <w:rPr>
                    <w:rFonts w:cs="Calibri"/>
                    <w:i/>
                    <w:iCs/>
                    <w:sz w:val="20"/>
                    <w:szCs w:val="20"/>
                    <w:lang w:eastAsia="fr-FR"/>
                  </w:rPr>
                  <w:delText>-</w:delText>
                </w:r>
              </w:del>
            </w:ins>
          </w:p>
        </w:tc>
        <w:tc>
          <w:tcPr>
            <w:tcW w:w="782" w:type="pct"/>
            <w:shd w:val="clear" w:color="auto" w:fill="auto"/>
            <w:vAlign w:val="center"/>
            <w:hideMark/>
            <w:tcPrChange w:id="7618" w:author="Farouk Bouhafs" w:date="2023-12-21T19:01:00Z">
              <w:tcPr>
                <w:tcW w:w="782" w:type="pct"/>
                <w:gridSpan w:val="2"/>
                <w:shd w:val="clear" w:color="auto" w:fill="auto"/>
                <w:vAlign w:val="center"/>
                <w:hideMark/>
              </w:tcPr>
            </w:tcPrChange>
          </w:tcPr>
          <w:p w14:paraId="7E0AEB09" w14:textId="416F76A7" w:rsidR="00936E38" w:rsidRPr="00936E38" w:rsidDel="000A3E8D" w:rsidRDefault="00936E38" w:rsidP="000A3E8D">
            <w:pPr>
              <w:rPr>
                <w:ins w:id="7619" w:author="Farouk Bouhafs" w:date="2023-12-21T18:48:00Z"/>
                <w:del w:id="7620" w:author="Houyem Rais" w:date="2024-02-22T15:17:00Z"/>
                <w:rFonts w:cs="Calibri"/>
                <w:i/>
                <w:iCs/>
                <w:sz w:val="20"/>
                <w:szCs w:val="20"/>
                <w:lang w:eastAsia="fr-FR"/>
              </w:rPr>
              <w:pPrChange w:id="7621" w:author="Houyem Rais" w:date="2024-02-22T15:17:00Z">
                <w:pPr>
                  <w:widowControl/>
                  <w:autoSpaceDE/>
                  <w:autoSpaceDN/>
                  <w:spacing w:before="0" w:after="0" w:line="240" w:lineRule="auto"/>
                  <w:jc w:val="center"/>
                </w:pPr>
              </w:pPrChange>
            </w:pPr>
            <w:ins w:id="7622" w:author="Farouk Bouhafs" w:date="2023-12-21T18:48:00Z">
              <w:del w:id="7623" w:author="Houyem Rais" w:date="2024-02-22T15:17:00Z">
                <w:r w:rsidRPr="00936E38" w:rsidDel="000A3E8D">
                  <w:rPr>
                    <w:rFonts w:cs="Calibri"/>
                    <w:i/>
                    <w:iCs/>
                    <w:sz w:val="20"/>
                    <w:szCs w:val="20"/>
                    <w:lang w:eastAsia="fr-FR"/>
                  </w:rPr>
                  <w:delText>15,0%</w:delText>
                </w:r>
              </w:del>
            </w:ins>
          </w:p>
        </w:tc>
        <w:tc>
          <w:tcPr>
            <w:tcW w:w="849" w:type="pct"/>
            <w:shd w:val="clear" w:color="auto" w:fill="auto"/>
            <w:vAlign w:val="center"/>
            <w:hideMark/>
            <w:tcPrChange w:id="7624" w:author="Farouk Bouhafs" w:date="2023-12-21T19:01:00Z">
              <w:tcPr>
                <w:tcW w:w="849" w:type="pct"/>
                <w:gridSpan w:val="2"/>
                <w:shd w:val="clear" w:color="auto" w:fill="auto"/>
                <w:vAlign w:val="center"/>
                <w:hideMark/>
              </w:tcPr>
            </w:tcPrChange>
          </w:tcPr>
          <w:p w14:paraId="03E7B434" w14:textId="4DFA996C" w:rsidR="00936E38" w:rsidRPr="00936E38" w:rsidDel="000A3E8D" w:rsidRDefault="00936E38" w:rsidP="000A3E8D">
            <w:pPr>
              <w:rPr>
                <w:ins w:id="7625" w:author="Farouk Bouhafs" w:date="2023-12-21T18:48:00Z"/>
                <w:del w:id="7626" w:author="Houyem Rais" w:date="2024-02-22T15:17:00Z"/>
                <w:rFonts w:cs="Calibri"/>
                <w:i/>
                <w:iCs/>
                <w:sz w:val="20"/>
                <w:szCs w:val="20"/>
                <w:lang w:eastAsia="fr-FR"/>
              </w:rPr>
              <w:pPrChange w:id="7627" w:author="Houyem Rais" w:date="2024-02-22T15:17:00Z">
                <w:pPr>
                  <w:widowControl/>
                  <w:autoSpaceDE/>
                  <w:autoSpaceDN/>
                  <w:spacing w:before="0" w:after="0" w:line="240" w:lineRule="auto"/>
                  <w:jc w:val="center"/>
                </w:pPr>
              </w:pPrChange>
            </w:pPr>
            <w:ins w:id="7628" w:author="Farouk Bouhafs" w:date="2023-12-21T18:48:00Z">
              <w:del w:id="7629" w:author="Houyem Rais" w:date="2024-02-22T15:17:00Z">
                <w:r w:rsidRPr="00936E38" w:rsidDel="000A3E8D">
                  <w:rPr>
                    <w:rFonts w:cs="Calibri"/>
                    <w:i/>
                    <w:iCs/>
                    <w:sz w:val="20"/>
                    <w:szCs w:val="20"/>
                    <w:lang w:eastAsia="fr-FR"/>
                  </w:rPr>
                  <w:delText>15,0%</w:delText>
                </w:r>
              </w:del>
            </w:ins>
          </w:p>
        </w:tc>
        <w:tc>
          <w:tcPr>
            <w:tcW w:w="765" w:type="pct"/>
            <w:shd w:val="clear" w:color="auto" w:fill="auto"/>
            <w:vAlign w:val="center"/>
            <w:hideMark/>
            <w:tcPrChange w:id="7630" w:author="Farouk Bouhafs" w:date="2023-12-21T19:01:00Z">
              <w:tcPr>
                <w:tcW w:w="765" w:type="pct"/>
                <w:gridSpan w:val="2"/>
                <w:shd w:val="clear" w:color="auto" w:fill="auto"/>
                <w:vAlign w:val="center"/>
                <w:hideMark/>
              </w:tcPr>
            </w:tcPrChange>
          </w:tcPr>
          <w:p w14:paraId="6AF8F326" w14:textId="26AC1BF5" w:rsidR="00936E38" w:rsidRPr="00936E38" w:rsidDel="000A3E8D" w:rsidRDefault="00936E38" w:rsidP="000A3E8D">
            <w:pPr>
              <w:rPr>
                <w:ins w:id="7631" w:author="Farouk Bouhafs" w:date="2023-12-21T18:48:00Z"/>
                <w:del w:id="7632" w:author="Houyem Rais" w:date="2024-02-22T15:17:00Z"/>
                <w:rFonts w:cs="Calibri"/>
                <w:i/>
                <w:iCs/>
                <w:sz w:val="20"/>
                <w:szCs w:val="20"/>
                <w:lang w:eastAsia="fr-FR"/>
              </w:rPr>
              <w:pPrChange w:id="7633" w:author="Houyem Rais" w:date="2024-02-22T15:17:00Z">
                <w:pPr>
                  <w:widowControl/>
                  <w:autoSpaceDE/>
                  <w:autoSpaceDN/>
                  <w:spacing w:before="0" w:after="0" w:line="240" w:lineRule="auto"/>
                  <w:jc w:val="center"/>
                </w:pPr>
              </w:pPrChange>
            </w:pPr>
            <w:ins w:id="7634" w:author="Farouk Bouhafs" w:date="2023-12-21T18:48:00Z">
              <w:del w:id="7635" w:author="Houyem Rais" w:date="2024-02-22T15:17:00Z">
                <w:r w:rsidRPr="00936E38" w:rsidDel="000A3E8D">
                  <w:rPr>
                    <w:rFonts w:cs="Calibri"/>
                    <w:i/>
                    <w:iCs/>
                    <w:sz w:val="20"/>
                    <w:szCs w:val="20"/>
                    <w:lang w:eastAsia="fr-FR"/>
                  </w:rPr>
                  <w:delText>15,0%</w:delText>
                </w:r>
              </w:del>
            </w:ins>
          </w:p>
        </w:tc>
        <w:tc>
          <w:tcPr>
            <w:tcW w:w="604" w:type="pct"/>
            <w:shd w:val="clear" w:color="auto" w:fill="auto"/>
            <w:vAlign w:val="center"/>
            <w:hideMark/>
            <w:tcPrChange w:id="7636" w:author="Farouk Bouhafs" w:date="2023-12-21T19:01:00Z">
              <w:tcPr>
                <w:tcW w:w="605" w:type="pct"/>
                <w:gridSpan w:val="2"/>
                <w:shd w:val="clear" w:color="auto" w:fill="auto"/>
                <w:vAlign w:val="center"/>
                <w:hideMark/>
              </w:tcPr>
            </w:tcPrChange>
          </w:tcPr>
          <w:p w14:paraId="6B94E4D9" w14:textId="66689820" w:rsidR="00936E38" w:rsidRPr="00936E38" w:rsidDel="000A3E8D" w:rsidRDefault="00936E38" w:rsidP="000A3E8D">
            <w:pPr>
              <w:rPr>
                <w:ins w:id="7637" w:author="Farouk Bouhafs" w:date="2023-12-21T18:48:00Z"/>
                <w:del w:id="7638" w:author="Houyem Rais" w:date="2024-02-22T15:17:00Z"/>
                <w:rFonts w:cs="Calibri"/>
                <w:i/>
                <w:iCs/>
                <w:sz w:val="20"/>
                <w:szCs w:val="20"/>
                <w:lang w:eastAsia="fr-FR"/>
              </w:rPr>
              <w:pPrChange w:id="7639" w:author="Houyem Rais" w:date="2024-02-22T15:17:00Z">
                <w:pPr>
                  <w:widowControl/>
                  <w:autoSpaceDE/>
                  <w:autoSpaceDN/>
                  <w:spacing w:before="0" w:after="0" w:line="240" w:lineRule="auto"/>
                  <w:jc w:val="center"/>
                </w:pPr>
              </w:pPrChange>
            </w:pPr>
            <w:ins w:id="7640" w:author="Farouk Bouhafs" w:date="2023-12-21T18:48:00Z">
              <w:del w:id="7641" w:author="Houyem Rais" w:date="2024-02-22T15:17:00Z">
                <w:r w:rsidRPr="00936E38" w:rsidDel="000A3E8D">
                  <w:rPr>
                    <w:rFonts w:cs="Calibri"/>
                    <w:i/>
                    <w:iCs/>
                    <w:sz w:val="20"/>
                    <w:szCs w:val="20"/>
                    <w:lang w:eastAsia="fr-FR"/>
                  </w:rPr>
                  <w:delText>-</w:delText>
                </w:r>
              </w:del>
            </w:ins>
          </w:p>
        </w:tc>
      </w:tr>
      <w:tr w:rsidR="00936E38" w:rsidRPr="00936E38" w:rsidDel="000A3E8D" w14:paraId="101DB138" w14:textId="2391963B" w:rsidTr="00B7019E">
        <w:tblPrEx>
          <w:tblPrExChange w:id="7642"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643" w:author="Farouk Bouhafs" w:date="2023-12-21T18:48:00Z"/>
          <w:del w:id="7644" w:author="Houyem Rais" w:date="2024-02-22T15:17:00Z"/>
          <w:trPrChange w:id="7645" w:author="Farouk Bouhafs" w:date="2023-12-21T19:01:00Z">
            <w:trPr>
              <w:trHeight w:val="270"/>
            </w:trPr>
          </w:trPrChange>
        </w:trPr>
        <w:tc>
          <w:tcPr>
            <w:tcW w:w="1049" w:type="pct"/>
            <w:shd w:val="clear" w:color="auto" w:fill="auto"/>
            <w:vAlign w:val="center"/>
            <w:hideMark/>
            <w:tcPrChange w:id="7646" w:author="Farouk Bouhafs" w:date="2023-12-21T19:01:00Z">
              <w:tcPr>
                <w:tcW w:w="1050" w:type="pct"/>
                <w:gridSpan w:val="2"/>
                <w:shd w:val="clear" w:color="auto" w:fill="auto"/>
                <w:vAlign w:val="center"/>
                <w:hideMark/>
              </w:tcPr>
            </w:tcPrChange>
          </w:tcPr>
          <w:p w14:paraId="3C2904AC" w14:textId="2F8ADA83" w:rsidR="00936E38" w:rsidRPr="00936E38" w:rsidDel="000A3E8D" w:rsidRDefault="00936E38" w:rsidP="000A3E8D">
            <w:pPr>
              <w:rPr>
                <w:ins w:id="7647" w:author="Farouk Bouhafs" w:date="2023-12-21T18:48:00Z"/>
                <w:del w:id="7648" w:author="Houyem Rais" w:date="2024-02-22T15:17:00Z"/>
                <w:rFonts w:cs="Calibri"/>
                <w:b/>
                <w:bCs/>
                <w:color w:val="C00000"/>
                <w:sz w:val="20"/>
                <w:szCs w:val="20"/>
                <w:lang w:eastAsia="fr-FR"/>
              </w:rPr>
              <w:pPrChange w:id="7649" w:author="Houyem Rais" w:date="2024-02-22T15:17:00Z">
                <w:pPr>
                  <w:widowControl/>
                  <w:autoSpaceDE/>
                  <w:autoSpaceDN/>
                  <w:spacing w:before="0" w:after="0" w:line="240" w:lineRule="auto"/>
                </w:pPr>
              </w:pPrChange>
            </w:pPr>
            <w:ins w:id="7650" w:author="Farouk Bouhafs" w:date="2023-12-21T18:48:00Z">
              <w:del w:id="7651" w:author="Houyem Rais" w:date="2024-02-22T15:17:00Z">
                <w:r w:rsidRPr="00936E38" w:rsidDel="000A3E8D">
                  <w:rPr>
                    <w:rFonts w:cs="Calibri"/>
                    <w:b/>
                    <w:bCs/>
                    <w:color w:val="C00000"/>
                    <w:sz w:val="20"/>
                    <w:szCs w:val="20"/>
                    <w:lang w:eastAsia="fr-FR"/>
                  </w:rPr>
                  <w:delText>TRI des fonds propres</w:delText>
                </w:r>
              </w:del>
            </w:ins>
          </w:p>
        </w:tc>
        <w:tc>
          <w:tcPr>
            <w:tcW w:w="950" w:type="pct"/>
            <w:shd w:val="clear" w:color="auto" w:fill="auto"/>
            <w:vAlign w:val="center"/>
            <w:hideMark/>
            <w:tcPrChange w:id="7652" w:author="Farouk Bouhafs" w:date="2023-12-21T19:01:00Z">
              <w:tcPr>
                <w:tcW w:w="950" w:type="pct"/>
                <w:gridSpan w:val="2"/>
                <w:shd w:val="clear" w:color="auto" w:fill="auto"/>
                <w:vAlign w:val="center"/>
                <w:hideMark/>
              </w:tcPr>
            </w:tcPrChange>
          </w:tcPr>
          <w:p w14:paraId="0CA515C0" w14:textId="40D6382A" w:rsidR="00936E38" w:rsidRPr="00936E38" w:rsidDel="000A3E8D" w:rsidRDefault="00936E38" w:rsidP="000A3E8D">
            <w:pPr>
              <w:rPr>
                <w:ins w:id="7653" w:author="Farouk Bouhafs" w:date="2023-12-21T18:48:00Z"/>
                <w:del w:id="7654" w:author="Houyem Rais" w:date="2024-02-22T15:17:00Z"/>
                <w:rFonts w:cs="Calibri"/>
                <w:b/>
                <w:bCs/>
                <w:color w:val="C00000"/>
                <w:sz w:val="20"/>
                <w:szCs w:val="20"/>
                <w:lang w:eastAsia="fr-FR"/>
              </w:rPr>
              <w:pPrChange w:id="7655" w:author="Houyem Rais" w:date="2024-02-22T15:17:00Z">
                <w:pPr>
                  <w:widowControl/>
                  <w:autoSpaceDE/>
                  <w:autoSpaceDN/>
                  <w:spacing w:before="0" w:after="0" w:line="240" w:lineRule="auto"/>
                  <w:jc w:val="center"/>
                </w:pPr>
              </w:pPrChange>
            </w:pPr>
            <w:ins w:id="7656" w:author="Farouk Bouhafs" w:date="2023-12-21T18:48:00Z">
              <w:del w:id="7657" w:author="Houyem Rais" w:date="2024-02-22T15:17:00Z">
                <w:r w:rsidRPr="00936E38" w:rsidDel="000A3E8D">
                  <w:rPr>
                    <w:rFonts w:cs="Calibri"/>
                    <w:b/>
                    <w:bCs/>
                    <w:color w:val="C00000"/>
                    <w:sz w:val="20"/>
                    <w:szCs w:val="20"/>
                    <w:lang w:eastAsia="fr-FR"/>
                  </w:rPr>
                  <w:delText>N/A</w:delText>
                </w:r>
              </w:del>
            </w:ins>
          </w:p>
        </w:tc>
        <w:tc>
          <w:tcPr>
            <w:tcW w:w="782" w:type="pct"/>
            <w:shd w:val="clear" w:color="auto" w:fill="auto"/>
            <w:vAlign w:val="center"/>
            <w:hideMark/>
            <w:tcPrChange w:id="7658" w:author="Farouk Bouhafs" w:date="2023-12-21T19:01:00Z">
              <w:tcPr>
                <w:tcW w:w="782" w:type="pct"/>
                <w:gridSpan w:val="2"/>
                <w:shd w:val="clear" w:color="auto" w:fill="auto"/>
                <w:vAlign w:val="center"/>
                <w:hideMark/>
              </w:tcPr>
            </w:tcPrChange>
          </w:tcPr>
          <w:p w14:paraId="3440235E" w14:textId="20D070F6" w:rsidR="00936E38" w:rsidRPr="00936E38" w:rsidDel="000A3E8D" w:rsidRDefault="00936E38" w:rsidP="000A3E8D">
            <w:pPr>
              <w:rPr>
                <w:ins w:id="7659" w:author="Farouk Bouhafs" w:date="2023-12-21T18:48:00Z"/>
                <w:del w:id="7660" w:author="Houyem Rais" w:date="2024-02-22T15:17:00Z"/>
                <w:rFonts w:cs="Calibri"/>
                <w:b/>
                <w:bCs/>
                <w:color w:val="C00000"/>
                <w:sz w:val="20"/>
                <w:szCs w:val="20"/>
                <w:lang w:eastAsia="fr-FR"/>
              </w:rPr>
              <w:pPrChange w:id="7661" w:author="Houyem Rais" w:date="2024-02-22T15:17:00Z">
                <w:pPr>
                  <w:widowControl/>
                  <w:autoSpaceDE/>
                  <w:autoSpaceDN/>
                  <w:spacing w:before="0" w:after="0" w:line="240" w:lineRule="auto"/>
                  <w:jc w:val="center"/>
                </w:pPr>
              </w:pPrChange>
            </w:pPr>
            <w:ins w:id="7662" w:author="Farouk Bouhafs" w:date="2023-12-21T18:48:00Z">
              <w:del w:id="7663" w:author="Houyem Rais" w:date="2024-02-22T15:17:00Z">
                <w:r w:rsidRPr="00936E38" w:rsidDel="000A3E8D">
                  <w:rPr>
                    <w:rFonts w:cs="Calibri"/>
                    <w:b/>
                    <w:bCs/>
                    <w:color w:val="C00000"/>
                    <w:sz w:val="20"/>
                    <w:szCs w:val="20"/>
                    <w:lang w:eastAsia="fr-FR"/>
                  </w:rPr>
                  <w:delText>0,0%</w:delText>
                </w:r>
              </w:del>
            </w:ins>
          </w:p>
        </w:tc>
        <w:tc>
          <w:tcPr>
            <w:tcW w:w="849" w:type="pct"/>
            <w:shd w:val="clear" w:color="auto" w:fill="auto"/>
            <w:vAlign w:val="center"/>
            <w:hideMark/>
            <w:tcPrChange w:id="7664" w:author="Farouk Bouhafs" w:date="2023-12-21T19:01:00Z">
              <w:tcPr>
                <w:tcW w:w="849" w:type="pct"/>
                <w:gridSpan w:val="2"/>
                <w:shd w:val="clear" w:color="auto" w:fill="auto"/>
                <w:vAlign w:val="center"/>
                <w:hideMark/>
              </w:tcPr>
            </w:tcPrChange>
          </w:tcPr>
          <w:p w14:paraId="1B99A4F8" w14:textId="11DA429F" w:rsidR="00936E38" w:rsidRPr="00936E38" w:rsidDel="000A3E8D" w:rsidRDefault="00936E38" w:rsidP="000A3E8D">
            <w:pPr>
              <w:rPr>
                <w:ins w:id="7665" w:author="Farouk Bouhafs" w:date="2023-12-21T18:48:00Z"/>
                <w:del w:id="7666" w:author="Houyem Rais" w:date="2024-02-22T15:17:00Z"/>
                <w:rFonts w:cs="Calibri"/>
                <w:b/>
                <w:bCs/>
                <w:color w:val="C00000"/>
                <w:sz w:val="20"/>
                <w:szCs w:val="20"/>
                <w:lang w:eastAsia="fr-FR"/>
              </w:rPr>
              <w:pPrChange w:id="7667" w:author="Houyem Rais" w:date="2024-02-22T15:17:00Z">
                <w:pPr>
                  <w:widowControl/>
                  <w:autoSpaceDE/>
                  <w:autoSpaceDN/>
                  <w:spacing w:before="0" w:after="0" w:line="240" w:lineRule="auto"/>
                  <w:jc w:val="center"/>
                </w:pPr>
              </w:pPrChange>
            </w:pPr>
            <w:ins w:id="7668" w:author="Farouk Bouhafs" w:date="2023-12-21T18:48:00Z">
              <w:del w:id="7669" w:author="Houyem Rais" w:date="2024-02-22T15:17:00Z">
                <w:r w:rsidRPr="00936E38" w:rsidDel="000A3E8D">
                  <w:rPr>
                    <w:rFonts w:cs="Calibri"/>
                    <w:b/>
                    <w:bCs/>
                    <w:color w:val="C00000"/>
                    <w:sz w:val="20"/>
                    <w:szCs w:val="20"/>
                    <w:lang w:eastAsia="fr-FR"/>
                  </w:rPr>
                  <w:delText>15,0%</w:delText>
                </w:r>
              </w:del>
            </w:ins>
          </w:p>
        </w:tc>
        <w:tc>
          <w:tcPr>
            <w:tcW w:w="765" w:type="pct"/>
            <w:shd w:val="clear" w:color="auto" w:fill="auto"/>
            <w:vAlign w:val="center"/>
            <w:hideMark/>
            <w:tcPrChange w:id="7670" w:author="Farouk Bouhafs" w:date="2023-12-21T19:01:00Z">
              <w:tcPr>
                <w:tcW w:w="765" w:type="pct"/>
                <w:gridSpan w:val="2"/>
                <w:shd w:val="clear" w:color="auto" w:fill="auto"/>
                <w:vAlign w:val="center"/>
                <w:hideMark/>
              </w:tcPr>
            </w:tcPrChange>
          </w:tcPr>
          <w:p w14:paraId="705A6D12" w14:textId="498546EF" w:rsidR="00936E38" w:rsidRPr="00936E38" w:rsidDel="000A3E8D" w:rsidRDefault="00936E38" w:rsidP="000A3E8D">
            <w:pPr>
              <w:rPr>
                <w:ins w:id="7671" w:author="Farouk Bouhafs" w:date="2023-12-21T18:48:00Z"/>
                <w:del w:id="7672" w:author="Houyem Rais" w:date="2024-02-22T15:17:00Z"/>
                <w:rFonts w:cs="Calibri"/>
                <w:b/>
                <w:bCs/>
                <w:color w:val="C00000"/>
                <w:sz w:val="20"/>
                <w:szCs w:val="20"/>
                <w:lang w:eastAsia="fr-FR"/>
              </w:rPr>
              <w:pPrChange w:id="7673" w:author="Houyem Rais" w:date="2024-02-22T15:17:00Z">
                <w:pPr>
                  <w:widowControl/>
                  <w:autoSpaceDE/>
                  <w:autoSpaceDN/>
                  <w:spacing w:before="0" w:after="0" w:line="240" w:lineRule="auto"/>
                  <w:jc w:val="center"/>
                </w:pPr>
              </w:pPrChange>
            </w:pPr>
            <w:ins w:id="7674" w:author="Farouk Bouhafs" w:date="2023-12-21T18:48:00Z">
              <w:del w:id="7675" w:author="Houyem Rais" w:date="2024-02-22T15:17:00Z">
                <w:r w:rsidRPr="00936E38" w:rsidDel="000A3E8D">
                  <w:rPr>
                    <w:rFonts w:cs="Calibri"/>
                    <w:b/>
                    <w:bCs/>
                    <w:color w:val="C00000"/>
                    <w:sz w:val="20"/>
                    <w:szCs w:val="20"/>
                    <w:lang w:eastAsia="fr-FR"/>
                  </w:rPr>
                  <w:delText>15,0%</w:delText>
                </w:r>
              </w:del>
            </w:ins>
          </w:p>
        </w:tc>
        <w:tc>
          <w:tcPr>
            <w:tcW w:w="604" w:type="pct"/>
            <w:shd w:val="clear" w:color="auto" w:fill="auto"/>
            <w:vAlign w:val="center"/>
            <w:hideMark/>
            <w:tcPrChange w:id="7676" w:author="Farouk Bouhafs" w:date="2023-12-21T19:01:00Z">
              <w:tcPr>
                <w:tcW w:w="605" w:type="pct"/>
                <w:gridSpan w:val="2"/>
                <w:shd w:val="clear" w:color="auto" w:fill="auto"/>
                <w:vAlign w:val="center"/>
                <w:hideMark/>
              </w:tcPr>
            </w:tcPrChange>
          </w:tcPr>
          <w:p w14:paraId="58174778" w14:textId="0E02FC31" w:rsidR="00936E38" w:rsidRPr="00936E38" w:rsidDel="000A3E8D" w:rsidRDefault="00936E38" w:rsidP="000A3E8D">
            <w:pPr>
              <w:rPr>
                <w:ins w:id="7677" w:author="Farouk Bouhafs" w:date="2023-12-21T18:48:00Z"/>
                <w:del w:id="7678" w:author="Houyem Rais" w:date="2024-02-22T15:17:00Z"/>
                <w:rFonts w:cs="Calibri"/>
                <w:b/>
                <w:bCs/>
                <w:color w:val="C00000"/>
                <w:sz w:val="20"/>
                <w:szCs w:val="20"/>
                <w:lang w:eastAsia="fr-FR"/>
              </w:rPr>
              <w:pPrChange w:id="7679" w:author="Houyem Rais" w:date="2024-02-22T15:17:00Z">
                <w:pPr>
                  <w:widowControl/>
                  <w:autoSpaceDE/>
                  <w:autoSpaceDN/>
                  <w:spacing w:before="0" w:after="0" w:line="240" w:lineRule="auto"/>
                  <w:jc w:val="center"/>
                </w:pPr>
              </w:pPrChange>
            </w:pPr>
            <w:ins w:id="7680" w:author="Farouk Bouhafs" w:date="2023-12-21T18:48:00Z">
              <w:del w:id="7681" w:author="Houyem Rais" w:date="2024-02-22T15:17:00Z">
                <w:r w:rsidRPr="00936E38" w:rsidDel="000A3E8D">
                  <w:rPr>
                    <w:rFonts w:cs="Calibri"/>
                    <w:b/>
                    <w:bCs/>
                    <w:color w:val="C00000"/>
                    <w:sz w:val="20"/>
                    <w:szCs w:val="20"/>
                    <w:lang w:eastAsia="fr-FR"/>
                  </w:rPr>
                  <w:delText>N/A</w:delText>
                </w:r>
              </w:del>
            </w:ins>
          </w:p>
        </w:tc>
      </w:tr>
      <w:tr w:rsidR="00936E38" w:rsidRPr="00936E38" w:rsidDel="000A3E8D" w14:paraId="7D17E648" w14:textId="2505D63A" w:rsidTr="00B7019E">
        <w:tblPrEx>
          <w:tblPrExChange w:id="7682"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795"/>
          <w:ins w:id="7683" w:author="Farouk Bouhafs" w:date="2023-12-21T18:48:00Z"/>
          <w:del w:id="7684" w:author="Houyem Rais" w:date="2024-02-22T15:17:00Z"/>
          <w:trPrChange w:id="7685" w:author="Farouk Bouhafs" w:date="2023-12-21T19:01:00Z">
            <w:trPr>
              <w:trHeight w:val="795"/>
            </w:trPr>
          </w:trPrChange>
        </w:trPr>
        <w:tc>
          <w:tcPr>
            <w:tcW w:w="1049" w:type="pct"/>
            <w:shd w:val="clear" w:color="auto" w:fill="auto"/>
            <w:vAlign w:val="center"/>
            <w:hideMark/>
            <w:tcPrChange w:id="7686" w:author="Farouk Bouhafs" w:date="2023-12-21T19:01:00Z">
              <w:tcPr>
                <w:tcW w:w="1050" w:type="pct"/>
                <w:gridSpan w:val="2"/>
                <w:shd w:val="clear" w:color="auto" w:fill="auto"/>
                <w:vAlign w:val="center"/>
                <w:hideMark/>
              </w:tcPr>
            </w:tcPrChange>
          </w:tcPr>
          <w:p w14:paraId="5E247707" w14:textId="78F2F426" w:rsidR="00936E38" w:rsidRPr="00936E38" w:rsidDel="000A3E8D" w:rsidRDefault="00936E38" w:rsidP="000A3E8D">
            <w:pPr>
              <w:rPr>
                <w:ins w:id="7687" w:author="Farouk Bouhafs" w:date="2023-12-21T18:48:00Z"/>
                <w:del w:id="7688" w:author="Houyem Rais" w:date="2024-02-22T15:17:00Z"/>
                <w:rFonts w:cs="Calibri"/>
                <w:b/>
                <w:bCs/>
                <w:color w:val="00B050"/>
                <w:sz w:val="20"/>
                <w:szCs w:val="20"/>
                <w:lang w:eastAsia="fr-FR"/>
              </w:rPr>
              <w:pPrChange w:id="7689" w:author="Houyem Rais" w:date="2024-02-22T15:17:00Z">
                <w:pPr>
                  <w:widowControl/>
                  <w:autoSpaceDE/>
                  <w:autoSpaceDN/>
                  <w:spacing w:before="0" w:after="0" w:line="240" w:lineRule="auto"/>
                </w:pPr>
              </w:pPrChange>
            </w:pPr>
            <w:ins w:id="7690" w:author="Farouk Bouhafs" w:date="2023-12-21T18:48:00Z">
              <w:del w:id="7691" w:author="Houyem Rais" w:date="2024-02-22T15:17:00Z">
                <w:r w:rsidRPr="00936E38" w:rsidDel="000A3E8D">
                  <w:rPr>
                    <w:rFonts w:cs="Calibri"/>
                    <w:b/>
                    <w:bCs/>
                    <w:color w:val="00B050"/>
                    <w:sz w:val="20"/>
                    <w:szCs w:val="20"/>
                    <w:lang w:eastAsia="fr-FR"/>
                  </w:rPr>
                  <w:delText>Multiplicateur de tarif pour atteindre la viabilité financière (concession)</w:delText>
                </w:r>
              </w:del>
            </w:ins>
          </w:p>
        </w:tc>
        <w:tc>
          <w:tcPr>
            <w:tcW w:w="950" w:type="pct"/>
            <w:shd w:val="clear" w:color="auto" w:fill="auto"/>
            <w:vAlign w:val="center"/>
            <w:hideMark/>
            <w:tcPrChange w:id="7692" w:author="Farouk Bouhafs" w:date="2023-12-21T19:01:00Z">
              <w:tcPr>
                <w:tcW w:w="950" w:type="pct"/>
                <w:gridSpan w:val="2"/>
                <w:shd w:val="clear" w:color="auto" w:fill="auto"/>
                <w:vAlign w:val="center"/>
                <w:hideMark/>
              </w:tcPr>
            </w:tcPrChange>
          </w:tcPr>
          <w:p w14:paraId="37F71E89" w14:textId="15A299A6" w:rsidR="00936E38" w:rsidRPr="00936E38" w:rsidDel="000A3E8D" w:rsidRDefault="00936E38" w:rsidP="000A3E8D">
            <w:pPr>
              <w:rPr>
                <w:ins w:id="7693" w:author="Farouk Bouhafs" w:date="2023-12-21T18:48:00Z"/>
                <w:del w:id="7694" w:author="Houyem Rais" w:date="2024-02-22T15:17:00Z"/>
                <w:rFonts w:cs="Calibri"/>
                <w:b/>
                <w:bCs/>
                <w:color w:val="C00000"/>
                <w:sz w:val="20"/>
                <w:szCs w:val="20"/>
                <w:lang w:eastAsia="fr-FR"/>
              </w:rPr>
              <w:pPrChange w:id="7695" w:author="Houyem Rais" w:date="2024-02-22T15:17:00Z">
                <w:pPr>
                  <w:widowControl/>
                  <w:autoSpaceDE/>
                  <w:autoSpaceDN/>
                  <w:spacing w:before="0" w:after="0" w:line="240" w:lineRule="auto"/>
                  <w:jc w:val="center"/>
                </w:pPr>
              </w:pPrChange>
            </w:pPr>
            <w:ins w:id="7696" w:author="Farouk Bouhafs" w:date="2023-12-21T18:48:00Z">
              <w:del w:id="7697" w:author="Houyem Rais" w:date="2024-02-22T15:17:00Z">
                <w:r w:rsidRPr="00936E38" w:rsidDel="000A3E8D">
                  <w:rPr>
                    <w:rFonts w:cs="Calibri"/>
                    <w:b/>
                    <w:bCs/>
                    <w:color w:val="C00000"/>
                    <w:sz w:val="20"/>
                    <w:szCs w:val="20"/>
                    <w:lang w:eastAsia="fr-FR"/>
                  </w:rPr>
                  <w:delText>-</w:delText>
                </w:r>
              </w:del>
            </w:ins>
          </w:p>
        </w:tc>
        <w:tc>
          <w:tcPr>
            <w:tcW w:w="782" w:type="pct"/>
            <w:shd w:val="clear" w:color="auto" w:fill="auto"/>
            <w:vAlign w:val="center"/>
            <w:hideMark/>
            <w:tcPrChange w:id="7698" w:author="Farouk Bouhafs" w:date="2023-12-21T19:01:00Z">
              <w:tcPr>
                <w:tcW w:w="782" w:type="pct"/>
                <w:gridSpan w:val="2"/>
                <w:shd w:val="clear" w:color="auto" w:fill="auto"/>
                <w:vAlign w:val="center"/>
                <w:hideMark/>
              </w:tcPr>
            </w:tcPrChange>
          </w:tcPr>
          <w:p w14:paraId="1E5B4331" w14:textId="3D41CFCC" w:rsidR="00936E38" w:rsidRPr="00936E38" w:rsidDel="000A3E8D" w:rsidRDefault="00936E38" w:rsidP="000A3E8D">
            <w:pPr>
              <w:rPr>
                <w:ins w:id="7699" w:author="Farouk Bouhafs" w:date="2023-12-21T18:48:00Z"/>
                <w:del w:id="7700" w:author="Houyem Rais" w:date="2024-02-22T15:17:00Z"/>
                <w:rFonts w:cs="Calibri"/>
                <w:b/>
                <w:bCs/>
                <w:color w:val="00B050"/>
                <w:sz w:val="20"/>
                <w:szCs w:val="20"/>
                <w:lang w:eastAsia="fr-FR"/>
              </w:rPr>
              <w:pPrChange w:id="7701" w:author="Houyem Rais" w:date="2024-02-22T15:17:00Z">
                <w:pPr>
                  <w:widowControl/>
                  <w:autoSpaceDE/>
                  <w:autoSpaceDN/>
                  <w:spacing w:before="0" w:after="0" w:line="240" w:lineRule="auto"/>
                  <w:jc w:val="center"/>
                </w:pPr>
              </w:pPrChange>
            </w:pPr>
            <w:ins w:id="7702" w:author="Farouk Bouhafs" w:date="2023-12-21T18:48:00Z">
              <w:del w:id="7703" w:author="Houyem Rais" w:date="2024-02-22T15:17:00Z">
                <w:r w:rsidRPr="00936E38" w:rsidDel="000A3E8D">
                  <w:rPr>
                    <w:rFonts w:cs="Calibri"/>
                    <w:b/>
                    <w:bCs/>
                    <w:color w:val="00B050"/>
                    <w:sz w:val="20"/>
                    <w:szCs w:val="20"/>
                    <w:lang w:eastAsia="fr-FR"/>
                  </w:rPr>
                  <w:delText>8,6</w:delText>
                </w:r>
              </w:del>
            </w:ins>
          </w:p>
        </w:tc>
        <w:tc>
          <w:tcPr>
            <w:tcW w:w="849" w:type="pct"/>
            <w:shd w:val="clear" w:color="auto" w:fill="auto"/>
            <w:vAlign w:val="center"/>
            <w:hideMark/>
            <w:tcPrChange w:id="7704" w:author="Farouk Bouhafs" w:date="2023-12-21T19:01:00Z">
              <w:tcPr>
                <w:tcW w:w="849" w:type="pct"/>
                <w:gridSpan w:val="2"/>
                <w:shd w:val="clear" w:color="auto" w:fill="auto"/>
                <w:vAlign w:val="center"/>
                <w:hideMark/>
              </w:tcPr>
            </w:tcPrChange>
          </w:tcPr>
          <w:p w14:paraId="2E2D64FA" w14:textId="0D1AEDA6" w:rsidR="00936E38" w:rsidRPr="00936E38" w:rsidDel="000A3E8D" w:rsidRDefault="00936E38" w:rsidP="000A3E8D">
            <w:pPr>
              <w:rPr>
                <w:ins w:id="7705" w:author="Farouk Bouhafs" w:date="2023-12-21T18:48:00Z"/>
                <w:del w:id="7706" w:author="Houyem Rais" w:date="2024-02-22T15:17:00Z"/>
                <w:rFonts w:cs="Calibri"/>
                <w:b/>
                <w:bCs/>
                <w:color w:val="00B050"/>
                <w:sz w:val="20"/>
                <w:szCs w:val="20"/>
                <w:lang w:eastAsia="fr-FR"/>
              </w:rPr>
              <w:pPrChange w:id="7707" w:author="Houyem Rais" w:date="2024-02-22T15:17:00Z">
                <w:pPr>
                  <w:widowControl/>
                  <w:autoSpaceDE/>
                  <w:autoSpaceDN/>
                  <w:spacing w:before="0" w:after="0" w:line="240" w:lineRule="auto"/>
                  <w:jc w:val="center"/>
                </w:pPr>
              </w:pPrChange>
            </w:pPr>
            <w:ins w:id="7708" w:author="Farouk Bouhafs" w:date="2023-12-21T18:48:00Z">
              <w:del w:id="7709" w:author="Houyem Rais" w:date="2024-02-22T15:17:00Z">
                <w:r w:rsidRPr="00936E38" w:rsidDel="000A3E8D">
                  <w:rPr>
                    <w:rFonts w:cs="Calibri"/>
                    <w:b/>
                    <w:bCs/>
                    <w:color w:val="00B050"/>
                    <w:sz w:val="20"/>
                    <w:szCs w:val="20"/>
                    <w:lang w:eastAsia="fr-FR"/>
                  </w:rPr>
                  <w:delText>-</w:delText>
                </w:r>
              </w:del>
            </w:ins>
          </w:p>
        </w:tc>
        <w:tc>
          <w:tcPr>
            <w:tcW w:w="765" w:type="pct"/>
            <w:shd w:val="clear" w:color="auto" w:fill="auto"/>
            <w:vAlign w:val="center"/>
            <w:hideMark/>
            <w:tcPrChange w:id="7710" w:author="Farouk Bouhafs" w:date="2023-12-21T19:01:00Z">
              <w:tcPr>
                <w:tcW w:w="765" w:type="pct"/>
                <w:gridSpan w:val="2"/>
                <w:shd w:val="clear" w:color="auto" w:fill="auto"/>
                <w:vAlign w:val="center"/>
                <w:hideMark/>
              </w:tcPr>
            </w:tcPrChange>
          </w:tcPr>
          <w:p w14:paraId="1E878AD0" w14:textId="0A755E2F" w:rsidR="00936E38" w:rsidRPr="00936E38" w:rsidDel="000A3E8D" w:rsidRDefault="00936E38" w:rsidP="000A3E8D">
            <w:pPr>
              <w:rPr>
                <w:ins w:id="7711" w:author="Farouk Bouhafs" w:date="2023-12-21T18:48:00Z"/>
                <w:del w:id="7712" w:author="Houyem Rais" w:date="2024-02-22T15:17:00Z"/>
                <w:rFonts w:cs="Calibri"/>
                <w:b/>
                <w:bCs/>
                <w:color w:val="C00000"/>
                <w:sz w:val="20"/>
                <w:szCs w:val="20"/>
                <w:lang w:eastAsia="fr-FR"/>
              </w:rPr>
              <w:pPrChange w:id="7713" w:author="Houyem Rais" w:date="2024-02-22T15:17:00Z">
                <w:pPr>
                  <w:widowControl/>
                  <w:autoSpaceDE/>
                  <w:autoSpaceDN/>
                  <w:spacing w:before="0" w:after="0" w:line="240" w:lineRule="auto"/>
                  <w:jc w:val="center"/>
                </w:pPr>
              </w:pPrChange>
            </w:pPr>
            <w:ins w:id="7714" w:author="Farouk Bouhafs" w:date="2023-12-21T18:48:00Z">
              <w:del w:id="7715" w:author="Houyem Rais" w:date="2024-02-22T15:17:00Z">
                <w:r w:rsidRPr="00936E38" w:rsidDel="000A3E8D">
                  <w:rPr>
                    <w:rFonts w:cs="Calibri"/>
                    <w:b/>
                    <w:bCs/>
                    <w:color w:val="C00000"/>
                    <w:sz w:val="20"/>
                    <w:szCs w:val="20"/>
                    <w:lang w:eastAsia="fr-FR"/>
                  </w:rPr>
                  <w:delText>-</w:delText>
                </w:r>
              </w:del>
            </w:ins>
          </w:p>
        </w:tc>
        <w:tc>
          <w:tcPr>
            <w:tcW w:w="604" w:type="pct"/>
            <w:shd w:val="clear" w:color="auto" w:fill="auto"/>
            <w:vAlign w:val="center"/>
            <w:hideMark/>
            <w:tcPrChange w:id="7716" w:author="Farouk Bouhafs" w:date="2023-12-21T19:01:00Z">
              <w:tcPr>
                <w:tcW w:w="605" w:type="pct"/>
                <w:gridSpan w:val="2"/>
                <w:shd w:val="clear" w:color="auto" w:fill="auto"/>
                <w:vAlign w:val="center"/>
                <w:hideMark/>
              </w:tcPr>
            </w:tcPrChange>
          </w:tcPr>
          <w:p w14:paraId="50E505AF" w14:textId="5F539847" w:rsidR="00936E38" w:rsidRPr="00936E38" w:rsidDel="000A3E8D" w:rsidRDefault="00936E38" w:rsidP="000A3E8D">
            <w:pPr>
              <w:rPr>
                <w:ins w:id="7717" w:author="Farouk Bouhafs" w:date="2023-12-21T18:48:00Z"/>
                <w:del w:id="7718" w:author="Houyem Rais" w:date="2024-02-22T15:17:00Z"/>
                <w:rFonts w:cs="Calibri"/>
                <w:b/>
                <w:bCs/>
                <w:color w:val="C00000"/>
                <w:sz w:val="20"/>
                <w:szCs w:val="20"/>
                <w:lang w:eastAsia="fr-FR"/>
              </w:rPr>
              <w:pPrChange w:id="7719" w:author="Houyem Rais" w:date="2024-02-22T15:17:00Z">
                <w:pPr>
                  <w:widowControl/>
                  <w:autoSpaceDE/>
                  <w:autoSpaceDN/>
                  <w:spacing w:before="0" w:after="0" w:line="240" w:lineRule="auto"/>
                  <w:jc w:val="center"/>
                </w:pPr>
              </w:pPrChange>
            </w:pPr>
            <w:ins w:id="7720" w:author="Farouk Bouhafs" w:date="2023-12-21T18:48:00Z">
              <w:del w:id="7721" w:author="Houyem Rais" w:date="2024-02-22T15:17:00Z">
                <w:r w:rsidRPr="00936E38" w:rsidDel="000A3E8D">
                  <w:rPr>
                    <w:rFonts w:cs="Calibri"/>
                    <w:b/>
                    <w:bCs/>
                    <w:color w:val="C00000"/>
                    <w:sz w:val="20"/>
                    <w:szCs w:val="20"/>
                    <w:lang w:eastAsia="fr-FR"/>
                  </w:rPr>
                  <w:delText>-</w:delText>
                </w:r>
              </w:del>
            </w:ins>
          </w:p>
        </w:tc>
      </w:tr>
      <w:tr w:rsidR="00936E38" w:rsidRPr="00936E38" w:rsidDel="000A3E8D" w14:paraId="3D2FD088" w14:textId="2F4B768B" w:rsidTr="00B7019E">
        <w:tblPrEx>
          <w:tblPrExChange w:id="7722"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058"/>
          <w:ins w:id="7723" w:author="Farouk Bouhafs" w:date="2023-12-21T18:48:00Z"/>
          <w:del w:id="7724" w:author="Houyem Rais" w:date="2024-02-22T15:17:00Z"/>
          <w:trPrChange w:id="7725" w:author="Farouk Bouhafs" w:date="2023-12-21T19:01:00Z">
            <w:trPr>
              <w:trHeight w:val="1058"/>
            </w:trPr>
          </w:trPrChange>
        </w:trPr>
        <w:tc>
          <w:tcPr>
            <w:tcW w:w="1049" w:type="pct"/>
            <w:shd w:val="clear" w:color="auto" w:fill="auto"/>
            <w:vAlign w:val="center"/>
            <w:hideMark/>
            <w:tcPrChange w:id="7726" w:author="Farouk Bouhafs" w:date="2023-12-21T19:01:00Z">
              <w:tcPr>
                <w:tcW w:w="1050" w:type="pct"/>
                <w:gridSpan w:val="2"/>
                <w:shd w:val="clear" w:color="auto" w:fill="auto"/>
                <w:vAlign w:val="center"/>
                <w:hideMark/>
              </w:tcPr>
            </w:tcPrChange>
          </w:tcPr>
          <w:p w14:paraId="18EA64F3" w14:textId="2DECB182" w:rsidR="00936E38" w:rsidRPr="00936E38" w:rsidDel="000A3E8D" w:rsidRDefault="00936E38" w:rsidP="000A3E8D">
            <w:pPr>
              <w:rPr>
                <w:ins w:id="7727" w:author="Farouk Bouhafs" w:date="2023-12-21T18:48:00Z"/>
                <w:del w:id="7728" w:author="Houyem Rais" w:date="2024-02-22T15:17:00Z"/>
                <w:rFonts w:cs="Calibri"/>
                <w:b/>
                <w:bCs/>
                <w:color w:val="60497A"/>
                <w:sz w:val="20"/>
                <w:szCs w:val="20"/>
                <w:lang w:eastAsia="fr-FR"/>
              </w:rPr>
              <w:pPrChange w:id="7729" w:author="Houyem Rais" w:date="2024-02-22T15:17:00Z">
                <w:pPr>
                  <w:widowControl/>
                  <w:autoSpaceDE/>
                  <w:autoSpaceDN/>
                  <w:spacing w:before="0" w:after="0" w:line="240" w:lineRule="auto"/>
                </w:pPr>
              </w:pPrChange>
            </w:pPr>
            <w:ins w:id="7730" w:author="Farouk Bouhafs" w:date="2023-12-21T18:48:00Z">
              <w:del w:id="7731" w:author="Houyem Rais" w:date="2024-02-22T15:17:00Z">
                <w:r w:rsidRPr="00936E38" w:rsidDel="000A3E8D">
                  <w:rPr>
                    <w:rFonts w:cs="Calibri"/>
                    <w:b/>
                    <w:bCs/>
                    <w:color w:val="60497A"/>
                    <w:sz w:val="20"/>
                    <w:szCs w:val="20"/>
                    <w:lang w:eastAsia="fr-FR"/>
                  </w:rPr>
                  <w:delText>Niveau de subvention nécessaire pour atteindre la viabilité financière (concession)</w:delText>
                </w:r>
              </w:del>
            </w:ins>
          </w:p>
        </w:tc>
        <w:tc>
          <w:tcPr>
            <w:tcW w:w="950" w:type="pct"/>
            <w:shd w:val="clear" w:color="auto" w:fill="auto"/>
            <w:vAlign w:val="center"/>
            <w:hideMark/>
            <w:tcPrChange w:id="7732" w:author="Farouk Bouhafs" w:date="2023-12-21T19:01:00Z">
              <w:tcPr>
                <w:tcW w:w="950" w:type="pct"/>
                <w:gridSpan w:val="2"/>
                <w:shd w:val="clear" w:color="auto" w:fill="auto"/>
                <w:vAlign w:val="center"/>
                <w:hideMark/>
              </w:tcPr>
            </w:tcPrChange>
          </w:tcPr>
          <w:p w14:paraId="732F7D70" w14:textId="1E9FBB79" w:rsidR="00936E38" w:rsidRPr="00936E38" w:rsidDel="000A3E8D" w:rsidRDefault="00936E38" w:rsidP="000A3E8D">
            <w:pPr>
              <w:rPr>
                <w:ins w:id="7733" w:author="Farouk Bouhafs" w:date="2023-12-21T18:48:00Z"/>
                <w:del w:id="7734" w:author="Houyem Rais" w:date="2024-02-22T15:17:00Z"/>
                <w:rFonts w:cs="Calibri"/>
                <w:b/>
                <w:bCs/>
                <w:color w:val="60497A"/>
                <w:sz w:val="20"/>
                <w:szCs w:val="20"/>
                <w:lang w:eastAsia="fr-FR"/>
              </w:rPr>
              <w:pPrChange w:id="7735" w:author="Houyem Rais" w:date="2024-02-22T15:17:00Z">
                <w:pPr>
                  <w:widowControl/>
                  <w:autoSpaceDE/>
                  <w:autoSpaceDN/>
                  <w:spacing w:before="0" w:after="0" w:line="240" w:lineRule="auto"/>
                  <w:jc w:val="center"/>
                </w:pPr>
              </w:pPrChange>
            </w:pPr>
            <w:ins w:id="7736" w:author="Farouk Bouhafs" w:date="2023-12-21T18:48:00Z">
              <w:del w:id="7737" w:author="Houyem Rais" w:date="2024-02-22T15:17:00Z">
                <w:r w:rsidRPr="00936E38" w:rsidDel="000A3E8D">
                  <w:rPr>
                    <w:rFonts w:cs="Calibri"/>
                    <w:b/>
                    <w:bCs/>
                    <w:color w:val="60497A"/>
                    <w:sz w:val="20"/>
                    <w:szCs w:val="20"/>
                    <w:lang w:eastAsia="fr-FR"/>
                  </w:rPr>
                  <w:delText>-</w:delText>
                </w:r>
              </w:del>
            </w:ins>
          </w:p>
        </w:tc>
        <w:tc>
          <w:tcPr>
            <w:tcW w:w="782" w:type="pct"/>
            <w:shd w:val="clear" w:color="auto" w:fill="auto"/>
            <w:vAlign w:val="center"/>
            <w:hideMark/>
            <w:tcPrChange w:id="7738" w:author="Farouk Bouhafs" w:date="2023-12-21T19:01:00Z">
              <w:tcPr>
                <w:tcW w:w="782" w:type="pct"/>
                <w:gridSpan w:val="2"/>
                <w:shd w:val="clear" w:color="auto" w:fill="auto"/>
                <w:vAlign w:val="center"/>
                <w:hideMark/>
              </w:tcPr>
            </w:tcPrChange>
          </w:tcPr>
          <w:p w14:paraId="7FEC369B" w14:textId="0667A800" w:rsidR="00936E38" w:rsidRPr="00936E38" w:rsidDel="000A3E8D" w:rsidRDefault="00936E38" w:rsidP="000A3E8D">
            <w:pPr>
              <w:rPr>
                <w:ins w:id="7739" w:author="Farouk Bouhafs" w:date="2023-12-21T18:48:00Z"/>
                <w:del w:id="7740" w:author="Houyem Rais" w:date="2024-02-22T15:17:00Z"/>
                <w:rFonts w:cs="Calibri"/>
                <w:b/>
                <w:bCs/>
                <w:color w:val="60497A"/>
                <w:sz w:val="20"/>
                <w:szCs w:val="20"/>
                <w:lang w:eastAsia="fr-FR"/>
              </w:rPr>
              <w:pPrChange w:id="7741" w:author="Houyem Rais" w:date="2024-02-22T15:17:00Z">
                <w:pPr>
                  <w:widowControl/>
                  <w:autoSpaceDE/>
                  <w:autoSpaceDN/>
                  <w:spacing w:before="0" w:after="0" w:line="240" w:lineRule="auto"/>
                  <w:jc w:val="center"/>
                </w:pPr>
              </w:pPrChange>
            </w:pPr>
            <w:ins w:id="7742" w:author="Farouk Bouhafs" w:date="2023-12-21T18:48:00Z">
              <w:del w:id="7743" w:author="Houyem Rais" w:date="2024-02-22T15:17:00Z">
                <w:r w:rsidRPr="00936E38" w:rsidDel="000A3E8D">
                  <w:rPr>
                    <w:rFonts w:cs="Calibri"/>
                    <w:b/>
                    <w:bCs/>
                    <w:color w:val="60497A"/>
                    <w:sz w:val="20"/>
                    <w:szCs w:val="20"/>
                    <w:lang w:eastAsia="fr-FR"/>
                  </w:rPr>
                  <w:delText>-</w:delText>
                </w:r>
              </w:del>
            </w:ins>
          </w:p>
        </w:tc>
        <w:tc>
          <w:tcPr>
            <w:tcW w:w="849" w:type="pct"/>
            <w:shd w:val="clear" w:color="auto" w:fill="auto"/>
            <w:vAlign w:val="center"/>
            <w:hideMark/>
            <w:tcPrChange w:id="7744" w:author="Farouk Bouhafs" w:date="2023-12-21T19:01:00Z">
              <w:tcPr>
                <w:tcW w:w="849" w:type="pct"/>
                <w:gridSpan w:val="2"/>
                <w:shd w:val="clear" w:color="auto" w:fill="auto"/>
                <w:vAlign w:val="center"/>
                <w:hideMark/>
              </w:tcPr>
            </w:tcPrChange>
          </w:tcPr>
          <w:p w14:paraId="23F7E181" w14:textId="37AD8983" w:rsidR="00936E38" w:rsidRPr="00936E38" w:rsidDel="000A3E8D" w:rsidRDefault="00936E38" w:rsidP="000A3E8D">
            <w:pPr>
              <w:rPr>
                <w:ins w:id="7745" w:author="Farouk Bouhafs" w:date="2023-12-21T18:48:00Z"/>
                <w:del w:id="7746" w:author="Houyem Rais" w:date="2024-02-22T15:17:00Z"/>
                <w:rFonts w:cs="Calibri"/>
                <w:b/>
                <w:bCs/>
                <w:color w:val="60497A"/>
                <w:sz w:val="20"/>
                <w:szCs w:val="20"/>
                <w:lang w:eastAsia="fr-FR"/>
              </w:rPr>
              <w:pPrChange w:id="7747" w:author="Houyem Rais" w:date="2024-02-22T15:17:00Z">
                <w:pPr>
                  <w:widowControl/>
                  <w:autoSpaceDE/>
                  <w:autoSpaceDN/>
                  <w:spacing w:before="0" w:after="0" w:line="240" w:lineRule="auto"/>
                  <w:jc w:val="center"/>
                </w:pPr>
              </w:pPrChange>
            </w:pPr>
            <w:ins w:id="7748" w:author="Farouk Bouhafs" w:date="2023-12-21T18:55:00Z">
              <w:del w:id="7749" w:author="Houyem Rais" w:date="2024-02-22T15:17:00Z">
                <w:r w:rsidDel="000A3E8D">
                  <w:rPr>
                    <w:rFonts w:cs="Calibri"/>
                    <w:b/>
                    <w:bCs/>
                    <w:color w:val="60497A"/>
                    <w:sz w:val="20"/>
                    <w:szCs w:val="20"/>
                    <w:lang w:eastAsia="fr-FR"/>
                  </w:rPr>
                  <w:delText>90%</w:delText>
                </w:r>
              </w:del>
            </w:ins>
          </w:p>
        </w:tc>
        <w:tc>
          <w:tcPr>
            <w:tcW w:w="765" w:type="pct"/>
            <w:shd w:val="clear" w:color="auto" w:fill="auto"/>
            <w:vAlign w:val="center"/>
            <w:hideMark/>
            <w:tcPrChange w:id="7750" w:author="Farouk Bouhafs" w:date="2023-12-21T19:01:00Z">
              <w:tcPr>
                <w:tcW w:w="765" w:type="pct"/>
                <w:gridSpan w:val="2"/>
                <w:shd w:val="clear" w:color="auto" w:fill="auto"/>
                <w:vAlign w:val="center"/>
                <w:hideMark/>
              </w:tcPr>
            </w:tcPrChange>
          </w:tcPr>
          <w:p w14:paraId="7792DBD0" w14:textId="5138F42C" w:rsidR="00936E38" w:rsidRPr="00936E38" w:rsidDel="000A3E8D" w:rsidRDefault="00936E38" w:rsidP="000A3E8D">
            <w:pPr>
              <w:rPr>
                <w:ins w:id="7751" w:author="Farouk Bouhafs" w:date="2023-12-21T18:48:00Z"/>
                <w:del w:id="7752" w:author="Houyem Rais" w:date="2024-02-22T15:17:00Z"/>
                <w:rFonts w:cs="Calibri"/>
                <w:b/>
                <w:bCs/>
                <w:color w:val="60497A"/>
                <w:sz w:val="20"/>
                <w:szCs w:val="20"/>
                <w:lang w:eastAsia="fr-FR"/>
              </w:rPr>
              <w:pPrChange w:id="7753" w:author="Houyem Rais" w:date="2024-02-22T15:17:00Z">
                <w:pPr>
                  <w:widowControl/>
                  <w:autoSpaceDE/>
                  <w:autoSpaceDN/>
                  <w:spacing w:before="0" w:after="0" w:line="240" w:lineRule="auto"/>
                  <w:jc w:val="center"/>
                </w:pPr>
              </w:pPrChange>
            </w:pPr>
            <w:ins w:id="7754" w:author="Farouk Bouhafs" w:date="2023-12-21T18:48:00Z">
              <w:del w:id="7755" w:author="Houyem Rais" w:date="2024-02-22T15:17:00Z">
                <w:r w:rsidRPr="00936E38" w:rsidDel="000A3E8D">
                  <w:rPr>
                    <w:rFonts w:cs="Calibri"/>
                    <w:b/>
                    <w:bCs/>
                    <w:color w:val="60497A"/>
                    <w:sz w:val="20"/>
                    <w:szCs w:val="20"/>
                    <w:lang w:eastAsia="fr-FR"/>
                  </w:rPr>
                  <w:delText>-</w:delText>
                </w:r>
              </w:del>
            </w:ins>
          </w:p>
        </w:tc>
        <w:tc>
          <w:tcPr>
            <w:tcW w:w="604" w:type="pct"/>
            <w:shd w:val="clear" w:color="auto" w:fill="auto"/>
            <w:vAlign w:val="center"/>
            <w:hideMark/>
            <w:tcPrChange w:id="7756" w:author="Farouk Bouhafs" w:date="2023-12-21T19:01:00Z">
              <w:tcPr>
                <w:tcW w:w="605" w:type="pct"/>
                <w:gridSpan w:val="2"/>
                <w:shd w:val="clear" w:color="auto" w:fill="auto"/>
                <w:vAlign w:val="center"/>
                <w:hideMark/>
              </w:tcPr>
            </w:tcPrChange>
          </w:tcPr>
          <w:p w14:paraId="5807C57A" w14:textId="31DE1153" w:rsidR="00936E38" w:rsidRPr="00936E38" w:rsidDel="000A3E8D" w:rsidRDefault="00936E38" w:rsidP="000A3E8D">
            <w:pPr>
              <w:rPr>
                <w:ins w:id="7757" w:author="Farouk Bouhafs" w:date="2023-12-21T18:48:00Z"/>
                <w:del w:id="7758" w:author="Houyem Rais" w:date="2024-02-22T15:17:00Z"/>
                <w:rFonts w:cs="Calibri"/>
                <w:b/>
                <w:bCs/>
                <w:color w:val="60497A"/>
                <w:sz w:val="20"/>
                <w:szCs w:val="20"/>
                <w:lang w:eastAsia="fr-FR"/>
              </w:rPr>
              <w:pPrChange w:id="7759" w:author="Houyem Rais" w:date="2024-02-22T15:17:00Z">
                <w:pPr>
                  <w:widowControl/>
                  <w:autoSpaceDE/>
                  <w:autoSpaceDN/>
                  <w:spacing w:before="0" w:after="0" w:line="240" w:lineRule="auto"/>
                  <w:jc w:val="center"/>
                </w:pPr>
              </w:pPrChange>
            </w:pPr>
            <w:ins w:id="7760" w:author="Farouk Bouhafs" w:date="2023-12-21T18:48:00Z">
              <w:del w:id="7761" w:author="Houyem Rais" w:date="2024-02-22T15:17:00Z">
                <w:r w:rsidRPr="00936E38" w:rsidDel="000A3E8D">
                  <w:rPr>
                    <w:rFonts w:cs="Calibri"/>
                    <w:b/>
                    <w:bCs/>
                    <w:color w:val="60497A"/>
                    <w:sz w:val="20"/>
                    <w:szCs w:val="20"/>
                    <w:lang w:eastAsia="fr-FR"/>
                  </w:rPr>
                  <w:delText>-</w:delText>
                </w:r>
              </w:del>
            </w:ins>
          </w:p>
        </w:tc>
      </w:tr>
      <w:tr w:rsidR="00936E38" w:rsidRPr="00936E38" w:rsidDel="000A3E8D" w14:paraId="24D7E217" w14:textId="32C75398" w:rsidTr="00B7019E">
        <w:tblPrEx>
          <w:tblPrExChange w:id="7762"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763" w:author="Farouk Bouhafs" w:date="2023-12-21T18:48:00Z"/>
          <w:del w:id="7764" w:author="Houyem Rais" w:date="2024-02-22T15:17:00Z"/>
          <w:trPrChange w:id="7765" w:author="Farouk Bouhafs" w:date="2023-12-21T19:01:00Z">
            <w:trPr>
              <w:trHeight w:val="270"/>
            </w:trPr>
          </w:trPrChange>
        </w:trPr>
        <w:tc>
          <w:tcPr>
            <w:tcW w:w="1049" w:type="pct"/>
            <w:shd w:val="clear" w:color="auto" w:fill="auto"/>
            <w:vAlign w:val="center"/>
            <w:hideMark/>
            <w:tcPrChange w:id="7766" w:author="Farouk Bouhafs" w:date="2023-12-21T19:01:00Z">
              <w:tcPr>
                <w:tcW w:w="1050" w:type="pct"/>
                <w:gridSpan w:val="2"/>
                <w:shd w:val="clear" w:color="auto" w:fill="auto"/>
                <w:vAlign w:val="center"/>
                <w:hideMark/>
              </w:tcPr>
            </w:tcPrChange>
          </w:tcPr>
          <w:p w14:paraId="6E5FCADE" w14:textId="56CA04F5" w:rsidR="00936E38" w:rsidRPr="00936E38" w:rsidDel="000A3E8D" w:rsidRDefault="00936E38" w:rsidP="000A3E8D">
            <w:pPr>
              <w:rPr>
                <w:ins w:id="7767" w:author="Farouk Bouhafs" w:date="2023-12-21T18:48:00Z"/>
                <w:del w:id="7768" w:author="Houyem Rais" w:date="2024-02-22T15:17:00Z"/>
                <w:rFonts w:cs="Calibri"/>
                <w:b/>
                <w:bCs/>
                <w:color w:val="000000"/>
                <w:sz w:val="20"/>
                <w:szCs w:val="20"/>
                <w:lang w:eastAsia="fr-FR"/>
              </w:rPr>
              <w:pPrChange w:id="7769" w:author="Houyem Rais" w:date="2024-02-22T15:17:00Z">
                <w:pPr>
                  <w:widowControl/>
                  <w:autoSpaceDE/>
                  <w:autoSpaceDN/>
                  <w:spacing w:before="0" w:after="0" w:line="240" w:lineRule="auto"/>
                </w:pPr>
              </w:pPrChange>
            </w:pPr>
            <w:ins w:id="7770" w:author="Farouk Bouhafs" w:date="2023-12-21T18:48:00Z">
              <w:del w:id="7771" w:author="Houyem Rais" w:date="2024-02-22T15:17:00Z">
                <w:r w:rsidRPr="00936E38" w:rsidDel="000A3E8D">
                  <w:rPr>
                    <w:rFonts w:cs="Calibri"/>
                    <w:b/>
                    <w:bCs/>
                    <w:color w:val="000000"/>
                    <w:sz w:val="20"/>
                    <w:szCs w:val="20"/>
                    <w:lang w:eastAsia="fr-FR"/>
                  </w:rPr>
                  <w:delText>TRI du projet</w:delText>
                </w:r>
              </w:del>
            </w:ins>
          </w:p>
        </w:tc>
        <w:tc>
          <w:tcPr>
            <w:tcW w:w="950" w:type="pct"/>
            <w:shd w:val="clear" w:color="auto" w:fill="auto"/>
            <w:vAlign w:val="center"/>
            <w:hideMark/>
            <w:tcPrChange w:id="7772" w:author="Farouk Bouhafs" w:date="2023-12-21T19:01:00Z">
              <w:tcPr>
                <w:tcW w:w="950" w:type="pct"/>
                <w:gridSpan w:val="2"/>
                <w:shd w:val="clear" w:color="auto" w:fill="auto"/>
                <w:vAlign w:val="center"/>
                <w:hideMark/>
              </w:tcPr>
            </w:tcPrChange>
          </w:tcPr>
          <w:p w14:paraId="6BF6A234" w14:textId="20CE79B9" w:rsidR="00936E38" w:rsidRPr="00936E38" w:rsidDel="000A3E8D" w:rsidRDefault="00936E38" w:rsidP="000A3E8D">
            <w:pPr>
              <w:rPr>
                <w:ins w:id="7773" w:author="Farouk Bouhafs" w:date="2023-12-21T18:48:00Z"/>
                <w:del w:id="7774" w:author="Houyem Rais" w:date="2024-02-22T15:17:00Z"/>
                <w:rFonts w:cs="Calibri"/>
                <w:b/>
                <w:bCs/>
                <w:color w:val="000000"/>
                <w:sz w:val="20"/>
                <w:szCs w:val="20"/>
                <w:lang w:eastAsia="fr-FR"/>
              </w:rPr>
              <w:pPrChange w:id="7775" w:author="Houyem Rais" w:date="2024-02-22T15:17:00Z">
                <w:pPr>
                  <w:widowControl/>
                  <w:autoSpaceDE/>
                  <w:autoSpaceDN/>
                  <w:spacing w:before="0" w:after="0" w:line="240" w:lineRule="auto"/>
                  <w:jc w:val="center"/>
                </w:pPr>
              </w:pPrChange>
            </w:pPr>
            <w:ins w:id="7776" w:author="Farouk Bouhafs" w:date="2023-12-21T18:48:00Z">
              <w:del w:id="7777" w:author="Houyem Rais" w:date="2024-02-22T15:17:00Z">
                <w:r w:rsidRPr="00936E38" w:rsidDel="000A3E8D">
                  <w:rPr>
                    <w:rFonts w:cs="Calibri"/>
                    <w:b/>
                    <w:bCs/>
                    <w:color w:val="000000"/>
                    <w:sz w:val="20"/>
                    <w:szCs w:val="20"/>
                    <w:lang w:eastAsia="fr-FR"/>
                  </w:rPr>
                  <w:delText>0,0%</w:delText>
                </w:r>
              </w:del>
            </w:ins>
          </w:p>
        </w:tc>
        <w:tc>
          <w:tcPr>
            <w:tcW w:w="782" w:type="pct"/>
            <w:shd w:val="clear" w:color="auto" w:fill="auto"/>
            <w:vAlign w:val="center"/>
            <w:hideMark/>
            <w:tcPrChange w:id="7778" w:author="Farouk Bouhafs" w:date="2023-12-21T19:01:00Z">
              <w:tcPr>
                <w:tcW w:w="782" w:type="pct"/>
                <w:gridSpan w:val="2"/>
                <w:shd w:val="clear" w:color="auto" w:fill="auto"/>
                <w:vAlign w:val="center"/>
                <w:hideMark/>
              </w:tcPr>
            </w:tcPrChange>
          </w:tcPr>
          <w:p w14:paraId="6FB992F5" w14:textId="75A5D653" w:rsidR="00936E38" w:rsidRPr="00936E38" w:rsidDel="000A3E8D" w:rsidRDefault="00936E38" w:rsidP="000A3E8D">
            <w:pPr>
              <w:rPr>
                <w:ins w:id="7779" w:author="Farouk Bouhafs" w:date="2023-12-21T18:48:00Z"/>
                <w:del w:id="7780" w:author="Houyem Rais" w:date="2024-02-22T15:17:00Z"/>
                <w:rFonts w:cs="Calibri"/>
                <w:b/>
                <w:bCs/>
                <w:color w:val="000000"/>
                <w:sz w:val="20"/>
                <w:szCs w:val="20"/>
                <w:lang w:eastAsia="fr-FR"/>
              </w:rPr>
              <w:pPrChange w:id="7781" w:author="Houyem Rais" w:date="2024-02-22T15:17:00Z">
                <w:pPr>
                  <w:widowControl/>
                  <w:autoSpaceDE/>
                  <w:autoSpaceDN/>
                  <w:spacing w:before="0" w:after="0" w:line="240" w:lineRule="auto"/>
                  <w:jc w:val="center"/>
                </w:pPr>
              </w:pPrChange>
            </w:pPr>
            <w:ins w:id="7782" w:author="Farouk Bouhafs" w:date="2023-12-21T18:48:00Z">
              <w:del w:id="7783" w:author="Houyem Rais" w:date="2024-02-22T15:17:00Z">
                <w:r w:rsidRPr="00936E38" w:rsidDel="000A3E8D">
                  <w:rPr>
                    <w:rFonts w:cs="Calibri"/>
                    <w:b/>
                    <w:bCs/>
                    <w:color w:val="000000"/>
                    <w:sz w:val="20"/>
                    <w:szCs w:val="20"/>
                    <w:lang w:eastAsia="fr-FR"/>
                  </w:rPr>
                  <w:delText>-8,0%</w:delText>
                </w:r>
              </w:del>
            </w:ins>
          </w:p>
        </w:tc>
        <w:tc>
          <w:tcPr>
            <w:tcW w:w="849" w:type="pct"/>
            <w:shd w:val="clear" w:color="auto" w:fill="auto"/>
            <w:vAlign w:val="center"/>
            <w:hideMark/>
            <w:tcPrChange w:id="7784" w:author="Farouk Bouhafs" w:date="2023-12-21T19:01:00Z">
              <w:tcPr>
                <w:tcW w:w="849" w:type="pct"/>
                <w:gridSpan w:val="2"/>
                <w:shd w:val="clear" w:color="auto" w:fill="auto"/>
                <w:vAlign w:val="center"/>
                <w:hideMark/>
              </w:tcPr>
            </w:tcPrChange>
          </w:tcPr>
          <w:p w14:paraId="3D47BAC3" w14:textId="2F6DCA5D" w:rsidR="00936E38" w:rsidRPr="00936E38" w:rsidDel="000A3E8D" w:rsidRDefault="00936E38" w:rsidP="000A3E8D">
            <w:pPr>
              <w:rPr>
                <w:ins w:id="7785" w:author="Farouk Bouhafs" w:date="2023-12-21T18:48:00Z"/>
                <w:del w:id="7786" w:author="Houyem Rais" w:date="2024-02-22T15:17:00Z"/>
                <w:rFonts w:cs="Calibri"/>
                <w:b/>
                <w:bCs/>
                <w:color w:val="000000"/>
                <w:sz w:val="20"/>
                <w:szCs w:val="20"/>
                <w:lang w:eastAsia="fr-FR"/>
              </w:rPr>
              <w:pPrChange w:id="7787" w:author="Houyem Rais" w:date="2024-02-22T15:17:00Z">
                <w:pPr>
                  <w:widowControl/>
                  <w:autoSpaceDE/>
                  <w:autoSpaceDN/>
                  <w:spacing w:before="0" w:after="0" w:line="240" w:lineRule="auto"/>
                  <w:jc w:val="center"/>
                </w:pPr>
              </w:pPrChange>
            </w:pPr>
            <w:ins w:id="7788" w:author="Farouk Bouhafs" w:date="2023-12-21T18:48:00Z">
              <w:del w:id="7789" w:author="Houyem Rais" w:date="2024-02-22T15:17:00Z">
                <w:r w:rsidRPr="00936E38" w:rsidDel="000A3E8D">
                  <w:rPr>
                    <w:rFonts w:cs="Calibri"/>
                    <w:b/>
                    <w:bCs/>
                    <w:color w:val="000000"/>
                    <w:sz w:val="20"/>
                    <w:szCs w:val="20"/>
                    <w:lang w:eastAsia="fr-FR"/>
                  </w:rPr>
                  <w:delText>-8,0%</w:delText>
                </w:r>
              </w:del>
            </w:ins>
          </w:p>
        </w:tc>
        <w:tc>
          <w:tcPr>
            <w:tcW w:w="765" w:type="pct"/>
            <w:shd w:val="clear" w:color="auto" w:fill="auto"/>
            <w:vAlign w:val="center"/>
            <w:hideMark/>
            <w:tcPrChange w:id="7790" w:author="Farouk Bouhafs" w:date="2023-12-21T19:01:00Z">
              <w:tcPr>
                <w:tcW w:w="765" w:type="pct"/>
                <w:gridSpan w:val="2"/>
                <w:shd w:val="clear" w:color="auto" w:fill="auto"/>
                <w:vAlign w:val="center"/>
                <w:hideMark/>
              </w:tcPr>
            </w:tcPrChange>
          </w:tcPr>
          <w:p w14:paraId="03D4AB20" w14:textId="6B7F13A9" w:rsidR="00936E38" w:rsidRPr="00936E38" w:rsidDel="000A3E8D" w:rsidRDefault="00936E38" w:rsidP="000A3E8D">
            <w:pPr>
              <w:rPr>
                <w:ins w:id="7791" w:author="Farouk Bouhafs" w:date="2023-12-21T18:48:00Z"/>
                <w:del w:id="7792" w:author="Houyem Rais" w:date="2024-02-22T15:17:00Z"/>
                <w:rFonts w:cs="Calibri"/>
                <w:b/>
                <w:bCs/>
                <w:color w:val="000000"/>
                <w:sz w:val="20"/>
                <w:szCs w:val="20"/>
                <w:lang w:eastAsia="fr-FR"/>
              </w:rPr>
              <w:pPrChange w:id="7793" w:author="Houyem Rais" w:date="2024-02-22T15:17:00Z">
                <w:pPr>
                  <w:widowControl/>
                  <w:autoSpaceDE/>
                  <w:autoSpaceDN/>
                  <w:spacing w:before="0" w:after="0" w:line="240" w:lineRule="auto"/>
                  <w:jc w:val="center"/>
                </w:pPr>
              </w:pPrChange>
            </w:pPr>
            <w:ins w:id="7794" w:author="Farouk Bouhafs" w:date="2023-12-21T18:48:00Z">
              <w:del w:id="7795" w:author="Houyem Rais" w:date="2024-02-22T15:17:00Z">
                <w:r w:rsidRPr="00936E38" w:rsidDel="000A3E8D">
                  <w:rPr>
                    <w:rFonts w:cs="Calibri"/>
                    <w:b/>
                    <w:bCs/>
                    <w:color w:val="000000"/>
                    <w:sz w:val="20"/>
                    <w:szCs w:val="20"/>
                    <w:lang w:eastAsia="fr-FR"/>
                  </w:rPr>
                  <w:delText>0,0%</w:delText>
                </w:r>
              </w:del>
            </w:ins>
          </w:p>
        </w:tc>
        <w:tc>
          <w:tcPr>
            <w:tcW w:w="604" w:type="pct"/>
            <w:shd w:val="clear" w:color="auto" w:fill="auto"/>
            <w:vAlign w:val="center"/>
            <w:hideMark/>
            <w:tcPrChange w:id="7796" w:author="Farouk Bouhafs" w:date="2023-12-21T19:01:00Z">
              <w:tcPr>
                <w:tcW w:w="605" w:type="pct"/>
                <w:gridSpan w:val="2"/>
                <w:shd w:val="clear" w:color="auto" w:fill="auto"/>
                <w:vAlign w:val="center"/>
                <w:hideMark/>
              </w:tcPr>
            </w:tcPrChange>
          </w:tcPr>
          <w:p w14:paraId="10B5ADC4" w14:textId="0CCD15BB" w:rsidR="00936E38" w:rsidRPr="00936E38" w:rsidDel="000A3E8D" w:rsidRDefault="00936E38" w:rsidP="000A3E8D">
            <w:pPr>
              <w:rPr>
                <w:ins w:id="7797" w:author="Farouk Bouhafs" w:date="2023-12-21T18:48:00Z"/>
                <w:del w:id="7798" w:author="Houyem Rais" w:date="2024-02-22T15:17:00Z"/>
                <w:rFonts w:cs="Calibri"/>
                <w:b/>
                <w:bCs/>
                <w:color w:val="000000"/>
                <w:sz w:val="20"/>
                <w:szCs w:val="20"/>
                <w:lang w:eastAsia="fr-FR"/>
              </w:rPr>
              <w:pPrChange w:id="7799" w:author="Houyem Rais" w:date="2024-02-22T15:17:00Z">
                <w:pPr>
                  <w:widowControl/>
                  <w:autoSpaceDE/>
                  <w:autoSpaceDN/>
                  <w:spacing w:before="0" w:after="0" w:line="240" w:lineRule="auto"/>
                  <w:jc w:val="center"/>
                </w:pPr>
              </w:pPrChange>
            </w:pPr>
            <w:ins w:id="7800" w:author="Farouk Bouhafs" w:date="2023-12-21T18:48:00Z">
              <w:del w:id="7801" w:author="Houyem Rais" w:date="2024-02-22T15:17:00Z">
                <w:r w:rsidRPr="00936E38" w:rsidDel="000A3E8D">
                  <w:rPr>
                    <w:rFonts w:cs="Calibri"/>
                    <w:b/>
                    <w:bCs/>
                    <w:color w:val="000000"/>
                    <w:sz w:val="20"/>
                    <w:szCs w:val="20"/>
                    <w:lang w:eastAsia="fr-FR"/>
                  </w:rPr>
                  <w:delText>0,0%</w:delText>
                </w:r>
              </w:del>
            </w:ins>
          </w:p>
        </w:tc>
      </w:tr>
      <w:tr w:rsidR="00936E38" w:rsidRPr="00936E38" w:rsidDel="000A3E8D" w14:paraId="30428ABD" w14:textId="2DD91127" w:rsidTr="00B7019E">
        <w:tblPrEx>
          <w:tblPrExChange w:id="7802"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803" w:author="Farouk Bouhafs" w:date="2023-12-21T18:48:00Z"/>
          <w:del w:id="7804" w:author="Houyem Rais" w:date="2024-02-22T15:17:00Z"/>
          <w:trPrChange w:id="7805" w:author="Farouk Bouhafs" w:date="2023-12-21T19:01:00Z">
            <w:trPr>
              <w:trHeight w:val="270"/>
            </w:trPr>
          </w:trPrChange>
        </w:trPr>
        <w:tc>
          <w:tcPr>
            <w:tcW w:w="1049" w:type="pct"/>
            <w:shd w:val="clear" w:color="auto" w:fill="auto"/>
            <w:vAlign w:val="center"/>
            <w:hideMark/>
            <w:tcPrChange w:id="7806" w:author="Farouk Bouhafs" w:date="2023-12-21T19:01:00Z">
              <w:tcPr>
                <w:tcW w:w="1050" w:type="pct"/>
                <w:gridSpan w:val="2"/>
                <w:shd w:val="clear" w:color="auto" w:fill="auto"/>
                <w:vAlign w:val="center"/>
                <w:hideMark/>
              </w:tcPr>
            </w:tcPrChange>
          </w:tcPr>
          <w:p w14:paraId="09095471" w14:textId="30696A44" w:rsidR="00936E38" w:rsidRPr="00936E38" w:rsidDel="000A3E8D" w:rsidRDefault="00936E38" w:rsidP="000A3E8D">
            <w:pPr>
              <w:rPr>
                <w:ins w:id="7807" w:author="Farouk Bouhafs" w:date="2023-12-21T18:48:00Z"/>
                <w:del w:id="7808" w:author="Houyem Rais" w:date="2024-02-22T15:17:00Z"/>
                <w:rFonts w:cs="Calibri"/>
                <w:sz w:val="20"/>
                <w:szCs w:val="20"/>
                <w:lang w:eastAsia="fr-FR"/>
              </w:rPr>
              <w:pPrChange w:id="7809" w:author="Houyem Rais" w:date="2024-02-22T15:17:00Z">
                <w:pPr>
                  <w:widowControl/>
                  <w:autoSpaceDE/>
                  <w:autoSpaceDN/>
                  <w:spacing w:before="0" w:after="0" w:line="240" w:lineRule="auto"/>
                </w:pPr>
              </w:pPrChange>
            </w:pPr>
            <w:ins w:id="7810" w:author="Farouk Bouhafs" w:date="2023-12-21T18:48:00Z">
              <w:del w:id="7811" w:author="Houyem Rais" w:date="2024-02-22T15:17:00Z">
                <w:r w:rsidRPr="00936E38" w:rsidDel="000A3E8D">
                  <w:rPr>
                    <w:rFonts w:cs="Calibri"/>
                    <w:sz w:val="20"/>
                    <w:szCs w:val="20"/>
                    <w:lang w:eastAsia="fr-FR"/>
                  </w:rPr>
                  <w:delText>ADSCR minimum</w:delText>
                </w:r>
              </w:del>
            </w:ins>
          </w:p>
        </w:tc>
        <w:tc>
          <w:tcPr>
            <w:tcW w:w="950" w:type="pct"/>
            <w:shd w:val="clear" w:color="auto" w:fill="auto"/>
            <w:vAlign w:val="center"/>
            <w:hideMark/>
            <w:tcPrChange w:id="7812" w:author="Farouk Bouhafs" w:date="2023-12-21T19:01:00Z">
              <w:tcPr>
                <w:tcW w:w="950" w:type="pct"/>
                <w:gridSpan w:val="2"/>
                <w:shd w:val="clear" w:color="auto" w:fill="auto"/>
                <w:vAlign w:val="center"/>
                <w:hideMark/>
              </w:tcPr>
            </w:tcPrChange>
          </w:tcPr>
          <w:p w14:paraId="45F91C7C" w14:textId="48E8CED7" w:rsidR="00936E38" w:rsidRPr="00936E38" w:rsidDel="000A3E8D" w:rsidRDefault="00936E38" w:rsidP="000A3E8D">
            <w:pPr>
              <w:rPr>
                <w:ins w:id="7813" w:author="Farouk Bouhafs" w:date="2023-12-21T18:48:00Z"/>
                <w:del w:id="7814" w:author="Houyem Rais" w:date="2024-02-22T15:17:00Z"/>
                <w:rFonts w:cs="Calibri"/>
                <w:sz w:val="20"/>
                <w:szCs w:val="20"/>
                <w:lang w:eastAsia="fr-FR"/>
              </w:rPr>
              <w:pPrChange w:id="7815" w:author="Houyem Rais" w:date="2024-02-22T15:17:00Z">
                <w:pPr>
                  <w:widowControl/>
                  <w:autoSpaceDE/>
                  <w:autoSpaceDN/>
                  <w:spacing w:before="0" w:after="0" w:line="240" w:lineRule="auto"/>
                  <w:jc w:val="center"/>
                </w:pPr>
              </w:pPrChange>
            </w:pPr>
            <w:ins w:id="7816" w:author="Farouk Bouhafs" w:date="2023-12-21T18:48:00Z">
              <w:del w:id="7817"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7818" w:author="Farouk Bouhafs" w:date="2023-12-21T19:01:00Z">
              <w:tcPr>
                <w:tcW w:w="782" w:type="pct"/>
                <w:gridSpan w:val="2"/>
                <w:shd w:val="clear" w:color="auto" w:fill="auto"/>
                <w:vAlign w:val="center"/>
                <w:hideMark/>
              </w:tcPr>
            </w:tcPrChange>
          </w:tcPr>
          <w:p w14:paraId="00C6AC0C" w14:textId="7EECDE71" w:rsidR="00936E38" w:rsidRPr="00936E38" w:rsidDel="000A3E8D" w:rsidRDefault="00936E38" w:rsidP="000A3E8D">
            <w:pPr>
              <w:rPr>
                <w:ins w:id="7819" w:author="Farouk Bouhafs" w:date="2023-12-21T18:48:00Z"/>
                <w:del w:id="7820" w:author="Houyem Rais" w:date="2024-02-22T15:17:00Z"/>
                <w:rFonts w:cs="Calibri"/>
                <w:sz w:val="20"/>
                <w:szCs w:val="20"/>
                <w:lang w:eastAsia="fr-FR"/>
              </w:rPr>
              <w:pPrChange w:id="7821" w:author="Houyem Rais" w:date="2024-02-22T15:17:00Z">
                <w:pPr>
                  <w:widowControl/>
                  <w:autoSpaceDE/>
                  <w:autoSpaceDN/>
                  <w:spacing w:before="0" w:after="0" w:line="240" w:lineRule="auto"/>
                  <w:jc w:val="center"/>
                </w:pPr>
              </w:pPrChange>
            </w:pPr>
            <w:ins w:id="7822" w:author="Farouk Bouhafs" w:date="2023-12-21T18:48:00Z">
              <w:del w:id="7823" w:author="Houyem Rais" w:date="2024-02-22T15:17:00Z">
                <w:r w:rsidRPr="00936E38" w:rsidDel="000A3E8D">
                  <w:rPr>
                    <w:rFonts w:cs="Calibri"/>
                    <w:sz w:val="20"/>
                    <w:szCs w:val="20"/>
                    <w:lang w:eastAsia="fr-FR"/>
                  </w:rPr>
                  <w:delText>0,23</w:delText>
                </w:r>
              </w:del>
            </w:ins>
          </w:p>
        </w:tc>
        <w:tc>
          <w:tcPr>
            <w:tcW w:w="849" w:type="pct"/>
            <w:shd w:val="clear" w:color="auto" w:fill="auto"/>
            <w:vAlign w:val="center"/>
            <w:hideMark/>
            <w:tcPrChange w:id="7824" w:author="Farouk Bouhafs" w:date="2023-12-21T19:01:00Z">
              <w:tcPr>
                <w:tcW w:w="849" w:type="pct"/>
                <w:gridSpan w:val="2"/>
                <w:shd w:val="clear" w:color="auto" w:fill="auto"/>
                <w:vAlign w:val="center"/>
                <w:hideMark/>
              </w:tcPr>
            </w:tcPrChange>
          </w:tcPr>
          <w:p w14:paraId="60C30A85" w14:textId="0E2E88EF" w:rsidR="00936E38" w:rsidRPr="00936E38" w:rsidDel="000A3E8D" w:rsidRDefault="00936E38" w:rsidP="000A3E8D">
            <w:pPr>
              <w:rPr>
                <w:ins w:id="7825" w:author="Farouk Bouhafs" w:date="2023-12-21T18:48:00Z"/>
                <w:del w:id="7826" w:author="Houyem Rais" w:date="2024-02-22T15:17:00Z"/>
                <w:rFonts w:cs="Calibri"/>
                <w:sz w:val="20"/>
                <w:szCs w:val="20"/>
                <w:lang w:eastAsia="fr-FR"/>
              </w:rPr>
              <w:pPrChange w:id="7827" w:author="Houyem Rais" w:date="2024-02-22T15:17:00Z">
                <w:pPr>
                  <w:widowControl/>
                  <w:autoSpaceDE/>
                  <w:autoSpaceDN/>
                  <w:spacing w:before="0" w:after="0" w:line="240" w:lineRule="auto"/>
                  <w:jc w:val="center"/>
                </w:pPr>
              </w:pPrChange>
            </w:pPr>
            <w:ins w:id="7828" w:author="Farouk Bouhafs" w:date="2023-12-21T18:48:00Z">
              <w:del w:id="7829" w:author="Houyem Rais" w:date="2024-02-22T15:17:00Z">
                <w:r w:rsidRPr="00936E38" w:rsidDel="000A3E8D">
                  <w:rPr>
                    <w:rFonts w:cs="Calibri"/>
                    <w:sz w:val="20"/>
                    <w:szCs w:val="20"/>
                    <w:lang w:eastAsia="fr-FR"/>
                  </w:rPr>
                  <w:delText>2,09</w:delText>
                </w:r>
              </w:del>
            </w:ins>
          </w:p>
        </w:tc>
        <w:tc>
          <w:tcPr>
            <w:tcW w:w="765" w:type="pct"/>
            <w:shd w:val="clear" w:color="auto" w:fill="auto"/>
            <w:vAlign w:val="center"/>
            <w:hideMark/>
            <w:tcPrChange w:id="7830" w:author="Farouk Bouhafs" w:date="2023-12-21T19:01:00Z">
              <w:tcPr>
                <w:tcW w:w="765" w:type="pct"/>
                <w:gridSpan w:val="2"/>
                <w:shd w:val="clear" w:color="auto" w:fill="auto"/>
                <w:vAlign w:val="center"/>
                <w:hideMark/>
              </w:tcPr>
            </w:tcPrChange>
          </w:tcPr>
          <w:p w14:paraId="35777911" w14:textId="2796D13D" w:rsidR="00936E38" w:rsidRPr="00936E38" w:rsidDel="000A3E8D" w:rsidRDefault="00936E38" w:rsidP="000A3E8D">
            <w:pPr>
              <w:rPr>
                <w:ins w:id="7831" w:author="Farouk Bouhafs" w:date="2023-12-21T18:48:00Z"/>
                <w:del w:id="7832" w:author="Houyem Rais" w:date="2024-02-22T15:17:00Z"/>
                <w:rFonts w:cs="Calibri"/>
                <w:sz w:val="20"/>
                <w:szCs w:val="20"/>
                <w:lang w:eastAsia="fr-FR"/>
              </w:rPr>
              <w:pPrChange w:id="7833" w:author="Houyem Rais" w:date="2024-02-22T15:17:00Z">
                <w:pPr>
                  <w:widowControl/>
                  <w:autoSpaceDE/>
                  <w:autoSpaceDN/>
                  <w:spacing w:before="0" w:after="0" w:line="240" w:lineRule="auto"/>
                  <w:jc w:val="center"/>
                </w:pPr>
              </w:pPrChange>
            </w:pPr>
            <w:ins w:id="7834" w:author="Farouk Bouhafs" w:date="2023-12-21T18:48:00Z">
              <w:del w:id="7835" w:author="Houyem Rais" w:date="2024-02-22T15:17:00Z">
                <w:r w:rsidRPr="00936E38" w:rsidDel="000A3E8D">
                  <w:rPr>
                    <w:rFonts w:cs="Calibri"/>
                    <w:sz w:val="20"/>
                    <w:szCs w:val="20"/>
                    <w:lang w:eastAsia="fr-FR"/>
                  </w:rPr>
                  <w:delText>2,24</w:delText>
                </w:r>
              </w:del>
            </w:ins>
          </w:p>
        </w:tc>
        <w:tc>
          <w:tcPr>
            <w:tcW w:w="604" w:type="pct"/>
            <w:shd w:val="clear" w:color="auto" w:fill="auto"/>
            <w:vAlign w:val="center"/>
            <w:hideMark/>
            <w:tcPrChange w:id="7836" w:author="Farouk Bouhafs" w:date="2023-12-21T19:01:00Z">
              <w:tcPr>
                <w:tcW w:w="605" w:type="pct"/>
                <w:gridSpan w:val="2"/>
                <w:shd w:val="clear" w:color="auto" w:fill="auto"/>
                <w:vAlign w:val="center"/>
                <w:hideMark/>
              </w:tcPr>
            </w:tcPrChange>
          </w:tcPr>
          <w:p w14:paraId="436C63EE" w14:textId="0D310D54" w:rsidR="00936E38" w:rsidRPr="00936E38" w:rsidDel="000A3E8D" w:rsidRDefault="00936E38" w:rsidP="000A3E8D">
            <w:pPr>
              <w:rPr>
                <w:ins w:id="7837" w:author="Farouk Bouhafs" w:date="2023-12-21T18:48:00Z"/>
                <w:del w:id="7838" w:author="Houyem Rais" w:date="2024-02-22T15:17:00Z"/>
                <w:rFonts w:cs="Calibri"/>
                <w:sz w:val="20"/>
                <w:szCs w:val="20"/>
                <w:lang w:eastAsia="fr-FR"/>
              </w:rPr>
              <w:pPrChange w:id="7839" w:author="Houyem Rais" w:date="2024-02-22T15:17:00Z">
                <w:pPr>
                  <w:widowControl/>
                  <w:autoSpaceDE/>
                  <w:autoSpaceDN/>
                  <w:spacing w:before="0" w:after="0" w:line="240" w:lineRule="auto"/>
                  <w:jc w:val="center"/>
                </w:pPr>
              </w:pPrChange>
            </w:pPr>
            <w:ins w:id="7840" w:author="Farouk Bouhafs" w:date="2023-12-21T18:48:00Z">
              <w:del w:id="7841" w:author="Houyem Rais" w:date="2024-02-22T15:17:00Z">
                <w:r w:rsidRPr="00936E38" w:rsidDel="000A3E8D">
                  <w:rPr>
                    <w:rFonts w:cs="Calibri"/>
                    <w:sz w:val="20"/>
                    <w:szCs w:val="20"/>
                    <w:lang w:eastAsia="fr-FR"/>
                  </w:rPr>
                  <w:delText>0,0</w:delText>
                </w:r>
              </w:del>
            </w:ins>
          </w:p>
        </w:tc>
      </w:tr>
      <w:tr w:rsidR="00936E38" w:rsidRPr="00936E38" w:rsidDel="000A3E8D" w14:paraId="358E33F5" w14:textId="28C0DD4C" w:rsidTr="00B7019E">
        <w:trPr>
          <w:trHeight w:val="270"/>
          <w:ins w:id="7842" w:author="Farouk Bouhafs" w:date="2023-12-21T18:48:00Z"/>
          <w:del w:id="7843" w:author="Houyem Rais" w:date="2024-02-22T15:17:00Z"/>
          <w:trPrChange w:id="7844" w:author="Farouk Bouhafs" w:date="2023-12-21T19:01:00Z">
            <w:trPr>
              <w:gridBefore w:val="1"/>
              <w:gridAfter w:val="0"/>
              <w:trHeight w:val="270"/>
            </w:trPr>
          </w:trPrChange>
        </w:trPr>
        <w:tc>
          <w:tcPr>
            <w:tcW w:w="1049" w:type="pct"/>
            <w:shd w:val="clear" w:color="000000" w:fill="F2F2F2"/>
            <w:vAlign w:val="center"/>
            <w:hideMark/>
            <w:tcPrChange w:id="7845" w:author="Farouk Bouhafs" w:date="2023-12-21T19:01:00Z">
              <w:tcPr>
                <w:tcW w:w="1050" w:type="pct"/>
                <w:gridSpan w:val="2"/>
                <w:tcBorders>
                  <w:top w:val="nil"/>
                  <w:left w:val="single" w:sz="8" w:space="0" w:color="auto"/>
                  <w:bottom w:val="single" w:sz="8" w:space="0" w:color="auto"/>
                  <w:right w:val="single" w:sz="8" w:space="0" w:color="auto"/>
                </w:tcBorders>
                <w:shd w:val="clear" w:color="000000" w:fill="F2F2F2"/>
                <w:vAlign w:val="center"/>
                <w:hideMark/>
              </w:tcPr>
            </w:tcPrChange>
          </w:tcPr>
          <w:p w14:paraId="03D13002" w14:textId="27EB99A4" w:rsidR="00936E38" w:rsidRPr="00936E38" w:rsidDel="000A3E8D" w:rsidRDefault="00936E38" w:rsidP="000A3E8D">
            <w:pPr>
              <w:rPr>
                <w:ins w:id="7846" w:author="Farouk Bouhafs" w:date="2023-12-21T18:48:00Z"/>
                <w:del w:id="7847" w:author="Houyem Rais" w:date="2024-02-22T15:17:00Z"/>
                <w:rFonts w:cs="Calibri"/>
                <w:b/>
                <w:bCs/>
                <w:color w:val="000000"/>
                <w:sz w:val="20"/>
                <w:szCs w:val="20"/>
                <w:lang w:eastAsia="fr-FR"/>
              </w:rPr>
              <w:pPrChange w:id="7848" w:author="Houyem Rais" w:date="2024-02-22T15:17:00Z">
                <w:pPr>
                  <w:widowControl/>
                  <w:autoSpaceDE/>
                  <w:autoSpaceDN/>
                  <w:spacing w:before="0" w:after="0" w:line="240" w:lineRule="auto"/>
                </w:pPr>
              </w:pPrChange>
            </w:pPr>
            <w:ins w:id="7849" w:author="Farouk Bouhafs" w:date="2023-12-21T18:48:00Z">
              <w:del w:id="7850" w:author="Houyem Rais" w:date="2024-02-22T15:17:00Z">
                <w:r w:rsidRPr="00936E38" w:rsidDel="000A3E8D">
                  <w:rPr>
                    <w:rFonts w:cs="Calibri"/>
                    <w:b/>
                    <w:bCs/>
                    <w:color w:val="000000"/>
                    <w:sz w:val="20"/>
                    <w:szCs w:val="20"/>
                    <w:lang w:eastAsia="fr-FR"/>
                  </w:rPr>
                  <w:delText>Secteur public</w:delText>
                </w:r>
              </w:del>
            </w:ins>
          </w:p>
        </w:tc>
        <w:tc>
          <w:tcPr>
            <w:tcW w:w="950" w:type="pct"/>
            <w:shd w:val="clear" w:color="000000" w:fill="F2F2F2"/>
            <w:vAlign w:val="center"/>
            <w:hideMark/>
            <w:tcPrChange w:id="7851" w:author="Farouk Bouhafs" w:date="2023-12-21T19:01:00Z">
              <w:tcPr>
                <w:tcW w:w="950" w:type="pct"/>
                <w:gridSpan w:val="2"/>
                <w:tcBorders>
                  <w:top w:val="nil"/>
                  <w:left w:val="nil"/>
                  <w:bottom w:val="single" w:sz="8" w:space="0" w:color="auto"/>
                  <w:right w:val="single" w:sz="8" w:space="0" w:color="auto"/>
                </w:tcBorders>
                <w:shd w:val="clear" w:color="000000" w:fill="F2F2F2"/>
                <w:vAlign w:val="center"/>
                <w:hideMark/>
              </w:tcPr>
            </w:tcPrChange>
          </w:tcPr>
          <w:p w14:paraId="0B2B6AD0" w14:textId="7238B28B" w:rsidR="00936E38" w:rsidRPr="00936E38" w:rsidDel="000A3E8D" w:rsidRDefault="00936E38" w:rsidP="000A3E8D">
            <w:pPr>
              <w:rPr>
                <w:ins w:id="7852" w:author="Farouk Bouhafs" w:date="2023-12-21T18:48:00Z"/>
                <w:del w:id="7853" w:author="Houyem Rais" w:date="2024-02-22T15:17:00Z"/>
                <w:rFonts w:cs="Calibri"/>
                <w:b/>
                <w:bCs/>
                <w:sz w:val="20"/>
                <w:szCs w:val="20"/>
                <w:lang w:eastAsia="fr-FR"/>
              </w:rPr>
              <w:pPrChange w:id="7854" w:author="Houyem Rais" w:date="2024-02-22T15:17:00Z">
                <w:pPr>
                  <w:widowControl/>
                  <w:autoSpaceDE/>
                  <w:autoSpaceDN/>
                  <w:spacing w:before="0" w:after="0" w:line="240" w:lineRule="auto"/>
                  <w:jc w:val="center"/>
                </w:pPr>
              </w:pPrChange>
            </w:pPr>
            <w:ins w:id="7855" w:author="Farouk Bouhafs" w:date="2023-12-21T18:48:00Z">
              <w:del w:id="7856" w:author="Houyem Rais" w:date="2024-02-22T15:17:00Z">
                <w:r w:rsidRPr="00936E38" w:rsidDel="000A3E8D">
                  <w:rPr>
                    <w:rFonts w:cs="Calibri"/>
                    <w:b/>
                    <w:bCs/>
                    <w:sz w:val="20"/>
                    <w:szCs w:val="20"/>
                    <w:lang w:eastAsia="fr-FR"/>
                  </w:rPr>
                  <w:delText> </w:delText>
                </w:r>
              </w:del>
            </w:ins>
          </w:p>
        </w:tc>
        <w:tc>
          <w:tcPr>
            <w:tcW w:w="782" w:type="pct"/>
            <w:shd w:val="clear" w:color="000000" w:fill="F2F2F2"/>
            <w:vAlign w:val="center"/>
            <w:hideMark/>
            <w:tcPrChange w:id="7857" w:author="Farouk Bouhafs" w:date="2023-12-21T19:01:00Z">
              <w:tcPr>
                <w:tcW w:w="782" w:type="pct"/>
                <w:tcBorders>
                  <w:top w:val="nil"/>
                  <w:left w:val="nil"/>
                  <w:bottom w:val="single" w:sz="8" w:space="0" w:color="auto"/>
                  <w:right w:val="single" w:sz="8" w:space="0" w:color="auto"/>
                </w:tcBorders>
                <w:shd w:val="clear" w:color="000000" w:fill="F2F2F2"/>
                <w:vAlign w:val="center"/>
                <w:hideMark/>
              </w:tcPr>
            </w:tcPrChange>
          </w:tcPr>
          <w:p w14:paraId="1BAD55E0" w14:textId="535330B9" w:rsidR="00936E38" w:rsidRPr="00936E38" w:rsidDel="000A3E8D" w:rsidRDefault="00936E38" w:rsidP="000A3E8D">
            <w:pPr>
              <w:rPr>
                <w:ins w:id="7858" w:author="Farouk Bouhafs" w:date="2023-12-21T18:48:00Z"/>
                <w:del w:id="7859" w:author="Houyem Rais" w:date="2024-02-22T15:17:00Z"/>
                <w:rFonts w:cs="Calibri"/>
                <w:b/>
                <w:bCs/>
                <w:sz w:val="20"/>
                <w:szCs w:val="20"/>
                <w:lang w:eastAsia="fr-FR"/>
              </w:rPr>
              <w:pPrChange w:id="7860" w:author="Houyem Rais" w:date="2024-02-22T15:17:00Z">
                <w:pPr>
                  <w:widowControl/>
                  <w:autoSpaceDE/>
                  <w:autoSpaceDN/>
                  <w:spacing w:before="0" w:after="0" w:line="240" w:lineRule="auto"/>
                  <w:jc w:val="center"/>
                </w:pPr>
              </w:pPrChange>
            </w:pPr>
            <w:ins w:id="7861" w:author="Farouk Bouhafs" w:date="2023-12-21T18:48:00Z">
              <w:del w:id="7862" w:author="Houyem Rais" w:date="2024-02-22T15:17:00Z">
                <w:r w:rsidRPr="00936E38" w:rsidDel="000A3E8D">
                  <w:rPr>
                    <w:rFonts w:cs="Calibri"/>
                    <w:b/>
                    <w:bCs/>
                    <w:sz w:val="20"/>
                    <w:szCs w:val="20"/>
                    <w:lang w:eastAsia="fr-FR"/>
                  </w:rPr>
                  <w:delText> </w:delText>
                </w:r>
              </w:del>
            </w:ins>
          </w:p>
        </w:tc>
        <w:tc>
          <w:tcPr>
            <w:tcW w:w="849" w:type="pct"/>
            <w:shd w:val="clear" w:color="000000" w:fill="F2F2F2"/>
            <w:vAlign w:val="center"/>
            <w:hideMark/>
            <w:tcPrChange w:id="7863" w:author="Farouk Bouhafs" w:date="2023-12-21T19:01:00Z">
              <w:tcPr>
                <w:tcW w:w="849" w:type="pct"/>
                <w:tcBorders>
                  <w:top w:val="nil"/>
                  <w:left w:val="nil"/>
                  <w:bottom w:val="single" w:sz="8" w:space="0" w:color="auto"/>
                  <w:right w:val="single" w:sz="8" w:space="0" w:color="auto"/>
                </w:tcBorders>
                <w:shd w:val="clear" w:color="000000" w:fill="F2F2F2"/>
                <w:vAlign w:val="center"/>
                <w:hideMark/>
              </w:tcPr>
            </w:tcPrChange>
          </w:tcPr>
          <w:p w14:paraId="63C44193" w14:textId="26028DA9" w:rsidR="00936E38" w:rsidRPr="00936E38" w:rsidDel="000A3E8D" w:rsidRDefault="00936E38" w:rsidP="000A3E8D">
            <w:pPr>
              <w:rPr>
                <w:ins w:id="7864" w:author="Farouk Bouhafs" w:date="2023-12-21T18:48:00Z"/>
                <w:del w:id="7865" w:author="Houyem Rais" w:date="2024-02-22T15:17:00Z"/>
                <w:rFonts w:cs="Calibri"/>
                <w:b/>
                <w:bCs/>
                <w:sz w:val="20"/>
                <w:szCs w:val="20"/>
                <w:lang w:eastAsia="fr-FR"/>
              </w:rPr>
              <w:pPrChange w:id="7866" w:author="Houyem Rais" w:date="2024-02-22T15:17:00Z">
                <w:pPr>
                  <w:widowControl/>
                  <w:autoSpaceDE/>
                  <w:autoSpaceDN/>
                  <w:spacing w:before="0" w:after="0" w:line="240" w:lineRule="auto"/>
                  <w:jc w:val="center"/>
                </w:pPr>
              </w:pPrChange>
            </w:pPr>
            <w:ins w:id="7867" w:author="Farouk Bouhafs" w:date="2023-12-21T18:48:00Z">
              <w:del w:id="7868" w:author="Houyem Rais" w:date="2024-02-22T15:17:00Z">
                <w:r w:rsidRPr="00936E38" w:rsidDel="000A3E8D">
                  <w:rPr>
                    <w:rFonts w:cs="Calibri"/>
                    <w:b/>
                    <w:bCs/>
                    <w:sz w:val="20"/>
                    <w:szCs w:val="20"/>
                    <w:lang w:eastAsia="fr-FR"/>
                  </w:rPr>
                  <w:delText> </w:delText>
                </w:r>
              </w:del>
            </w:ins>
          </w:p>
        </w:tc>
        <w:tc>
          <w:tcPr>
            <w:tcW w:w="765" w:type="pct"/>
            <w:shd w:val="clear" w:color="000000" w:fill="F2F2F2"/>
            <w:vAlign w:val="center"/>
            <w:hideMark/>
            <w:tcPrChange w:id="7869" w:author="Farouk Bouhafs" w:date="2023-12-21T19:01:00Z">
              <w:tcPr>
                <w:tcW w:w="765" w:type="pct"/>
                <w:gridSpan w:val="2"/>
                <w:tcBorders>
                  <w:top w:val="nil"/>
                  <w:left w:val="nil"/>
                  <w:bottom w:val="single" w:sz="8" w:space="0" w:color="auto"/>
                  <w:right w:val="single" w:sz="8" w:space="0" w:color="auto"/>
                </w:tcBorders>
                <w:shd w:val="clear" w:color="000000" w:fill="F2F2F2"/>
                <w:vAlign w:val="center"/>
                <w:hideMark/>
              </w:tcPr>
            </w:tcPrChange>
          </w:tcPr>
          <w:p w14:paraId="7B147E03" w14:textId="0EF58665" w:rsidR="00936E38" w:rsidRPr="00936E38" w:rsidDel="000A3E8D" w:rsidRDefault="00936E38" w:rsidP="000A3E8D">
            <w:pPr>
              <w:rPr>
                <w:ins w:id="7870" w:author="Farouk Bouhafs" w:date="2023-12-21T18:48:00Z"/>
                <w:del w:id="7871" w:author="Houyem Rais" w:date="2024-02-22T15:17:00Z"/>
                <w:rFonts w:cs="Calibri"/>
                <w:b/>
                <w:bCs/>
                <w:sz w:val="20"/>
                <w:szCs w:val="20"/>
                <w:lang w:eastAsia="fr-FR"/>
              </w:rPr>
              <w:pPrChange w:id="7872" w:author="Houyem Rais" w:date="2024-02-22T15:17:00Z">
                <w:pPr>
                  <w:widowControl/>
                  <w:autoSpaceDE/>
                  <w:autoSpaceDN/>
                  <w:spacing w:before="0" w:after="0" w:line="240" w:lineRule="auto"/>
                  <w:jc w:val="center"/>
                </w:pPr>
              </w:pPrChange>
            </w:pPr>
            <w:ins w:id="7873" w:author="Farouk Bouhafs" w:date="2023-12-21T18:48:00Z">
              <w:del w:id="7874" w:author="Houyem Rais" w:date="2024-02-22T15:17:00Z">
                <w:r w:rsidRPr="00936E38" w:rsidDel="000A3E8D">
                  <w:rPr>
                    <w:rFonts w:cs="Calibri"/>
                    <w:b/>
                    <w:bCs/>
                    <w:sz w:val="20"/>
                    <w:szCs w:val="20"/>
                    <w:lang w:eastAsia="fr-FR"/>
                  </w:rPr>
                  <w:delText> </w:delText>
                </w:r>
              </w:del>
            </w:ins>
          </w:p>
        </w:tc>
        <w:tc>
          <w:tcPr>
            <w:tcW w:w="604" w:type="pct"/>
            <w:shd w:val="clear" w:color="000000" w:fill="F2F2F2"/>
            <w:vAlign w:val="center"/>
            <w:hideMark/>
            <w:tcPrChange w:id="7875" w:author="Farouk Bouhafs" w:date="2023-12-21T19:01:00Z">
              <w:tcPr>
                <w:tcW w:w="605" w:type="pct"/>
                <w:gridSpan w:val="2"/>
                <w:tcBorders>
                  <w:top w:val="nil"/>
                  <w:left w:val="nil"/>
                  <w:bottom w:val="single" w:sz="8" w:space="0" w:color="auto"/>
                  <w:right w:val="single" w:sz="8" w:space="0" w:color="auto"/>
                </w:tcBorders>
                <w:shd w:val="clear" w:color="000000" w:fill="F2F2F2"/>
                <w:vAlign w:val="center"/>
                <w:hideMark/>
              </w:tcPr>
            </w:tcPrChange>
          </w:tcPr>
          <w:p w14:paraId="5C334295" w14:textId="14F57CC9" w:rsidR="00936E38" w:rsidRPr="00936E38" w:rsidDel="000A3E8D" w:rsidRDefault="00936E38" w:rsidP="000A3E8D">
            <w:pPr>
              <w:rPr>
                <w:ins w:id="7876" w:author="Farouk Bouhafs" w:date="2023-12-21T18:48:00Z"/>
                <w:del w:id="7877" w:author="Houyem Rais" w:date="2024-02-22T15:17:00Z"/>
                <w:rFonts w:cs="Calibri"/>
                <w:b/>
                <w:bCs/>
                <w:sz w:val="20"/>
                <w:szCs w:val="20"/>
                <w:lang w:eastAsia="fr-FR"/>
              </w:rPr>
              <w:pPrChange w:id="7878" w:author="Houyem Rais" w:date="2024-02-22T15:17:00Z">
                <w:pPr>
                  <w:widowControl/>
                  <w:autoSpaceDE/>
                  <w:autoSpaceDN/>
                  <w:spacing w:before="0" w:after="0" w:line="240" w:lineRule="auto"/>
                  <w:jc w:val="center"/>
                </w:pPr>
              </w:pPrChange>
            </w:pPr>
            <w:ins w:id="7879" w:author="Farouk Bouhafs" w:date="2023-12-21T18:48:00Z">
              <w:del w:id="7880" w:author="Houyem Rais" w:date="2024-02-22T15:17:00Z">
                <w:r w:rsidRPr="00936E38" w:rsidDel="000A3E8D">
                  <w:rPr>
                    <w:rFonts w:cs="Calibri"/>
                    <w:b/>
                    <w:bCs/>
                    <w:sz w:val="20"/>
                    <w:szCs w:val="20"/>
                    <w:lang w:eastAsia="fr-FR"/>
                  </w:rPr>
                  <w:delText> </w:delText>
                </w:r>
              </w:del>
            </w:ins>
          </w:p>
        </w:tc>
      </w:tr>
      <w:tr w:rsidR="00936E38" w:rsidRPr="00936E38" w:rsidDel="000A3E8D" w14:paraId="3AC0D030" w14:textId="26338DDB" w:rsidTr="00B7019E">
        <w:tblPrEx>
          <w:tblPrExChange w:id="7881"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882" w:author="Farouk Bouhafs" w:date="2023-12-21T18:48:00Z"/>
          <w:del w:id="7883" w:author="Houyem Rais" w:date="2024-02-22T15:17:00Z"/>
          <w:trPrChange w:id="7884" w:author="Farouk Bouhafs" w:date="2023-12-21T19:01:00Z">
            <w:trPr>
              <w:trHeight w:val="270"/>
            </w:trPr>
          </w:trPrChange>
        </w:trPr>
        <w:tc>
          <w:tcPr>
            <w:tcW w:w="1049" w:type="pct"/>
            <w:shd w:val="clear" w:color="auto" w:fill="auto"/>
            <w:vAlign w:val="center"/>
            <w:hideMark/>
            <w:tcPrChange w:id="7885" w:author="Farouk Bouhafs" w:date="2023-12-21T19:01:00Z">
              <w:tcPr>
                <w:tcW w:w="1050" w:type="pct"/>
                <w:gridSpan w:val="2"/>
                <w:shd w:val="clear" w:color="auto" w:fill="auto"/>
                <w:vAlign w:val="center"/>
                <w:hideMark/>
              </w:tcPr>
            </w:tcPrChange>
          </w:tcPr>
          <w:p w14:paraId="2B6C1213" w14:textId="50E16356" w:rsidR="00936E38" w:rsidRPr="00936E38" w:rsidDel="000A3E8D" w:rsidRDefault="00936E38" w:rsidP="000A3E8D">
            <w:pPr>
              <w:rPr>
                <w:ins w:id="7886" w:author="Farouk Bouhafs" w:date="2023-12-21T18:48:00Z"/>
                <w:del w:id="7887" w:author="Houyem Rais" w:date="2024-02-22T15:17:00Z"/>
                <w:rFonts w:cs="Calibri"/>
                <w:b/>
                <w:bCs/>
                <w:sz w:val="20"/>
                <w:szCs w:val="20"/>
                <w:lang w:eastAsia="fr-FR"/>
              </w:rPr>
              <w:pPrChange w:id="7888" w:author="Houyem Rais" w:date="2024-02-22T15:17:00Z">
                <w:pPr>
                  <w:widowControl/>
                  <w:autoSpaceDE/>
                  <w:autoSpaceDN/>
                  <w:spacing w:before="0" w:after="0" w:line="240" w:lineRule="auto"/>
                </w:pPr>
              </w:pPrChange>
            </w:pPr>
            <w:ins w:id="7889" w:author="Farouk Bouhafs" w:date="2023-12-21T18:48:00Z">
              <w:del w:id="7890" w:author="Houyem Rais" w:date="2024-02-22T15:17:00Z">
                <w:r w:rsidRPr="00936E38" w:rsidDel="000A3E8D">
                  <w:rPr>
                    <w:rFonts w:cs="Calibri"/>
                    <w:b/>
                    <w:bCs/>
                    <w:sz w:val="20"/>
                    <w:szCs w:val="20"/>
                    <w:lang w:eastAsia="fr-FR"/>
                  </w:rPr>
                  <w:delText>Emplois (MDT)</w:delText>
                </w:r>
              </w:del>
            </w:ins>
          </w:p>
        </w:tc>
        <w:tc>
          <w:tcPr>
            <w:tcW w:w="950" w:type="pct"/>
            <w:shd w:val="clear" w:color="auto" w:fill="auto"/>
            <w:vAlign w:val="center"/>
            <w:hideMark/>
            <w:tcPrChange w:id="7891" w:author="Farouk Bouhafs" w:date="2023-12-21T19:01:00Z">
              <w:tcPr>
                <w:tcW w:w="950" w:type="pct"/>
                <w:gridSpan w:val="2"/>
                <w:shd w:val="clear" w:color="auto" w:fill="auto"/>
                <w:vAlign w:val="center"/>
                <w:hideMark/>
              </w:tcPr>
            </w:tcPrChange>
          </w:tcPr>
          <w:p w14:paraId="6BFE3519" w14:textId="0CA1977B" w:rsidR="00936E38" w:rsidRPr="00936E38" w:rsidDel="000A3E8D" w:rsidRDefault="00936E38" w:rsidP="000A3E8D">
            <w:pPr>
              <w:rPr>
                <w:ins w:id="7892" w:author="Farouk Bouhafs" w:date="2023-12-21T18:48:00Z"/>
                <w:del w:id="7893" w:author="Houyem Rais" w:date="2024-02-22T15:17:00Z"/>
                <w:rFonts w:cs="Calibri"/>
                <w:b/>
                <w:bCs/>
                <w:sz w:val="20"/>
                <w:szCs w:val="20"/>
                <w:lang w:eastAsia="fr-FR"/>
              </w:rPr>
              <w:pPrChange w:id="7894" w:author="Houyem Rais" w:date="2024-02-22T15:17:00Z">
                <w:pPr>
                  <w:widowControl/>
                  <w:autoSpaceDE/>
                  <w:autoSpaceDN/>
                  <w:spacing w:before="0" w:after="0" w:line="240" w:lineRule="auto"/>
                  <w:jc w:val="center"/>
                </w:pPr>
              </w:pPrChange>
            </w:pPr>
            <w:ins w:id="7895" w:author="Farouk Bouhafs" w:date="2023-12-21T18:48:00Z">
              <w:del w:id="7896" w:author="Houyem Rais" w:date="2024-02-22T15:17:00Z">
                <w:r w:rsidRPr="00936E38" w:rsidDel="000A3E8D">
                  <w:rPr>
                    <w:rFonts w:cs="Calibri"/>
                    <w:b/>
                    <w:bCs/>
                    <w:sz w:val="20"/>
                    <w:szCs w:val="20"/>
                    <w:lang w:eastAsia="fr-FR"/>
                  </w:rPr>
                  <w:delText>947,0</w:delText>
                </w:r>
              </w:del>
            </w:ins>
          </w:p>
        </w:tc>
        <w:tc>
          <w:tcPr>
            <w:tcW w:w="782" w:type="pct"/>
            <w:shd w:val="clear" w:color="auto" w:fill="auto"/>
            <w:vAlign w:val="center"/>
            <w:hideMark/>
            <w:tcPrChange w:id="7897" w:author="Farouk Bouhafs" w:date="2023-12-21T19:01:00Z">
              <w:tcPr>
                <w:tcW w:w="782" w:type="pct"/>
                <w:gridSpan w:val="2"/>
                <w:shd w:val="clear" w:color="auto" w:fill="auto"/>
                <w:vAlign w:val="center"/>
                <w:hideMark/>
              </w:tcPr>
            </w:tcPrChange>
          </w:tcPr>
          <w:p w14:paraId="1247E3E4" w14:textId="7621D00B" w:rsidR="00936E38" w:rsidRPr="00936E38" w:rsidDel="000A3E8D" w:rsidRDefault="00936E38" w:rsidP="000A3E8D">
            <w:pPr>
              <w:rPr>
                <w:ins w:id="7898" w:author="Farouk Bouhafs" w:date="2023-12-21T18:48:00Z"/>
                <w:del w:id="7899" w:author="Houyem Rais" w:date="2024-02-22T15:17:00Z"/>
                <w:rFonts w:cs="Calibri"/>
                <w:b/>
                <w:bCs/>
                <w:sz w:val="20"/>
                <w:szCs w:val="20"/>
                <w:lang w:eastAsia="fr-FR"/>
              </w:rPr>
              <w:pPrChange w:id="7900" w:author="Houyem Rais" w:date="2024-02-22T15:17:00Z">
                <w:pPr>
                  <w:widowControl/>
                  <w:autoSpaceDE/>
                  <w:autoSpaceDN/>
                  <w:spacing w:before="0" w:after="0" w:line="240" w:lineRule="auto"/>
                  <w:jc w:val="center"/>
                </w:pPr>
              </w:pPrChange>
            </w:pPr>
            <w:ins w:id="7901" w:author="Farouk Bouhafs" w:date="2023-12-21T18:48:00Z">
              <w:del w:id="7902" w:author="Houyem Rais" w:date="2024-02-22T15:17:00Z">
                <w:r w:rsidRPr="00936E38" w:rsidDel="000A3E8D">
                  <w:rPr>
                    <w:rFonts w:cs="Calibri"/>
                    <w:b/>
                    <w:bCs/>
                    <w:sz w:val="20"/>
                    <w:szCs w:val="20"/>
                    <w:lang w:eastAsia="fr-FR"/>
                  </w:rPr>
                  <w:delText>0,0</w:delText>
                </w:r>
              </w:del>
            </w:ins>
          </w:p>
        </w:tc>
        <w:tc>
          <w:tcPr>
            <w:tcW w:w="849" w:type="pct"/>
            <w:shd w:val="clear" w:color="auto" w:fill="auto"/>
            <w:vAlign w:val="center"/>
            <w:hideMark/>
            <w:tcPrChange w:id="7903" w:author="Farouk Bouhafs" w:date="2023-12-21T19:01:00Z">
              <w:tcPr>
                <w:tcW w:w="849" w:type="pct"/>
                <w:gridSpan w:val="2"/>
                <w:shd w:val="clear" w:color="auto" w:fill="auto"/>
                <w:vAlign w:val="center"/>
                <w:hideMark/>
              </w:tcPr>
            </w:tcPrChange>
          </w:tcPr>
          <w:p w14:paraId="6AFE5334" w14:textId="03B6CDD0" w:rsidR="00936E38" w:rsidRPr="00936E38" w:rsidDel="000A3E8D" w:rsidRDefault="00936E38" w:rsidP="000A3E8D">
            <w:pPr>
              <w:rPr>
                <w:ins w:id="7904" w:author="Farouk Bouhafs" w:date="2023-12-21T18:48:00Z"/>
                <w:del w:id="7905" w:author="Houyem Rais" w:date="2024-02-22T15:17:00Z"/>
                <w:rFonts w:cs="Calibri"/>
                <w:b/>
                <w:bCs/>
                <w:sz w:val="20"/>
                <w:szCs w:val="20"/>
                <w:lang w:eastAsia="fr-FR"/>
              </w:rPr>
              <w:pPrChange w:id="7906" w:author="Houyem Rais" w:date="2024-02-22T15:17:00Z">
                <w:pPr>
                  <w:widowControl/>
                  <w:autoSpaceDE/>
                  <w:autoSpaceDN/>
                  <w:spacing w:before="0" w:after="0" w:line="240" w:lineRule="auto"/>
                  <w:jc w:val="center"/>
                </w:pPr>
              </w:pPrChange>
            </w:pPr>
            <w:ins w:id="7907" w:author="Farouk Bouhafs" w:date="2023-12-21T18:48:00Z">
              <w:del w:id="7908" w:author="Houyem Rais" w:date="2024-02-22T15:17:00Z">
                <w:r w:rsidRPr="00936E38" w:rsidDel="000A3E8D">
                  <w:rPr>
                    <w:rFonts w:cs="Calibri"/>
                    <w:b/>
                    <w:bCs/>
                    <w:sz w:val="20"/>
                    <w:szCs w:val="20"/>
                    <w:lang w:eastAsia="fr-FR"/>
                  </w:rPr>
                  <w:delText>1064,4</w:delText>
                </w:r>
              </w:del>
            </w:ins>
          </w:p>
        </w:tc>
        <w:tc>
          <w:tcPr>
            <w:tcW w:w="765" w:type="pct"/>
            <w:shd w:val="clear" w:color="auto" w:fill="auto"/>
            <w:vAlign w:val="center"/>
            <w:hideMark/>
            <w:tcPrChange w:id="7909" w:author="Farouk Bouhafs" w:date="2023-12-21T19:01:00Z">
              <w:tcPr>
                <w:tcW w:w="765" w:type="pct"/>
                <w:gridSpan w:val="2"/>
                <w:shd w:val="clear" w:color="auto" w:fill="auto"/>
                <w:vAlign w:val="center"/>
                <w:hideMark/>
              </w:tcPr>
            </w:tcPrChange>
          </w:tcPr>
          <w:p w14:paraId="39CAE6A1" w14:textId="4ED036A0" w:rsidR="00936E38" w:rsidRPr="00936E38" w:rsidDel="000A3E8D" w:rsidRDefault="00936E38" w:rsidP="000A3E8D">
            <w:pPr>
              <w:rPr>
                <w:ins w:id="7910" w:author="Farouk Bouhafs" w:date="2023-12-21T18:48:00Z"/>
                <w:del w:id="7911" w:author="Houyem Rais" w:date="2024-02-22T15:17:00Z"/>
                <w:rFonts w:cs="Calibri"/>
                <w:b/>
                <w:bCs/>
                <w:sz w:val="20"/>
                <w:szCs w:val="20"/>
                <w:lang w:eastAsia="fr-FR"/>
              </w:rPr>
              <w:pPrChange w:id="7912" w:author="Houyem Rais" w:date="2024-02-22T15:17:00Z">
                <w:pPr>
                  <w:widowControl/>
                  <w:autoSpaceDE/>
                  <w:autoSpaceDN/>
                  <w:spacing w:before="0" w:after="0" w:line="240" w:lineRule="auto"/>
                  <w:jc w:val="center"/>
                </w:pPr>
              </w:pPrChange>
            </w:pPr>
            <w:ins w:id="7913" w:author="Farouk Bouhafs" w:date="2023-12-21T18:48:00Z">
              <w:del w:id="7914" w:author="Houyem Rais" w:date="2024-02-22T15:17:00Z">
                <w:r w:rsidRPr="00936E38" w:rsidDel="000A3E8D">
                  <w:rPr>
                    <w:rFonts w:cs="Calibri"/>
                    <w:b/>
                    <w:bCs/>
                    <w:sz w:val="20"/>
                    <w:szCs w:val="20"/>
                    <w:lang w:eastAsia="fr-FR"/>
                  </w:rPr>
                  <w:delText>0,0</w:delText>
                </w:r>
              </w:del>
            </w:ins>
          </w:p>
        </w:tc>
        <w:tc>
          <w:tcPr>
            <w:tcW w:w="604" w:type="pct"/>
            <w:shd w:val="clear" w:color="auto" w:fill="auto"/>
            <w:vAlign w:val="center"/>
            <w:hideMark/>
            <w:tcPrChange w:id="7915" w:author="Farouk Bouhafs" w:date="2023-12-21T19:01:00Z">
              <w:tcPr>
                <w:tcW w:w="605" w:type="pct"/>
                <w:gridSpan w:val="2"/>
                <w:shd w:val="clear" w:color="auto" w:fill="auto"/>
                <w:vAlign w:val="center"/>
                <w:hideMark/>
              </w:tcPr>
            </w:tcPrChange>
          </w:tcPr>
          <w:p w14:paraId="37FE8854" w14:textId="528A7EE9" w:rsidR="00936E38" w:rsidRPr="00936E38" w:rsidDel="000A3E8D" w:rsidRDefault="00936E38" w:rsidP="000A3E8D">
            <w:pPr>
              <w:rPr>
                <w:ins w:id="7916" w:author="Farouk Bouhafs" w:date="2023-12-21T18:48:00Z"/>
                <w:del w:id="7917" w:author="Houyem Rais" w:date="2024-02-22T15:17:00Z"/>
                <w:rFonts w:cs="Calibri"/>
                <w:b/>
                <w:bCs/>
                <w:sz w:val="20"/>
                <w:szCs w:val="20"/>
                <w:lang w:eastAsia="fr-FR"/>
              </w:rPr>
              <w:pPrChange w:id="7918" w:author="Houyem Rais" w:date="2024-02-22T15:17:00Z">
                <w:pPr>
                  <w:widowControl/>
                  <w:autoSpaceDE/>
                  <w:autoSpaceDN/>
                  <w:spacing w:before="0" w:after="0" w:line="240" w:lineRule="auto"/>
                  <w:jc w:val="center"/>
                </w:pPr>
              </w:pPrChange>
            </w:pPr>
            <w:ins w:id="7919" w:author="Farouk Bouhafs" w:date="2023-12-21T18:48:00Z">
              <w:del w:id="7920" w:author="Houyem Rais" w:date="2024-02-22T15:17:00Z">
                <w:r w:rsidRPr="00936E38" w:rsidDel="000A3E8D">
                  <w:rPr>
                    <w:rFonts w:cs="Calibri"/>
                    <w:b/>
                    <w:bCs/>
                    <w:sz w:val="20"/>
                    <w:szCs w:val="20"/>
                    <w:lang w:eastAsia="fr-FR"/>
                  </w:rPr>
                  <w:delText>972,8</w:delText>
                </w:r>
              </w:del>
            </w:ins>
          </w:p>
        </w:tc>
      </w:tr>
      <w:tr w:rsidR="00936E38" w:rsidRPr="00936E38" w:rsidDel="000A3E8D" w14:paraId="79596140" w14:textId="53B217D2" w:rsidTr="00B7019E">
        <w:tblPrEx>
          <w:tblPrExChange w:id="7921"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7922" w:author="Farouk Bouhafs" w:date="2023-12-21T18:48:00Z"/>
          <w:del w:id="7923" w:author="Houyem Rais" w:date="2024-02-22T15:17:00Z"/>
          <w:trPrChange w:id="7924" w:author="Farouk Bouhafs" w:date="2023-12-21T19:01:00Z">
            <w:trPr>
              <w:trHeight w:val="263"/>
            </w:trPr>
          </w:trPrChange>
        </w:trPr>
        <w:tc>
          <w:tcPr>
            <w:tcW w:w="1049" w:type="pct"/>
            <w:vMerge w:val="restart"/>
            <w:shd w:val="clear" w:color="auto" w:fill="auto"/>
            <w:vAlign w:val="center"/>
            <w:hideMark/>
            <w:tcPrChange w:id="7925" w:author="Farouk Bouhafs" w:date="2023-12-21T19:01:00Z">
              <w:tcPr>
                <w:tcW w:w="1050" w:type="pct"/>
                <w:gridSpan w:val="2"/>
                <w:vMerge w:val="restart"/>
                <w:shd w:val="clear" w:color="auto" w:fill="auto"/>
                <w:vAlign w:val="center"/>
                <w:hideMark/>
              </w:tcPr>
            </w:tcPrChange>
          </w:tcPr>
          <w:p w14:paraId="11FF9AD5" w14:textId="61FDE925" w:rsidR="00936E38" w:rsidRPr="00936E38" w:rsidDel="000A3E8D" w:rsidRDefault="00936E38" w:rsidP="000A3E8D">
            <w:pPr>
              <w:rPr>
                <w:ins w:id="7926" w:author="Farouk Bouhafs" w:date="2023-12-21T18:48:00Z"/>
                <w:del w:id="7927" w:author="Houyem Rais" w:date="2024-02-22T15:17:00Z"/>
                <w:rFonts w:cs="Calibri"/>
                <w:sz w:val="20"/>
                <w:szCs w:val="20"/>
                <w:lang w:eastAsia="fr-FR"/>
              </w:rPr>
              <w:pPrChange w:id="7928" w:author="Houyem Rais" w:date="2024-02-22T15:17:00Z">
                <w:pPr>
                  <w:widowControl/>
                  <w:autoSpaceDE/>
                  <w:autoSpaceDN/>
                  <w:spacing w:before="0" w:after="0" w:line="240" w:lineRule="auto"/>
                </w:pPr>
              </w:pPrChange>
            </w:pPr>
            <w:ins w:id="7929" w:author="Farouk Bouhafs" w:date="2023-12-21T18:48:00Z">
              <w:del w:id="7930" w:author="Houyem Rais" w:date="2024-02-22T15:17:00Z">
                <w:r w:rsidRPr="00936E38" w:rsidDel="000A3E8D">
                  <w:rPr>
                    <w:rFonts w:cs="Calibri"/>
                    <w:sz w:val="20"/>
                    <w:szCs w:val="20"/>
                    <w:lang w:eastAsia="fr-FR"/>
                  </w:rPr>
                  <w:delText>Coût de construction</w:delText>
                </w:r>
              </w:del>
            </w:ins>
          </w:p>
        </w:tc>
        <w:tc>
          <w:tcPr>
            <w:tcW w:w="950" w:type="pct"/>
            <w:shd w:val="clear" w:color="auto" w:fill="auto"/>
            <w:vAlign w:val="center"/>
            <w:hideMark/>
            <w:tcPrChange w:id="7931" w:author="Farouk Bouhafs" w:date="2023-12-21T19:01:00Z">
              <w:tcPr>
                <w:tcW w:w="950" w:type="pct"/>
                <w:gridSpan w:val="2"/>
                <w:shd w:val="clear" w:color="auto" w:fill="auto"/>
                <w:vAlign w:val="center"/>
                <w:hideMark/>
              </w:tcPr>
            </w:tcPrChange>
          </w:tcPr>
          <w:p w14:paraId="15E3853E" w14:textId="6B081398" w:rsidR="00936E38" w:rsidRPr="00936E38" w:rsidDel="000A3E8D" w:rsidRDefault="00936E38" w:rsidP="000A3E8D">
            <w:pPr>
              <w:rPr>
                <w:ins w:id="7932" w:author="Farouk Bouhafs" w:date="2023-12-21T18:48:00Z"/>
                <w:del w:id="7933" w:author="Houyem Rais" w:date="2024-02-22T15:17:00Z"/>
                <w:rFonts w:cs="Calibri"/>
                <w:sz w:val="20"/>
                <w:szCs w:val="20"/>
                <w:lang w:eastAsia="fr-FR"/>
              </w:rPr>
              <w:pPrChange w:id="7934" w:author="Houyem Rais" w:date="2024-02-22T15:17:00Z">
                <w:pPr>
                  <w:widowControl/>
                  <w:autoSpaceDE/>
                  <w:autoSpaceDN/>
                  <w:spacing w:before="0" w:after="0" w:line="240" w:lineRule="auto"/>
                  <w:jc w:val="center"/>
                </w:pPr>
              </w:pPrChange>
            </w:pPr>
            <w:ins w:id="7935" w:author="Farouk Bouhafs" w:date="2023-12-21T18:48:00Z">
              <w:del w:id="7936" w:author="Houyem Rais" w:date="2024-02-22T15:17:00Z">
                <w:r w:rsidRPr="00936E38" w:rsidDel="000A3E8D">
                  <w:rPr>
                    <w:rFonts w:cs="Calibri"/>
                    <w:sz w:val="20"/>
                    <w:szCs w:val="20"/>
                    <w:lang w:eastAsia="fr-FR"/>
                  </w:rPr>
                  <w:delText>914,1</w:delText>
                </w:r>
              </w:del>
            </w:ins>
          </w:p>
        </w:tc>
        <w:tc>
          <w:tcPr>
            <w:tcW w:w="782" w:type="pct"/>
            <w:shd w:val="clear" w:color="auto" w:fill="auto"/>
            <w:vAlign w:val="center"/>
            <w:hideMark/>
            <w:tcPrChange w:id="7937" w:author="Farouk Bouhafs" w:date="2023-12-21T19:01:00Z">
              <w:tcPr>
                <w:tcW w:w="782" w:type="pct"/>
                <w:gridSpan w:val="2"/>
                <w:shd w:val="clear" w:color="auto" w:fill="auto"/>
                <w:vAlign w:val="center"/>
                <w:hideMark/>
              </w:tcPr>
            </w:tcPrChange>
          </w:tcPr>
          <w:p w14:paraId="547B6746" w14:textId="6E192FA0" w:rsidR="00936E38" w:rsidRPr="00936E38" w:rsidDel="000A3E8D" w:rsidRDefault="00936E38" w:rsidP="000A3E8D">
            <w:pPr>
              <w:rPr>
                <w:ins w:id="7938" w:author="Farouk Bouhafs" w:date="2023-12-21T18:48:00Z"/>
                <w:del w:id="7939" w:author="Houyem Rais" w:date="2024-02-22T15:17:00Z"/>
                <w:rFonts w:cs="Calibri"/>
                <w:sz w:val="20"/>
                <w:szCs w:val="20"/>
                <w:lang w:eastAsia="fr-FR"/>
              </w:rPr>
              <w:pPrChange w:id="7940" w:author="Houyem Rais" w:date="2024-02-22T15:17:00Z">
                <w:pPr>
                  <w:widowControl/>
                  <w:autoSpaceDE/>
                  <w:autoSpaceDN/>
                  <w:spacing w:before="0" w:after="0" w:line="240" w:lineRule="auto"/>
                  <w:jc w:val="center"/>
                </w:pPr>
              </w:pPrChange>
            </w:pPr>
            <w:ins w:id="7941" w:author="Farouk Bouhafs" w:date="2023-12-21T18:48:00Z">
              <w:del w:id="7942"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7943" w:author="Farouk Bouhafs" w:date="2023-12-21T19:01:00Z">
              <w:tcPr>
                <w:tcW w:w="849" w:type="pct"/>
                <w:gridSpan w:val="2"/>
                <w:shd w:val="clear" w:color="auto" w:fill="auto"/>
                <w:vAlign w:val="center"/>
                <w:hideMark/>
              </w:tcPr>
            </w:tcPrChange>
          </w:tcPr>
          <w:p w14:paraId="1D35DAC6" w14:textId="0AA234CB" w:rsidR="00936E38" w:rsidRPr="00936E38" w:rsidDel="000A3E8D" w:rsidRDefault="00936E38" w:rsidP="000A3E8D">
            <w:pPr>
              <w:rPr>
                <w:ins w:id="7944" w:author="Farouk Bouhafs" w:date="2023-12-21T18:48:00Z"/>
                <w:del w:id="7945" w:author="Houyem Rais" w:date="2024-02-22T15:17:00Z"/>
                <w:rFonts w:cs="Calibri"/>
                <w:sz w:val="20"/>
                <w:szCs w:val="20"/>
                <w:lang w:eastAsia="fr-FR"/>
              </w:rPr>
              <w:pPrChange w:id="7946" w:author="Houyem Rais" w:date="2024-02-22T15:17:00Z">
                <w:pPr>
                  <w:widowControl/>
                  <w:autoSpaceDE/>
                  <w:autoSpaceDN/>
                  <w:spacing w:before="0" w:after="0" w:line="240" w:lineRule="auto"/>
                  <w:jc w:val="center"/>
                </w:pPr>
              </w:pPrChange>
            </w:pPr>
            <w:ins w:id="7947" w:author="Farouk Bouhafs" w:date="2023-12-21T18:48:00Z">
              <w:del w:id="7948"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7949" w:author="Farouk Bouhafs" w:date="2023-12-21T19:01:00Z">
              <w:tcPr>
                <w:tcW w:w="765" w:type="pct"/>
                <w:gridSpan w:val="2"/>
                <w:shd w:val="clear" w:color="auto" w:fill="auto"/>
                <w:vAlign w:val="center"/>
                <w:hideMark/>
              </w:tcPr>
            </w:tcPrChange>
          </w:tcPr>
          <w:p w14:paraId="36169873" w14:textId="453B1D56" w:rsidR="00936E38" w:rsidRPr="00936E38" w:rsidDel="000A3E8D" w:rsidRDefault="00936E38" w:rsidP="000A3E8D">
            <w:pPr>
              <w:rPr>
                <w:ins w:id="7950" w:author="Farouk Bouhafs" w:date="2023-12-21T18:48:00Z"/>
                <w:del w:id="7951" w:author="Houyem Rais" w:date="2024-02-22T15:17:00Z"/>
                <w:rFonts w:cs="Calibri"/>
                <w:sz w:val="20"/>
                <w:szCs w:val="20"/>
                <w:lang w:eastAsia="fr-FR"/>
              </w:rPr>
              <w:pPrChange w:id="7952" w:author="Houyem Rais" w:date="2024-02-22T15:17:00Z">
                <w:pPr>
                  <w:widowControl/>
                  <w:autoSpaceDE/>
                  <w:autoSpaceDN/>
                  <w:spacing w:before="0" w:after="0" w:line="240" w:lineRule="auto"/>
                  <w:jc w:val="center"/>
                </w:pPr>
              </w:pPrChange>
            </w:pPr>
            <w:ins w:id="7953" w:author="Farouk Bouhafs" w:date="2023-12-21T18:48:00Z">
              <w:del w:id="7954"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7955" w:author="Farouk Bouhafs" w:date="2023-12-21T19:01:00Z">
              <w:tcPr>
                <w:tcW w:w="605" w:type="pct"/>
                <w:gridSpan w:val="2"/>
                <w:shd w:val="clear" w:color="auto" w:fill="auto"/>
                <w:vAlign w:val="center"/>
                <w:hideMark/>
              </w:tcPr>
            </w:tcPrChange>
          </w:tcPr>
          <w:p w14:paraId="1BE3484D" w14:textId="69C8B419" w:rsidR="00936E38" w:rsidRPr="00936E38" w:rsidDel="000A3E8D" w:rsidRDefault="00936E38" w:rsidP="000A3E8D">
            <w:pPr>
              <w:rPr>
                <w:ins w:id="7956" w:author="Farouk Bouhafs" w:date="2023-12-21T18:48:00Z"/>
                <w:del w:id="7957" w:author="Houyem Rais" w:date="2024-02-22T15:17:00Z"/>
                <w:rFonts w:cs="Calibri"/>
                <w:sz w:val="20"/>
                <w:szCs w:val="20"/>
                <w:lang w:eastAsia="fr-FR"/>
              </w:rPr>
              <w:pPrChange w:id="7958" w:author="Houyem Rais" w:date="2024-02-22T15:17:00Z">
                <w:pPr>
                  <w:widowControl/>
                  <w:autoSpaceDE/>
                  <w:autoSpaceDN/>
                  <w:spacing w:before="0" w:after="0" w:line="240" w:lineRule="auto"/>
                  <w:jc w:val="center"/>
                </w:pPr>
              </w:pPrChange>
            </w:pPr>
            <w:ins w:id="7959" w:author="Farouk Bouhafs" w:date="2023-12-21T18:48:00Z">
              <w:del w:id="7960" w:author="Houyem Rais" w:date="2024-02-22T15:17:00Z">
                <w:r w:rsidRPr="00936E38" w:rsidDel="000A3E8D">
                  <w:rPr>
                    <w:rFonts w:cs="Calibri"/>
                    <w:sz w:val="20"/>
                    <w:szCs w:val="20"/>
                    <w:lang w:eastAsia="fr-FR"/>
                  </w:rPr>
                  <w:delText>914,1</w:delText>
                </w:r>
              </w:del>
            </w:ins>
          </w:p>
        </w:tc>
      </w:tr>
      <w:tr w:rsidR="00936E38" w:rsidRPr="00936E38" w:rsidDel="000A3E8D" w14:paraId="385FD688" w14:textId="2B3A1990" w:rsidTr="00B7019E">
        <w:tblPrEx>
          <w:tblPrExChange w:id="7961"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7962" w:author="Farouk Bouhafs" w:date="2023-12-21T18:48:00Z"/>
          <w:del w:id="7963" w:author="Houyem Rais" w:date="2024-02-22T15:17:00Z"/>
          <w:trPrChange w:id="7964" w:author="Farouk Bouhafs" w:date="2023-12-21T19:01:00Z">
            <w:trPr>
              <w:trHeight w:val="270"/>
            </w:trPr>
          </w:trPrChange>
        </w:trPr>
        <w:tc>
          <w:tcPr>
            <w:tcW w:w="1049" w:type="pct"/>
            <w:vMerge/>
            <w:vAlign w:val="center"/>
            <w:hideMark/>
            <w:tcPrChange w:id="7965" w:author="Farouk Bouhafs" w:date="2023-12-21T19:01:00Z">
              <w:tcPr>
                <w:tcW w:w="1050" w:type="pct"/>
                <w:gridSpan w:val="2"/>
                <w:vMerge/>
                <w:vAlign w:val="center"/>
                <w:hideMark/>
              </w:tcPr>
            </w:tcPrChange>
          </w:tcPr>
          <w:p w14:paraId="74F4C5B0" w14:textId="7248ACFA" w:rsidR="00936E38" w:rsidRPr="00936E38" w:rsidDel="000A3E8D" w:rsidRDefault="00936E38" w:rsidP="000A3E8D">
            <w:pPr>
              <w:rPr>
                <w:ins w:id="7966" w:author="Farouk Bouhafs" w:date="2023-12-21T18:48:00Z"/>
                <w:del w:id="7967" w:author="Houyem Rais" w:date="2024-02-22T15:17:00Z"/>
                <w:rFonts w:cs="Calibri"/>
                <w:sz w:val="20"/>
                <w:szCs w:val="20"/>
                <w:lang w:eastAsia="fr-FR"/>
              </w:rPr>
              <w:pPrChange w:id="7968"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7969" w:author="Farouk Bouhafs" w:date="2023-12-21T19:01:00Z">
              <w:tcPr>
                <w:tcW w:w="950" w:type="pct"/>
                <w:gridSpan w:val="2"/>
                <w:shd w:val="clear" w:color="auto" w:fill="auto"/>
                <w:vAlign w:val="center"/>
                <w:hideMark/>
              </w:tcPr>
            </w:tcPrChange>
          </w:tcPr>
          <w:p w14:paraId="6D50F170" w14:textId="2CC80501" w:rsidR="00936E38" w:rsidRPr="00936E38" w:rsidDel="000A3E8D" w:rsidRDefault="00936E38" w:rsidP="000A3E8D">
            <w:pPr>
              <w:rPr>
                <w:ins w:id="7970" w:author="Farouk Bouhafs" w:date="2023-12-21T18:48:00Z"/>
                <w:del w:id="7971" w:author="Houyem Rais" w:date="2024-02-22T15:17:00Z"/>
                <w:rFonts w:cs="Calibri"/>
                <w:i/>
                <w:iCs/>
                <w:sz w:val="20"/>
                <w:szCs w:val="20"/>
                <w:lang w:eastAsia="fr-FR"/>
              </w:rPr>
              <w:pPrChange w:id="7972" w:author="Houyem Rais" w:date="2024-02-22T15:17:00Z">
                <w:pPr>
                  <w:widowControl/>
                  <w:autoSpaceDE/>
                  <w:autoSpaceDN/>
                  <w:spacing w:before="0" w:after="0" w:line="240" w:lineRule="auto"/>
                  <w:jc w:val="center"/>
                </w:pPr>
              </w:pPrChange>
            </w:pPr>
            <w:ins w:id="7973" w:author="Farouk Bouhafs" w:date="2023-12-21T18:48:00Z">
              <w:del w:id="7974" w:author="Houyem Rais" w:date="2024-02-22T15:17:00Z">
                <w:r w:rsidRPr="00936E38" w:rsidDel="000A3E8D">
                  <w:rPr>
                    <w:rFonts w:cs="Calibri"/>
                    <w:i/>
                    <w:iCs/>
                    <w:sz w:val="20"/>
                    <w:szCs w:val="20"/>
                    <w:lang w:eastAsia="fr-FR"/>
                  </w:rPr>
                  <w:delText>96,5%</w:delText>
                </w:r>
              </w:del>
            </w:ins>
          </w:p>
        </w:tc>
        <w:tc>
          <w:tcPr>
            <w:tcW w:w="782" w:type="pct"/>
            <w:shd w:val="clear" w:color="auto" w:fill="auto"/>
            <w:vAlign w:val="center"/>
            <w:hideMark/>
            <w:tcPrChange w:id="7975" w:author="Farouk Bouhafs" w:date="2023-12-21T19:01:00Z">
              <w:tcPr>
                <w:tcW w:w="782" w:type="pct"/>
                <w:gridSpan w:val="2"/>
                <w:shd w:val="clear" w:color="auto" w:fill="auto"/>
                <w:vAlign w:val="center"/>
                <w:hideMark/>
              </w:tcPr>
            </w:tcPrChange>
          </w:tcPr>
          <w:p w14:paraId="554B434E" w14:textId="6AB03EE6" w:rsidR="00936E38" w:rsidRPr="00936E38" w:rsidDel="000A3E8D" w:rsidRDefault="00936E38" w:rsidP="000A3E8D">
            <w:pPr>
              <w:rPr>
                <w:ins w:id="7976" w:author="Farouk Bouhafs" w:date="2023-12-21T18:48:00Z"/>
                <w:del w:id="7977" w:author="Houyem Rais" w:date="2024-02-22T15:17:00Z"/>
                <w:rFonts w:cs="Calibri"/>
                <w:i/>
                <w:iCs/>
                <w:sz w:val="20"/>
                <w:szCs w:val="20"/>
                <w:lang w:eastAsia="fr-FR"/>
              </w:rPr>
              <w:pPrChange w:id="7978" w:author="Houyem Rais" w:date="2024-02-22T15:17:00Z">
                <w:pPr>
                  <w:widowControl/>
                  <w:autoSpaceDE/>
                  <w:autoSpaceDN/>
                  <w:spacing w:before="0" w:after="0" w:line="240" w:lineRule="auto"/>
                  <w:jc w:val="center"/>
                </w:pPr>
              </w:pPrChange>
            </w:pPr>
            <w:ins w:id="7979" w:author="Farouk Bouhafs" w:date="2023-12-21T18:48:00Z">
              <w:del w:id="7980"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7981" w:author="Farouk Bouhafs" w:date="2023-12-21T19:01:00Z">
              <w:tcPr>
                <w:tcW w:w="849" w:type="pct"/>
                <w:gridSpan w:val="2"/>
                <w:shd w:val="clear" w:color="auto" w:fill="auto"/>
                <w:vAlign w:val="center"/>
                <w:hideMark/>
              </w:tcPr>
            </w:tcPrChange>
          </w:tcPr>
          <w:p w14:paraId="4361FDA6" w14:textId="29924029" w:rsidR="00936E38" w:rsidRPr="00936E38" w:rsidDel="000A3E8D" w:rsidRDefault="00936E38" w:rsidP="000A3E8D">
            <w:pPr>
              <w:rPr>
                <w:ins w:id="7982" w:author="Farouk Bouhafs" w:date="2023-12-21T18:48:00Z"/>
                <w:del w:id="7983" w:author="Houyem Rais" w:date="2024-02-22T15:17:00Z"/>
                <w:rFonts w:cs="Calibri"/>
                <w:i/>
                <w:iCs/>
                <w:sz w:val="20"/>
                <w:szCs w:val="20"/>
                <w:lang w:eastAsia="fr-FR"/>
              </w:rPr>
              <w:pPrChange w:id="7984" w:author="Houyem Rais" w:date="2024-02-22T15:17:00Z">
                <w:pPr>
                  <w:widowControl/>
                  <w:autoSpaceDE/>
                  <w:autoSpaceDN/>
                  <w:spacing w:before="0" w:after="0" w:line="240" w:lineRule="auto"/>
                  <w:jc w:val="center"/>
                </w:pPr>
              </w:pPrChange>
            </w:pPr>
            <w:ins w:id="7985" w:author="Farouk Bouhafs" w:date="2023-12-21T18:48:00Z">
              <w:del w:id="7986" w:author="Houyem Rais" w:date="2024-02-22T15:17:00Z">
                <w:r w:rsidRPr="00936E38" w:rsidDel="000A3E8D">
                  <w:rPr>
                    <w:rFonts w:cs="Calibri"/>
                    <w:i/>
                    <w:iCs/>
                    <w:sz w:val="20"/>
                    <w:szCs w:val="20"/>
                    <w:lang w:eastAsia="fr-FR"/>
                  </w:rPr>
                  <w:delText>0,0%</w:delText>
                </w:r>
              </w:del>
            </w:ins>
          </w:p>
        </w:tc>
        <w:tc>
          <w:tcPr>
            <w:tcW w:w="765" w:type="pct"/>
            <w:shd w:val="clear" w:color="auto" w:fill="auto"/>
            <w:vAlign w:val="center"/>
            <w:hideMark/>
            <w:tcPrChange w:id="7987" w:author="Farouk Bouhafs" w:date="2023-12-21T19:01:00Z">
              <w:tcPr>
                <w:tcW w:w="765" w:type="pct"/>
                <w:gridSpan w:val="2"/>
                <w:shd w:val="clear" w:color="auto" w:fill="auto"/>
                <w:vAlign w:val="center"/>
                <w:hideMark/>
              </w:tcPr>
            </w:tcPrChange>
          </w:tcPr>
          <w:p w14:paraId="214C9BE1" w14:textId="1E92B296" w:rsidR="00936E38" w:rsidRPr="00936E38" w:rsidDel="000A3E8D" w:rsidRDefault="00936E38" w:rsidP="000A3E8D">
            <w:pPr>
              <w:rPr>
                <w:ins w:id="7988" w:author="Farouk Bouhafs" w:date="2023-12-21T18:48:00Z"/>
                <w:del w:id="7989" w:author="Houyem Rais" w:date="2024-02-22T15:17:00Z"/>
                <w:rFonts w:cs="Calibri"/>
                <w:i/>
                <w:iCs/>
                <w:sz w:val="20"/>
                <w:szCs w:val="20"/>
                <w:lang w:eastAsia="fr-FR"/>
              </w:rPr>
              <w:pPrChange w:id="7990" w:author="Houyem Rais" w:date="2024-02-22T15:17:00Z">
                <w:pPr>
                  <w:widowControl/>
                  <w:autoSpaceDE/>
                  <w:autoSpaceDN/>
                  <w:spacing w:before="0" w:after="0" w:line="240" w:lineRule="auto"/>
                  <w:jc w:val="center"/>
                </w:pPr>
              </w:pPrChange>
            </w:pPr>
            <w:ins w:id="7991" w:author="Farouk Bouhafs" w:date="2023-12-21T18:48:00Z">
              <w:del w:id="7992" w:author="Houyem Rais" w:date="2024-02-22T15:17:00Z">
                <w:r w:rsidRPr="00936E38" w:rsidDel="000A3E8D">
                  <w:rPr>
                    <w:rFonts w:cs="Calibri"/>
                    <w:i/>
                    <w:iCs/>
                    <w:sz w:val="20"/>
                    <w:szCs w:val="20"/>
                    <w:lang w:eastAsia="fr-FR"/>
                  </w:rPr>
                  <w:delText>0,0%</w:delText>
                </w:r>
              </w:del>
            </w:ins>
          </w:p>
        </w:tc>
        <w:tc>
          <w:tcPr>
            <w:tcW w:w="604" w:type="pct"/>
            <w:shd w:val="clear" w:color="auto" w:fill="auto"/>
            <w:vAlign w:val="center"/>
            <w:hideMark/>
            <w:tcPrChange w:id="7993" w:author="Farouk Bouhafs" w:date="2023-12-21T19:01:00Z">
              <w:tcPr>
                <w:tcW w:w="605" w:type="pct"/>
                <w:gridSpan w:val="2"/>
                <w:shd w:val="clear" w:color="auto" w:fill="auto"/>
                <w:vAlign w:val="center"/>
                <w:hideMark/>
              </w:tcPr>
            </w:tcPrChange>
          </w:tcPr>
          <w:p w14:paraId="1304C0A9" w14:textId="4CF9EE5C" w:rsidR="00936E38" w:rsidRPr="00936E38" w:rsidDel="000A3E8D" w:rsidRDefault="00936E38" w:rsidP="000A3E8D">
            <w:pPr>
              <w:rPr>
                <w:ins w:id="7994" w:author="Farouk Bouhafs" w:date="2023-12-21T18:48:00Z"/>
                <w:del w:id="7995" w:author="Houyem Rais" w:date="2024-02-22T15:17:00Z"/>
                <w:rFonts w:cs="Calibri"/>
                <w:i/>
                <w:iCs/>
                <w:sz w:val="20"/>
                <w:szCs w:val="20"/>
                <w:lang w:eastAsia="fr-FR"/>
              </w:rPr>
              <w:pPrChange w:id="7996" w:author="Houyem Rais" w:date="2024-02-22T15:17:00Z">
                <w:pPr>
                  <w:widowControl/>
                  <w:autoSpaceDE/>
                  <w:autoSpaceDN/>
                  <w:spacing w:before="0" w:after="0" w:line="240" w:lineRule="auto"/>
                  <w:jc w:val="center"/>
                </w:pPr>
              </w:pPrChange>
            </w:pPr>
            <w:ins w:id="7997" w:author="Farouk Bouhafs" w:date="2023-12-21T18:48:00Z">
              <w:del w:id="7998" w:author="Houyem Rais" w:date="2024-02-22T15:17:00Z">
                <w:r w:rsidRPr="00936E38" w:rsidDel="000A3E8D">
                  <w:rPr>
                    <w:rFonts w:cs="Calibri"/>
                    <w:i/>
                    <w:iCs/>
                    <w:sz w:val="20"/>
                    <w:szCs w:val="20"/>
                    <w:lang w:eastAsia="fr-FR"/>
                  </w:rPr>
                  <w:delText>94,0%</w:delText>
                </w:r>
              </w:del>
            </w:ins>
          </w:p>
        </w:tc>
      </w:tr>
      <w:tr w:rsidR="00936E38" w:rsidRPr="00936E38" w:rsidDel="000A3E8D" w14:paraId="76767BA0" w14:textId="638D96B5" w:rsidTr="00B7019E">
        <w:tblPrEx>
          <w:tblPrExChange w:id="7999"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8000" w:author="Farouk Bouhafs" w:date="2023-12-21T18:48:00Z"/>
          <w:del w:id="8001" w:author="Houyem Rais" w:date="2024-02-22T15:17:00Z"/>
          <w:trPrChange w:id="8002" w:author="Farouk Bouhafs" w:date="2023-12-21T19:01:00Z">
            <w:trPr>
              <w:trHeight w:val="263"/>
            </w:trPr>
          </w:trPrChange>
        </w:trPr>
        <w:tc>
          <w:tcPr>
            <w:tcW w:w="1049" w:type="pct"/>
            <w:vMerge w:val="restart"/>
            <w:shd w:val="clear" w:color="auto" w:fill="auto"/>
            <w:vAlign w:val="center"/>
            <w:hideMark/>
            <w:tcPrChange w:id="8003" w:author="Farouk Bouhafs" w:date="2023-12-21T19:01:00Z">
              <w:tcPr>
                <w:tcW w:w="1050" w:type="pct"/>
                <w:gridSpan w:val="2"/>
                <w:vMerge w:val="restart"/>
                <w:shd w:val="clear" w:color="auto" w:fill="auto"/>
                <w:vAlign w:val="center"/>
                <w:hideMark/>
              </w:tcPr>
            </w:tcPrChange>
          </w:tcPr>
          <w:p w14:paraId="4FB5EFA7" w14:textId="0C2F810C" w:rsidR="00936E38" w:rsidRPr="00936E38" w:rsidDel="000A3E8D" w:rsidRDefault="00936E38" w:rsidP="000A3E8D">
            <w:pPr>
              <w:rPr>
                <w:ins w:id="8004" w:author="Farouk Bouhafs" w:date="2023-12-21T18:48:00Z"/>
                <w:del w:id="8005" w:author="Houyem Rais" w:date="2024-02-22T15:17:00Z"/>
                <w:rFonts w:cs="Calibri"/>
                <w:sz w:val="20"/>
                <w:szCs w:val="20"/>
                <w:lang w:eastAsia="fr-FR"/>
              </w:rPr>
              <w:pPrChange w:id="8006" w:author="Houyem Rais" w:date="2024-02-22T15:17:00Z">
                <w:pPr>
                  <w:widowControl/>
                  <w:autoSpaceDE/>
                  <w:autoSpaceDN/>
                  <w:spacing w:before="0" w:after="0" w:line="240" w:lineRule="auto"/>
                </w:pPr>
              </w:pPrChange>
            </w:pPr>
            <w:ins w:id="8007" w:author="Farouk Bouhafs" w:date="2023-12-21T18:48:00Z">
              <w:del w:id="8008" w:author="Houyem Rais" w:date="2024-02-22T15:17:00Z">
                <w:r w:rsidRPr="00936E38" w:rsidDel="000A3E8D">
                  <w:rPr>
                    <w:rFonts w:cs="Calibri"/>
                    <w:sz w:val="20"/>
                    <w:szCs w:val="20"/>
                    <w:lang w:eastAsia="fr-FR"/>
                  </w:rPr>
                  <w:delText>Subvention vers partenaire privé</w:delText>
                </w:r>
              </w:del>
            </w:ins>
          </w:p>
        </w:tc>
        <w:tc>
          <w:tcPr>
            <w:tcW w:w="950" w:type="pct"/>
            <w:shd w:val="clear" w:color="auto" w:fill="auto"/>
            <w:vAlign w:val="center"/>
            <w:hideMark/>
            <w:tcPrChange w:id="8009" w:author="Farouk Bouhafs" w:date="2023-12-21T19:01:00Z">
              <w:tcPr>
                <w:tcW w:w="950" w:type="pct"/>
                <w:gridSpan w:val="2"/>
                <w:shd w:val="clear" w:color="auto" w:fill="auto"/>
                <w:vAlign w:val="center"/>
                <w:hideMark/>
              </w:tcPr>
            </w:tcPrChange>
          </w:tcPr>
          <w:p w14:paraId="11B7C81E" w14:textId="775320BE" w:rsidR="00936E38" w:rsidRPr="00936E38" w:rsidDel="000A3E8D" w:rsidRDefault="00936E38" w:rsidP="000A3E8D">
            <w:pPr>
              <w:rPr>
                <w:ins w:id="8010" w:author="Farouk Bouhafs" w:date="2023-12-21T18:48:00Z"/>
                <w:del w:id="8011" w:author="Houyem Rais" w:date="2024-02-22T15:17:00Z"/>
                <w:rFonts w:cs="Calibri"/>
                <w:sz w:val="20"/>
                <w:szCs w:val="20"/>
                <w:lang w:eastAsia="fr-FR"/>
              </w:rPr>
              <w:pPrChange w:id="8012" w:author="Houyem Rais" w:date="2024-02-22T15:17:00Z">
                <w:pPr>
                  <w:widowControl/>
                  <w:autoSpaceDE/>
                  <w:autoSpaceDN/>
                  <w:spacing w:before="0" w:after="0" w:line="240" w:lineRule="auto"/>
                  <w:jc w:val="center"/>
                </w:pPr>
              </w:pPrChange>
            </w:pPr>
            <w:ins w:id="8013" w:author="Farouk Bouhafs" w:date="2023-12-21T18:48:00Z">
              <w:del w:id="8014"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8015" w:author="Farouk Bouhafs" w:date="2023-12-21T19:01:00Z">
              <w:tcPr>
                <w:tcW w:w="782" w:type="pct"/>
                <w:gridSpan w:val="2"/>
                <w:shd w:val="clear" w:color="auto" w:fill="auto"/>
                <w:vAlign w:val="center"/>
                <w:hideMark/>
              </w:tcPr>
            </w:tcPrChange>
          </w:tcPr>
          <w:p w14:paraId="5284D055" w14:textId="0C7440B0" w:rsidR="00936E38" w:rsidRPr="00936E38" w:rsidDel="000A3E8D" w:rsidRDefault="00936E38" w:rsidP="000A3E8D">
            <w:pPr>
              <w:rPr>
                <w:ins w:id="8016" w:author="Farouk Bouhafs" w:date="2023-12-21T18:48:00Z"/>
                <w:del w:id="8017" w:author="Houyem Rais" w:date="2024-02-22T15:17:00Z"/>
                <w:rFonts w:cs="Calibri"/>
                <w:sz w:val="20"/>
                <w:szCs w:val="20"/>
                <w:lang w:eastAsia="fr-FR"/>
              </w:rPr>
              <w:pPrChange w:id="8018" w:author="Houyem Rais" w:date="2024-02-22T15:17:00Z">
                <w:pPr>
                  <w:widowControl/>
                  <w:autoSpaceDE/>
                  <w:autoSpaceDN/>
                  <w:spacing w:before="0" w:after="0" w:line="240" w:lineRule="auto"/>
                  <w:jc w:val="center"/>
                </w:pPr>
              </w:pPrChange>
            </w:pPr>
            <w:ins w:id="8019" w:author="Farouk Bouhafs" w:date="2023-12-21T18:48:00Z">
              <w:del w:id="8020"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021" w:author="Farouk Bouhafs" w:date="2023-12-21T19:01:00Z">
              <w:tcPr>
                <w:tcW w:w="849" w:type="pct"/>
                <w:gridSpan w:val="2"/>
                <w:shd w:val="clear" w:color="auto" w:fill="auto"/>
                <w:vAlign w:val="center"/>
                <w:hideMark/>
              </w:tcPr>
            </w:tcPrChange>
          </w:tcPr>
          <w:p w14:paraId="4C3937E0" w14:textId="2050738D" w:rsidR="00936E38" w:rsidRPr="00936E38" w:rsidDel="000A3E8D" w:rsidRDefault="00936E38" w:rsidP="000A3E8D">
            <w:pPr>
              <w:rPr>
                <w:ins w:id="8022" w:author="Farouk Bouhafs" w:date="2023-12-21T18:48:00Z"/>
                <w:del w:id="8023" w:author="Houyem Rais" w:date="2024-02-22T15:17:00Z"/>
                <w:rFonts w:cs="Calibri"/>
                <w:sz w:val="20"/>
                <w:szCs w:val="20"/>
                <w:lang w:eastAsia="fr-FR"/>
              </w:rPr>
              <w:pPrChange w:id="8024" w:author="Houyem Rais" w:date="2024-02-22T15:17:00Z">
                <w:pPr>
                  <w:widowControl/>
                  <w:autoSpaceDE/>
                  <w:autoSpaceDN/>
                  <w:spacing w:before="0" w:after="0" w:line="240" w:lineRule="auto"/>
                  <w:jc w:val="center"/>
                </w:pPr>
              </w:pPrChange>
            </w:pPr>
            <w:ins w:id="8025" w:author="Farouk Bouhafs" w:date="2023-12-21T18:48:00Z">
              <w:del w:id="8026" w:author="Houyem Rais" w:date="2024-02-22T15:17:00Z">
                <w:r w:rsidRPr="00936E38" w:rsidDel="000A3E8D">
                  <w:rPr>
                    <w:rFonts w:cs="Calibri"/>
                    <w:sz w:val="20"/>
                    <w:szCs w:val="20"/>
                    <w:lang w:eastAsia="fr-FR"/>
                  </w:rPr>
                  <w:delText>1015,7</w:delText>
                </w:r>
              </w:del>
            </w:ins>
          </w:p>
        </w:tc>
        <w:tc>
          <w:tcPr>
            <w:tcW w:w="765" w:type="pct"/>
            <w:shd w:val="clear" w:color="auto" w:fill="auto"/>
            <w:vAlign w:val="center"/>
            <w:hideMark/>
            <w:tcPrChange w:id="8027" w:author="Farouk Bouhafs" w:date="2023-12-21T19:01:00Z">
              <w:tcPr>
                <w:tcW w:w="765" w:type="pct"/>
                <w:gridSpan w:val="2"/>
                <w:shd w:val="clear" w:color="auto" w:fill="auto"/>
                <w:vAlign w:val="center"/>
                <w:hideMark/>
              </w:tcPr>
            </w:tcPrChange>
          </w:tcPr>
          <w:p w14:paraId="4A2174E6" w14:textId="10B828A3" w:rsidR="00936E38" w:rsidRPr="00936E38" w:rsidDel="000A3E8D" w:rsidRDefault="00936E38" w:rsidP="000A3E8D">
            <w:pPr>
              <w:rPr>
                <w:ins w:id="8028" w:author="Farouk Bouhafs" w:date="2023-12-21T18:48:00Z"/>
                <w:del w:id="8029" w:author="Houyem Rais" w:date="2024-02-22T15:17:00Z"/>
                <w:rFonts w:cs="Calibri"/>
                <w:sz w:val="20"/>
                <w:szCs w:val="20"/>
                <w:lang w:eastAsia="fr-FR"/>
              </w:rPr>
              <w:pPrChange w:id="8030" w:author="Houyem Rais" w:date="2024-02-22T15:17:00Z">
                <w:pPr>
                  <w:widowControl/>
                  <w:autoSpaceDE/>
                  <w:autoSpaceDN/>
                  <w:spacing w:before="0" w:after="0" w:line="240" w:lineRule="auto"/>
                  <w:jc w:val="center"/>
                </w:pPr>
              </w:pPrChange>
            </w:pPr>
            <w:ins w:id="8031" w:author="Farouk Bouhafs" w:date="2023-12-21T18:48:00Z">
              <w:del w:id="8032"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8033" w:author="Farouk Bouhafs" w:date="2023-12-21T19:01:00Z">
              <w:tcPr>
                <w:tcW w:w="605" w:type="pct"/>
                <w:gridSpan w:val="2"/>
                <w:shd w:val="clear" w:color="auto" w:fill="auto"/>
                <w:vAlign w:val="center"/>
                <w:hideMark/>
              </w:tcPr>
            </w:tcPrChange>
          </w:tcPr>
          <w:p w14:paraId="008E844F" w14:textId="69C2719D" w:rsidR="00936E38" w:rsidRPr="00936E38" w:rsidDel="000A3E8D" w:rsidRDefault="00936E38" w:rsidP="000A3E8D">
            <w:pPr>
              <w:rPr>
                <w:ins w:id="8034" w:author="Farouk Bouhafs" w:date="2023-12-21T18:48:00Z"/>
                <w:del w:id="8035" w:author="Houyem Rais" w:date="2024-02-22T15:17:00Z"/>
                <w:rFonts w:cs="Calibri"/>
                <w:sz w:val="20"/>
                <w:szCs w:val="20"/>
                <w:lang w:eastAsia="fr-FR"/>
              </w:rPr>
              <w:pPrChange w:id="8036" w:author="Houyem Rais" w:date="2024-02-22T15:17:00Z">
                <w:pPr>
                  <w:widowControl/>
                  <w:autoSpaceDE/>
                  <w:autoSpaceDN/>
                  <w:spacing w:before="0" w:after="0" w:line="240" w:lineRule="auto"/>
                  <w:jc w:val="center"/>
                </w:pPr>
              </w:pPrChange>
            </w:pPr>
            <w:ins w:id="8037" w:author="Farouk Bouhafs" w:date="2023-12-21T18:48:00Z">
              <w:del w:id="8038" w:author="Houyem Rais" w:date="2024-02-22T15:17:00Z">
                <w:r w:rsidRPr="00936E38" w:rsidDel="000A3E8D">
                  <w:rPr>
                    <w:rFonts w:cs="Calibri"/>
                    <w:sz w:val="20"/>
                    <w:szCs w:val="20"/>
                    <w:lang w:eastAsia="fr-FR"/>
                  </w:rPr>
                  <w:delText>0,0</w:delText>
                </w:r>
              </w:del>
            </w:ins>
          </w:p>
        </w:tc>
      </w:tr>
      <w:tr w:rsidR="00936E38" w:rsidRPr="00936E38" w:rsidDel="000A3E8D" w14:paraId="0387B24F" w14:textId="107CF33B" w:rsidTr="00B7019E">
        <w:tblPrEx>
          <w:tblPrExChange w:id="8039"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8040" w:author="Farouk Bouhafs" w:date="2023-12-21T18:48:00Z"/>
          <w:del w:id="8041" w:author="Houyem Rais" w:date="2024-02-22T15:17:00Z"/>
          <w:trPrChange w:id="8042" w:author="Farouk Bouhafs" w:date="2023-12-21T19:01:00Z">
            <w:trPr>
              <w:trHeight w:val="270"/>
            </w:trPr>
          </w:trPrChange>
        </w:trPr>
        <w:tc>
          <w:tcPr>
            <w:tcW w:w="1049" w:type="pct"/>
            <w:vMerge/>
            <w:vAlign w:val="center"/>
            <w:hideMark/>
            <w:tcPrChange w:id="8043" w:author="Farouk Bouhafs" w:date="2023-12-21T19:01:00Z">
              <w:tcPr>
                <w:tcW w:w="1050" w:type="pct"/>
                <w:gridSpan w:val="2"/>
                <w:vMerge/>
                <w:vAlign w:val="center"/>
                <w:hideMark/>
              </w:tcPr>
            </w:tcPrChange>
          </w:tcPr>
          <w:p w14:paraId="3A719A6B" w14:textId="49DB9590" w:rsidR="00936E38" w:rsidRPr="00936E38" w:rsidDel="000A3E8D" w:rsidRDefault="00936E38" w:rsidP="000A3E8D">
            <w:pPr>
              <w:rPr>
                <w:ins w:id="8044" w:author="Farouk Bouhafs" w:date="2023-12-21T18:48:00Z"/>
                <w:del w:id="8045" w:author="Houyem Rais" w:date="2024-02-22T15:17:00Z"/>
                <w:rFonts w:cs="Calibri"/>
                <w:sz w:val="20"/>
                <w:szCs w:val="20"/>
                <w:lang w:eastAsia="fr-FR"/>
              </w:rPr>
              <w:pPrChange w:id="8046"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8047" w:author="Farouk Bouhafs" w:date="2023-12-21T19:01:00Z">
              <w:tcPr>
                <w:tcW w:w="950" w:type="pct"/>
                <w:gridSpan w:val="2"/>
                <w:shd w:val="clear" w:color="auto" w:fill="auto"/>
                <w:vAlign w:val="center"/>
                <w:hideMark/>
              </w:tcPr>
            </w:tcPrChange>
          </w:tcPr>
          <w:p w14:paraId="333DD277" w14:textId="5ADE1F7B" w:rsidR="00936E38" w:rsidRPr="00936E38" w:rsidDel="000A3E8D" w:rsidRDefault="00936E38" w:rsidP="000A3E8D">
            <w:pPr>
              <w:rPr>
                <w:ins w:id="8048" w:author="Farouk Bouhafs" w:date="2023-12-21T18:48:00Z"/>
                <w:del w:id="8049" w:author="Houyem Rais" w:date="2024-02-22T15:17:00Z"/>
                <w:rFonts w:cs="Calibri"/>
                <w:i/>
                <w:iCs/>
                <w:sz w:val="20"/>
                <w:szCs w:val="20"/>
                <w:lang w:eastAsia="fr-FR"/>
              </w:rPr>
              <w:pPrChange w:id="8050" w:author="Houyem Rais" w:date="2024-02-22T15:17:00Z">
                <w:pPr>
                  <w:widowControl/>
                  <w:autoSpaceDE/>
                  <w:autoSpaceDN/>
                  <w:spacing w:before="0" w:after="0" w:line="240" w:lineRule="auto"/>
                  <w:jc w:val="center"/>
                </w:pPr>
              </w:pPrChange>
            </w:pPr>
            <w:ins w:id="8051" w:author="Farouk Bouhafs" w:date="2023-12-21T18:48:00Z">
              <w:del w:id="8052"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8053" w:author="Farouk Bouhafs" w:date="2023-12-21T19:01:00Z">
              <w:tcPr>
                <w:tcW w:w="782" w:type="pct"/>
                <w:gridSpan w:val="2"/>
                <w:shd w:val="clear" w:color="auto" w:fill="auto"/>
                <w:vAlign w:val="center"/>
                <w:hideMark/>
              </w:tcPr>
            </w:tcPrChange>
          </w:tcPr>
          <w:p w14:paraId="65BFDFAB" w14:textId="13EF9D65" w:rsidR="00936E38" w:rsidRPr="00936E38" w:rsidDel="000A3E8D" w:rsidRDefault="00936E38" w:rsidP="000A3E8D">
            <w:pPr>
              <w:rPr>
                <w:ins w:id="8054" w:author="Farouk Bouhafs" w:date="2023-12-21T18:48:00Z"/>
                <w:del w:id="8055" w:author="Houyem Rais" w:date="2024-02-22T15:17:00Z"/>
                <w:rFonts w:cs="Calibri"/>
                <w:i/>
                <w:iCs/>
                <w:sz w:val="20"/>
                <w:szCs w:val="20"/>
                <w:lang w:eastAsia="fr-FR"/>
              </w:rPr>
              <w:pPrChange w:id="8056" w:author="Houyem Rais" w:date="2024-02-22T15:17:00Z">
                <w:pPr>
                  <w:widowControl/>
                  <w:autoSpaceDE/>
                  <w:autoSpaceDN/>
                  <w:spacing w:before="0" w:after="0" w:line="240" w:lineRule="auto"/>
                  <w:jc w:val="center"/>
                </w:pPr>
              </w:pPrChange>
            </w:pPr>
            <w:ins w:id="8057" w:author="Farouk Bouhafs" w:date="2023-12-21T18:48:00Z">
              <w:del w:id="8058"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8059" w:author="Farouk Bouhafs" w:date="2023-12-21T19:01:00Z">
              <w:tcPr>
                <w:tcW w:w="849" w:type="pct"/>
                <w:gridSpan w:val="2"/>
                <w:shd w:val="clear" w:color="auto" w:fill="auto"/>
                <w:vAlign w:val="center"/>
                <w:hideMark/>
              </w:tcPr>
            </w:tcPrChange>
          </w:tcPr>
          <w:p w14:paraId="0CF4850E" w14:textId="45D173DF" w:rsidR="00936E38" w:rsidRPr="00936E38" w:rsidDel="000A3E8D" w:rsidRDefault="00936E38" w:rsidP="000A3E8D">
            <w:pPr>
              <w:rPr>
                <w:ins w:id="8060" w:author="Farouk Bouhafs" w:date="2023-12-21T18:48:00Z"/>
                <w:del w:id="8061" w:author="Houyem Rais" w:date="2024-02-22T15:17:00Z"/>
                <w:rFonts w:cs="Calibri"/>
                <w:i/>
                <w:iCs/>
                <w:sz w:val="20"/>
                <w:szCs w:val="20"/>
                <w:lang w:eastAsia="fr-FR"/>
              </w:rPr>
              <w:pPrChange w:id="8062" w:author="Houyem Rais" w:date="2024-02-22T15:17:00Z">
                <w:pPr>
                  <w:widowControl/>
                  <w:autoSpaceDE/>
                  <w:autoSpaceDN/>
                  <w:spacing w:before="0" w:after="0" w:line="240" w:lineRule="auto"/>
                  <w:jc w:val="center"/>
                </w:pPr>
              </w:pPrChange>
            </w:pPr>
            <w:ins w:id="8063" w:author="Farouk Bouhafs" w:date="2023-12-21T18:48:00Z">
              <w:del w:id="8064" w:author="Houyem Rais" w:date="2024-02-22T15:17:00Z">
                <w:r w:rsidRPr="00936E38" w:rsidDel="000A3E8D">
                  <w:rPr>
                    <w:rFonts w:cs="Calibri"/>
                    <w:i/>
                    <w:iCs/>
                    <w:sz w:val="20"/>
                    <w:szCs w:val="20"/>
                    <w:lang w:eastAsia="fr-FR"/>
                  </w:rPr>
                  <w:delText>95,4%</w:delText>
                </w:r>
              </w:del>
            </w:ins>
          </w:p>
        </w:tc>
        <w:tc>
          <w:tcPr>
            <w:tcW w:w="765" w:type="pct"/>
            <w:shd w:val="clear" w:color="auto" w:fill="auto"/>
            <w:vAlign w:val="center"/>
            <w:hideMark/>
            <w:tcPrChange w:id="8065" w:author="Farouk Bouhafs" w:date="2023-12-21T19:01:00Z">
              <w:tcPr>
                <w:tcW w:w="765" w:type="pct"/>
                <w:gridSpan w:val="2"/>
                <w:shd w:val="clear" w:color="auto" w:fill="auto"/>
                <w:vAlign w:val="center"/>
                <w:hideMark/>
              </w:tcPr>
            </w:tcPrChange>
          </w:tcPr>
          <w:p w14:paraId="1BA12D13" w14:textId="1AF84A27" w:rsidR="00936E38" w:rsidRPr="00936E38" w:rsidDel="000A3E8D" w:rsidRDefault="00936E38" w:rsidP="000A3E8D">
            <w:pPr>
              <w:rPr>
                <w:ins w:id="8066" w:author="Farouk Bouhafs" w:date="2023-12-21T18:48:00Z"/>
                <w:del w:id="8067" w:author="Houyem Rais" w:date="2024-02-22T15:17:00Z"/>
                <w:rFonts w:cs="Calibri"/>
                <w:i/>
                <w:iCs/>
                <w:sz w:val="20"/>
                <w:szCs w:val="20"/>
                <w:lang w:eastAsia="fr-FR"/>
              </w:rPr>
              <w:pPrChange w:id="8068" w:author="Houyem Rais" w:date="2024-02-22T15:17:00Z">
                <w:pPr>
                  <w:widowControl/>
                  <w:autoSpaceDE/>
                  <w:autoSpaceDN/>
                  <w:spacing w:before="0" w:after="0" w:line="240" w:lineRule="auto"/>
                  <w:jc w:val="center"/>
                </w:pPr>
              </w:pPrChange>
            </w:pPr>
            <w:ins w:id="8069" w:author="Farouk Bouhafs" w:date="2023-12-21T18:48:00Z">
              <w:del w:id="8070" w:author="Houyem Rais" w:date="2024-02-22T15:17:00Z">
                <w:r w:rsidRPr="00936E38" w:rsidDel="000A3E8D">
                  <w:rPr>
                    <w:rFonts w:cs="Calibri"/>
                    <w:i/>
                    <w:iCs/>
                    <w:sz w:val="20"/>
                    <w:szCs w:val="20"/>
                    <w:lang w:eastAsia="fr-FR"/>
                  </w:rPr>
                  <w:delText>0,0%</w:delText>
                </w:r>
              </w:del>
            </w:ins>
          </w:p>
        </w:tc>
        <w:tc>
          <w:tcPr>
            <w:tcW w:w="604" w:type="pct"/>
            <w:shd w:val="clear" w:color="auto" w:fill="auto"/>
            <w:vAlign w:val="center"/>
            <w:hideMark/>
            <w:tcPrChange w:id="8071" w:author="Farouk Bouhafs" w:date="2023-12-21T19:01:00Z">
              <w:tcPr>
                <w:tcW w:w="605" w:type="pct"/>
                <w:gridSpan w:val="2"/>
                <w:shd w:val="clear" w:color="auto" w:fill="auto"/>
                <w:vAlign w:val="center"/>
                <w:hideMark/>
              </w:tcPr>
            </w:tcPrChange>
          </w:tcPr>
          <w:p w14:paraId="114AF438" w14:textId="64A7B2A3" w:rsidR="00936E38" w:rsidRPr="00936E38" w:rsidDel="000A3E8D" w:rsidRDefault="00936E38" w:rsidP="000A3E8D">
            <w:pPr>
              <w:rPr>
                <w:ins w:id="8072" w:author="Farouk Bouhafs" w:date="2023-12-21T18:48:00Z"/>
                <w:del w:id="8073" w:author="Houyem Rais" w:date="2024-02-22T15:17:00Z"/>
                <w:rFonts w:cs="Calibri"/>
                <w:i/>
                <w:iCs/>
                <w:sz w:val="20"/>
                <w:szCs w:val="20"/>
                <w:lang w:eastAsia="fr-FR"/>
              </w:rPr>
              <w:pPrChange w:id="8074" w:author="Houyem Rais" w:date="2024-02-22T15:17:00Z">
                <w:pPr>
                  <w:widowControl/>
                  <w:autoSpaceDE/>
                  <w:autoSpaceDN/>
                  <w:spacing w:before="0" w:after="0" w:line="240" w:lineRule="auto"/>
                  <w:jc w:val="center"/>
                </w:pPr>
              </w:pPrChange>
            </w:pPr>
            <w:ins w:id="8075" w:author="Farouk Bouhafs" w:date="2023-12-21T18:48:00Z">
              <w:del w:id="8076" w:author="Houyem Rais" w:date="2024-02-22T15:17:00Z">
                <w:r w:rsidRPr="00936E38" w:rsidDel="000A3E8D">
                  <w:rPr>
                    <w:rFonts w:cs="Calibri"/>
                    <w:i/>
                    <w:iCs/>
                    <w:sz w:val="20"/>
                    <w:szCs w:val="20"/>
                    <w:lang w:eastAsia="fr-FR"/>
                  </w:rPr>
                  <w:delText>0,0%</w:delText>
                </w:r>
              </w:del>
            </w:ins>
          </w:p>
        </w:tc>
      </w:tr>
      <w:tr w:rsidR="00936E38" w:rsidRPr="00936E38" w:rsidDel="000A3E8D" w14:paraId="55419A66" w14:textId="51BB9832" w:rsidTr="00B7019E">
        <w:tblPrEx>
          <w:tblPrExChange w:id="8077"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8078" w:author="Farouk Bouhafs" w:date="2023-12-21T18:48:00Z"/>
          <w:del w:id="8079" w:author="Houyem Rais" w:date="2024-02-22T15:17:00Z"/>
          <w:trPrChange w:id="8080" w:author="Farouk Bouhafs" w:date="2023-12-21T19:01:00Z">
            <w:trPr>
              <w:trHeight w:val="263"/>
            </w:trPr>
          </w:trPrChange>
        </w:trPr>
        <w:tc>
          <w:tcPr>
            <w:tcW w:w="1049" w:type="pct"/>
            <w:vMerge w:val="restart"/>
            <w:shd w:val="clear" w:color="auto" w:fill="auto"/>
            <w:vAlign w:val="center"/>
            <w:hideMark/>
            <w:tcPrChange w:id="8081" w:author="Farouk Bouhafs" w:date="2023-12-21T19:01:00Z">
              <w:tcPr>
                <w:tcW w:w="1050" w:type="pct"/>
                <w:gridSpan w:val="2"/>
                <w:vMerge w:val="restart"/>
                <w:shd w:val="clear" w:color="auto" w:fill="auto"/>
                <w:vAlign w:val="center"/>
                <w:hideMark/>
              </w:tcPr>
            </w:tcPrChange>
          </w:tcPr>
          <w:p w14:paraId="07D02964" w14:textId="235125B3" w:rsidR="00936E38" w:rsidRPr="00936E38" w:rsidDel="000A3E8D" w:rsidRDefault="00936E38" w:rsidP="000A3E8D">
            <w:pPr>
              <w:rPr>
                <w:ins w:id="8082" w:author="Farouk Bouhafs" w:date="2023-12-21T18:48:00Z"/>
                <w:del w:id="8083" w:author="Houyem Rais" w:date="2024-02-22T15:17:00Z"/>
                <w:rFonts w:cs="Calibri"/>
                <w:sz w:val="20"/>
                <w:szCs w:val="20"/>
                <w:lang w:eastAsia="fr-FR"/>
              </w:rPr>
              <w:pPrChange w:id="8084" w:author="Houyem Rais" w:date="2024-02-22T15:17:00Z">
                <w:pPr>
                  <w:widowControl/>
                  <w:autoSpaceDE/>
                  <w:autoSpaceDN/>
                  <w:spacing w:before="0" w:after="0" w:line="240" w:lineRule="auto"/>
                </w:pPr>
              </w:pPrChange>
            </w:pPr>
            <w:ins w:id="8085" w:author="Farouk Bouhafs" w:date="2023-12-21T18:48:00Z">
              <w:del w:id="8086" w:author="Houyem Rais" w:date="2024-02-22T15:17:00Z">
                <w:r w:rsidRPr="00936E38" w:rsidDel="000A3E8D">
                  <w:rPr>
                    <w:rFonts w:cs="Calibri"/>
                    <w:sz w:val="20"/>
                    <w:szCs w:val="20"/>
                    <w:lang w:eastAsia="fr-FR"/>
                  </w:rPr>
                  <w:delText>Intérêts intercalaires</w:delText>
                </w:r>
              </w:del>
            </w:ins>
          </w:p>
        </w:tc>
        <w:tc>
          <w:tcPr>
            <w:tcW w:w="950" w:type="pct"/>
            <w:shd w:val="clear" w:color="auto" w:fill="auto"/>
            <w:vAlign w:val="center"/>
            <w:hideMark/>
            <w:tcPrChange w:id="8087" w:author="Farouk Bouhafs" w:date="2023-12-21T19:01:00Z">
              <w:tcPr>
                <w:tcW w:w="950" w:type="pct"/>
                <w:gridSpan w:val="2"/>
                <w:shd w:val="clear" w:color="auto" w:fill="auto"/>
                <w:vAlign w:val="center"/>
                <w:hideMark/>
              </w:tcPr>
            </w:tcPrChange>
          </w:tcPr>
          <w:p w14:paraId="57D086A4" w14:textId="144A22D5" w:rsidR="00936E38" w:rsidRPr="00936E38" w:rsidDel="000A3E8D" w:rsidRDefault="00936E38" w:rsidP="000A3E8D">
            <w:pPr>
              <w:rPr>
                <w:ins w:id="8088" w:author="Farouk Bouhafs" w:date="2023-12-21T18:48:00Z"/>
                <w:del w:id="8089" w:author="Houyem Rais" w:date="2024-02-22T15:17:00Z"/>
                <w:rFonts w:cs="Calibri"/>
                <w:sz w:val="20"/>
                <w:szCs w:val="20"/>
                <w:lang w:eastAsia="fr-FR"/>
              </w:rPr>
              <w:pPrChange w:id="8090" w:author="Houyem Rais" w:date="2024-02-22T15:17:00Z">
                <w:pPr>
                  <w:widowControl/>
                  <w:autoSpaceDE/>
                  <w:autoSpaceDN/>
                  <w:spacing w:before="0" w:after="0" w:line="240" w:lineRule="auto"/>
                  <w:jc w:val="center"/>
                </w:pPr>
              </w:pPrChange>
            </w:pPr>
            <w:ins w:id="8091" w:author="Farouk Bouhafs" w:date="2023-12-21T18:48:00Z">
              <w:del w:id="8092" w:author="Houyem Rais" w:date="2024-02-22T15:17:00Z">
                <w:r w:rsidRPr="00936E38" w:rsidDel="000A3E8D">
                  <w:rPr>
                    <w:rFonts w:cs="Calibri"/>
                    <w:sz w:val="20"/>
                    <w:szCs w:val="20"/>
                    <w:lang w:eastAsia="fr-FR"/>
                  </w:rPr>
                  <w:delText>32,9</w:delText>
                </w:r>
              </w:del>
            </w:ins>
          </w:p>
        </w:tc>
        <w:tc>
          <w:tcPr>
            <w:tcW w:w="782" w:type="pct"/>
            <w:shd w:val="clear" w:color="auto" w:fill="auto"/>
            <w:vAlign w:val="center"/>
            <w:hideMark/>
            <w:tcPrChange w:id="8093" w:author="Farouk Bouhafs" w:date="2023-12-21T19:01:00Z">
              <w:tcPr>
                <w:tcW w:w="782" w:type="pct"/>
                <w:gridSpan w:val="2"/>
                <w:shd w:val="clear" w:color="auto" w:fill="auto"/>
                <w:vAlign w:val="center"/>
                <w:hideMark/>
              </w:tcPr>
            </w:tcPrChange>
          </w:tcPr>
          <w:p w14:paraId="75CA2CF3" w14:textId="2181B718" w:rsidR="00936E38" w:rsidRPr="00936E38" w:rsidDel="000A3E8D" w:rsidRDefault="00936E38" w:rsidP="000A3E8D">
            <w:pPr>
              <w:rPr>
                <w:ins w:id="8094" w:author="Farouk Bouhafs" w:date="2023-12-21T18:48:00Z"/>
                <w:del w:id="8095" w:author="Houyem Rais" w:date="2024-02-22T15:17:00Z"/>
                <w:rFonts w:cs="Calibri"/>
                <w:sz w:val="20"/>
                <w:szCs w:val="20"/>
                <w:lang w:eastAsia="fr-FR"/>
              </w:rPr>
              <w:pPrChange w:id="8096" w:author="Houyem Rais" w:date="2024-02-22T15:17:00Z">
                <w:pPr>
                  <w:widowControl/>
                  <w:autoSpaceDE/>
                  <w:autoSpaceDN/>
                  <w:spacing w:before="0" w:after="0" w:line="240" w:lineRule="auto"/>
                  <w:jc w:val="center"/>
                </w:pPr>
              </w:pPrChange>
            </w:pPr>
            <w:ins w:id="8097" w:author="Farouk Bouhafs" w:date="2023-12-21T18:48:00Z">
              <w:del w:id="8098"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099" w:author="Farouk Bouhafs" w:date="2023-12-21T19:01:00Z">
              <w:tcPr>
                <w:tcW w:w="849" w:type="pct"/>
                <w:gridSpan w:val="2"/>
                <w:shd w:val="clear" w:color="auto" w:fill="auto"/>
                <w:vAlign w:val="center"/>
                <w:hideMark/>
              </w:tcPr>
            </w:tcPrChange>
          </w:tcPr>
          <w:p w14:paraId="682B4B47" w14:textId="7A6BF61B" w:rsidR="00936E38" w:rsidRPr="00936E38" w:rsidDel="000A3E8D" w:rsidRDefault="00936E38" w:rsidP="000A3E8D">
            <w:pPr>
              <w:rPr>
                <w:ins w:id="8100" w:author="Farouk Bouhafs" w:date="2023-12-21T18:48:00Z"/>
                <w:del w:id="8101" w:author="Houyem Rais" w:date="2024-02-22T15:17:00Z"/>
                <w:rFonts w:cs="Calibri"/>
                <w:sz w:val="20"/>
                <w:szCs w:val="20"/>
                <w:lang w:eastAsia="fr-FR"/>
              </w:rPr>
              <w:pPrChange w:id="8102" w:author="Houyem Rais" w:date="2024-02-22T15:17:00Z">
                <w:pPr>
                  <w:widowControl/>
                  <w:autoSpaceDE/>
                  <w:autoSpaceDN/>
                  <w:spacing w:before="0" w:after="0" w:line="240" w:lineRule="auto"/>
                  <w:jc w:val="center"/>
                </w:pPr>
              </w:pPrChange>
            </w:pPr>
            <w:ins w:id="8103" w:author="Farouk Bouhafs" w:date="2023-12-21T18:48:00Z">
              <w:del w:id="8104" w:author="Houyem Rais" w:date="2024-02-22T15:17:00Z">
                <w:r w:rsidRPr="00936E38" w:rsidDel="000A3E8D">
                  <w:rPr>
                    <w:rFonts w:cs="Calibri"/>
                    <w:sz w:val="20"/>
                    <w:szCs w:val="20"/>
                    <w:lang w:eastAsia="fr-FR"/>
                  </w:rPr>
                  <w:delText>48,7</w:delText>
                </w:r>
              </w:del>
            </w:ins>
          </w:p>
        </w:tc>
        <w:tc>
          <w:tcPr>
            <w:tcW w:w="765" w:type="pct"/>
            <w:shd w:val="clear" w:color="auto" w:fill="auto"/>
            <w:vAlign w:val="center"/>
            <w:hideMark/>
            <w:tcPrChange w:id="8105" w:author="Farouk Bouhafs" w:date="2023-12-21T19:01:00Z">
              <w:tcPr>
                <w:tcW w:w="765" w:type="pct"/>
                <w:gridSpan w:val="2"/>
                <w:shd w:val="clear" w:color="auto" w:fill="auto"/>
                <w:vAlign w:val="center"/>
                <w:hideMark/>
              </w:tcPr>
            </w:tcPrChange>
          </w:tcPr>
          <w:p w14:paraId="5FF3DD4D" w14:textId="526C293D" w:rsidR="00936E38" w:rsidRPr="00936E38" w:rsidDel="000A3E8D" w:rsidRDefault="00936E38" w:rsidP="000A3E8D">
            <w:pPr>
              <w:rPr>
                <w:ins w:id="8106" w:author="Farouk Bouhafs" w:date="2023-12-21T18:48:00Z"/>
                <w:del w:id="8107" w:author="Houyem Rais" w:date="2024-02-22T15:17:00Z"/>
                <w:rFonts w:cs="Calibri"/>
                <w:sz w:val="20"/>
                <w:szCs w:val="20"/>
                <w:lang w:eastAsia="fr-FR"/>
              </w:rPr>
              <w:pPrChange w:id="8108" w:author="Houyem Rais" w:date="2024-02-22T15:17:00Z">
                <w:pPr>
                  <w:widowControl/>
                  <w:autoSpaceDE/>
                  <w:autoSpaceDN/>
                  <w:spacing w:before="0" w:after="0" w:line="240" w:lineRule="auto"/>
                  <w:jc w:val="center"/>
                </w:pPr>
              </w:pPrChange>
            </w:pPr>
            <w:ins w:id="8109" w:author="Farouk Bouhafs" w:date="2023-12-21T18:48:00Z">
              <w:del w:id="8110"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8111" w:author="Farouk Bouhafs" w:date="2023-12-21T19:01:00Z">
              <w:tcPr>
                <w:tcW w:w="605" w:type="pct"/>
                <w:gridSpan w:val="2"/>
                <w:shd w:val="clear" w:color="auto" w:fill="auto"/>
                <w:vAlign w:val="center"/>
                <w:hideMark/>
              </w:tcPr>
            </w:tcPrChange>
          </w:tcPr>
          <w:p w14:paraId="297DAC24" w14:textId="5C76B99D" w:rsidR="00936E38" w:rsidRPr="00936E38" w:rsidDel="000A3E8D" w:rsidRDefault="00936E38" w:rsidP="000A3E8D">
            <w:pPr>
              <w:rPr>
                <w:ins w:id="8112" w:author="Farouk Bouhafs" w:date="2023-12-21T18:48:00Z"/>
                <w:del w:id="8113" w:author="Houyem Rais" w:date="2024-02-22T15:17:00Z"/>
                <w:rFonts w:cs="Calibri"/>
                <w:sz w:val="20"/>
                <w:szCs w:val="20"/>
                <w:lang w:eastAsia="fr-FR"/>
              </w:rPr>
              <w:pPrChange w:id="8114" w:author="Houyem Rais" w:date="2024-02-22T15:17:00Z">
                <w:pPr>
                  <w:widowControl/>
                  <w:autoSpaceDE/>
                  <w:autoSpaceDN/>
                  <w:spacing w:before="0" w:after="0" w:line="240" w:lineRule="auto"/>
                  <w:jc w:val="center"/>
                </w:pPr>
              </w:pPrChange>
            </w:pPr>
            <w:ins w:id="8115" w:author="Farouk Bouhafs" w:date="2023-12-21T18:48:00Z">
              <w:del w:id="8116" w:author="Houyem Rais" w:date="2024-02-22T15:17:00Z">
                <w:r w:rsidRPr="00936E38" w:rsidDel="000A3E8D">
                  <w:rPr>
                    <w:rFonts w:cs="Calibri"/>
                    <w:sz w:val="20"/>
                    <w:szCs w:val="20"/>
                    <w:lang w:eastAsia="fr-FR"/>
                  </w:rPr>
                  <w:delText>43,8</w:delText>
                </w:r>
              </w:del>
            </w:ins>
          </w:p>
        </w:tc>
      </w:tr>
      <w:tr w:rsidR="00936E38" w:rsidRPr="00936E38" w:rsidDel="000A3E8D" w14:paraId="78EFDF0E" w14:textId="585B2064" w:rsidTr="00B7019E">
        <w:tblPrEx>
          <w:tblPrExChange w:id="8117"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8118" w:author="Farouk Bouhafs" w:date="2023-12-21T18:48:00Z"/>
          <w:del w:id="8119" w:author="Houyem Rais" w:date="2024-02-22T15:17:00Z"/>
          <w:trPrChange w:id="8120" w:author="Farouk Bouhafs" w:date="2023-12-21T19:01:00Z">
            <w:trPr>
              <w:trHeight w:val="270"/>
            </w:trPr>
          </w:trPrChange>
        </w:trPr>
        <w:tc>
          <w:tcPr>
            <w:tcW w:w="1049" w:type="pct"/>
            <w:vMerge/>
            <w:vAlign w:val="center"/>
            <w:hideMark/>
            <w:tcPrChange w:id="8121" w:author="Farouk Bouhafs" w:date="2023-12-21T19:01:00Z">
              <w:tcPr>
                <w:tcW w:w="1050" w:type="pct"/>
                <w:gridSpan w:val="2"/>
                <w:vMerge/>
                <w:vAlign w:val="center"/>
                <w:hideMark/>
              </w:tcPr>
            </w:tcPrChange>
          </w:tcPr>
          <w:p w14:paraId="50CD132B" w14:textId="24CAA00A" w:rsidR="00936E38" w:rsidRPr="00936E38" w:rsidDel="000A3E8D" w:rsidRDefault="00936E38" w:rsidP="000A3E8D">
            <w:pPr>
              <w:rPr>
                <w:ins w:id="8122" w:author="Farouk Bouhafs" w:date="2023-12-21T18:48:00Z"/>
                <w:del w:id="8123" w:author="Houyem Rais" w:date="2024-02-22T15:17:00Z"/>
                <w:rFonts w:cs="Calibri"/>
                <w:sz w:val="20"/>
                <w:szCs w:val="20"/>
                <w:lang w:eastAsia="fr-FR"/>
              </w:rPr>
              <w:pPrChange w:id="8124"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8125" w:author="Farouk Bouhafs" w:date="2023-12-21T19:01:00Z">
              <w:tcPr>
                <w:tcW w:w="950" w:type="pct"/>
                <w:gridSpan w:val="2"/>
                <w:shd w:val="clear" w:color="auto" w:fill="auto"/>
                <w:vAlign w:val="center"/>
                <w:hideMark/>
              </w:tcPr>
            </w:tcPrChange>
          </w:tcPr>
          <w:p w14:paraId="666549D6" w14:textId="69CBDF42" w:rsidR="00936E38" w:rsidRPr="00936E38" w:rsidDel="000A3E8D" w:rsidRDefault="00936E38" w:rsidP="000A3E8D">
            <w:pPr>
              <w:rPr>
                <w:ins w:id="8126" w:author="Farouk Bouhafs" w:date="2023-12-21T18:48:00Z"/>
                <w:del w:id="8127" w:author="Houyem Rais" w:date="2024-02-22T15:17:00Z"/>
                <w:rFonts w:cs="Calibri"/>
                <w:i/>
                <w:iCs/>
                <w:sz w:val="20"/>
                <w:szCs w:val="20"/>
                <w:lang w:eastAsia="fr-FR"/>
              </w:rPr>
              <w:pPrChange w:id="8128" w:author="Houyem Rais" w:date="2024-02-22T15:17:00Z">
                <w:pPr>
                  <w:widowControl/>
                  <w:autoSpaceDE/>
                  <w:autoSpaceDN/>
                  <w:spacing w:before="0" w:after="0" w:line="240" w:lineRule="auto"/>
                  <w:jc w:val="center"/>
                </w:pPr>
              </w:pPrChange>
            </w:pPr>
            <w:ins w:id="8129" w:author="Farouk Bouhafs" w:date="2023-12-21T18:48:00Z">
              <w:del w:id="8130" w:author="Houyem Rais" w:date="2024-02-22T15:17:00Z">
                <w:r w:rsidRPr="00936E38" w:rsidDel="000A3E8D">
                  <w:rPr>
                    <w:rFonts w:cs="Calibri"/>
                    <w:i/>
                    <w:iCs/>
                    <w:sz w:val="20"/>
                    <w:szCs w:val="20"/>
                    <w:lang w:eastAsia="fr-FR"/>
                  </w:rPr>
                  <w:delText>3,5%</w:delText>
                </w:r>
              </w:del>
            </w:ins>
          </w:p>
        </w:tc>
        <w:tc>
          <w:tcPr>
            <w:tcW w:w="782" w:type="pct"/>
            <w:shd w:val="clear" w:color="auto" w:fill="auto"/>
            <w:vAlign w:val="center"/>
            <w:hideMark/>
            <w:tcPrChange w:id="8131" w:author="Farouk Bouhafs" w:date="2023-12-21T19:01:00Z">
              <w:tcPr>
                <w:tcW w:w="782" w:type="pct"/>
                <w:gridSpan w:val="2"/>
                <w:shd w:val="clear" w:color="auto" w:fill="auto"/>
                <w:vAlign w:val="center"/>
                <w:hideMark/>
              </w:tcPr>
            </w:tcPrChange>
          </w:tcPr>
          <w:p w14:paraId="56CE8230" w14:textId="4CB84F7B" w:rsidR="00936E38" w:rsidRPr="00936E38" w:rsidDel="000A3E8D" w:rsidRDefault="00936E38" w:rsidP="000A3E8D">
            <w:pPr>
              <w:rPr>
                <w:ins w:id="8132" w:author="Farouk Bouhafs" w:date="2023-12-21T18:48:00Z"/>
                <w:del w:id="8133" w:author="Houyem Rais" w:date="2024-02-22T15:17:00Z"/>
                <w:rFonts w:cs="Calibri"/>
                <w:i/>
                <w:iCs/>
                <w:sz w:val="20"/>
                <w:szCs w:val="20"/>
                <w:lang w:eastAsia="fr-FR"/>
              </w:rPr>
              <w:pPrChange w:id="8134" w:author="Houyem Rais" w:date="2024-02-22T15:17:00Z">
                <w:pPr>
                  <w:widowControl/>
                  <w:autoSpaceDE/>
                  <w:autoSpaceDN/>
                  <w:spacing w:before="0" w:after="0" w:line="240" w:lineRule="auto"/>
                  <w:jc w:val="center"/>
                </w:pPr>
              </w:pPrChange>
            </w:pPr>
            <w:ins w:id="8135" w:author="Farouk Bouhafs" w:date="2023-12-21T18:48:00Z">
              <w:del w:id="8136"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8137" w:author="Farouk Bouhafs" w:date="2023-12-21T19:01:00Z">
              <w:tcPr>
                <w:tcW w:w="849" w:type="pct"/>
                <w:gridSpan w:val="2"/>
                <w:shd w:val="clear" w:color="auto" w:fill="auto"/>
                <w:vAlign w:val="center"/>
                <w:hideMark/>
              </w:tcPr>
            </w:tcPrChange>
          </w:tcPr>
          <w:p w14:paraId="4B655769" w14:textId="58798965" w:rsidR="00936E38" w:rsidRPr="00936E38" w:rsidDel="000A3E8D" w:rsidRDefault="00936E38" w:rsidP="000A3E8D">
            <w:pPr>
              <w:rPr>
                <w:ins w:id="8138" w:author="Farouk Bouhafs" w:date="2023-12-21T18:48:00Z"/>
                <w:del w:id="8139" w:author="Houyem Rais" w:date="2024-02-22T15:17:00Z"/>
                <w:rFonts w:cs="Calibri"/>
                <w:i/>
                <w:iCs/>
                <w:sz w:val="20"/>
                <w:szCs w:val="20"/>
                <w:lang w:eastAsia="fr-FR"/>
              </w:rPr>
              <w:pPrChange w:id="8140" w:author="Houyem Rais" w:date="2024-02-22T15:17:00Z">
                <w:pPr>
                  <w:widowControl/>
                  <w:autoSpaceDE/>
                  <w:autoSpaceDN/>
                  <w:spacing w:before="0" w:after="0" w:line="240" w:lineRule="auto"/>
                  <w:jc w:val="center"/>
                </w:pPr>
              </w:pPrChange>
            </w:pPr>
            <w:ins w:id="8141" w:author="Farouk Bouhafs" w:date="2023-12-21T18:48:00Z">
              <w:del w:id="8142" w:author="Houyem Rais" w:date="2024-02-22T15:17:00Z">
                <w:r w:rsidRPr="00936E38" w:rsidDel="000A3E8D">
                  <w:rPr>
                    <w:rFonts w:cs="Calibri"/>
                    <w:i/>
                    <w:iCs/>
                    <w:sz w:val="20"/>
                    <w:szCs w:val="20"/>
                    <w:lang w:eastAsia="fr-FR"/>
                  </w:rPr>
                  <w:delText>4,6%</w:delText>
                </w:r>
              </w:del>
            </w:ins>
          </w:p>
        </w:tc>
        <w:tc>
          <w:tcPr>
            <w:tcW w:w="765" w:type="pct"/>
            <w:shd w:val="clear" w:color="auto" w:fill="auto"/>
            <w:vAlign w:val="center"/>
            <w:hideMark/>
            <w:tcPrChange w:id="8143" w:author="Farouk Bouhafs" w:date="2023-12-21T19:01:00Z">
              <w:tcPr>
                <w:tcW w:w="765" w:type="pct"/>
                <w:gridSpan w:val="2"/>
                <w:shd w:val="clear" w:color="auto" w:fill="auto"/>
                <w:vAlign w:val="center"/>
                <w:hideMark/>
              </w:tcPr>
            </w:tcPrChange>
          </w:tcPr>
          <w:p w14:paraId="09D7272C" w14:textId="07F145CB" w:rsidR="00936E38" w:rsidRPr="00936E38" w:rsidDel="000A3E8D" w:rsidRDefault="00936E38" w:rsidP="000A3E8D">
            <w:pPr>
              <w:rPr>
                <w:ins w:id="8144" w:author="Farouk Bouhafs" w:date="2023-12-21T18:48:00Z"/>
                <w:del w:id="8145" w:author="Houyem Rais" w:date="2024-02-22T15:17:00Z"/>
                <w:rFonts w:cs="Calibri"/>
                <w:i/>
                <w:iCs/>
                <w:sz w:val="20"/>
                <w:szCs w:val="20"/>
                <w:lang w:eastAsia="fr-FR"/>
              </w:rPr>
              <w:pPrChange w:id="8146" w:author="Houyem Rais" w:date="2024-02-22T15:17:00Z">
                <w:pPr>
                  <w:widowControl/>
                  <w:autoSpaceDE/>
                  <w:autoSpaceDN/>
                  <w:spacing w:before="0" w:after="0" w:line="240" w:lineRule="auto"/>
                  <w:jc w:val="center"/>
                </w:pPr>
              </w:pPrChange>
            </w:pPr>
            <w:ins w:id="8147" w:author="Farouk Bouhafs" w:date="2023-12-21T18:48:00Z">
              <w:del w:id="8148" w:author="Houyem Rais" w:date="2024-02-22T15:17:00Z">
                <w:r w:rsidRPr="00936E38" w:rsidDel="000A3E8D">
                  <w:rPr>
                    <w:rFonts w:cs="Calibri"/>
                    <w:i/>
                    <w:iCs/>
                    <w:sz w:val="20"/>
                    <w:szCs w:val="20"/>
                    <w:lang w:eastAsia="fr-FR"/>
                  </w:rPr>
                  <w:delText>0,0%</w:delText>
                </w:r>
              </w:del>
            </w:ins>
          </w:p>
        </w:tc>
        <w:tc>
          <w:tcPr>
            <w:tcW w:w="604" w:type="pct"/>
            <w:shd w:val="clear" w:color="auto" w:fill="auto"/>
            <w:vAlign w:val="center"/>
            <w:hideMark/>
            <w:tcPrChange w:id="8149" w:author="Farouk Bouhafs" w:date="2023-12-21T19:01:00Z">
              <w:tcPr>
                <w:tcW w:w="605" w:type="pct"/>
                <w:gridSpan w:val="2"/>
                <w:shd w:val="clear" w:color="auto" w:fill="auto"/>
                <w:vAlign w:val="center"/>
                <w:hideMark/>
              </w:tcPr>
            </w:tcPrChange>
          </w:tcPr>
          <w:p w14:paraId="1E06762A" w14:textId="36EDB590" w:rsidR="00936E38" w:rsidRPr="00936E38" w:rsidDel="000A3E8D" w:rsidRDefault="00936E38" w:rsidP="000A3E8D">
            <w:pPr>
              <w:rPr>
                <w:ins w:id="8150" w:author="Farouk Bouhafs" w:date="2023-12-21T18:48:00Z"/>
                <w:del w:id="8151" w:author="Houyem Rais" w:date="2024-02-22T15:17:00Z"/>
                <w:rFonts w:cs="Calibri"/>
                <w:i/>
                <w:iCs/>
                <w:sz w:val="20"/>
                <w:szCs w:val="20"/>
                <w:lang w:eastAsia="fr-FR"/>
              </w:rPr>
              <w:pPrChange w:id="8152" w:author="Houyem Rais" w:date="2024-02-22T15:17:00Z">
                <w:pPr>
                  <w:widowControl/>
                  <w:autoSpaceDE/>
                  <w:autoSpaceDN/>
                  <w:spacing w:before="0" w:after="0" w:line="240" w:lineRule="auto"/>
                  <w:jc w:val="center"/>
                </w:pPr>
              </w:pPrChange>
            </w:pPr>
            <w:ins w:id="8153" w:author="Farouk Bouhafs" w:date="2023-12-21T18:48:00Z">
              <w:del w:id="8154" w:author="Houyem Rais" w:date="2024-02-22T15:17:00Z">
                <w:r w:rsidRPr="00936E38" w:rsidDel="000A3E8D">
                  <w:rPr>
                    <w:rFonts w:cs="Calibri"/>
                    <w:i/>
                    <w:iCs/>
                    <w:sz w:val="20"/>
                    <w:szCs w:val="20"/>
                    <w:lang w:eastAsia="fr-FR"/>
                  </w:rPr>
                  <w:delText>4,5%</w:delText>
                </w:r>
              </w:del>
            </w:ins>
          </w:p>
        </w:tc>
      </w:tr>
      <w:tr w:rsidR="00936E38" w:rsidRPr="00936E38" w:rsidDel="000A3E8D" w14:paraId="2407805A" w14:textId="041CC79E" w:rsidTr="00B7019E">
        <w:tblPrEx>
          <w:tblPrExChange w:id="8155"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8156" w:author="Farouk Bouhafs" w:date="2023-12-21T18:48:00Z"/>
          <w:del w:id="8157" w:author="Houyem Rais" w:date="2024-02-22T15:17:00Z"/>
          <w:trPrChange w:id="8158" w:author="Farouk Bouhafs" w:date="2023-12-21T19:01:00Z">
            <w:trPr>
              <w:trHeight w:val="263"/>
            </w:trPr>
          </w:trPrChange>
        </w:trPr>
        <w:tc>
          <w:tcPr>
            <w:tcW w:w="1049" w:type="pct"/>
            <w:vMerge w:val="restart"/>
            <w:shd w:val="clear" w:color="auto" w:fill="auto"/>
            <w:vAlign w:val="center"/>
            <w:hideMark/>
            <w:tcPrChange w:id="8159" w:author="Farouk Bouhafs" w:date="2023-12-21T19:01:00Z">
              <w:tcPr>
                <w:tcW w:w="1050" w:type="pct"/>
                <w:gridSpan w:val="2"/>
                <w:vMerge w:val="restart"/>
                <w:shd w:val="clear" w:color="auto" w:fill="auto"/>
                <w:vAlign w:val="center"/>
                <w:hideMark/>
              </w:tcPr>
            </w:tcPrChange>
          </w:tcPr>
          <w:p w14:paraId="254D05F6" w14:textId="7436E76A" w:rsidR="00936E38" w:rsidRPr="00936E38" w:rsidDel="000A3E8D" w:rsidRDefault="00936E38" w:rsidP="000A3E8D">
            <w:pPr>
              <w:rPr>
                <w:ins w:id="8160" w:author="Farouk Bouhafs" w:date="2023-12-21T18:48:00Z"/>
                <w:del w:id="8161" w:author="Houyem Rais" w:date="2024-02-22T15:17:00Z"/>
                <w:rFonts w:cs="Calibri"/>
                <w:sz w:val="20"/>
                <w:szCs w:val="20"/>
                <w:lang w:eastAsia="fr-FR"/>
              </w:rPr>
              <w:pPrChange w:id="8162" w:author="Houyem Rais" w:date="2024-02-22T15:17:00Z">
                <w:pPr>
                  <w:widowControl/>
                  <w:autoSpaceDE/>
                  <w:autoSpaceDN/>
                  <w:spacing w:before="0" w:after="0" w:line="240" w:lineRule="auto"/>
                </w:pPr>
              </w:pPrChange>
            </w:pPr>
            <w:ins w:id="8163" w:author="Farouk Bouhafs" w:date="2023-12-21T18:48:00Z">
              <w:del w:id="8164" w:author="Houyem Rais" w:date="2024-02-22T15:17:00Z">
                <w:r w:rsidRPr="00936E38" w:rsidDel="000A3E8D">
                  <w:rPr>
                    <w:rFonts w:cs="Calibri"/>
                    <w:sz w:val="20"/>
                    <w:szCs w:val="20"/>
                    <w:lang w:eastAsia="fr-FR"/>
                  </w:rPr>
                  <w:delText>Commissions d'engagement et d'arrangement</w:delText>
                </w:r>
              </w:del>
            </w:ins>
          </w:p>
        </w:tc>
        <w:tc>
          <w:tcPr>
            <w:tcW w:w="950" w:type="pct"/>
            <w:shd w:val="clear" w:color="auto" w:fill="auto"/>
            <w:vAlign w:val="center"/>
            <w:hideMark/>
            <w:tcPrChange w:id="8165" w:author="Farouk Bouhafs" w:date="2023-12-21T19:01:00Z">
              <w:tcPr>
                <w:tcW w:w="950" w:type="pct"/>
                <w:gridSpan w:val="2"/>
                <w:shd w:val="clear" w:color="auto" w:fill="auto"/>
                <w:vAlign w:val="center"/>
                <w:hideMark/>
              </w:tcPr>
            </w:tcPrChange>
          </w:tcPr>
          <w:p w14:paraId="16EA7B2C" w14:textId="5D37C3B1" w:rsidR="00936E38" w:rsidRPr="00936E38" w:rsidDel="000A3E8D" w:rsidRDefault="00936E38" w:rsidP="000A3E8D">
            <w:pPr>
              <w:rPr>
                <w:ins w:id="8166" w:author="Farouk Bouhafs" w:date="2023-12-21T18:48:00Z"/>
                <w:del w:id="8167" w:author="Houyem Rais" w:date="2024-02-22T15:17:00Z"/>
                <w:rFonts w:cs="Calibri"/>
                <w:sz w:val="20"/>
                <w:szCs w:val="20"/>
                <w:lang w:eastAsia="fr-FR"/>
              </w:rPr>
              <w:pPrChange w:id="8168" w:author="Houyem Rais" w:date="2024-02-22T15:17:00Z">
                <w:pPr>
                  <w:widowControl/>
                  <w:autoSpaceDE/>
                  <w:autoSpaceDN/>
                  <w:spacing w:before="0" w:after="0" w:line="240" w:lineRule="auto"/>
                  <w:jc w:val="center"/>
                </w:pPr>
              </w:pPrChange>
            </w:pPr>
            <w:ins w:id="8169" w:author="Farouk Bouhafs" w:date="2023-12-21T18:48:00Z">
              <w:del w:id="8170"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8171" w:author="Farouk Bouhafs" w:date="2023-12-21T19:01:00Z">
              <w:tcPr>
                <w:tcW w:w="782" w:type="pct"/>
                <w:gridSpan w:val="2"/>
                <w:shd w:val="clear" w:color="auto" w:fill="auto"/>
                <w:vAlign w:val="center"/>
                <w:hideMark/>
              </w:tcPr>
            </w:tcPrChange>
          </w:tcPr>
          <w:p w14:paraId="3C84016E" w14:textId="28F7B668" w:rsidR="00936E38" w:rsidRPr="00936E38" w:rsidDel="000A3E8D" w:rsidRDefault="00936E38" w:rsidP="000A3E8D">
            <w:pPr>
              <w:rPr>
                <w:ins w:id="8172" w:author="Farouk Bouhafs" w:date="2023-12-21T18:48:00Z"/>
                <w:del w:id="8173" w:author="Houyem Rais" w:date="2024-02-22T15:17:00Z"/>
                <w:rFonts w:cs="Calibri"/>
                <w:sz w:val="20"/>
                <w:szCs w:val="20"/>
                <w:lang w:eastAsia="fr-FR"/>
              </w:rPr>
              <w:pPrChange w:id="8174" w:author="Houyem Rais" w:date="2024-02-22T15:17:00Z">
                <w:pPr>
                  <w:widowControl/>
                  <w:autoSpaceDE/>
                  <w:autoSpaceDN/>
                  <w:spacing w:before="0" w:after="0" w:line="240" w:lineRule="auto"/>
                  <w:jc w:val="center"/>
                </w:pPr>
              </w:pPrChange>
            </w:pPr>
            <w:ins w:id="8175" w:author="Farouk Bouhafs" w:date="2023-12-21T18:48:00Z">
              <w:del w:id="8176"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177" w:author="Farouk Bouhafs" w:date="2023-12-21T19:01:00Z">
              <w:tcPr>
                <w:tcW w:w="849" w:type="pct"/>
                <w:gridSpan w:val="2"/>
                <w:shd w:val="clear" w:color="auto" w:fill="auto"/>
                <w:vAlign w:val="center"/>
                <w:hideMark/>
              </w:tcPr>
            </w:tcPrChange>
          </w:tcPr>
          <w:p w14:paraId="2F37A683" w14:textId="01FA2802" w:rsidR="00936E38" w:rsidRPr="00936E38" w:rsidDel="000A3E8D" w:rsidRDefault="00936E38" w:rsidP="000A3E8D">
            <w:pPr>
              <w:rPr>
                <w:ins w:id="8178" w:author="Farouk Bouhafs" w:date="2023-12-21T18:48:00Z"/>
                <w:del w:id="8179" w:author="Houyem Rais" w:date="2024-02-22T15:17:00Z"/>
                <w:rFonts w:cs="Calibri"/>
                <w:sz w:val="20"/>
                <w:szCs w:val="20"/>
                <w:lang w:eastAsia="fr-FR"/>
              </w:rPr>
              <w:pPrChange w:id="8180" w:author="Houyem Rais" w:date="2024-02-22T15:17:00Z">
                <w:pPr>
                  <w:widowControl/>
                  <w:autoSpaceDE/>
                  <w:autoSpaceDN/>
                  <w:spacing w:before="0" w:after="0" w:line="240" w:lineRule="auto"/>
                  <w:jc w:val="center"/>
                </w:pPr>
              </w:pPrChange>
            </w:pPr>
            <w:ins w:id="8181" w:author="Farouk Bouhafs" w:date="2023-12-21T18:48:00Z">
              <w:del w:id="8182"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8183" w:author="Farouk Bouhafs" w:date="2023-12-21T19:01:00Z">
              <w:tcPr>
                <w:tcW w:w="765" w:type="pct"/>
                <w:gridSpan w:val="2"/>
                <w:shd w:val="clear" w:color="auto" w:fill="auto"/>
                <w:vAlign w:val="center"/>
                <w:hideMark/>
              </w:tcPr>
            </w:tcPrChange>
          </w:tcPr>
          <w:p w14:paraId="04FBC95C" w14:textId="716308B3" w:rsidR="00936E38" w:rsidRPr="00936E38" w:rsidDel="000A3E8D" w:rsidRDefault="00936E38" w:rsidP="000A3E8D">
            <w:pPr>
              <w:rPr>
                <w:ins w:id="8184" w:author="Farouk Bouhafs" w:date="2023-12-21T18:48:00Z"/>
                <w:del w:id="8185" w:author="Houyem Rais" w:date="2024-02-22T15:17:00Z"/>
                <w:rFonts w:cs="Calibri"/>
                <w:sz w:val="20"/>
                <w:szCs w:val="20"/>
                <w:lang w:eastAsia="fr-FR"/>
              </w:rPr>
              <w:pPrChange w:id="8186" w:author="Houyem Rais" w:date="2024-02-22T15:17:00Z">
                <w:pPr>
                  <w:widowControl/>
                  <w:autoSpaceDE/>
                  <w:autoSpaceDN/>
                  <w:spacing w:before="0" w:after="0" w:line="240" w:lineRule="auto"/>
                  <w:jc w:val="center"/>
                </w:pPr>
              </w:pPrChange>
            </w:pPr>
            <w:ins w:id="8187" w:author="Farouk Bouhafs" w:date="2023-12-21T18:48:00Z">
              <w:del w:id="8188"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8189" w:author="Farouk Bouhafs" w:date="2023-12-21T19:01:00Z">
              <w:tcPr>
                <w:tcW w:w="605" w:type="pct"/>
                <w:gridSpan w:val="2"/>
                <w:shd w:val="clear" w:color="auto" w:fill="auto"/>
                <w:vAlign w:val="center"/>
                <w:hideMark/>
              </w:tcPr>
            </w:tcPrChange>
          </w:tcPr>
          <w:p w14:paraId="4A6872C3" w14:textId="7DB0D65E" w:rsidR="00936E38" w:rsidRPr="00936E38" w:rsidDel="000A3E8D" w:rsidRDefault="00936E38" w:rsidP="000A3E8D">
            <w:pPr>
              <w:rPr>
                <w:ins w:id="8190" w:author="Farouk Bouhafs" w:date="2023-12-21T18:48:00Z"/>
                <w:del w:id="8191" w:author="Houyem Rais" w:date="2024-02-22T15:17:00Z"/>
                <w:rFonts w:cs="Calibri"/>
                <w:sz w:val="20"/>
                <w:szCs w:val="20"/>
                <w:lang w:eastAsia="fr-FR"/>
              </w:rPr>
              <w:pPrChange w:id="8192" w:author="Houyem Rais" w:date="2024-02-22T15:17:00Z">
                <w:pPr>
                  <w:widowControl/>
                  <w:autoSpaceDE/>
                  <w:autoSpaceDN/>
                  <w:spacing w:before="0" w:after="0" w:line="240" w:lineRule="auto"/>
                  <w:jc w:val="center"/>
                </w:pPr>
              </w:pPrChange>
            </w:pPr>
            <w:ins w:id="8193" w:author="Farouk Bouhafs" w:date="2023-12-21T18:48:00Z">
              <w:del w:id="8194" w:author="Houyem Rais" w:date="2024-02-22T15:17:00Z">
                <w:r w:rsidRPr="00936E38" w:rsidDel="000A3E8D">
                  <w:rPr>
                    <w:rFonts w:cs="Calibri"/>
                    <w:sz w:val="20"/>
                    <w:szCs w:val="20"/>
                    <w:lang w:eastAsia="fr-FR"/>
                  </w:rPr>
                  <w:delText>14,8</w:delText>
                </w:r>
              </w:del>
            </w:ins>
          </w:p>
        </w:tc>
      </w:tr>
      <w:tr w:rsidR="00936E38" w:rsidRPr="00936E38" w:rsidDel="000A3E8D" w14:paraId="31073310" w14:textId="605D0DCA" w:rsidTr="00B7019E">
        <w:tblPrEx>
          <w:tblPrExChange w:id="8195"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8196" w:author="Farouk Bouhafs" w:date="2023-12-21T18:48:00Z"/>
          <w:del w:id="8197" w:author="Houyem Rais" w:date="2024-02-22T15:17:00Z"/>
          <w:trPrChange w:id="8198" w:author="Farouk Bouhafs" w:date="2023-12-21T19:01:00Z">
            <w:trPr>
              <w:trHeight w:val="270"/>
            </w:trPr>
          </w:trPrChange>
        </w:trPr>
        <w:tc>
          <w:tcPr>
            <w:tcW w:w="1049" w:type="pct"/>
            <w:vMerge/>
            <w:vAlign w:val="center"/>
            <w:hideMark/>
            <w:tcPrChange w:id="8199" w:author="Farouk Bouhafs" w:date="2023-12-21T19:01:00Z">
              <w:tcPr>
                <w:tcW w:w="1050" w:type="pct"/>
                <w:gridSpan w:val="2"/>
                <w:vMerge/>
                <w:vAlign w:val="center"/>
                <w:hideMark/>
              </w:tcPr>
            </w:tcPrChange>
          </w:tcPr>
          <w:p w14:paraId="4ED3CA8C" w14:textId="5F22A86D" w:rsidR="00936E38" w:rsidRPr="00936E38" w:rsidDel="000A3E8D" w:rsidRDefault="00936E38" w:rsidP="000A3E8D">
            <w:pPr>
              <w:rPr>
                <w:ins w:id="8200" w:author="Farouk Bouhafs" w:date="2023-12-21T18:48:00Z"/>
                <w:del w:id="8201" w:author="Houyem Rais" w:date="2024-02-22T15:17:00Z"/>
                <w:rFonts w:cs="Calibri"/>
                <w:sz w:val="20"/>
                <w:szCs w:val="20"/>
                <w:lang w:eastAsia="fr-FR"/>
              </w:rPr>
              <w:pPrChange w:id="8202"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8203" w:author="Farouk Bouhafs" w:date="2023-12-21T19:01:00Z">
              <w:tcPr>
                <w:tcW w:w="950" w:type="pct"/>
                <w:gridSpan w:val="2"/>
                <w:shd w:val="clear" w:color="auto" w:fill="auto"/>
                <w:vAlign w:val="center"/>
                <w:hideMark/>
              </w:tcPr>
            </w:tcPrChange>
          </w:tcPr>
          <w:p w14:paraId="2E0E2C23" w14:textId="6C6AD8C7" w:rsidR="00936E38" w:rsidRPr="00936E38" w:rsidDel="000A3E8D" w:rsidRDefault="00936E38" w:rsidP="000A3E8D">
            <w:pPr>
              <w:rPr>
                <w:ins w:id="8204" w:author="Farouk Bouhafs" w:date="2023-12-21T18:48:00Z"/>
                <w:del w:id="8205" w:author="Houyem Rais" w:date="2024-02-22T15:17:00Z"/>
                <w:rFonts w:cs="Calibri"/>
                <w:sz w:val="20"/>
                <w:szCs w:val="20"/>
                <w:lang w:eastAsia="fr-FR"/>
              </w:rPr>
              <w:pPrChange w:id="8206" w:author="Houyem Rais" w:date="2024-02-22T15:17:00Z">
                <w:pPr>
                  <w:widowControl/>
                  <w:autoSpaceDE/>
                  <w:autoSpaceDN/>
                  <w:spacing w:before="0" w:after="0" w:line="240" w:lineRule="auto"/>
                  <w:jc w:val="center"/>
                </w:pPr>
              </w:pPrChange>
            </w:pPr>
            <w:ins w:id="8207" w:author="Farouk Bouhafs" w:date="2023-12-21T18:48:00Z">
              <w:del w:id="8208"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8209" w:author="Farouk Bouhafs" w:date="2023-12-21T19:01:00Z">
              <w:tcPr>
                <w:tcW w:w="782" w:type="pct"/>
                <w:gridSpan w:val="2"/>
                <w:shd w:val="clear" w:color="auto" w:fill="auto"/>
                <w:vAlign w:val="center"/>
                <w:hideMark/>
              </w:tcPr>
            </w:tcPrChange>
          </w:tcPr>
          <w:p w14:paraId="70BFF4EE" w14:textId="79E30DBF" w:rsidR="00936E38" w:rsidRPr="00936E38" w:rsidDel="000A3E8D" w:rsidRDefault="00936E38" w:rsidP="000A3E8D">
            <w:pPr>
              <w:rPr>
                <w:ins w:id="8210" w:author="Farouk Bouhafs" w:date="2023-12-21T18:48:00Z"/>
                <w:del w:id="8211" w:author="Houyem Rais" w:date="2024-02-22T15:17:00Z"/>
                <w:rFonts w:cs="Calibri"/>
                <w:sz w:val="20"/>
                <w:szCs w:val="20"/>
                <w:lang w:eastAsia="fr-FR"/>
              </w:rPr>
              <w:pPrChange w:id="8212" w:author="Houyem Rais" w:date="2024-02-22T15:17:00Z">
                <w:pPr>
                  <w:widowControl/>
                  <w:autoSpaceDE/>
                  <w:autoSpaceDN/>
                  <w:spacing w:before="0" w:after="0" w:line="240" w:lineRule="auto"/>
                  <w:jc w:val="center"/>
                </w:pPr>
              </w:pPrChange>
            </w:pPr>
            <w:ins w:id="8213" w:author="Farouk Bouhafs" w:date="2023-12-21T18:48:00Z">
              <w:del w:id="8214"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215" w:author="Farouk Bouhafs" w:date="2023-12-21T19:01:00Z">
              <w:tcPr>
                <w:tcW w:w="849" w:type="pct"/>
                <w:gridSpan w:val="2"/>
                <w:shd w:val="clear" w:color="auto" w:fill="auto"/>
                <w:vAlign w:val="center"/>
                <w:hideMark/>
              </w:tcPr>
            </w:tcPrChange>
          </w:tcPr>
          <w:p w14:paraId="0F2453D6" w14:textId="2C0E1DF3" w:rsidR="00936E38" w:rsidRPr="00936E38" w:rsidDel="000A3E8D" w:rsidRDefault="00936E38" w:rsidP="000A3E8D">
            <w:pPr>
              <w:rPr>
                <w:ins w:id="8216" w:author="Farouk Bouhafs" w:date="2023-12-21T18:48:00Z"/>
                <w:del w:id="8217" w:author="Houyem Rais" w:date="2024-02-22T15:17:00Z"/>
                <w:rFonts w:cs="Calibri"/>
                <w:sz w:val="20"/>
                <w:szCs w:val="20"/>
                <w:lang w:eastAsia="fr-FR"/>
              </w:rPr>
              <w:pPrChange w:id="8218" w:author="Houyem Rais" w:date="2024-02-22T15:17:00Z">
                <w:pPr>
                  <w:widowControl/>
                  <w:autoSpaceDE/>
                  <w:autoSpaceDN/>
                  <w:spacing w:before="0" w:after="0" w:line="240" w:lineRule="auto"/>
                  <w:jc w:val="center"/>
                </w:pPr>
              </w:pPrChange>
            </w:pPr>
            <w:ins w:id="8219" w:author="Farouk Bouhafs" w:date="2023-12-21T18:48:00Z">
              <w:del w:id="8220"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8221" w:author="Farouk Bouhafs" w:date="2023-12-21T19:01:00Z">
              <w:tcPr>
                <w:tcW w:w="765" w:type="pct"/>
                <w:gridSpan w:val="2"/>
                <w:shd w:val="clear" w:color="auto" w:fill="auto"/>
                <w:vAlign w:val="center"/>
                <w:hideMark/>
              </w:tcPr>
            </w:tcPrChange>
          </w:tcPr>
          <w:p w14:paraId="7FB0F881" w14:textId="6DDB141E" w:rsidR="00936E38" w:rsidRPr="00936E38" w:rsidDel="000A3E8D" w:rsidRDefault="00936E38" w:rsidP="000A3E8D">
            <w:pPr>
              <w:rPr>
                <w:ins w:id="8222" w:author="Farouk Bouhafs" w:date="2023-12-21T18:48:00Z"/>
                <w:del w:id="8223" w:author="Houyem Rais" w:date="2024-02-22T15:17:00Z"/>
                <w:rFonts w:cs="Calibri"/>
                <w:sz w:val="20"/>
                <w:szCs w:val="20"/>
                <w:lang w:eastAsia="fr-FR"/>
              </w:rPr>
              <w:pPrChange w:id="8224" w:author="Houyem Rais" w:date="2024-02-22T15:17:00Z">
                <w:pPr>
                  <w:widowControl/>
                  <w:autoSpaceDE/>
                  <w:autoSpaceDN/>
                  <w:spacing w:before="0" w:after="0" w:line="240" w:lineRule="auto"/>
                  <w:jc w:val="center"/>
                </w:pPr>
              </w:pPrChange>
            </w:pPr>
            <w:ins w:id="8225" w:author="Farouk Bouhafs" w:date="2023-12-21T18:48:00Z">
              <w:del w:id="8226"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8227" w:author="Farouk Bouhafs" w:date="2023-12-21T19:01:00Z">
              <w:tcPr>
                <w:tcW w:w="605" w:type="pct"/>
                <w:gridSpan w:val="2"/>
                <w:shd w:val="clear" w:color="auto" w:fill="auto"/>
                <w:vAlign w:val="center"/>
                <w:hideMark/>
              </w:tcPr>
            </w:tcPrChange>
          </w:tcPr>
          <w:p w14:paraId="433A5CCE" w14:textId="70329A79" w:rsidR="00936E38" w:rsidRPr="00936E38" w:rsidDel="000A3E8D" w:rsidRDefault="00936E38" w:rsidP="000A3E8D">
            <w:pPr>
              <w:rPr>
                <w:ins w:id="8228" w:author="Farouk Bouhafs" w:date="2023-12-21T18:48:00Z"/>
                <w:del w:id="8229" w:author="Houyem Rais" w:date="2024-02-22T15:17:00Z"/>
                <w:rFonts w:cs="Calibri"/>
                <w:sz w:val="20"/>
                <w:szCs w:val="20"/>
                <w:lang w:eastAsia="fr-FR"/>
              </w:rPr>
              <w:pPrChange w:id="8230" w:author="Houyem Rais" w:date="2024-02-22T15:17:00Z">
                <w:pPr>
                  <w:widowControl/>
                  <w:autoSpaceDE/>
                  <w:autoSpaceDN/>
                  <w:spacing w:before="0" w:after="0" w:line="240" w:lineRule="auto"/>
                  <w:jc w:val="center"/>
                </w:pPr>
              </w:pPrChange>
            </w:pPr>
            <w:ins w:id="8231" w:author="Farouk Bouhafs" w:date="2023-12-21T18:48:00Z">
              <w:del w:id="8232" w:author="Houyem Rais" w:date="2024-02-22T15:17:00Z">
                <w:r w:rsidRPr="00936E38" w:rsidDel="000A3E8D">
                  <w:rPr>
                    <w:rFonts w:cs="Calibri"/>
                    <w:sz w:val="20"/>
                    <w:szCs w:val="20"/>
                    <w:lang w:eastAsia="fr-FR"/>
                  </w:rPr>
                  <w:delText>1,5%</w:delText>
                </w:r>
              </w:del>
            </w:ins>
          </w:p>
        </w:tc>
      </w:tr>
      <w:tr w:rsidR="00936E38" w:rsidRPr="00936E38" w:rsidDel="000A3E8D" w14:paraId="71BA1B33" w14:textId="12B47D9D" w:rsidTr="00B7019E">
        <w:tblPrEx>
          <w:tblPrExChange w:id="8233"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8234" w:author="Farouk Bouhafs" w:date="2023-12-21T18:48:00Z"/>
          <w:del w:id="8235" w:author="Houyem Rais" w:date="2024-02-22T15:17:00Z"/>
          <w:trPrChange w:id="8236" w:author="Farouk Bouhafs" w:date="2023-12-21T19:01:00Z">
            <w:trPr>
              <w:trHeight w:val="270"/>
            </w:trPr>
          </w:trPrChange>
        </w:trPr>
        <w:tc>
          <w:tcPr>
            <w:tcW w:w="1049" w:type="pct"/>
            <w:shd w:val="clear" w:color="auto" w:fill="auto"/>
            <w:vAlign w:val="center"/>
            <w:hideMark/>
            <w:tcPrChange w:id="8237" w:author="Farouk Bouhafs" w:date="2023-12-21T19:01:00Z">
              <w:tcPr>
                <w:tcW w:w="1050" w:type="pct"/>
                <w:gridSpan w:val="2"/>
                <w:shd w:val="clear" w:color="auto" w:fill="auto"/>
                <w:vAlign w:val="center"/>
                <w:hideMark/>
              </w:tcPr>
            </w:tcPrChange>
          </w:tcPr>
          <w:p w14:paraId="7C3EB9B0" w14:textId="71073D19" w:rsidR="00936E38" w:rsidRPr="00936E38" w:rsidDel="000A3E8D" w:rsidRDefault="00936E38" w:rsidP="000A3E8D">
            <w:pPr>
              <w:rPr>
                <w:ins w:id="8238" w:author="Farouk Bouhafs" w:date="2023-12-21T18:48:00Z"/>
                <w:del w:id="8239" w:author="Houyem Rais" w:date="2024-02-22T15:17:00Z"/>
                <w:rFonts w:cs="Calibri"/>
                <w:b/>
                <w:bCs/>
                <w:sz w:val="20"/>
                <w:szCs w:val="20"/>
                <w:lang w:eastAsia="fr-FR"/>
              </w:rPr>
              <w:pPrChange w:id="8240" w:author="Houyem Rais" w:date="2024-02-22T15:17:00Z">
                <w:pPr>
                  <w:widowControl/>
                  <w:autoSpaceDE/>
                  <w:autoSpaceDN/>
                  <w:spacing w:before="0" w:after="0" w:line="240" w:lineRule="auto"/>
                </w:pPr>
              </w:pPrChange>
            </w:pPr>
            <w:ins w:id="8241" w:author="Farouk Bouhafs" w:date="2023-12-21T18:48:00Z">
              <w:del w:id="8242" w:author="Houyem Rais" w:date="2024-02-22T15:17:00Z">
                <w:r w:rsidRPr="00936E38" w:rsidDel="000A3E8D">
                  <w:rPr>
                    <w:rFonts w:cs="Calibri"/>
                    <w:b/>
                    <w:bCs/>
                    <w:sz w:val="20"/>
                    <w:szCs w:val="20"/>
                    <w:lang w:eastAsia="fr-FR"/>
                  </w:rPr>
                  <w:delText>Ressources (MDT)</w:delText>
                </w:r>
              </w:del>
            </w:ins>
          </w:p>
        </w:tc>
        <w:tc>
          <w:tcPr>
            <w:tcW w:w="950" w:type="pct"/>
            <w:shd w:val="clear" w:color="auto" w:fill="auto"/>
            <w:vAlign w:val="center"/>
            <w:hideMark/>
            <w:tcPrChange w:id="8243" w:author="Farouk Bouhafs" w:date="2023-12-21T19:01:00Z">
              <w:tcPr>
                <w:tcW w:w="950" w:type="pct"/>
                <w:gridSpan w:val="2"/>
                <w:shd w:val="clear" w:color="auto" w:fill="auto"/>
                <w:vAlign w:val="center"/>
                <w:hideMark/>
              </w:tcPr>
            </w:tcPrChange>
          </w:tcPr>
          <w:p w14:paraId="0D667CB7" w14:textId="04452108" w:rsidR="00936E38" w:rsidRPr="00936E38" w:rsidDel="000A3E8D" w:rsidRDefault="00936E38" w:rsidP="000A3E8D">
            <w:pPr>
              <w:rPr>
                <w:ins w:id="8244" w:author="Farouk Bouhafs" w:date="2023-12-21T18:48:00Z"/>
                <w:del w:id="8245" w:author="Houyem Rais" w:date="2024-02-22T15:17:00Z"/>
                <w:rFonts w:cs="Calibri"/>
                <w:b/>
                <w:bCs/>
                <w:sz w:val="20"/>
                <w:szCs w:val="20"/>
                <w:lang w:eastAsia="fr-FR"/>
              </w:rPr>
              <w:pPrChange w:id="8246" w:author="Houyem Rais" w:date="2024-02-22T15:17:00Z">
                <w:pPr>
                  <w:widowControl/>
                  <w:autoSpaceDE/>
                  <w:autoSpaceDN/>
                  <w:spacing w:before="0" w:after="0" w:line="240" w:lineRule="auto"/>
                  <w:jc w:val="center"/>
                </w:pPr>
              </w:pPrChange>
            </w:pPr>
            <w:ins w:id="8247" w:author="Farouk Bouhafs" w:date="2023-12-21T18:48:00Z">
              <w:del w:id="8248" w:author="Houyem Rais" w:date="2024-02-22T15:17:00Z">
                <w:r w:rsidRPr="00936E38" w:rsidDel="000A3E8D">
                  <w:rPr>
                    <w:rFonts w:cs="Calibri"/>
                    <w:b/>
                    <w:bCs/>
                    <w:sz w:val="20"/>
                    <w:szCs w:val="20"/>
                    <w:lang w:eastAsia="fr-FR"/>
                  </w:rPr>
                  <w:delText>947,0</w:delText>
                </w:r>
              </w:del>
            </w:ins>
          </w:p>
        </w:tc>
        <w:tc>
          <w:tcPr>
            <w:tcW w:w="782" w:type="pct"/>
            <w:shd w:val="clear" w:color="auto" w:fill="auto"/>
            <w:vAlign w:val="center"/>
            <w:hideMark/>
            <w:tcPrChange w:id="8249" w:author="Farouk Bouhafs" w:date="2023-12-21T19:01:00Z">
              <w:tcPr>
                <w:tcW w:w="782" w:type="pct"/>
                <w:gridSpan w:val="2"/>
                <w:shd w:val="clear" w:color="auto" w:fill="auto"/>
                <w:vAlign w:val="center"/>
                <w:hideMark/>
              </w:tcPr>
            </w:tcPrChange>
          </w:tcPr>
          <w:p w14:paraId="2FCB41FD" w14:textId="0260133C" w:rsidR="00936E38" w:rsidRPr="00936E38" w:rsidDel="000A3E8D" w:rsidRDefault="00936E38" w:rsidP="000A3E8D">
            <w:pPr>
              <w:rPr>
                <w:ins w:id="8250" w:author="Farouk Bouhafs" w:date="2023-12-21T18:48:00Z"/>
                <w:del w:id="8251" w:author="Houyem Rais" w:date="2024-02-22T15:17:00Z"/>
                <w:rFonts w:cs="Calibri"/>
                <w:b/>
                <w:bCs/>
                <w:sz w:val="20"/>
                <w:szCs w:val="20"/>
                <w:lang w:eastAsia="fr-FR"/>
              </w:rPr>
              <w:pPrChange w:id="8252" w:author="Houyem Rais" w:date="2024-02-22T15:17:00Z">
                <w:pPr>
                  <w:widowControl/>
                  <w:autoSpaceDE/>
                  <w:autoSpaceDN/>
                  <w:spacing w:before="0" w:after="0" w:line="240" w:lineRule="auto"/>
                  <w:jc w:val="center"/>
                </w:pPr>
              </w:pPrChange>
            </w:pPr>
            <w:ins w:id="8253" w:author="Farouk Bouhafs" w:date="2023-12-21T18:48:00Z">
              <w:del w:id="8254" w:author="Houyem Rais" w:date="2024-02-22T15:17:00Z">
                <w:r w:rsidRPr="00936E38" w:rsidDel="000A3E8D">
                  <w:rPr>
                    <w:rFonts w:cs="Calibri"/>
                    <w:b/>
                    <w:bCs/>
                    <w:sz w:val="20"/>
                    <w:szCs w:val="20"/>
                    <w:lang w:eastAsia="fr-FR"/>
                  </w:rPr>
                  <w:delText>0,0</w:delText>
                </w:r>
              </w:del>
            </w:ins>
          </w:p>
        </w:tc>
        <w:tc>
          <w:tcPr>
            <w:tcW w:w="849" w:type="pct"/>
            <w:shd w:val="clear" w:color="auto" w:fill="auto"/>
            <w:vAlign w:val="center"/>
            <w:hideMark/>
            <w:tcPrChange w:id="8255" w:author="Farouk Bouhafs" w:date="2023-12-21T19:01:00Z">
              <w:tcPr>
                <w:tcW w:w="849" w:type="pct"/>
                <w:gridSpan w:val="2"/>
                <w:shd w:val="clear" w:color="auto" w:fill="auto"/>
                <w:vAlign w:val="center"/>
                <w:hideMark/>
              </w:tcPr>
            </w:tcPrChange>
          </w:tcPr>
          <w:p w14:paraId="23AF41A8" w14:textId="218F544C" w:rsidR="00936E38" w:rsidRPr="00936E38" w:rsidDel="000A3E8D" w:rsidRDefault="00936E38" w:rsidP="000A3E8D">
            <w:pPr>
              <w:rPr>
                <w:ins w:id="8256" w:author="Farouk Bouhafs" w:date="2023-12-21T18:48:00Z"/>
                <w:del w:id="8257" w:author="Houyem Rais" w:date="2024-02-22T15:17:00Z"/>
                <w:rFonts w:cs="Calibri"/>
                <w:b/>
                <w:bCs/>
                <w:sz w:val="20"/>
                <w:szCs w:val="20"/>
                <w:lang w:eastAsia="fr-FR"/>
              </w:rPr>
              <w:pPrChange w:id="8258" w:author="Houyem Rais" w:date="2024-02-22T15:17:00Z">
                <w:pPr>
                  <w:widowControl/>
                  <w:autoSpaceDE/>
                  <w:autoSpaceDN/>
                  <w:spacing w:before="0" w:after="0" w:line="240" w:lineRule="auto"/>
                  <w:jc w:val="center"/>
                </w:pPr>
              </w:pPrChange>
            </w:pPr>
            <w:ins w:id="8259" w:author="Farouk Bouhafs" w:date="2023-12-21T18:48:00Z">
              <w:del w:id="8260" w:author="Houyem Rais" w:date="2024-02-22T15:17:00Z">
                <w:r w:rsidRPr="00936E38" w:rsidDel="000A3E8D">
                  <w:rPr>
                    <w:rFonts w:cs="Calibri"/>
                    <w:b/>
                    <w:bCs/>
                    <w:sz w:val="20"/>
                    <w:szCs w:val="20"/>
                    <w:lang w:eastAsia="fr-FR"/>
                  </w:rPr>
                  <w:delText>1064,4</w:delText>
                </w:r>
              </w:del>
            </w:ins>
          </w:p>
        </w:tc>
        <w:tc>
          <w:tcPr>
            <w:tcW w:w="765" w:type="pct"/>
            <w:shd w:val="clear" w:color="auto" w:fill="auto"/>
            <w:vAlign w:val="center"/>
            <w:hideMark/>
            <w:tcPrChange w:id="8261" w:author="Farouk Bouhafs" w:date="2023-12-21T19:01:00Z">
              <w:tcPr>
                <w:tcW w:w="765" w:type="pct"/>
                <w:gridSpan w:val="2"/>
                <w:shd w:val="clear" w:color="auto" w:fill="auto"/>
                <w:vAlign w:val="center"/>
                <w:hideMark/>
              </w:tcPr>
            </w:tcPrChange>
          </w:tcPr>
          <w:p w14:paraId="15768D18" w14:textId="5FE96895" w:rsidR="00936E38" w:rsidRPr="00936E38" w:rsidDel="000A3E8D" w:rsidRDefault="00936E38" w:rsidP="000A3E8D">
            <w:pPr>
              <w:rPr>
                <w:ins w:id="8262" w:author="Farouk Bouhafs" w:date="2023-12-21T18:48:00Z"/>
                <w:del w:id="8263" w:author="Houyem Rais" w:date="2024-02-22T15:17:00Z"/>
                <w:rFonts w:cs="Calibri"/>
                <w:b/>
                <w:bCs/>
                <w:sz w:val="20"/>
                <w:szCs w:val="20"/>
                <w:lang w:eastAsia="fr-FR"/>
              </w:rPr>
              <w:pPrChange w:id="8264" w:author="Houyem Rais" w:date="2024-02-22T15:17:00Z">
                <w:pPr>
                  <w:widowControl/>
                  <w:autoSpaceDE/>
                  <w:autoSpaceDN/>
                  <w:spacing w:before="0" w:after="0" w:line="240" w:lineRule="auto"/>
                  <w:jc w:val="center"/>
                </w:pPr>
              </w:pPrChange>
            </w:pPr>
            <w:ins w:id="8265" w:author="Farouk Bouhafs" w:date="2023-12-21T18:48:00Z">
              <w:del w:id="8266" w:author="Houyem Rais" w:date="2024-02-22T15:17:00Z">
                <w:r w:rsidRPr="00936E38" w:rsidDel="000A3E8D">
                  <w:rPr>
                    <w:rFonts w:cs="Calibri"/>
                    <w:b/>
                    <w:bCs/>
                    <w:sz w:val="20"/>
                    <w:szCs w:val="20"/>
                    <w:lang w:eastAsia="fr-FR"/>
                  </w:rPr>
                  <w:delText>0,0</w:delText>
                </w:r>
              </w:del>
            </w:ins>
          </w:p>
        </w:tc>
        <w:tc>
          <w:tcPr>
            <w:tcW w:w="604" w:type="pct"/>
            <w:shd w:val="clear" w:color="auto" w:fill="auto"/>
            <w:vAlign w:val="center"/>
            <w:hideMark/>
            <w:tcPrChange w:id="8267" w:author="Farouk Bouhafs" w:date="2023-12-21T19:01:00Z">
              <w:tcPr>
                <w:tcW w:w="605" w:type="pct"/>
                <w:gridSpan w:val="2"/>
                <w:shd w:val="clear" w:color="auto" w:fill="auto"/>
                <w:vAlign w:val="center"/>
                <w:hideMark/>
              </w:tcPr>
            </w:tcPrChange>
          </w:tcPr>
          <w:p w14:paraId="000F9B01" w14:textId="67CBDB99" w:rsidR="00936E38" w:rsidRPr="00936E38" w:rsidDel="000A3E8D" w:rsidRDefault="00936E38" w:rsidP="000A3E8D">
            <w:pPr>
              <w:rPr>
                <w:ins w:id="8268" w:author="Farouk Bouhafs" w:date="2023-12-21T18:48:00Z"/>
                <w:del w:id="8269" w:author="Houyem Rais" w:date="2024-02-22T15:17:00Z"/>
                <w:rFonts w:cs="Calibri"/>
                <w:b/>
                <w:bCs/>
                <w:sz w:val="20"/>
                <w:szCs w:val="20"/>
                <w:lang w:eastAsia="fr-FR"/>
              </w:rPr>
              <w:pPrChange w:id="8270" w:author="Houyem Rais" w:date="2024-02-22T15:17:00Z">
                <w:pPr>
                  <w:widowControl/>
                  <w:autoSpaceDE/>
                  <w:autoSpaceDN/>
                  <w:spacing w:before="0" w:after="0" w:line="240" w:lineRule="auto"/>
                  <w:jc w:val="center"/>
                </w:pPr>
              </w:pPrChange>
            </w:pPr>
            <w:ins w:id="8271" w:author="Farouk Bouhafs" w:date="2023-12-21T18:48:00Z">
              <w:del w:id="8272" w:author="Houyem Rais" w:date="2024-02-22T15:17:00Z">
                <w:r w:rsidRPr="00936E38" w:rsidDel="000A3E8D">
                  <w:rPr>
                    <w:rFonts w:cs="Calibri"/>
                    <w:b/>
                    <w:bCs/>
                    <w:sz w:val="20"/>
                    <w:szCs w:val="20"/>
                    <w:lang w:eastAsia="fr-FR"/>
                  </w:rPr>
                  <w:delText>972,8</w:delText>
                </w:r>
              </w:del>
            </w:ins>
          </w:p>
        </w:tc>
      </w:tr>
      <w:tr w:rsidR="00936E38" w:rsidRPr="00936E38" w:rsidDel="000A3E8D" w14:paraId="27AB06D3" w14:textId="1C5C1862" w:rsidTr="00B7019E">
        <w:tblPrEx>
          <w:tblPrExChange w:id="8273"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8274" w:author="Farouk Bouhafs" w:date="2023-12-21T18:48:00Z"/>
          <w:del w:id="8275" w:author="Houyem Rais" w:date="2024-02-22T15:17:00Z"/>
          <w:trPrChange w:id="8276" w:author="Farouk Bouhafs" w:date="2023-12-21T19:01:00Z">
            <w:trPr>
              <w:trHeight w:val="263"/>
            </w:trPr>
          </w:trPrChange>
        </w:trPr>
        <w:tc>
          <w:tcPr>
            <w:tcW w:w="1049" w:type="pct"/>
            <w:vMerge w:val="restart"/>
            <w:shd w:val="clear" w:color="auto" w:fill="auto"/>
            <w:vAlign w:val="center"/>
            <w:hideMark/>
            <w:tcPrChange w:id="8277" w:author="Farouk Bouhafs" w:date="2023-12-21T19:01:00Z">
              <w:tcPr>
                <w:tcW w:w="1050" w:type="pct"/>
                <w:gridSpan w:val="2"/>
                <w:vMerge w:val="restart"/>
                <w:shd w:val="clear" w:color="auto" w:fill="auto"/>
                <w:vAlign w:val="center"/>
                <w:hideMark/>
              </w:tcPr>
            </w:tcPrChange>
          </w:tcPr>
          <w:p w14:paraId="0BB26952" w14:textId="09A8787E" w:rsidR="00936E38" w:rsidRPr="00936E38" w:rsidDel="000A3E8D" w:rsidRDefault="00936E38" w:rsidP="000A3E8D">
            <w:pPr>
              <w:rPr>
                <w:ins w:id="8278" w:author="Farouk Bouhafs" w:date="2023-12-21T18:48:00Z"/>
                <w:del w:id="8279" w:author="Houyem Rais" w:date="2024-02-22T15:17:00Z"/>
                <w:rFonts w:cs="Calibri"/>
                <w:sz w:val="20"/>
                <w:szCs w:val="20"/>
                <w:lang w:eastAsia="fr-FR"/>
              </w:rPr>
              <w:pPrChange w:id="8280" w:author="Houyem Rais" w:date="2024-02-22T15:17:00Z">
                <w:pPr>
                  <w:widowControl/>
                  <w:autoSpaceDE/>
                  <w:autoSpaceDN/>
                  <w:spacing w:before="0" w:after="0" w:line="240" w:lineRule="auto"/>
                </w:pPr>
              </w:pPrChange>
            </w:pPr>
            <w:ins w:id="8281" w:author="Farouk Bouhafs" w:date="2023-12-21T18:48:00Z">
              <w:del w:id="8282" w:author="Houyem Rais" w:date="2024-02-22T15:17:00Z">
                <w:r w:rsidRPr="00936E38" w:rsidDel="000A3E8D">
                  <w:rPr>
                    <w:rFonts w:cs="Calibri"/>
                    <w:sz w:val="20"/>
                    <w:szCs w:val="20"/>
                    <w:lang w:eastAsia="fr-FR"/>
                  </w:rPr>
                  <w:delText>Dette publique</w:delText>
                </w:r>
              </w:del>
            </w:ins>
          </w:p>
        </w:tc>
        <w:tc>
          <w:tcPr>
            <w:tcW w:w="950" w:type="pct"/>
            <w:shd w:val="clear" w:color="auto" w:fill="auto"/>
            <w:vAlign w:val="center"/>
            <w:hideMark/>
            <w:tcPrChange w:id="8283" w:author="Farouk Bouhafs" w:date="2023-12-21T19:01:00Z">
              <w:tcPr>
                <w:tcW w:w="950" w:type="pct"/>
                <w:gridSpan w:val="2"/>
                <w:shd w:val="clear" w:color="auto" w:fill="auto"/>
                <w:vAlign w:val="center"/>
                <w:hideMark/>
              </w:tcPr>
            </w:tcPrChange>
          </w:tcPr>
          <w:p w14:paraId="567F1E5E" w14:textId="226C4EDB" w:rsidR="00936E38" w:rsidRPr="00936E38" w:rsidDel="000A3E8D" w:rsidRDefault="00936E38" w:rsidP="000A3E8D">
            <w:pPr>
              <w:rPr>
                <w:ins w:id="8284" w:author="Farouk Bouhafs" w:date="2023-12-21T18:48:00Z"/>
                <w:del w:id="8285" w:author="Houyem Rais" w:date="2024-02-22T15:17:00Z"/>
                <w:rFonts w:cs="Calibri"/>
                <w:sz w:val="20"/>
                <w:szCs w:val="20"/>
                <w:lang w:eastAsia="fr-FR"/>
              </w:rPr>
              <w:pPrChange w:id="8286" w:author="Houyem Rais" w:date="2024-02-22T15:17:00Z">
                <w:pPr>
                  <w:widowControl/>
                  <w:autoSpaceDE/>
                  <w:autoSpaceDN/>
                  <w:spacing w:before="0" w:after="0" w:line="240" w:lineRule="auto"/>
                  <w:jc w:val="center"/>
                </w:pPr>
              </w:pPrChange>
            </w:pPr>
            <w:ins w:id="8287" w:author="Farouk Bouhafs" w:date="2023-12-21T18:48:00Z">
              <w:del w:id="8288" w:author="Houyem Rais" w:date="2024-02-22T15:17:00Z">
                <w:r w:rsidRPr="00936E38" w:rsidDel="000A3E8D">
                  <w:rPr>
                    <w:rFonts w:cs="Calibri"/>
                    <w:sz w:val="20"/>
                    <w:szCs w:val="20"/>
                    <w:lang w:eastAsia="fr-FR"/>
                  </w:rPr>
                  <w:delText>718,5</w:delText>
                </w:r>
              </w:del>
            </w:ins>
          </w:p>
        </w:tc>
        <w:tc>
          <w:tcPr>
            <w:tcW w:w="782" w:type="pct"/>
            <w:shd w:val="clear" w:color="auto" w:fill="auto"/>
            <w:vAlign w:val="center"/>
            <w:hideMark/>
            <w:tcPrChange w:id="8289" w:author="Farouk Bouhafs" w:date="2023-12-21T19:01:00Z">
              <w:tcPr>
                <w:tcW w:w="782" w:type="pct"/>
                <w:gridSpan w:val="2"/>
                <w:shd w:val="clear" w:color="auto" w:fill="auto"/>
                <w:vAlign w:val="center"/>
                <w:hideMark/>
              </w:tcPr>
            </w:tcPrChange>
          </w:tcPr>
          <w:p w14:paraId="65BCE319" w14:textId="6F27C992" w:rsidR="00936E38" w:rsidRPr="00936E38" w:rsidDel="000A3E8D" w:rsidRDefault="00936E38" w:rsidP="000A3E8D">
            <w:pPr>
              <w:rPr>
                <w:ins w:id="8290" w:author="Farouk Bouhafs" w:date="2023-12-21T18:48:00Z"/>
                <w:del w:id="8291" w:author="Houyem Rais" w:date="2024-02-22T15:17:00Z"/>
                <w:rFonts w:cs="Calibri"/>
                <w:sz w:val="20"/>
                <w:szCs w:val="20"/>
                <w:lang w:eastAsia="fr-FR"/>
              </w:rPr>
              <w:pPrChange w:id="8292" w:author="Houyem Rais" w:date="2024-02-22T15:17:00Z">
                <w:pPr>
                  <w:widowControl/>
                  <w:autoSpaceDE/>
                  <w:autoSpaceDN/>
                  <w:spacing w:before="0" w:after="0" w:line="240" w:lineRule="auto"/>
                  <w:jc w:val="center"/>
                </w:pPr>
              </w:pPrChange>
            </w:pPr>
            <w:ins w:id="8293" w:author="Farouk Bouhafs" w:date="2023-12-21T18:48:00Z">
              <w:del w:id="8294"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295" w:author="Farouk Bouhafs" w:date="2023-12-21T19:01:00Z">
              <w:tcPr>
                <w:tcW w:w="849" w:type="pct"/>
                <w:gridSpan w:val="2"/>
                <w:shd w:val="clear" w:color="auto" w:fill="auto"/>
                <w:vAlign w:val="center"/>
                <w:hideMark/>
              </w:tcPr>
            </w:tcPrChange>
          </w:tcPr>
          <w:p w14:paraId="1A6125F4" w14:textId="3FB5B6B0" w:rsidR="00936E38" w:rsidRPr="00936E38" w:rsidDel="000A3E8D" w:rsidRDefault="00936E38" w:rsidP="000A3E8D">
            <w:pPr>
              <w:rPr>
                <w:ins w:id="8296" w:author="Farouk Bouhafs" w:date="2023-12-21T18:48:00Z"/>
                <w:del w:id="8297" w:author="Houyem Rais" w:date="2024-02-22T15:17:00Z"/>
                <w:rFonts w:cs="Calibri"/>
                <w:sz w:val="20"/>
                <w:szCs w:val="20"/>
                <w:lang w:eastAsia="fr-FR"/>
              </w:rPr>
              <w:pPrChange w:id="8298" w:author="Houyem Rais" w:date="2024-02-22T15:17:00Z">
                <w:pPr>
                  <w:widowControl/>
                  <w:autoSpaceDE/>
                  <w:autoSpaceDN/>
                  <w:spacing w:before="0" w:after="0" w:line="240" w:lineRule="auto"/>
                  <w:jc w:val="center"/>
                </w:pPr>
              </w:pPrChange>
            </w:pPr>
            <w:ins w:id="8299" w:author="Farouk Bouhafs" w:date="2023-12-21T18:48:00Z">
              <w:del w:id="8300" w:author="Houyem Rais" w:date="2024-02-22T15:17:00Z">
                <w:r w:rsidRPr="00936E38" w:rsidDel="000A3E8D">
                  <w:rPr>
                    <w:rFonts w:cs="Calibri"/>
                    <w:sz w:val="20"/>
                    <w:szCs w:val="20"/>
                    <w:lang w:eastAsia="fr-FR"/>
                  </w:rPr>
                  <w:delText>1064,4</w:delText>
                </w:r>
              </w:del>
            </w:ins>
          </w:p>
        </w:tc>
        <w:tc>
          <w:tcPr>
            <w:tcW w:w="765" w:type="pct"/>
            <w:shd w:val="clear" w:color="auto" w:fill="auto"/>
            <w:vAlign w:val="center"/>
            <w:hideMark/>
            <w:tcPrChange w:id="8301" w:author="Farouk Bouhafs" w:date="2023-12-21T19:01:00Z">
              <w:tcPr>
                <w:tcW w:w="765" w:type="pct"/>
                <w:gridSpan w:val="2"/>
                <w:shd w:val="clear" w:color="auto" w:fill="auto"/>
                <w:vAlign w:val="center"/>
                <w:hideMark/>
              </w:tcPr>
            </w:tcPrChange>
          </w:tcPr>
          <w:p w14:paraId="1BF9BC63" w14:textId="3EF0813D" w:rsidR="00936E38" w:rsidRPr="00936E38" w:rsidDel="000A3E8D" w:rsidRDefault="00936E38" w:rsidP="000A3E8D">
            <w:pPr>
              <w:rPr>
                <w:ins w:id="8302" w:author="Farouk Bouhafs" w:date="2023-12-21T18:48:00Z"/>
                <w:del w:id="8303" w:author="Houyem Rais" w:date="2024-02-22T15:17:00Z"/>
                <w:rFonts w:cs="Calibri"/>
                <w:sz w:val="20"/>
                <w:szCs w:val="20"/>
                <w:lang w:eastAsia="fr-FR"/>
              </w:rPr>
              <w:pPrChange w:id="8304" w:author="Houyem Rais" w:date="2024-02-22T15:17:00Z">
                <w:pPr>
                  <w:widowControl/>
                  <w:autoSpaceDE/>
                  <w:autoSpaceDN/>
                  <w:spacing w:before="0" w:after="0" w:line="240" w:lineRule="auto"/>
                  <w:jc w:val="center"/>
                </w:pPr>
              </w:pPrChange>
            </w:pPr>
            <w:ins w:id="8305" w:author="Farouk Bouhafs" w:date="2023-12-21T18:48:00Z">
              <w:del w:id="8306"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8307" w:author="Farouk Bouhafs" w:date="2023-12-21T19:01:00Z">
              <w:tcPr>
                <w:tcW w:w="605" w:type="pct"/>
                <w:gridSpan w:val="2"/>
                <w:shd w:val="clear" w:color="auto" w:fill="auto"/>
                <w:vAlign w:val="center"/>
                <w:hideMark/>
              </w:tcPr>
            </w:tcPrChange>
          </w:tcPr>
          <w:p w14:paraId="56BCE506" w14:textId="6BAE64C0" w:rsidR="00936E38" w:rsidRPr="00936E38" w:rsidDel="000A3E8D" w:rsidRDefault="00936E38" w:rsidP="000A3E8D">
            <w:pPr>
              <w:rPr>
                <w:ins w:id="8308" w:author="Farouk Bouhafs" w:date="2023-12-21T18:48:00Z"/>
                <w:del w:id="8309" w:author="Houyem Rais" w:date="2024-02-22T15:17:00Z"/>
                <w:rFonts w:cs="Calibri"/>
                <w:sz w:val="20"/>
                <w:szCs w:val="20"/>
                <w:lang w:eastAsia="fr-FR"/>
              </w:rPr>
              <w:pPrChange w:id="8310" w:author="Houyem Rais" w:date="2024-02-22T15:17:00Z">
                <w:pPr>
                  <w:widowControl/>
                  <w:autoSpaceDE/>
                  <w:autoSpaceDN/>
                  <w:spacing w:before="0" w:after="0" w:line="240" w:lineRule="auto"/>
                  <w:jc w:val="center"/>
                </w:pPr>
              </w:pPrChange>
            </w:pPr>
            <w:ins w:id="8311" w:author="Farouk Bouhafs" w:date="2023-12-21T18:48:00Z">
              <w:del w:id="8312" w:author="Houyem Rais" w:date="2024-02-22T15:17:00Z">
                <w:r w:rsidRPr="00936E38" w:rsidDel="000A3E8D">
                  <w:rPr>
                    <w:rFonts w:cs="Calibri"/>
                    <w:sz w:val="20"/>
                    <w:szCs w:val="20"/>
                    <w:lang w:eastAsia="fr-FR"/>
                  </w:rPr>
                  <w:delText>957,9</w:delText>
                </w:r>
              </w:del>
            </w:ins>
          </w:p>
        </w:tc>
      </w:tr>
      <w:tr w:rsidR="00936E38" w:rsidRPr="00936E38" w:rsidDel="000A3E8D" w14:paraId="00FA1E64" w14:textId="515A4FA7" w:rsidTr="00B7019E">
        <w:tblPrEx>
          <w:tblPrExChange w:id="8313"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8314" w:author="Farouk Bouhafs" w:date="2023-12-21T18:48:00Z"/>
          <w:del w:id="8315" w:author="Houyem Rais" w:date="2024-02-22T15:17:00Z"/>
          <w:trPrChange w:id="8316" w:author="Farouk Bouhafs" w:date="2023-12-21T19:01:00Z">
            <w:trPr>
              <w:trHeight w:val="270"/>
            </w:trPr>
          </w:trPrChange>
        </w:trPr>
        <w:tc>
          <w:tcPr>
            <w:tcW w:w="1049" w:type="pct"/>
            <w:vMerge/>
            <w:vAlign w:val="center"/>
            <w:hideMark/>
            <w:tcPrChange w:id="8317" w:author="Farouk Bouhafs" w:date="2023-12-21T19:01:00Z">
              <w:tcPr>
                <w:tcW w:w="1050" w:type="pct"/>
                <w:gridSpan w:val="2"/>
                <w:vMerge/>
                <w:vAlign w:val="center"/>
                <w:hideMark/>
              </w:tcPr>
            </w:tcPrChange>
          </w:tcPr>
          <w:p w14:paraId="673198DA" w14:textId="14201A2E" w:rsidR="00936E38" w:rsidRPr="00936E38" w:rsidDel="000A3E8D" w:rsidRDefault="00936E38" w:rsidP="000A3E8D">
            <w:pPr>
              <w:rPr>
                <w:ins w:id="8318" w:author="Farouk Bouhafs" w:date="2023-12-21T18:48:00Z"/>
                <w:del w:id="8319" w:author="Houyem Rais" w:date="2024-02-22T15:17:00Z"/>
                <w:rFonts w:cs="Calibri"/>
                <w:sz w:val="20"/>
                <w:szCs w:val="20"/>
                <w:lang w:eastAsia="fr-FR"/>
              </w:rPr>
              <w:pPrChange w:id="8320"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8321" w:author="Farouk Bouhafs" w:date="2023-12-21T19:01:00Z">
              <w:tcPr>
                <w:tcW w:w="950" w:type="pct"/>
                <w:gridSpan w:val="2"/>
                <w:shd w:val="clear" w:color="auto" w:fill="auto"/>
                <w:vAlign w:val="center"/>
                <w:hideMark/>
              </w:tcPr>
            </w:tcPrChange>
          </w:tcPr>
          <w:p w14:paraId="74C1D8FB" w14:textId="43A69CE4" w:rsidR="00936E38" w:rsidRPr="00936E38" w:rsidDel="000A3E8D" w:rsidRDefault="00936E38" w:rsidP="000A3E8D">
            <w:pPr>
              <w:rPr>
                <w:ins w:id="8322" w:author="Farouk Bouhafs" w:date="2023-12-21T18:48:00Z"/>
                <w:del w:id="8323" w:author="Houyem Rais" w:date="2024-02-22T15:17:00Z"/>
                <w:rFonts w:cs="Calibri"/>
                <w:i/>
                <w:iCs/>
                <w:sz w:val="20"/>
                <w:szCs w:val="20"/>
                <w:lang w:eastAsia="fr-FR"/>
              </w:rPr>
              <w:pPrChange w:id="8324" w:author="Houyem Rais" w:date="2024-02-22T15:17:00Z">
                <w:pPr>
                  <w:widowControl/>
                  <w:autoSpaceDE/>
                  <w:autoSpaceDN/>
                  <w:spacing w:before="0" w:after="0" w:line="240" w:lineRule="auto"/>
                  <w:jc w:val="center"/>
                </w:pPr>
              </w:pPrChange>
            </w:pPr>
            <w:ins w:id="8325" w:author="Farouk Bouhafs" w:date="2023-12-21T18:48:00Z">
              <w:del w:id="8326" w:author="Houyem Rais" w:date="2024-02-22T15:17:00Z">
                <w:r w:rsidRPr="00936E38" w:rsidDel="000A3E8D">
                  <w:rPr>
                    <w:rFonts w:cs="Calibri"/>
                    <w:i/>
                    <w:iCs/>
                    <w:sz w:val="20"/>
                    <w:szCs w:val="20"/>
                    <w:lang w:eastAsia="fr-FR"/>
                  </w:rPr>
                  <w:delText>75,9%</w:delText>
                </w:r>
              </w:del>
            </w:ins>
          </w:p>
        </w:tc>
        <w:tc>
          <w:tcPr>
            <w:tcW w:w="782" w:type="pct"/>
            <w:shd w:val="clear" w:color="auto" w:fill="auto"/>
            <w:vAlign w:val="center"/>
            <w:hideMark/>
            <w:tcPrChange w:id="8327" w:author="Farouk Bouhafs" w:date="2023-12-21T19:01:00Z">
              <w:tcPr>
                <w:tcW w:w="782" w:type="pct"/>
                <w:gridSpan w:val="2"/>
                <w:shd w:val="clear" w:color="auto" w:fill="auto"/>
                <w:vAlign w:val="center"/>
                <w:hideMark/>
              </w:tcPr>
            </w:tcPrChange>
          </w:tcPr>
          <w:p w14:paraId="4BAE03B4" w14:textId="76655D98" w:rsidR="00936E38" w:rsidRPr="00936E38" w:rsidDel="000A3E8D" w:rsidRDefault="00936E38" w:rsidP="000A3E8D">
            <w:pPr>
              <w:rPr>
                <w:ins w:id="8328" w:author="Farouk Bouhafs" w:date="2023-12-21T18:48:00Z"/>
                <w:del w:id="8329" w:author="Houyem Rais" w:date="2024-02-22T15:17:00Z"/>
                <w:rFonts w:cs="Calibri"/>
                <w:i/>
                <w:iCs/>
                <w:sz w:val="20"/>
                <w:szCs w:val="20"/>
                <w:lang w:eastAsia="fr-FR"/>
              </w:rPr>
              <w:pPrChange w:id="8330" w:author="Houyem Rais" w:date="2024-02-22T15:17:00Z">
                <w:pPr>
                  <w:widowControl/>
                  <w:autoSpaceDE/>
                  <w:autoSpaceDN/>
                  <w:spacing w:before="0" w:after="0" w:line="240" w:lineRule="auto"/>
                  <w:jc w:val="center"/>
                </w:pPr>
              </w:pPrChange>
            </w:pPr>
            <w:ins w:id="8331" w:author="Farouk Bouhafs" w:date="2023-12-21T18:48:00Z">
              <w:del w:id="8332"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8333" w:author="Farouk Bouhafs" w:date="2023-12-21T19:01:00Z">
              <w:tcPr>
                <w:tcW w:w="849" w:type="pct"/>
                <w:gridSpan w:val="2"/>
                <w:shd w:val="clear" w:color="auto" w:fill="auto"/>
                <w:vAlign w:val="center"/>
                <w:hideMark/>
              </w:tcPr>
            </w:tcPrChange>
          </w:tcPr>
          <w:p w14:paraId="6DD0E73B" w14:textId="7560EB7E" w:rsidR="00936E38" w:rsidRPr="00936E38" w:rsidDel="000A3E8D" w:rsidRDefault="00936E38" w:rsidP="000A3E8D">
            <w:pPr>
              <w:rPr>
                <w:ins w:id="8334" w:author="Farouk Bouhafs" w:date="2023-12-21T18:48:00Z"/>
                <w:del w:id="8335" w:author="Houyem Rais" w:date="2024-02-22T15:17:00Z"/>
                <w:rFonts w:cs="Calibri"/>
                <w:i/>
                <w:iCs/>
                <w:sz w:val="20"/>
                <w:szCs w:val="20"/>
                <w:lang w:eastAsia="fr-FR"/>
              </w:rPr>
              <w:pPrChange w:id="8336" w:author="Houyem Rais" w:date="2024-02-22T15:17:00Z">
                <w:pPr>
                  <w:widowControl/>
                  <w:autoSpaceDE/>
                  <w:autoSpaceDN/>
                  <w:spacing w:before="0" w:after="0" w:line="240" w:lineRule="auto"/>
                  <w:jc w:val="center"/>
                </w:pPr>
              </w:pPrChange>
            </w:pPr>
            <w:ins w:id="8337" w:author="Farouk Bouhafs" w:date="2023-12-21T18:48:00Z">
              <w:del w:id="8338" w:author="Houyem Rais" w:date="2024-02-22T15:17:00Z">
                <w:r w:rsidRPr="00936E38" w:rsidDel="000A3E8D">
                  <w:rPr>
                    <w:rFonts w:cs="Calibri"/>
                    <w:i/>
                    <w:iCs/>
                    <w:sz w:val="20"/>
                    <w:szCs w:val="20"/>
                    <w:lang w:eastAsia="fr-FR"/>
                  </w:rPr>
                  <w:delText>100,0%</w:delText>
                </w:r>
              </w:del>
            </w:ins>
          </w:p>
        </w:tc>
        <w:tc>
          <w:tcPr>
            <w:tcW w:w="765" w:type="pct"/>
            <w:shd w:val="clear" w:color="auto" w:fill="auto"/>
            <w:vAlign w:val="center"/>
            <w:hideMark/>
            <w:tcPrChange w:id="8339" w:author="Farouk Bouhafs" w:date="2023-12-21T19:01:00Z">
              <w:tcPr>
                <w:tcW w:w="765" w:type="pct"/>
                <w:gridSpan w:val="2"/>
                <w:shd w:val="clear" w:color="auto" w:fill="auto"/>
                <w:vAlign w:val="center"/>
                <w:hideMark/>
              </w:tcPr>
            </w:tcPrChange>
          </w:tcPr>
          <w:p w14:paraId="0243B048" w14:textId="3B3ABA5C" w:rsidR="00936E38" w:rsidRPr="00936E38" w:rsidDel="000A3E8D" w:rsidRDefault="00936E38" w:rsidP="000A3E8D">
            <w:pPr>
              <w:rPr>
                <w:ins w:id="8340" w:author="Farouk Bouhafs" w:date="2023-12-21T18:48:00Z"/>
                <w:del w:id="8341" w:author="Houyem Rais" w:date="2024-02-22T15:17:00Z"/>
                <w:rFonts w:cs="Calibri"/>
                <w:i/>
                <w:iCs/>
                <w:sz w:val="20"/>
                <w:szCs w:val="20"/>
                <w:lang w:eastAsia="fr-FR"/>
              </w:rPr>
              <w:pPrChange w:id="8342" w:author="Houyem Rais" w:date="2024-02-22T15:17:00Z">
                <w:pPr>
                  <w:widowControl/>
                  <w:autoSpaceDE/>
                  <w:autoSpaceDN/>
                  <w:spacing w:before="0" w:after="0" w:line="240" w:lineRule="auto"/>
                  <w:jc w:val="center"/>
                </w:pPr>
              </w:pPrChange>
            </w:pPr>
            <w:ins w:id="8343" w:author="Farouk Bouhafs" w:date="2023-12-21T18:48:00Z">
              <w:del w:id="8344" w:author="Houyem Rais" w:date="2024-02-22T15:17:00Z">
                <w:r w:rsidRPr="00936E38" w:rsidDel="000A3E8D">
                  <w:rPr>
                    <w:rFonts w:cs="Calibri"/>
                    <w:i/>
                    <w:iCs/>
                    <w:sz w:val="20"/>
                    <w:szCs w:val="20"/>
                    <w:lang w:eastAsia="fr-FR"/>
                  </w:rPr>
                  <w:delText>0,0%</w:delText>
                </w:r>
              </w:del>
            </w:ins>
          </w:p>
        </w:tc>
        <w:tc>
          <w:tcPr>
            <w:tcW w:w="604" w:type="pct"/>
            <w:shd w:val="clear" w:color="auto" w:fill="auto"/>
            <w:vAlign w:val="center"/>
            <w:hideMark/>
            <w:tcPrChange w:id="8345" w:author="Farouk Bouhafs" w:date="2023-12-21T19:01:00Z">
              <w:tcPr>
                <w:tcW w:w="605" w:type="pct"/>
                <w:gridSpan w:val="2"/>
                <w:shd w:val="clear" w:color="auto" w:fill="auto"/>
                <w:vAlign w:val="center"/>
                <w:hideMark/>
              </w:tcPr>
            </w:tcPrChange>
          </w:tcPr>
          <w:p w14:paraId="79CE78B8" w14:textId="0AC8B87D" w:rsidR="00936E38" w:rsidRPr="00936E38" w:rsidDel="000A3E8D" w:rsidRDefault="00936E38" w:rsidP="000A3E8D">
            <w:pPr>
              <w:rPr>
                <w:ins w:id="8346" w:author="Farouk Bouhafs" w:date="2023-12-21T18:48:00Z"/>
                <w:del w:id="8347" w:author="Houyem Rais" w:date="2024-02-22T15:17:00Z"/>
                <w:rFonts w:cs="Calibri"/>
                <w:i/>
                <w:iCs/>
                <w:sz w:val="20"/>
                <w:szCs w:val="20"/>
                <w:lang w:eastAsia="fr-FR"/>
              </w:rPr>
              <w:pPrChange w:id="8348" w:author="Houyem Rais" w:date="2024-02-22T15:17:00Z">
                <w:pPr>
                  <w:widowControl/>
                  <w:autoSpaceDE/>
                  <w:autoSpaceDN/>
                  <w:spacing w:before="0" w:after="0" w:line="240" w:lineRule="auto"/>
                  <w:jc w:val="center"/>
                </w:pPr>
              </w:pPrChange>
            </w:pPr>
            <w:ins w:id="8349" w:author="Farouk Bouhafs" w:date="2023-12-21T18:48:00Z">
              <w:del w:id="8350" w:author="Houyem Rais" w:date="2024-02-22T15:17:00Z">
                <w:r w:rsidRPr="00936E38" w:rsidDel="000A3E8D">
                  <w:rPr>
                    <w:rFonts w:cs="Calibri"/>
                    <w:i/>
                    <w:iCs/>
                    <w:sz w:val="20"/>
                    <w:szCs w:val="20"/>
                    <w:lang w:eastAsia="fr-FR"/>
                  </w:rPr>
                  <w:delText>98,5%</w:delText>
                </w:r>
              </w:del>
            </w:ins>
          </w:p>
        </w:tc>
      </w:tr>
      <w:tr w:rsidR="00936E38" w:rsidRPr="00936E38" w:rsidDel="000A3E8D" w14:paraId="5673BC33" w14:textId="70BCA162" w:rsidTr="00B7019E">
        <w:tblPrEx>
          <w:tblPrExChange w:id="8351"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63"/>
          <w:ins w:id="8352" w:author="Farouk Bouhafs" w:date="2023-12-21T18:48:00Z"/>
          <w:del w:id="8353" w:author="Houyem Rais" w:date="2024-02-22T15:17:00Z"/>
          <w:trPrChange w:id="8354" w:author="Farouk Bouhafs" w:date="2023-12-21T19:01:00Z">
            <w:trPr>
              <w:trHeight w:val="263"/>
            </w:trPr>
          </w:trPrChange>
        </w:trPr>
        <w:tc>
          <w:tcPr>
            <w:tcW w:w="1049" w:type="pct"/>
            <w:vMerge w:val="restart"/>
            <w:shd w:val="clear" w:color="auto" w:fill="auto"/>
            <w:vAlign w:val="center"/>
            <w:hideMark/>
            <w:tcPrChange w:id="8355" w:author="Farouk Bouhafs" w:date="2023-12-21T19:01:00Z">
              <w:tcPr>
                <w:tcW w:w="1050" w:type="pct"/>
                <w:gridSpan w:val="2"/>
                <w:vMerge w:val="restart"/>
                <w:shd w:val="clear" w:color="auto" w:fill="auto"/>
                <w:vAlign w:val="center"/>
                <w:hideMark/>
              </w:tcPr>
            </w:tcPrChange>
          </w:tcPr>
          <w:p w14:paraId="166C89F8" w14:textId="14973151" w:rsidR="00936E38" w:rsidRPr="00936E38" w:rsidDel="000A3E8D" w:rsidRDefault="00936E38" w:rsidP="000A3E8D">
            <w:pPr>
              <w:rPr>
                <w:ins w:id="8356" w:author="Farouk Bouhafs" w:date="2023-12-21T18:48:00Z"/>
                <w:del w:id="8357" w:author="Houyem Rais" w:date="2024-02-22T15:17:00Z"/>
                <w:rFonts w:cs="Calibri"/>
                <w:sz w:val="20"/>
                <w:szCs w:val="20"/>
                <w:lang w:eastAsia="fr-FR"/>
              </w:rPr>
              <w:pPrChange w:id="8358" w:author="Houyem Rais" w:date="2024-02-22T15:17:00Z">
                <w:pPr>
                  <w:widowControl/>
                  <w:autoSpaceDE/>
                  <w:autoSpaceDN/>
                  <w:spacing w:before="0" w:after="0" w:line="240" w:lineRule="auto"/>
                  <w:jc w:val="left"/>
                </w:pPr>
              </w:pPrChange>
            </w:pPr>
            <w:ins w:id="8359" w:author="Farouk Bouhafs" w:date="2023-12-21T18:48:00Z">
              <w:del w:id="8360" w:author="Houyem Rais" w:date="2024-02-22T15:17:00Z">
                <w:r w:rsidRPr="00936E38" w:rsidDel="000A3E8D">
                  <w:rPr>
                    <w:rFonts w:cs="Calibri"/>
                    <w:sz w:val="20"/>
                    <w:szCs w:val="20"/>
                    <w:lang w:eastAsia="fr-FR"/>
                  </w:rPr>
                  <w:delText>Budget de l'Etat</w:delText>
                </w:r>
              </w:del>
            </w:ins>
          </w:p>
        </w:tc>
        <w:tc>
          <w:tcPr>
            <w:tcW w:w="950" w:type="pct"/>
            <w:shd w:val="clear" w:color="auto" w:fill="auto"/>
            <w:vAlign w:val="center"/>
            <w:hideMark/>
            <w:tcPrChange w:id="8361" w:author="Farouk Bouhafs" w:date="2023-12-21T19:01:00Z">
              <w:tcPr>
                <w:tcW w:w="950" w:type="pct"/>
                <w:gridSpan w:val="2"/>
                <w:shd w:val="clear" w:color="auto" w:fill="auto"/>
                <w:vAlign w:val="center"/>
                <w:hideMark/>
              </w:tcPr>
            </w:tcPrChange>
          </w:tcPr>
          <w:p w14:paraId="5CF5A5F1" w14:textId="7AEFF131" w:rsidR="00936E38" w:rsidRPr="00936E38" w:rsidDel="000A3E8D" w:rsidRDefault="00936E38" w:rsidP="000A3E8D">
            <w:pPr>
              <w:rPr>
                <w:ins w:id="8362" w:author="Farouk Bouhafs" w:date="2023-12-21T18:48:00Z"/>
                <w:del w:id="8363" w:author="Houyem Rais" w:date="2024-02-22T15:17:00Z"/>
                <w:rFonts w:cs="Calibri"/>
                <w:sz w:val="20"/>
                <w:szCs w:val="20"/>
                <w:lang w:eastAsia="fr-FR"/>
              </w:rPr>
              <w:pPrChange w:id="8364" w:author="Houyem Rais" w:date="2024-02-22T15:17:00Z">
                <w:pPr>
                  <w:widowControl/>
                  <w:autoSpaceDE/>
                  <w:autoSpaceDN/>
                  <w:spacing w:before="0" w:after="0" w:line="240" w:lineRule="auto"/>
                  <w:jc w:val="center"/>
                </w:pPr>
              </w:pPrChange>
            </w:pPr>
            <w:ins w:id="8365" w:author="Farouk Bouhafs" w:date="2023-12-21T18:48:00Z">
              <w:del w:id="8366"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8367" w:author="Farouk Bouhafs" w:date="2023-12-21T19:01:00Z">
              <w:tcPr>
                <w:tcW w:w="782" w:type="pct"/>
                <w:gridSpan w:val="2"/>
                <w:shd w:val="clear" w:color="auto" w:fill="auto"/>
                <w:vAlign w:val="center"/>
                <w:hideMark/>
              </w:tcPr>
            </w:tcPrChange>
          </w:tcPr>
          <w:p w14:paraId="56EBF264" w14:textId="6FA7368F" w:rsidR="00936E38" w:rsidRPr="00936E38" w:rsidDel="000A3E8D" w:rsidRDefault="00936E38" w:rsidP="000A3E8D">
            <w:pPr>
              <w:rPr>
                <w:ins w:id="8368" w:author="Farouk Bouhafs" w:date="2023-12-21T18:48:00Z"/>
                <w:del w:id="8369" w:author="Houyem Rais" w:date="2024-02-22T15:17:00Z"/>
                <w:rFonts w:cs="Calibri"/>
                <w:sz w:val="20"/>
                <w:szCs w:val="20"/>
                <w:lang w:eastAsia="fr-FR"/>
              </w:rPr>
              <w:pPrChange w:id="8370" w:author="Houyem Rais" w:date="2024-02-22T15:17:00Z">
                <w:pPr>
                  <w:widowControl/>
                  <w:autoSpaceDE/>
                  <w:autoSpaceDN/>
                  <w:spacing w:before="0" w:after="0" w:line="240" w:lineRule="auto"/>
                  <w:jc w:val="center"/>
                </w:pPr>
              </w:pPrChange>
            </w:pPr>
            <w:ins w:id="8371" w:author="Farouk Bouhafs" w:date="2023-12-21T18:48:00Z">
              <w:del w:id="8372"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373" w:author="Farouk Bouhafs" w:date="2023-12-21T19:01:00Z">
              <w:tcPr>
                <w:tcW w:w="849" w:type="pct"/>
                <w:gridSpan w:val="2"/>
                <w:shd w:val="clear" w:color="auto" w:fill="auto"/>
                <w:vAlign w:val="center"/>
                <w:hideMark/>
              </w:tcPr>
            </w:tcPrChange>
          </w:tcPr>
          <w:p w14:paraId="34BED4C6" w14:textId="76475192" w:rsidR="00936E38" w:rsidRPr="00936E38" w:rsidDel="000A3E8D" w:rsidRDefault="00936E38" w:rsidP="000A3E8D">
            <w:pPr>
              <w:rPr>
                <w:ins w:id="8374" w:author="Farouk Bouhafs" w:date="2023-12-21T18:48:00Z"/>
                <w:del w:id="8375" w:author="Houyem Rais" w:date="2024-02-22T15:17:00Z"/>
                <w:rFonts w:cs="Calibri"/>
                <w:sz w:val="20"/>
                <w:szCs w:val="20"/>
                <w:lang w:eastAsia="fr-FR"/>
              </w:rPr>
              <w:pPrChange w:id="8376" w:author="Houyem Rais" w:date="2024-02-22T15:17:00Z">
                <w:pPr>
                  <w:widowControl/>
                  <w:autoSpaceDE/>
                  <w:autoSpaceDN/>
                  <w:spacing w:before="0" w:after="0" w:line="240" w:lineRule="auto"/>
                  <w:jc w:val="center"/>
                </w:pPr>
              </w:pPrChange>
            </w:pPr>
            <w:ins w:id="8377" w:author="Farouk Bouhafs" w:date="2023-12-21T18:48:00Z">
              <w:del w:id="8378"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8379" w:author="Farouk Bouhafs" w:date="2023-12-21T19:01:00Z">
              <w:tcPr>
                <w:tcW w:w="765" w:type="pct"/>
                <w:gridSpan w:val="2"/>
                <w:shd w:val="clear" w:color="auto" w:fill="auto"/>
                <w:vAlign w:val="center"/>
                <w:hideMark/>
              </w:tcPr>
            </w:tcPrChange>
          </w:tcPr>
          <w:p w14:paraId="17F57FBB" w14:textId="15640FC2" w:rsidR="00936E38" w:rsidRPr="00936E38" w:rsidDel="000A3E8D" w:rsidRDefault="00936E38" w:rsidP="000A3E8D">
            <w:pPr>
              <w:rPr>
                <w:ins w:id="8380" w:author="Farouk Bouhafs" w:date="2023-12-21T18:48:00Z"/>
                <w:del w:id="8381" w:author="Houyem Rais" w:date="2024-02-22T15:17:00Z"/>
                <w:rFonts w:cs="Calibri"/>
                <w:sz w:val="20"/>
                <w:szCs w:val="20"/>
                <w:lang w:eastAsia="fr-FR"/>
              </w:rPr>
              <w:pPrChange w:id="8382" w:author="Houyem Rais" w:date="2024-02-22T15:17:00Z">
                <w:pPr>
                  <w:widowControl/>
                  <w:autoSpaceDE/>
                  <w:autoSpaceDN/>
                  <w:spacing w:before="0" w:after="0" w:line="240" w:lineRule="auto"/>
                  <w:jc w:val="center"/>
                </w:pPr>
              </w:pPrChange>
            </w:pPr>
            <w:ins w:id="8383" w:author="Farouk Bouhafs" w:date="2023-12-21T18:48:00Z">
              <w:del w:id="8384"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8385" w:author="Farouk Bouhafs" w:date="2023-12-21T19:01:00Z">
              <w:tcPr>
                <w:tcW w:w="605" w:type="pct"/>
                <w:gridSpan w:val="2"/>
                <w:shd w:val="clear" w:color="auto" w:fill="auto"/>
                <w:vAlign w:val="center"/>
                <w:hideMark/>
              </w:tcPr>
            </w:tcPrChange>
          </w:tcPr>
          <w:p w14:paraId="4031ED91" w14:textId="0C0D2E79" w:rsidR="00936E38" w:rsidRPr="00936E38" w:rsidDel="000A3E8D" w:rsidRDefault="00936E38" w:rsidP="000A3E8D">
            <w:pPr>
              <w:rPr>
                <w:ins w:id="8386" w:author="Farouk Bouhafs" w:date="2023-12-21T18:48:00Z"/>
                <w:del w:id="8387" w:author="Houyem Rais" w:date="2024-02-22T15:17:00Z"/>
                <w:rFonts w:cs="Calibri"/>
                <w:sz w:val="20"/>
                <w:szCs w:val="20"/>
                <w:lang w:eastAsia="fr-FR"/>
              </w:rPr>
              <w:pPrChange w:id="8388" w:author="Houyem Rais" w:date="2024-02-22T15:17:00Z">
                <w:pPr>
                  <w:widowControl/>
                  <w:autoSpaceDE/>
                  <w:autoSpaceDN/>
                  <w:spacing w:before="0" w:after="0" w:line="240" w:lineRule="auto"/>
                  <w:jc w:val="center"/>
                </w:pPr>
              </w:pPrChange>
            </w:pPr>
            <w:ins w:id="8389" w:author="Farouk Bouhafs" w:date="2023-12-21T18:48:00Z">
              <w:del w:id="8390" w:author="Houyem Rais" w:date="2024-02-22T15:17:00Z">
                <w:r w:rsidRPr="00936E38" w:rsidDel="000A3E8D">
                  <w:rPr>
                    <w:rFonts w:cs="Calibri"/>
                    <w:sz w:val="20"/>
                    <w:szCs w:val="20"/>
                    <w:lang w:eastAsia="fr-FR"/>
                  </w:rPr>
                  <w:delText>14,8</w:delText>
                </w:r>
              </w:del>
            </w:ins>
          </w:p>
        </w:tc>
      </w:tr>
      <w:tr w:rsidR="00936E38" w:rsidRPr="00936E38" w:rsidDel="000A3E8D" w14:paraId="01F98A2B" w14:textId="609B7132" w:rsidTr="00B7019E">
        <w:tblPrEx>
          <w:tblPrExChange w:id="8391"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8392" w:author="Farouk Bouhafs" w:date="2023-12-21T18:48:00Z"/>
          <w:del w:id="8393" w:author="Houyem Rais" w:date="2024-02-22T15:17:00Z"/>
          <w:trPrChange w:id="8394" w:author="Farouk Bouhafs" w:date="2023-12-21T19:01:00Z">
            <w:trPr>
              <w:trHeight w:val="270"/>
            </w:trPr>
          </w:trPrChange>
        </w:trPr>
        <w:tc>
          <w:tcPr>
            <w:tcW w:w="1049" w:type="pct"/>
            <w:vMerge/>
            <w:vAlign w:val="center"/>
            <w:hideMark/>
            <w:tcPrChange w:id="8395" w:author="Farouk Bouhafs" w:date="2023-12-21T19:01:00Z">
              <w:tcPr>
                <w:tcW w:w="1050" w:type="pct"/>
                <w:gridSpan w:val="2"/>
                <w:vMerge/>
                <w:vAlign w:val="center"/>
                <w:hideMark/>
              </w:tcPr>
            </w:tcPrChange>
          </w:tcPr>
          <w:p w14:paraId="3107D947" w14:textId="0F882D1B" w:rsidR="00936E38" w:rsidRPr="00936E38" w:rsidDel="000A3E8D" w:rsidRDefault="00936E38" w:rsidP="000A3E8D">
            <w:pPr>
              <w:rPr>
                <w:ins w:id="8396" w:author="Farouk Bouhafs" w:date="2023-12-21T18:48:00Z"/>
                <w:del w:id="8397" w:author="Houyem Rais" w:date="2024-02-22T15:17:00Z"/>
                <w:rFonts w:cs="Calibri"/>
                <w:sz w:val="20"/>
                <w:szCs w:val="20"/>
                <w:lang w:eastAsia="fr-FR"/>
              </w:rPr>
              <w:pPrChange w:id="8398"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8399" w:author="Farouk Bouhafs" w:date="2023-12-21T19:01:00Z">
              <w:tcPr>
                <w:tcW w:w="950" w:type="pct"/>
                <w:gridSpan w:val="2"/>
                <w:shd w:val="clear" w:color="auto" w:fill="auto"/>
                <w:vAlign w:val="center"/>
                <w:hideMark/>
              </w:tcPr>
            </w:tcPrChange>
          </w:tcPr>
          <w:p w14:paraId="15275016" w14:textId="3DA2580D" w:rsidR="00936E38" w:rsidRPr="00936E38" w:rsidDel="000A3E8D" w:rsidRDefault="00936E38" w:rsidP="000A3E8D">
            <w:pPr>
              <w:rPr>
                <w:ins w:id="8400" w:author="Farouk Bouhafs" w:date="2023-12-21T18:48:00Z"/>
                <w:del w:id="8401" w:author="Houyem Rais" w:date="2024-02-22T15:17:00Z"/>
                <w:rFonts w:cs="Calibri"/>
                <w:i/>
                <w:iCs/>
                <w:sz w:val="20"/>
                <w:szCs w:val="20"/>
                <w:lang w:eastAsia="fr-FR"/>
              </w:rPr>
              <w:pPrChange w:id="8402" w:author="Houyem Rais" w:date="2024-02-22T15:17:00Z">
                <w:pPr>
                  <w:widowControl/>
                  <w:autoSpaceDE/>
                  <w:autoSpaceDN/>
                  <w:spacing w:before="0" w:after="0" w:line="240" w:lineRule="auto"/>
                  <w:jc w:val="center"/>
                </w:pPr>
              </w:pPrChange>
            </w:pPr>
            <w:ins w:id="8403" w:author="Farouk Bouhafs" w:date="2023-12-21T18:48:00Z">
              <w:del w:id="8404"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8405" w:author="Farouk Bouhafs" w:date="2023-12-21T19:01:00Z">
              <w:tcPr>
                <w:tcW w:w="782" w:type="pct"/>
                <w:gridSpan w:val="2"/>
                <w:shd w:val="clear" w:color="auto" w:fill="auto"/>
                <w:vAlign w:val="center"/>
                <w:hideMark/>
              </w:tcPr>
            </w:tcPrChange>
          </w:tcPr>
          <w:p w14:paraId="203826EC" w14:textId="071D324D" w:rsidR="00936E38" w:rsidRPr="00936E38" w:rsidDel="000A3E8D" w:rsidRDefault="00936E38" w:rsidP="000A3E8D">
            <w:pPr>
              <w:rPr>
                <w:ins w:id="8406" w:author="Farouk Bouhafs" w:date="2023-12-21T18:48:00Z"/>
                <w:del w:id="8407" w:author="Houyem Rais" w:date="2024-02-22T15:17:00Z"/>
                <w:rFonts w:cs="Calibri"/>
                <w:i/>
                <w:iCs/>
                <w:sz w:val="20"/>
                <w:szCs w:val="20"/>
                <w:lang w:eastAsia="fr-FR"/>
              </w:rPr>
              <w:pPrChange w:id="8408" w:author="Houyem Rais" w:date="2024-02-22T15:17:00Z">
                <w:pPr>
                  <w:widowControl/>
                  <w:autoSpaceDE/>
                  <w:autoSpaceDN/>
                  <w:spacing w:before="0" w:after="0" w:line="240" w:lineRule="auto"/>
                  <w:jc w:val="center"/>
                </w:pPr>
              </w:pPrChange>
            </w:pPr>
            <w:ins w:id="8409" w:author="Farouk Bouhafs" w:date="2023-12-21T18:48:00Z">
              <w:del w:id="8410"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8411" w:author="Farouk Bouhafs" w:date="2023-12-21T19:01:00Z">
              <w:tcPr>
                <w:tcW w:w="849" w:type="pct"/>
                <w:gridSpan w:val="2"/>
                <w:shd w:val="clear" w:color="auto" w:fill="auto"/>
                <w:vAlign w:val="center"/>
                <w:hideMark/>
              </w:tcPr>
            </w:tcPrChange>
          </w:tcPr>
          <w:p w14:paraId="2539F7CA" w14:textId="7EDEAC4A" w:rsidR="00936E38" w:rsidRPr="00936E38" w:rsidDel="000A3E8D" w:rsidRDefault="00936E38" w:rsidP="000A3E8D">
            <w:pPr>
              <w:rPr>
                <w:ins w:id="8412" w:author="Farouk Bouhafs" w:date="2023-12-21T18:48:00Z"/>
                <w:del w:id="8413" w:author="Houyem Rais" w:date="2024-02-22T15:17:00Z"/>
                <w:rFonts w:cs="Calibri"/>
                <w:i/>
                <w:iCs/>
                <w:sz w:val="20"/>
                <w:szCs w:val="20"/>
                <w:lang w:eastAsia="fr-FR"/>
              </w:rPr>
              <w:pPrChange w:id="8414" w:author="Houyem Rais" w:date="2024-02-22T15:17:00Z">
                <w:pPr>
                  <w:widowControl/>
                  <w:autoSpaceDE/>
                  <w:autoSpaceDN/>
                  <w:spacing w:before="0" w:after="0" w:line="240" w:lineRule="auto"/>
                  <w:jc w:val="center"/>
                </w:pPr>
              </w:pPrChange>
            </w:pPr>
            <w:ins w:id="8415" w:author="Farouk Bouhafs" w:date="2023-12-21T18:48:00Z">
              <w:del w:id="8416" w:author="Houyem Rais" w:date="2024-02-22T15:17:00Z">
                <w:r w:rsidRPr="00936E38" w:rsidDel="000A3E8D">
                  <w:rPr>
                    <w:rFonts w:cs="Calibri"/>
                    <w:i/>
                    <w:iCs/>
                    <w:sz w:val="20"/>
                    <w:szCs w:val="20"/>
                    <w:lang w:eastAsia="fr-FR"/>
                  </w:rPr>
                  <w:delText>0,0%</w:delText>
                </w:r>
              </w:del>
            </w:ins>
          </w:p>
        </w:tc>
        <w:tc>
          <w:tcPr>
            <w:tcW w:w="765" w:type="pct"/>
            <w:shd w:val="clear" w:color="auto" w:fill="auto"/>
            <w:vAlign w:val="center"/>
            <w:hideMark/>
            <w:tcPrChange w:id="8417" w:author="Farouk Bouhafs" w:date="2023-12-21T19:01:00Z">
              <w:tcPr>
                <w:tcW w:w="765" w:type="pct"/>
                <w:gridSpan w:val="2"/>
                <w:shd w:val="clear" w:color="auto" w:fill="auto"/>
                <w:vAlign w:val="center"/>
                <w:hideMark/>
              </w:tcPr>
            </w:tcPrChange>
          </w:tcPr>
          <w:p w14:paraId="3BE3C1DF" w14:textId="5B6A8BFB" w:rsidR="00936E38" w:rsidRPr="00936E38" w:rsidDel="000A3E8D" w:rsidRDefault="00936E38" w:rsidP="000A3E8D">
            <w:pPr>
              <w:rPr>
                <w:ins w:id="8418" w:author="Farouk Bouhafs" w:date="2023-12-21T18:48:00Z"/>
                <w:del w:id="8419" w:author="Houyem Rais" w:date="2024-02-22T15:17:00Z"/>
                <w:rFonts w:cs="Calibri"/>
                <w:i/>
                <w:iCs/>
                <w:sz w:val="20"/>
                <w:szCs w:val="20"/>
                <w:lang w:eastAsia="fr-FR"/>
              </w:rPr>
              <w:pPrChange w:id="8420" w:author="Houyem Rais" w:date="2024-02-22T15:17:00Z">
                <w:pPr>
                  <w:widowControl/>
                  <w:autoSpaceDE/>
                  <w:autoSpaceDN/>
                  <w:spacing w:before="0" w:after="0" w:line="240" w:lineRule="auto"/>
                  <w:jc w:val="center"/>
                </w:pPr>
              </w:pPrChange>
            </w:pPr>
            <w:ins w:id="8421" w:author="Farouk Bouhafs" w:date="2023-12-21T18:48:00Z">
              <w:del w:id="8422" w:author="Houyem Rais" w:date="2024-02-22T15:17:00Z">
                <w:r w:rsidRPr="00936E38" w:rsidDel="000A3E8D">
                  <w:rPr>
                    <w:rFonts w:cs="Calibri"/>
                    <w:i/>
                    <w:iCs/>
                    <w:sz w:val="20"/>
                    <w:szCs w:val="20"/>
                    <w:lang w:eastAsia="fr-FR"/>
                  </w:rPr>
                  <w:delText>0,0%</w:delText>
                </w:r>
              </w:del>
            </w:ins>
          </w:p>
        </w:tc>
        <w:tc>
          <w:tcPr>
            <w:tcW w:w="604" w:type="pct"/>
            <w:shd w:val="clear" w:color="auto" w:fill="auto"/>
            <w:vAlign w:val="center"/>
            <w:hideMark/>
            <w:tcPrChange w:id="8423" w:author="Farouk Bouhafs" w:date="2023-12-21T19:01:00Z">
              <w:tcPr>
                <w:tcW w:w="605" w:type="pct"/>
                <w:gridSpan w:val="2"/>
                <w:shd w:val="clear" w:color="auto" w:fill="auto"/>
                <w:vAlign w:val="center"/>
                <w:hideMark/>
              </w:tcPr>
            </w:tcPrChange>
          </w:tcPr>
          <w:p w14:paraId="2B915869" w14:textId="1F642991" w:rsidR="00936E38" w:rsidRPr="00936E38" w:rsidDel="000A3E8D" w:rsidRDefault="00936E38" w:rsidP="000A3E8D">
            <w:pPr>
              <w:rPr>
                <w:ins w:id="8424" w:author="Farouk Bouhafs" w:date="2023-12-21T18:48:00Z"/>
                <w:del w:id="8425" w:author="Houyem Rais" w:date="2024-02-22T15:17:00Z"/>
                <w:rFonts w:cs="Calibri"/>
                <w:i/>
                <w:iCs/>
                <w:sz w:val="20"/>
                <w:szCs w:val="20"/>
                <w:lang w:eastAsia="fr-FR"/>
              </w:rPr>
              <w:pPrChange w:id="8426" w:author="Houyem Rais" w:date="2024-02-22T15:17:00Z">
                <w:pPr>
                  <w:widowControl/>
                  <w:autoSpaceDE/>
                  <w:autoSpaceDN/>
                  <w:spacing w:before="0" w:after="0" w:line="240" w:lineRule="auto"/>
                  <w:jc w:val="center"/>
                </w:pPr>
              </w:pPrChange>
            </w:pPr>
            <w:ins w:id="8427" w:author="Farouk Bouhafs" w:date="2023-12-21T18:48:00Z">
              <w:del w:id="8428" w:author="Houyem Rais" w:date="2024-02-22T15:17:00Z">
                <w:r w:rsidRPr="00936E38" w:rsidDel="000A3E8D">
                  <w:rPr>
                    <w:rFonts w:cs="Calibri"/>
                    <w:i/>
                    <w:iCs/>
                    <w:sz w:val="20"/>
                    <w:szCs w:val="20"/>
                    <w:lang w:eastAsia="fr-FR"/>
                  </w:rPr>
                  <w:delText>1,5%</w:delText>
                </w:r>
              </w:del>
            </w:ins>
          </w:p>
        </w:tc>
      </w:tr>
      <w:tr w:rsidR="00936E38" w:rsidRPr="00936E38" w:rsidDel="000A3E8D" w14:paraId="5EFC6A48" w14:textId="5854F6DD" w:rsidTr="00B7019E">
        <w:tblPrEx>
          <w:tblPrExChange w:id="8429"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33"/>
          <w:ins w:id="8430" w:author="Farouk Bouhafs" w:date="2023-12-21T18:48:00Z"/>
          <w:del w:id="8431" w:author="Houyem Rais" w:date="2024-02-22T15:17:00Z"/>
          <w:trPrChange w:id="8432" w:author="Farouk Bouhafs" w:date="2023-12-21T19:01:00Z">
            <w:trPr>
              <w:trHeight w:val="533"/>
            </w:trPr>
          </w:trPrChange>
        </w:trPr>
        <w:tc>
          <w:tcPr>
            <w:tcW w:w="1049" w:type="pct"/>
            <w:shd w:val="clear" w:color="auto" w:fill="auto"/>
            <w:vAlign w:val="center"/>
            <w:hideMark/>
            <w:tcPrChange w:id="8433" w:author="Farouk Bouhafs" w:date="2023-12-21T19:01:00Z">
              <w:tcPr>
                <w:tcW w:w="1050" w:type="pct"/>
                <w:gridSpan w:val="2"/>
                <w:shd w:val="clear" w:color="auto" w:fill="auto"/>
                <w:vAlign w:val="center"/>
                <w:hideMark/>
              </w:tcPr>
            </w:tcPrChange>
          </w:tcPr>
          <w:p w14:paraId="5D3634D0" w14:textId="65917FA6" w:rsidR="00936E38" w:rsidRPr="00936E38" w:rsidDel="000A3E8D" w:rsidRDefault="00936E38" w:rsidP="000A3E8D">
            <w:pPr>
              <w:rPr>
                <w:ins w:id="8434" w:author="Farouk Bouhafs" w:date="2023-12-21T18:48:00Z"/>
                <w:del w:id="8435" w:author="Houyem Rais" w:date="2024-02-22T15:17:00Z"/>
                <w:rFonts w:cs="Calibri"/>
                <w:sz w:val="20"/>
                <w:szCs w:val="20"/>
                <w:lang w:eastAsia="fr-FR"/>
              </w:rPr>
              <w:pPrChange w:id="8436" w:author="Houyem Rais" w:date="2024-02-22T15:17:00Z">
                <w:pPr>
                  <w:widowControl/>
                  <w:autoSpaceDE/>
                  <w:autoSpaceDN/>
                  <w:spacing w:before="0" w:after="0" w:line="240" w:lineRule="auto"/>
                </w:pPr>
              </w:pPrChange>
            </w:pPr>
            <w:ins w:id="8437" w:author="Farouk Bouhafs" w:date="2023-12-21T18:48:00Z">
              <w:del w:id="8438" w:author="Houyem Rais" w:date="2024-02-22T15:17:00Z">
                <w:r w:rsidRPr="00936E38" w:rsidDel="000A3E8D">
                  <w:rPr>
                    <w:rFonts w:cs="Calibri"/>
                    <w:sz w:val="20"/>
                    <w:szCs w:val="20"/>
                    <w:lang w:eastAsia="fr-FR"/>
                  </w:rPr>
                  <w:delText>Annuité de la dette publique (1ère année d'expl.)</w:delText>
                </w:r>
              </w:del>
            </w:ins>
          </w:p>
        </w:tc>
        <w:tc>
          <w:tcPr>
            <w:tcW w:w="950" w:type="pct"/>
            <w:shd w:val="clear" w:color="auto" w:fill="auto"/>
            <w:vAlign w:val="center"/>
            <w:hideMark/>
            <w:tcPrChange w:id="8439" w:author="Farouk Bouhafs" w:date="2023-12-21T19:01:00Z">
              <w:tcPr>
                <w:tcW w:w="950" w:type="pct"/>
                <w:gridSpan w:val="2"/>
                <w:shd w:val="clear" w:color="auto" w:fill="auto"/>
                <w:vAlign w:val="center"/>
                <w:hideMark/>
              </w:tcPr>
            </w:tcPrChange>
          </w:tcPr>
          <w:p w14:paraId="0394FB51" w14:textId="7FE93D80" w:rsidR="00936E38" w:rsidRPr="00936E38" w:rsidDel="000A3E8D" w:rsidRDefault="00936E38" w:rsidP="000A3E8D">
            <w:pPr>
              <w:rPr>
                <w:ins w:id="8440" w:author="Farouk Bouhafs" w:date="2023-12-21T18:48:00Z"/>
                <w:del w:id="8441" w:author="Houyem Rais" w:date="2024-02-22T15:17:00Z"/>
                <w:rFonts w:cs="Calibri"/>
                <w:sz w:val="20"/>
                <w:szCs w:val="20"/>
                <w:lang w:eastAsia="fr-FR"/>
              </w:rPr>
              <w:pPrChange w:id="8442" w:author="Houyem Rais" w:date="2024-02-22T15:17:00Z">
                <w:pPr>
                  <w:widowControl/>
                  <w:autoSpaceDE/>
                  <w:autoSpaceDN/>
                  <w:spacing w:before="0" w:after="0" w:line="240" w:lineRule="auto"/>
                  <w:jc w:val="center"/>
                </w:pPr>
              </w:pPrChange>
            </w:pPr>
            <w:ins w:id="8443" w:author="Farouk Bouhafs" w:date="2023-12-21T18:48:00Z">
              <w:del w:id="8444" w:author="Houyem Rais" w:date="2024-02-22T15:17:00Z">
                <w:r w:rsidRPr="00936E38" w:rsidDel="000A3E8D">
                  <w:rPr>
                    <w:rFonts w:cs="Calibri"/>
                    <w:sz w:val="20"/>
                    <w:szCs w:val="20"/>
                    <w:lang w:eastAsia="fr-FR"/>
                  </w:rPr>
                  <w:delText>-37,5</w:delText>
                </w:r>
              </w:del>
            </w:ins>
          </w:p>
        </w:tc>
        <w:tc>
          <w:tcPr>
            <w:tcW w:w="782" w:type="pct"/>
            <w:shd w:val="clear" w:color="auto" w:fill="auto"/>
            <w:vAlign w:val="center"/>
            <w:hideMark/>
            <w:tcPrChange w:id="8445" w:author="Farouk Bouhafs" w:date="2023-12-21T19:01:00Z">
              <w:tcPr>
                <w:tcW w:w="782" w:type="pct"/>
                <w:gridSpan w:val="2"/>
                <w:shd w:val="clear" w:color="auto" w:fill="auto"/>
                <w:vAlign w:val="center"/>
                <w:hideMark/>
              </w:tcPr>
            </w:tcPrChange>
          </w:tcPr>
          <w:p w14:paraId="0579FE30" w14:textId="6151D511" w:rsidR="00936E38" w:rsidRPr="00936E38" w:rsidDel="000A3E8D" w:rsidRDefault="00936E38" w:rsidP="000A3E8D">
            <w:pPr>
              <w:rPr>
                <w:ins w:id="8446" w:author="Farouk Bouhafs" w:date="2023-12-21T18:48:00Z"/>
                <w:del w:id="8447" w:author="Houyem Rais" w:date="2024-02-22T15:17:00Z"/>
                <w:rFonts w:cs="Calibri"/>
                <w:sz w:val="20"/>
                <w:szCs w:val="20"/>
                <w:lang w:eastAsia="fr-FR"/>
              </w:rPr>
              <w:pPrChange w:id="8448" w:author="Houyem Rais" w:date="2024-02-22T15:17:00Z">
                <w:pPr>
                  <w:widowControl/>
                  <w:autoSpaceDE/>
                  <w:autoSpaceDN/>
                  <w:spacing w:before="0" w:after="0" w:line="240" w:lineRule="auto"/>
                  <w:jc w:val="center"/>
                </w:pPr>
              </w:pPrChange>
            </w:pPr>
            <w:ins w:id="8449" w:author="Farouk Bouhafs" w:date="2023-12-21T18:48:00Z">
              <w:del w:id="8450"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451" w:author="Farouk Bouhafs" w:date="2023-12-21T19:01:00Z">
              <w:tcPr>
                <w:tcW w:w="849" w:type="pct"/>
                <w:gridSpan w:val="2"/>
                <w:shd w:val="clear" w:color="auto" w:fill="auto"/>
                <w:vAlign w:val="center"/>
                <w:hideMark/>
              </w:tcPr>
            </w:tcPrChange>
          </w:tcPr>
          <w:p w14:paraId="34192DE9" w14:textId="773C56C5" w:rsidR="00936E38" w:rsidRPr="00936E38" w:rsidDel="000A3E8D" w:rsidRDefault="00936E38" w:rsidP="000A3E8D">
            <w:pPr>
              <w:rPr>
                <w:ins w:id="8452" w:author="Farouk Bouhafs" w:date="2023-12-21T18:48:00Z"/>
                <w:del w:id="8453" w:author="Houyem Rais" w:date="2024-02-22T15:17:00Z"/>
                <w:rFonts w:cs="Calibri"/>
                <w:sz w:val="20"/>
                <w:szCs w:val="20"/>
                <w:lang w:eastAsia="fr-FR"/>
              </w:rPr>
              <w:pPrChange w:id="8454" w:author="Houyem Rais" w:date="2024-02-22T15:17:00Z">
                <w:pPr>
                  <w:widowControl/>
                  <w:autoSpaceDE/>
                  <w:autoSpaceDN/>
                  <w:spacing w:before="0" w:after="0" w:line="240" w:lineRule="auto"/>
                  <w:jc w:val="center"/>
                </w:pPr>
              </w:pPrChange>
            </w:pPr>
            <w:ins w:id="8455" w:author="Farouk Bouhafs" w:date="2023-12-21T18:48:00Z">
              <w:del w:id="8456" w:author="Houyem Rais" w:date="2024-02-22T15:17:00Z">
                <w:r w:rsidRPr="00936E38" w:rsidDel="000A3E8D">
                  <w:rPr>
                    <w:rFonts w:cs="Calibri"/>
                    <w:sz w:val="20"/>
                    <w:szCs w:val="20"/>
                    <w:lang w:eastAsia="fr-FR"/>
                  </w:rPr>
                  <w:delText>-55,6</w:delText>
                </w:r>
              </w:del>
            </w:ins>
          </w:p>
        </w:tc>
        <w:tc>
          <w:tcPr>
            <w:tcW w:w="765" w:type="pct"/>
            <w:shd w:val="clear" w:color="auto" w:fill="auto"/>
            <w:vAlign w:val="center"/>
            <w:hideMark/>
            <w:tcPrChange w:id="8457" w:author="Farouk Bouhafs" w:date="2023-12-21T19:01:00Z">
              <w:tcPr>
                <w:tcW w:w="765" w:type="pct"/>
                <w:gridSpan w:val="2"/>
                <w:shd w:val="clear" w:color="auto" w:fill="auto"/>
                <w:vAlign w:val="center"/>
                <w:hideMark/>
              </w:tcPr>
            </w:tcPrChange>
          </w:tcPr>
          <w:p w14:paraId="45031F82" w14:textId="1A7DADAB" w:rsidR="00936E38" w:rsidRPr="00936E38" w:rsidDel="000A3E8D" w:rsidRDefault="00936E38" w:rsidP="000A3E8D">
            <w:pPr>
              <w:rPr>
                <w:ins w:id="8458" w:author="Farouk Bouhafs" w:date="2023-12-21T18:48:00Z"/>
                <w:del w:id="8459" w:author="Houyem Rais" w:date="2024-02-22T15:17:00Z"/>
                <w:rFonts w:cs="Calibri"/>
                <w:sz w:val="20"/>
                <w:szCs w:val="20"/>
                <w:lang w:eastAsia="fr-FR"/>
              </w:rPr>
              <w:pPrChange w:id="8460" w:author="Houyem Rais" w:date="2024-02-22T15:17:00Z">
                <w:pPr>
                  <w:widowControl/>
                  <w:autoSpaceDE/>
                  <w:autoSpaceDN/>
                  <w:spacing w:before="0" w:after="0" w:line="240" w:lineRule="auto"/>
                  <w:jc w:val="center"/>
                </w:pPr>
              </w:pPrChange>
            </w:pPr>
            <w:ins w:id="8461" w:author="Farouk Bouhafs" w:date="2023-12-21T18:48:00Z">
              <w:del w:id="8462"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8463" w:author="Farouk Bouhafs" w:date="2023-12-21T19:01:00Z">
              <w:tcPr>
                <w:tcW w:w="605" w:type="pct"/>
                <w:gridSpan w:val="2"/>
                <w:shd w:val="clear" w:color="auto" w:fill="auto"/>
                <w:vAlign w:val="center"/>
                <w:hideMark/>
              </w:tcPr>
            </w:tcPrChange>
          </w:tcPr>
          <w:p w14:paraId="23DC8C3B" w14:textId="514ED52D" w:rsidR="00936E38" w:rsidRPr="00936E38" w:rsidDel="000A3E8D" w:rsidRDefault="00936E38" w:rsidP="000A3E8D">
            <w:pPr>
              <w:rPr>
                <w:ins w:id="8464" w:author="Farouk Bouhafs" w:date="2023-12-21T18:48:00Z"/>
                <w:del w:id="8465" w:author="Houyem Rais" w:date="2024-02-22T15:17:00Z"/>
                <w:rFonts w:cs="Calibri"/>
                <w:sz w:val="20"/>
                <w:szCs w:val="20"/>
                <w:lang w:eastAsia="fr-FR"/>
              </w:rPr>
              <w:pPrChange w:id="8466" w:author="Houyem Rais" w:date="2024-02-22T15:17:00Z">
                <w:pPr>
                  <w:widowControl/>
                  <w:autoSpaceDE/>
                  <w:autoSpaceDN/>
                  <w:spacing w:before="0" w:after="0" w:line="240" w:lineRule="auto"/>
                  <w:jc w:val="center"/>
                </w:pPr>
              </w:pPrChange>
            </w:pPr>
            <w:ins w:id="8467" w:author="Farouk Bouhafs" w:date="2023-12-21T18:48:00Z">
              <w:del w:id="8468" w:author="Houyem Rais" w:date="2024-02-22T15:17:00Z">
                <w:r w:rsidRPr="00936E38" w:rsidDel="000A3E8D">
                  <w:rPr>
                    <w:rFonts w:cs="Calibri"/>
                    <w:sz w:val="20"/>
                    <w:szCs w:val="20"/>
                    <w:lang w:eastAsia="fr-FR"/>
                  </w:rPr>
                  <w:delText>-118,1</w:delText>
                </w:r>
              </w:del>
            </w:ins>
          </w:p>
        </w:tc>
      </w:tr>
      <w:tr w:rsidR="00936E38" w:rsidRPr="00936E38" w:rsidDel="000A3E8D" w14:paraId="02F43B57" w14:textId="6F2636BF" w:rsidTr="00B7019E">
        <w:tblPrEx>
          <w:tblPrExChange w:id="8469"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33"/>
          <w:ins w:id="8470" w:author="Farouk Bouhafs" w:date="2023-12-21T18:48:00Z"/>
          <w:del w:id="8471" w:author="Houyem Rais" w:date="2024-02-22T15:17:00Z"/>
          <w:trPrChange w:id="8472" w:author="Farouk Bouhafs" w:date="2023-12-21T19:01:00Z">
            <w:trPr>
              <w:trHeight w:val="533"/>
            </w:trPr>
          </w:trPrChange>
        </w:trPr>
        <w:tc>
          <w:tcPr>
            <w:tcW w:w="1049" w:type="pct"/>
            <w:shd w:val="clear" w:color="auto" w:fill="auto"/>
            <w:vAlign w:val="center"/>
            <w:hideMark/>
            <w:tcPrChange w:id="8473" w:author="Farouk Bouhafs" w:date="2023-12-21T19:01:00Z">
              <w:tcPr>
                <w:tcW w:w="1050" w:type="pct"/>
                <w:gridSpan w:val="2"/>
                <w:shd w:val="clear" w:color="auto" w:fill="auto"/>
                <w:vAlign w:val="center"/>
                <w:hideMark/>
              </w:tcPr>
            </w:tcPrChange>
          </w:tcPr>
          <w:p w14:paraId="14862480" w14:textId="6CCDD0F3" w:rsidR="00936E38" w:rsidRPr="00936E38" w:rsidDel="000A3E8D" w:rsidRDefault="00936E38" w:rsidP="000A3E8D">
            <w:pPr>
              <w:rPr>
                <w:ins w:id="8474" w:author="Farouk Bouhafs" w:date="2023-12-21T18:48:00Z"/>
                <w:del w:id="8475" w:author="Houyem Rais" w:date="2024-02-22T15:17:00Z"/>
                <w:rFonts w:cs="Calibri"/>
                <w:sz w:val="20"/>
                <w:szCs w:val="20"/>
                <w:lang w:eastAsia="fr-FR"/>
              </w:rPr>
              <w:pPrChange w:id="8476" w:author="Houyem Rais" w:date="2024-02-22T15:17:00Z">
                <w:pPr>
                  <w:widowControl/>
                  <w:autoSpaceDE/>
                  <w:autoSpaceDN/>
                  <w:spacing w:before="0" w:after="0" w:line="240" w:lineRule="auto"/>
                </w:pPr>
              </w:pPrChange>
            </w:pPr>
            <w:ins w:id="8477" w:author="Farouk Bouhafs" w:date="2023-12-21T18:48:00Z">
              <w:del w:id="8478" w:author="Houyem Rais" w:date="2024-02-22T15:17:00Z">
                <w:r w:rsidRPr="00936E38" w:rsidDel="000A3E8D">
                  <w:rPr>
                    <w:rFonts w:cs="Calibri"/>
                    <w:sz w:val="20"/>
                    <w:szCs w:val="20"/>
                    <w:lang w:eastAsia="fr-FR"/>
                  </w:rPr>
                  <w:delText>VAN du service de la dette publique</w:delText>
                </w:r>
              </w:del>
            </w:ins>
          </w:p>
        </w:tc>
        <w:tc>
          <w:tcPr>
            <w:tcW w:w="950" w:type="pct"/>
            <w:shd w:val="clear" w:color="auto" w:fill="auto"/>
            <w:vAlign w:val="center"/>
            <w:hideMark/>
            <w:tcPrChange w:id="8479" w:author="Farouk Bouhafs" w:date="2023-12-21T19:01:00Z">
              <w:tcPr>
                <w:tcW w:w="950" w:type="pct"/>
                <w:gridSpan w:val="2"/>
                <w:shd w:val="clear" w:color="auto" w:fill="auto"/>
                <w:vAlign w:val="center"/>
                <w:hideMark/>
              </w:tcPr>
            </w:tcPrChange>
          </w:tcPr>
          <w:p w14:paraId="7932FBE4" w14:textId="5E7BFA85" w:rsidR="00936E38" w:rsidRPr="00936E38" w:rsidDel="000A3E8D" w:rsidRDefault="00936E38" w:rsidP="000A3E8D">
            <w:pPr>
              <w:rPr>
                <w:ins w:id="8480" w:author="Farouk Bouhafs" w:date="2023-12-21T18:48:00Z"/>
                <w:del w:id="8481" w:author="Houyem Rais" w:date="2024-02-22T15:17:00Z"/>
                <w:rFonts w:cs="Calibri"/>
                <w:sz w:val="20"/>
                <w:szCs w:val="20"/>
                <w:lang w:eastAsia="fr-FR"/>
              </w:rPr>
              <w:pPrChange w:id="8482" w:author="Houyem Rais" w:date="2024-02-22T15:17:00Z">
                <w:pPr>
                  <w:widowControl/>
                  <w:autoSpaceDE/>
                  <w:autoSpaceDN/>
                  <w:spacing w:before="0" w:after="0" w:line="240" w:lineRule="auto"/>
                  <w:jc w:val="center"/>
                </w:pPr>
              </w:pPrChange>
            </w:pPr>
            <w:ins w:id="8483" w:author="Farouk Bouhafs" w:date="2023-12-21T18:48:00Z">
              <w:del w:id="8484" w:author="Houyem Rais" w:date="2024-02-22T15:17:00Z">
                <w:r w:rsidRPr="00936E38" w:rsidDel="000A3E8D">
                  <w:rPr>
                    <w:rFonts w:cs="Calibri"/>
                    <w:sz w:val="20"/>
                    <w:szCs w:val="20"/>
                    <w:lang w:eastAsia="fr-FR"/>
                  </w:rPr>
                  <w:delText>-638,7</w:delText>
                </w:r>
              </w:del>
            </w:ins>
          </w:p>
        </w:tc>
        <w:tc>
          <w:tcPr>
            <w:tcW w:w="782" w:type="pct"/>
            <w:shd w:val="clear" w:color="auto" w:fill="auto"/>
            <w:vAlign w:val="center"/>
            <w:hideMark/>
            <w:tcPrChange w:id="8485" w:author="Farouk Bouhafs" w:date="2023-12-21T19:01:00Z">
              <w:tcPr>
                <w:tcW w:w="782" w:type="pct"/>
                <w:gridSpan w:val="2"/>
                <w:shd w:val="clear" w:color="auto" w:fill="auto"/>
                <w:vAlign w:val="center"/>
                <w:hideMark/>
              </w:tcPr>
            </w:tcPrChange>
          </w:tcPr>
          <w:p w14:paraId="33F65F47" w14:textId="1349830A" w:rsidR="00936E38" w:rsidRPr="00936E38" w:rsidDel="000A3E8D" w:rsidRDefault="00936E38" w:rsidP="000A3E8D">
            <w:pPr>
              <w:rPr>
                <w:ins w:id="8486" w:author="Farouk Bouhafs" w:date="2023-12-21T18:48:00Z"/>
                <w:del w:id="8487" w:author="Houyem Rais" w:date="2024-02-22T15:17:00Z"/>
                <w:rFonts w:cs="Calibri"/>
                <w:sz w:val="20"/>
                <w:szCs w:val="20"/>
                <w:lang w:eastAsia="fr-FR"/>
              </w:rPr>
              <w:pPrChange w:id="8488" w:author="Houyem Rais" w:date="2024-02-22T15:17:00Z">
                <w:pPr>
                  <w:widowControl/>
                  <w:autoSpaceDE/>
                  <w:autoSpaceDN/>
                  <w:spacing w:before="0" w:after="0" w:line="240" w:lineRule="auto"/>
                  <w:jc w:val="center"/>
                </w:pPr>
              </w:pPrChange>
            </w:pPr>
            <w:ins w:id="8489" w:author="Farouk Bouhafs" w:date="2023-12-21T18:48:00Z">
              <w:del w:id="8490"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491" w:author="Farouk Bouhafs" w:date="2023-12-21T19:01:00Z">
              <w:tcPr>
                <w:tcW w:w="849" w:type="pct"/>
                <w:gridSpan w:val="2"/>
                <w:shd w:val="clear" w:color="auto" w:fill="auto"/>
                <w:vAlign w:val="center"/>
                <w:hideMark/>
              </w:tcPr>
            </w:tcPrChange>
          </w:tcPr>
          <w:p w14:paraId="0DB1ED9B" w14:textId="32CCFF40" w:rsidR="00936E38" w:rsidRPr="00936E38" w:rsidDel="000A3E8D" w:rsidRDefault="00936E38" w:rsidP="000A3E8D">
            <w:pPr>
              <w:rPr>
                <w:ins w:id="8492" w:author="Farouk Bouhafs" w:date="2023-12-21T18:48:00Z"/>
                <w:del w:id="8493" w:author="Houyem Rais" w:date="2024-02-22T15:17:00Z"/>
                <w:rFonts w:cs="Calibri"/>
                <w:sz w:val="20"/>
                <w:szCs w:val="20"/>
                <w:lang w:eastAsia="fr-FR"/>
              </w:rPr>
              <w:pPrChange w:id="8494" w:author="Houyem Rais" w:date="2024-02-22T15:17:00Z">
                <w:pPr>
                  <w:widowControl/>
                  <w:autoSpaceDE/>
                  <w:autoSpaceDN/>
                  <w:spacing w:before="0" w:after="0" w:line="240" w:lineRule="auto"/>
                  <w:jc w:val="center"/>
                </w:pPr>
              </w:pPrChange>
            </w:pPr>
            <w:ins w:id="8495" w:author="Farouk Bouhafs" w:date="2023-12-21T18:48:00Z">
              <w:del w:id="8496" w:author="Houyem Rais" w:date="2024-02-22T15:17:00Z">
                <w:r w:rsidRPr="00936E38" w:rsidDel="000A3E8D">
                  <w:rPr>
                    <w:rFonts w:cs="Calibri"/>
                    <w:sz w:val="20"/>
                    <w:szCs w:val="20"/>
                    <w:lang w:eastAsia="fr-FR"/>
                  </w:rPr>
                  <w:delText>-946,2</w:delText>
                </w:r>
              </w:del>
            </w:ins>
          </w:p>
        </w:tc>
        <w:tc>
          <w:tcPr>
            <w:tcW w:w="765" w:type="pct"/>
            <w:shd w:val="clear" w:color="auto" w:fill="auto"/>
            <w:vAlign w:val="center"/>
            <w:hideMark/>
            <w:tcPrChange w:id="8497" w:author="Farouk Bouhafs" w:date="2023-12-21T19:01:00Z">
              <w:tcPr>
                <w:tcW w:w="765" w:type="pct"/>
                <w:gridSpan w:val="2"/>
                <w:shd w:val="clear" w:color="auto" w:fill="auto"/>
                <w:vAlign w:val="center"/>
                <w:hideMark/>
              </w:tcPr>
            </w:tcPrChange>
          </w:tcPr>
          <w:p w14:paraId="7DF4F95E" w14:textId="4063087D" w:rsidR="00936E38" w:rsidRPr="00936E38" w:rsidDel="000A3E8D" w:rsidRDefault="00936E38" w:rsidP="000A3E8D">
            <w:pPr>
              <w:rPr>
                <w:ins w:id="8498" w:author="Farouk Bouhafs" w:date="2023-12-21T18:48:00Z"/>
                <w:del w:id="8499" w:author="Houyem Rais" w:date="2024-02-22T15:17:00Z"/>
                <w:rFonts w:cs="Calibri"/>
                <w:sz w:val="20"/>
                <w:szCs w:val="20"/>
                <w:lang w:eastAsia="fr-FR"/>
              </w:rPr>
              <w:pPrChange w:id="8500" w:author="Houyem Rais" w:date="2024-02-22T15:17:00Z">
                <w:pPr>
                  <w:widowControl/>
                  <w:autoSpaceDE/>
                  <w:autoSpaceDN/>
                  <w:spacing w:before="0" w:after="0" w:line="240" w:lineRule="auto"/>
                  <w:jc w:val="center"/>
                </w:pPr>
              </w:pPrChange>
            </w:pPr>
            <w:ins w:id="8501" w:author="Farouk Bouhafs" w:date="2023-12-21T18:48:00Z">
              <w:del w:id="8502" w:author="Houyem Rais" w:date="2024-02-22T15:17:00Z">
                <w:r w:rsidRPr="00936E38" w:rsidDel="000A3E8D">
                  <w:rPr>
                    <w:rFonts w:cs="Calibri"/>
                    <w:sz w:val="20"/>
                    <w:szCs w:val="20"/>
                    <w:lang w:eastAsia="fr-FR"/>
                  </w:rPr>
                  <w:delText>0,0</w:delText>
                </w:r>
              </w:del>
            </w:ins>
          </w:p>
        </w:tc>
        <w:tc>
          <w:tcPr>
            <w:tcW w:w="604" w:type="pct"/>
            <w:shd w:val="clear" w:color="auto" w:fill="auto"/>
            <w:vAlign w:val="center"/>
            <w:hideMark/>
            <w:tcPrChange w:id="8503" w:author="Farouk Bouhafs" w:date="2023-12-21T19:01:00Z">
              <w:tcPr>
                <w:tcW w:w="605" w:type="pct"/>
                <w:gridSpan w:val="2"/>
                <w:shd w:val="clear" w:color="auto" w:fill="auto"/>
                <w:vAlign w:val="center"/>
                <w:hideMark/>
              </w:tcPr>
            </w:tcPrChange>
          </w:tcPr>
          <w:p w14:paraId="3A0F95D7" w14:textId="4811D507" w:rsidR="00936E38" w:rsidRPr="00936E38" w:rsidDel="000A3E8D" w:rsidRDefault="00936E38" w:rsidP="000A3E8D">
            <w:pPr>
              <w:rPr>
                <w:ins w:id="8504" w:author="Farouk Bouhafs" w:date="2023-12-21T18:48:00Z"/>
                <w:del w:id="8505" w:author="Houyem Rais" w:date="2024-02-22T15:17:00Z"/>
                <w:rFonts w:cs="Calibri"/>
                <w:sz w:val="20"/>
                <w:szCs w:val="20"/>
                <w:lang w:eastAsia="fr-FR"/>
              </w:rPr>
              <w:pPrChange w:id="8506" w:author="Houyem Rais" w:date="2024-02-22T15:17:00Z">
                <w:pPr>
                  <w:widowControl/>
                  <w:autoSpaceDE/>
                  <w:autoSpaceDN/>
                  <w:spacing w:before="0" w:after="0" w:line="240" w:lineRule="auto"/>
                  <w:jc w:val="center"/>
                </w:pPr>
              </w:pPrChange>
            </w:pPr>
            <w:ins w:id="8507" w:author="Farouk Bouhafs" w:date="2023-12-21T18:48:00Z">
              <w:del w:id="8508" w:author="Houyem Rais" w:date="2024-02-22T15:17:00Z">
                <w:r w:rsidRPr="00936E38" w:rsidDel="000A3E8D">
                  <w:rPr>
                    <w:rFonts w:cs="Calibri"/>
                    <w:sz w:val="20"/>
                    <w:szCs w:val="20"/>
                    <w:lang w:eastAsia="fr-FR"/>
                  </w:rPr>
                  <w:delText>-865,9</w:delText>
                </w:r>
              </w:del>
            </w:ins>
          </w:p>
        </w:tc>
      </w:tr>
      <w:tr w:rsidR="00936E38" w:rsidRPr="00936E38" w:rsidDel="000A3E8D" w14:paraId="6A01B12B" w14:textId="10A7E010" w:rsidTr="00B7019E">
        <w:tblPrEx>
          <w:tblPrExChange w:id="8509"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795"/>
          <w:ins w:id="8510" w:author="Farouk Bouhafs" w:date="2023-12-21T18:48:00Z"/>
          <w:del w:id="8511" w:author="Houyem Rais" w:date="2024-02-22T15:17:00Z"/>
          <w:trPrChange w:id="8512" w:author="Farouk Bouhafs" w:date="2023-12-21T19:01:00Z">
            <w:trPr>
              <w:trHeight w:val="795"/>
            </w:trPr>
          </w:trPrChange>
        </w:trPr>
        <w:tc>
          <w:tcPr>
            <w:tcW w:w="1049" w:type="pct"/>
            <w:shd w:val="clear" w:color="auto" w:fill="auto"/>
            <w:vAlign w:val="center"/>
            <w:hideMark/>
            <w:tcPrChange w:id="8513" w:author="Farouk Bouhafs" w:date="2023-12-21T19:01:00Z">
              <w:tcPr>
                <w:tcW w:w="1050" w:type="pct"/>
                <w:gridSpan w:val="2"/>
                <w:shd w:val="clear" w:color="auto" w:fill="auto"/>
                <w:vAlign w:val="center"/>
                <w:hideMark/>
              </w:tcPr>
            </w:tcPrChange>
          </w:tcPr>
          <w:p w14:paraId="6E953119" w14:textId="68A41F17" w:rsidR="00936E38" w:rsidRPr="00936E38" w:rsidDel="000A3E8D" w:rsidRDefault="00936E38" w:rsidP="000A3E8D">
            <w:pPr>
              <w:rPr>
                <w:ins w:id="8514" w:author="Farouk Bouhafs" w:date="2023-12-21T18:48:00Z"/>
                <w:del w:id="8515" w:author="Houyem Rais" w:date="2024-02-22T15:17:00Z"/>
                <w:rFonts w:cs="Calibri"/>
                <w:sz w:val="20"/>
                <w:szCs w:val="20"/>
                <w:lang w:eastAsia="fr-FR"/>
              </w:rPr>
              <w:pPrChange w:id="8516" w:author="Houyem Rais" w:date="2024-02-22T15:17:00Z">
                <w:pPr>
                  <w:widowControl/>
                  <w:autoSpaceDE/>
                  <w:autoSpaceDN/>
                  <w:spacing w:before="0" w:after="0" w:line="240" w:lineRule="auto"/>
                </w:pPr>
              </w:pPrChange>
            </w:pPr>
            <w:ins w:id="8517" w:author="Farouk Bouhafs" w:date="2023-12-21T18:48:00Z">
              <w:del w:id="8518" w:author="Houyem Rais" w:date="2024-02-22T15:17:00Z">
                <w:r w:rsidRPr="00936E38" w:rsidDel="000A3E8D">
                  <w:rPr>
                    <w:rFonts w:cs="Calibri"/>
                    <w:sz w:val="20"/>
                    <w:szCs w:val="20"/>
                    <w:lang w:eastAsia="fr-FR"/>
                  </w:rPr>
                  <w:delText>Loyer annuel versé au partenaire privé (1ère année d'expl. - CE 2023)</w:delText>
                </w:r>
              </w:del>
            </w:ins>
          </w:p>
        </w:tc>
        <w:tc>
          <w:tcPr>
            <w:tcW w:w="950" w:type="pct"/>
            <w:shd w:val="clear" w:color="auto" w:fill="auto"/>
            <w:vAlign w:val="center"/>
            <w:hideMark/>
            <w:tcPrChange w:id="8519" w:author="Farouk Bouhafs" w:date="2023-12-21T19:01:00Z">
              <w:tcPr>
                <w:tcW w:w="950" w:type="pct"/>
                <w:gridSpan w:val="2"/>
                <w:shd w:val="clear" w:color="auto" w:fill="auto"/>
                <w:vAlign w:val="center"/>
                <w:hideMark/>
              </w:tcPr>
            </w:tcPrChange>
          </w:tcPr>
          <w:p w14:paraId="6C898AA3" w14:textId="53123FCA" w:rsidR="00936E38" w:rsidRPr="00936E38" w:rsidDel="000A3E8D" w:rsidRDefault="00936E38" w:rsidP="000A3E8D">
            <w:pPr>
              <w:rPr>
                <w:ins w:id="8520" w:author="Farouk Bouhafs" w:date="2023-12-21T18:48:00Z"/>
                <w:del w:id="8521" w:author="Houyem Rais" w:date="2024-02-22T15:17:00Z"/>
                <w:rFonts w:cs="Calibri"/>
                <w:sz w:val="20"/>
                <w:szCs w:val="20"/>
                <w:lang w:eastAsia="fr-FR"/>
              </w:rPr>
              <w:pPrChange w:id="8522" w:author="Houyem Rais" w:date="2024-02-22T15:17:00Z">
                <w:pPr>
                  <w:widowControl/>
                  <w:autoSpaceDE/>
                  <w:autoSpaceDN/>
                  <w:spacing w:before="0" w:after="0" w:line="240" w:lineRule="auto"/>
                  <w:jc w:val="center"/>
                </w:pPr>
              </w:pPrChange>
            </w:pPr>
            <w:ins w:id="8523" w:author="Farouk Bouhafs" w:date="2023-12-21T18:48:00Z">
              <w:del w:id="8524"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8525" w:author="Farouk Bouhafs" w:date="2023-12-21T19:01:00Z">
              <w:tcPr>
                <w:tcW w:w="782" w:type="pct"/>
                <w:gridSpan w:val="2"/>
                <w:shd w:val="clear" w:color="auto" w:fill="auto"/>
                <w:vAlign w:val="center"/>
                <w:hideMark/>
              </w:tcPr>
            </w:tcPrChange>
          </w:tcPr>
          <w:p w14:paraId="73987809" w14:textId="127DDE66" w:rsidR="00936E38" w:rsidRPr="00936E38" w:rsidDel="000A3E8D" w:rsidRDefault="00936E38" w:rsidP="000A3E8D">
            <w:pPr>
              <w:rPr>
                <w:ins w:id="8526" w:author="Farouk Bouhafs" w:date="2023-12-21T18:48:00Z"/>
                <w:del w:id="8527" w:author="Houyem Rais" w:date="2024-02-22T15:17:00Z"/>
                <w:rFonts w:cs="Calibri"/>
                <w:sz w:val="20"/>
                <w:szCs w:val="20"/>
                <w:lang w:eastAsia="fr-FR"/>
              </w:rPr>
              <w:pPrChange w:id="8528" w:author="Houyem Rais" w:date="2024-02-22T15:17:00Z">
                <w:pPr>
                  <w:widowControl/>
                  <w:autoSpaceDE/>
                  <w:autoSpaceDN/>
                  <w:spacing w:before="0" w:after="0" w:line="240" w:lineRule="auto"/>
                  <w:jc w:val="center"/>
                </w:pPr>
              </w:pPrChange>
            </w:pPr>
            <w:ins w:id="8529" w:author="Farouk Bouhafs" w:date="2023-12-21T18:48:00Z">
              <w:del w:id="8530"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531" w:author="Farouk Bouhafs" w:date="2023-12-21T19:01:00Z">
              <w:tcPr>
                <w:tcW w:w="849" w:type="pct"/>
                <w:gridSpan w:val="2"/>
                <w:shd w:val="clear" w:color="auto" w:fill="auto"/>
                <w:vAlign w:val="center"/>
                <w:hideMark/>
              </w:tcPr>
            </w:tcPrChange>
          </w:tcPr>
          <w:p w14:paraId="3B41F5F8" w14:textId="33276225" w:rsidR="00936E38" w:rsidRPr="00936E38" w:rsidDel="000A3E8D" w:rsidRDefault="00936E38" w:rsidP="000A3E8D">
            <w:pPr>
              <w:rPr>
                <w:ins w:id="8532" w:author="Farouk Bouhafs" w:date="2023-12-21T18:48:00Z"/>
                <w:del w:id="8533" w:author="Houyem Rais" w:date="2024-02-22T15:17:00Z"/>
                <w:rFonts w:cs="Calibri"/>
                <w:sz w:val="20"/>
                <w:szCs w:val="20"/>
                <w:lang w:eastAsia="fr-FR"/>
              </w:rPr>
              <w:pPrChange w:id="8534" w:author="Houyem Rais" w:date="2024-02-22T15:17:00Z">
                <w:pPr>
                  <w:widowControl/>
                  <w:autoSpaceDE/>
                  <w:autoSpaceDN/>
                  <w:spacing w:before="0" w:after="0" w:line="240" w:lineRule="auto"/>
                  <w:jc w:val="center"/>
                </w:pPr>
              </w:pPrChange>
            </w:pPr>
            <w:ins w:id="8535" w:author="Farouk Bouhafs" w:date="2023-12-21T18:48:00Z">
              <w:del w:id="8536"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8537" w:author="Farouk Bouhafs" w:date="2023-12-21T19:01:00Z">
              <w:tcPr>
                <w:tcW w:w="765" w:type="pct"/>
                <w:gridSpan w:val="2"/>
                <w:shd w:val="clear" w:color="auto" w:fill="auto"/>
                <w:vAlign w:val="center"/>
                <w:hideMark/>
              </w:tcPr>
            </w:tcPrChange>
          </w:tcPr>
          <w:p w14:paraId="6C85F8F1" w14:textId="0327C295" w:rsidR="00936E38" w:rsidRPr="00936E38" w:rsidDel="000A3E8D" w:rsidRDefault="00936E38" w:rsidP="000A3E8D">
            <w:pPr>
              <w:rPr>
                <w:ins w:id="8538" w:author="Farouk Bouhafs" w:date="2023-12-21T18:48:00Z"/>
                <w:del w:id="8539" w:author="Houyem Rais" w:date="2024-02-22T15:17:00Z"/>
                <w:rFonts w:cs="Calibri"/>
                <w:sz w:val="20"/>
                <w:szCs w:val="20"/>
                <w:lang w:eastAsia="fr-FR"/>
              </w:rPr>
              <w:pPrChange w:id="8540" w:author="Houyem Rais" w:date="2024-02-22T15:17:00Z">
                <w:pPr>
                  <w:widowControl/>
                  <w:autoSpaceDE/>
                  <w:autoSpaceDN/>
                  <w:spacing w:before="0" w:after="0" w:line="240" w:lineRule="auto"/>
                  <w:jc w:val="center"/>
                </w:pPr>
              </w:pPrChange>
            </w:pPr>
            <w:ins w:id="8541" w:author="Farouk Bouhafs" w:date="2023-12-21T18:48:00Z">
              <w:del w:id="8542" w:author="Houyem Rais" w:date="2024-02-22T15:17:00Z">
                <w:r w:rsidRPr="00936E38" w:rsidDel="000A3E8D">
                  <w:rPr>
                    <w:rFonts w:cs="Calibri"/>
                    <w:sz w:val="20"/>
                    <w:szCs w:val="20"/>
                    <w:lang w:eastAsia="fr-FR"/>
                  </w:rPr>
                  <w:delText>181,0</w:delText>
                </w:r>
              </w:del>
            </w:ins>
          </w:p>
        </w:tc>
        <w:tc>
          <w:tcPr>
            <w:tcW w:w="604" w:type="pct"/>
            <w:shd w:val="clear" w:color="auto" w:fill="auto"/>
            <w:vAlign w:val="center"/>
            <w:hideMark/>
            <w:tcPrChange w:id="8543" w:author="Farouk Bouhafs" w:date="2023-12-21T19:01:00Z">
              <w:tcPr>
                <w:tcW w:w="605" w:type="pct"/>
                <w:gridSpan w:val="2"/>
                <w:shd w:val="clear" w:color="auto" w:fill="auto"/>
                <w:vAlign w:val="center"/>
                <w:hideMark/>
              </w:tcPr>
            </w:tcPrChange>
          </w:tcPr>
          <w:p w14:paraId="6AAC2B30" w14:textId="3BE30E49" w:rsidR="00936E38" w:rsidRPr="00936E38" w:rsidDel="000A3E8D" w:rsidRDefault="00936E38" w:rsidP="000A3E8D">
            <w:pPr>
              <w:rPr>
                <w:ins w:id="8544" w:author="Farouk Bouhafs" w:date="2023-12-21T18:48:00Z"/>
                <w:del w:id="8545" w:author="Houyem Rais" w:date="2024-02-22T15:17:00Z"/>
                <w:rFonts w:cs="Calibri"/>
                <w:sz w:val="20"/>
                <w:szCs w:val="20"/>
                <w:lang w:eastAsia="fr-FR"/>
              </w:rPr>
              <w:pPrChange w:id="8546" w:author="Houyem Rais" w:date="2024-02-22T15:17:00Z">
                <w:pPr>
                  <w:widowControl/>
                  <w:autoSpaceDE/>
                  <w:autoSpaceDN/>
                  <w:spacing w:before="0" w:after="0" w:line="240" w:lineRule="auto"/>
                  <w:jc w:val="center"/>
                </w:pPr>
              </w:pPrChange>
            </w:pPr>
            <w:ins w:id="8547" w:author="Farouk Bouhafs" w:date="2023-12-21T18:48:00Z">
              <w:del w:id="8548" w:author="Houyem Rais" w:date="2024-02-22T15:17:00Z">
                <w:r w:rsidRPr="00936E38" w:rsidDel="000A3E8D">
                  <w:rPr>
                    <w:rFonts w:cs="Calibri"/>
                    <w:sz w:val="20"/>
                    <w:szCs w:val="20"/>
                    <w:lang w:eastAsia="fr-FR"/>
                  </w:rPr>
                  <w:delText>0,0</w:delText>
                </w:r>
              </w:del>
            </w:ins>
          </w:p>
        </w:tc>
      </w:tr>
      <w:tr w:rsidR="00936E38" w:rsidRPr="00936E38" w:rsidDel="000A3E8D" w14:paraId="0BC13329" w14:textId="3EF9092D" w:rsidTr="00B7019E">
        <w:tblPrEx>
          <w:tblPrExChange w:id="8549" w:author="Farouk Bouhafs" w:date="2023-12-21T19:0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0"/>
          <w:ins w:id="8550" w:author="Farouk Bouhafs" w:date="2023-12-21T18:48:00Z"/>
          <w:del w:id="8551" w:author="Houyem Rais" w:date="2024-02-22T15:17:00Z"/>
          <w:trPrChange w:id="8552" w:author="Farouk Bouhafs" w:date="2023-12-21T19:01:00Z">
            <w:trPr>
              <w:trHeight w:val="270"/>
            </w:trPr>
          </w:trPrChange>
        </w:trPr>
        <w:tc>
          <w:tcPr>
            <w:tcW w:w="1049" w:type="pct"/>
            <w:shd w:val="clear" w:color="auto" w:fill="auto"/>
            <w:vAlign w:val="center"/>
            <w:hideMark/>
            <w:tcPrChange w:id="8553" w:author="Farouk Bouhafs" w:date="2023-12-21T19:01:00Z">
              <w:tcPr>
                <w:tcW w:w="1050" w:type="pct"/>
                <w:gridSpan w:val="2"/>
                <w:shd w:val="clear" w:color="auto" w:fill="auto"/>
                <w:vAlign w:val="center"/>
                <w:hideMark/>
              </w:tcPr>
            </w:tcPrChange>
          </w:tcPr>
          <w:p w14:paraId="5DF6AB91" w14:textId="7F5F3C95" w:rsidR="00936E38" w:rsidRPr="00936E38" w:rsidDel="000A3E8D" w:rsidRDefault="00936E38" w:rsidP="000A3E8D">
            <w:pPr>
              <w:rPr>
                <w:ins w:id="8554" w:author="Farouk Bouhafs" w:date="2023-12-21T18:48:00Z"/>
                <w:del w:id="8555" w:author="Houyem Rais" w:date="2024-02-22T15:17:00Z"/>
                <w:rFonts w:cs="Calibri"/>
                <w:sz w:val="20"/>
                <w:szCs w:val="20"/>
                <w:lang w:eastAsia="fr-FR"/>
              </w:rPr>
              <w:pPrChange w:id="8556" w:author="Houyem Rais" w:date="2024-02-22T15:17:00Z">
                <w:pPr>
                  <w:widowControl/>
                  <w:autoSpaceDE/>
                  <w:autoSpaceDN/>
                  <w:spacing w:before="0" w:after="0" w:line="240" w:lineRule="auto"/>
                </w:pPr>
              </w:pPrChange>
            </w:pPr>
            <w:ins w:id="8557" w:author="Farouk Bouhafs" w:date="2023-12-21T18:48:00Z">
              <w:del w:id="8558" w:author="Houyem Rais" w:date="2024-02-22T15:17:00Z">
                <w:r w:rsidRPr="00936E38" w:rsidDel="000A3E8D">
                  <w:rPr>
                    <w:rFonts w:cs="Calibri"/>
                    <w:sz w:val="20"/>
                    <w:szCs w:val="20"/>
                    <w:lang w:eastAsia="fr-FR"/>
                  </w:rPr>
                  <w:delText>VAN des loyers annuels</w:delText>
                </w:r>
              </w:del>
            </w:ins>
          </w:p>
        </w:tc>
        <w:tc>
          <w:tcPr>
            <w:tcW w:w="950" w:type="pct"/>
            <w:shd w:val="clear" w:color="auto" w:fill="auto"/>
            <w:vAlign w:val="center"/>
            <w:hideMark/>
            <w:tcPrChange w:id="8559" w:author="Farouk Bouhafs" w:date="2023-12-21T19:01:00Z">
              <w:tcPr>
                <w:tcW w:w="950" w:type="pct"/>
                <w:gridSpan w:val="2"/>
                <w:shd w:val="clear" w:color="auto" w:fill="auto"/>
                <w:vAlign w:val="center"/>
                <w:hideMark/>
              </w:tcPr>
            </w:tcPrChange>
          </w:tcPr>
          <w:p w14:paraId="5B20B78F" w14:textId="4A792EA0" w:rsidR="00936E38" w:rsidRPr="00936E38" w:rsidDel="000A3E8D" w:rsidRDefault="00936E38" w:rsidP="000A3E8D">
            <w:pPr>
              <w:rPr>
                <w:ins w:id="8560" w:author="Farouk Bouhafs" w:date="2023-12-21T18:48:00Z"/>
                <w:del w:id="8561" w:author="Houyem Rais" w:date="2024-02-22T15:17:00Z"/>
                <w:rFonts w:cs="Calibri"/>
                <w:sz w:val="20"/>
                <w:szCs w:val="20"/>
                <w:lang w:eastAsia="fr-FR"/>
              </w:rPr>
              <w:pPrChange w:id="8562" w:author="Houyem Rais" w:date="2024-02-22T15:17:00Z">
                <w:pPr>
                  <w:widowControl/>
                  <w:autoSpaceDE/>
                  <w:autoSpaceDN/>
                  <w:spacing w:before="0" w:after="0" w:line="240" w:lineRule="auto"/>
                  <w:jc w:val="center"/>
                </w:pPr>
              </w:pPrChange>
            </w:pPr>
            <w:ins w:id="8563" w:author="Farouk Bouhafs" w:date="2023-12-21T18:48:00Z">
              <w:del w:id="8564"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8565" w:author="Farouk Bouhafs" w:date="2023-12-21T19:01:00Z">
              <w:tcPr>
                <w:tcW w:w="782" w:type="pct"/>
                <w:gridSpan w:val="2"/>
                <w:shd w:val="clear" w:color="auto" w:fill="auto"/>
                <w:vAlign w:val="center"/>
                <w:hideMark/>
              </w:tcPr>
            </w:tcPrChange>
          </w:tcPr>
          <w:p w14:paraId="112ED9A5" w14:textId="31F9AF27" w:rsidR="00936E38" w:rsidRPr="00936E38" w:rsidDel="000A3E8D" w:rsidRDefault="00936E38" w:rsidP="000A3E8D">
            <w:pPr>
              <w:rPr>
                <w:ins w:id="8566" w:author="Farouk Bouhafs" w:date="2023-12-21T18:48:00Z"/>
                <w:del w:id="8567" w:author="Houyem Rais" w:date="2024-02-22T15:17:00Z"/>
                <w:rFonts w:cs="Calibri"/>
                <w:sz w:val="20"/>
                <w:szCs w:val="20"/>
                <w:lang w:eastAsia="fr-FR"/>
              </w:rPr>
              <w:pPrChange w:id="8568" w:author="Houyem Rais" w:date="2024-02-22T15:17:00Z">
                <w:pPr>
                  <w:widowControl/>
                  <w:autoSpaceDE/>
                  <w:autoSpaceDN/>
                  <w:spacing w:before="0" w:after="0" w:line="240" w:lineRule="auto"/>
                  <w:jc w:val="center"/>
                </w:pPr>
              </w:pPrChange>
            </w:pPr>
            <w:ins w:id="8569" w:author="Farouk Bouhafs" w:date="2023-12-21T18:48:00Z">
              <w:del w:id="8570"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8571" w:author="Farouk Bouhafs" w:date="2023-12-21T19:01:00Z">
              <w:tcPr>
                <w:tcW w:w="849" w:type="pct"/>
                <w:gridSpan w:val="2"/>
                <w:shd w:val="clear" w:color="auto" w:fill="auto"/>
                <w:vAlign w:val="center"/>
                <w:hideMark/>
              </w:tcPr>
            </w:tcPrChange>
          </w:tcPr>
          <w:p w14:paraId="4D60499C" w14:textId="59732710" w:rsidR="00936E38" w:rsidRPr="00936E38" w:rsidDel="000A3E8D" w:rsidRDefault="00936E38" w:rsidP="000A3E8D">
            <w:pPr>
              <w:rPr>
                <w:ins w:id="8572" w:author="Farouk Bouhafs" w:date="2023-12-21T18:48:00Z"/>
                <w:del w:id="8573" w:author="Houyem Rais" w:date="2024-02-22T15:17:00Z"/>
                <w:rFonts w:cs="Calibri"/>
                <w:sz w:val="20"/>
                <w:szCs w:val="20"/>
                <w:lang w:eastAsia="fr-FR"/>
              </w:rPr>
              <w:pPrChange w:id="8574" w:author="Houyem Rais" w:date="2024-02-22T15:17:00Z">
                <w:pPr>
                  <w:widowControl/>
                  <w:autoSpaceDE/>
                  <w:autoSpaceDN/>
                  <w:spacing w:before="0" w:after="0" w:line="240" w:lineRule="auto"/>
                  <w:jc w:val="center"/>
                </w:pPr>
              </w:pPrChange>
            </w:pPr>
            <w:ins w:id="8575" w:author="Farouk Bouhafs" w:date="2023-12-21T18:48:00Z">
              <w:del w:id="8576"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8577" w:author="Farouk Bouhafs" w:date="2023-12-21T19:01:00Z">
              <w:tcPr>
                <w:tcW w:w="765" w:type="pct"/>
                <w:gridSpan w:val="2"/>
                <w:shd w:val="clear" w:color="auto" w:fill="auto"/>
                <w:vAlign w:val="center"/>
                <w:hideMark/>
              </w:tcPr>
            </w:tcPrChange>
          </w:tcPr>
          <w:p w14:paraId="01F4C822" w14:textId="0EF5CF89" w:rsidR="00936E38" w:rsidRPr="00936E38" w:rsidDel="000A3E8D" w:rsidRDefault="00936E38" w:rsidP="000A3E8D">
            <w:pPr>
              <w:rPr>
                <w:ins w:id="8578" w:author="Farouk Bouhafs" w:date="2023-12-21T18:48:00Z"/>
                <w:del w:id="8579" w:author="Houyem Rais" w:date="2024-02-22T15:17:00Z"/>
                <w:rFonts w:cs="Calibri"/>
                <w:sz w:val="20"/>
                <w:szCs w:val="20"/>
                <w:lang w:eastAsia="fr-FR"/>
              </w:rPr>
              <w:pPrChange w:id="8580" w:author="Houyem Rais" w:date="2024-02-22T15:17:00Z">
                <w:pPr>
                  <w:widowControl/>
                  <w:autoSpaceDE/>
                  <w:autoSpaceDN/>
                  <w:spacing w:before="0" w:after="0" w:line="240" w:lineRule="auto"/>
                  <w:jc w:val="center"/>
                </w:pPr>
              </w:pPrChange>
            </w:pPr>
            <w:ins w:id="8581" w:author="Farouk Bouhafs" w:date="2023-12-21T18:48:00Z">
              <w:del w:id="8582" w:author="Houyem Rais" w:date="2024-02-22T15:17:00Z">
                <w:r w:rsidRPr="00936E38" w:rsidDel="000A3E8D">
                  <w:rPr>
                    <w:rFonts w:cs="Calibri"/>
                    <w:sz w:val="20"/>
                    <w:szCs w:val="20"/>
                    <w:lang w:eastAsia="fr-FR"/>
                  </w:rPr>
                  <w:delText>-1930,3</w:delText>
                </w:r>
              </w:del>
            </w:ins>
          </w:p>
        </w:tc>
        <w:tc>
          <w:tcPr>
            <w:tcW w:w="604" w:type="pct"/>
            <w:shd w:val="clear" w:color="auto" w:fill="auto"/>
            <w:vAlign w:val="center"/>
            <w:hideMark/>
            <w:tcPrChange w:id="8583" w:author="Farouk Bouhafs" w:date="2023-12-21T19:01:00Z">
              <w:tcPr>
                <w:tcW w:w="605" w:type="pct"/>
                <w:gridSpan w:val="2"/>
                <w:shd w:val="clear" w:color="auto" w:fill="auto"/>
                <w:vAlign w:val="center"/>
                <w:hideMark/>
              </w:tcPr>
            </w:tcPrChange>
          </w:tcPr>
          <w:p w14:paraId="26AE6764" w14:textId="11387BFB" w:rsidR="00936E38" w:rsidRPr="00936E38" w:rsidDel="000A3E8D" w:rsidRDefault="00936E38" w:rsidP="000A3E8D">
            <w:pPr>
              <w:rPr>
                <w:ins w:id="8584" w:author="Farouk Bouhafs" w:date="2023-12-21T18:48:00Z"/>
                <w:del w:id="8585" w:author="Houyem Rais" w:date="2024-02-22T15:17:00Z"/>
                <w:rFonts w:cs="Calibri"/>
                <w:sz w:val="20"/>
                <w:szCs w:val="20"/>
                <w:lang w:eastAsia="fr-FR"/>
              </w:rPr>
              <w:pPrChange w:id="8586" w:author="Houyem Rais" w:date="2024-02-22T15:17:00Z">
                <w:pPr>
                  <w:widowControl/>
                  <w:autoSpaceDE/>
                  <w:autoSpaceDN/>
                  <w:spacing w:before="0" w:after="0" w:line="240" w:lineRule="auto"/>
                  <w:jc w:val="center"/>
                </w:pPr>
              </w:pPrChange>
            </w:pPr>
            <w:ins w:id="8587" w:author="Farouk Bouhafs" w:date="2023-12-21T18:48:00Z">
              <w:del w:id="8588" w:author="Houyem Rais" w:date="2024-02-22T15:17:00Z">
                <w:r w:rsidRPr="00936E38" w:rsidDel="000A3E8D">
                  <w:rPr>
                    <w:rFonts w:cs="Calibri"/>
                    <w:sz w:val="20"/>
                    <w:szCs w:val="20"/>
                    <w:lang w:eastAsia="fr-FR"/>
                  </w:rPr>
                  <w:delText>0,0</w:delText>
                </w:r>
              </w:del>
            </w:ins>
          </w:p>
        </w:tc>
      </w:tr>
    </w:tbl>
    <w:p w14:paraId="31F57FC2" w14:textId="72E1D7A4" w:rsidR="00AF2827" w:rsidDel="000A3E8D" w:rsidRDefault="00AF2827" w:rsidP="000A3E8D">
      <w:pPr>
        <w:rPr>
          <w:ins w:id="8589" w:author="Farouk Bouhafs" w:date="2023-12-21T18:28:00Z"/>
          <w:del w:id="8590" w:author="Houyem Rais" w:date="2024-02-22T15:17:00Z"/>
        </w:rPr>
        <w:pPrChange w:id="8591" w:author="Houyem Rais" w:date="2024-02-22T15:17:00Z">
          <w:pPr/>
        </w:pPrChange>
      </w:pPr>
    </w:p>
    <w:p w14:paraId="00DD4B75" w14:textId="5D1A95AE" w:rsidR="00AF2827" w:rsidDel="000A3E8D" w:rsidRDefault="00AF2827" w:rsidP="000A3E8D">
      <w:pPr>
        <w:rPr>
          <w:ins w:id="8592" w:author="Farouk Bouhafs" w:date="2023-12-21T18:27:00Z"/>
          <w:del w:id="8593" w:author="Houyem Rais" w:date="2024-02-22T15:17:00Z"/>
        </w:rPr>
        <w:pPrChange w:id="8594" w:author="Houyem Rais" w:date="2024-02-22T15:17:00Z">
          <w:pPr/>
        </w:pPrChange>
      </w:pPr>
    </w:p>
    <w:p w14:paraId="548D6AFE" w14:textId="5FED0BA7" w:rsidR="00AF2827" w:rsidRPr="00AF2827" w:rsidDel="000A3E8D" w:rsidRDefault="00AF2827" w:rsidP="000A3E8D">
      <w:pPr>
        <w:rPr>
          <w:del w:id="8595" w:author="Houyem Rais" w:date="2024-02-22T15:17:00Z"/>
        </w:rPr>
        <w:pPrChange w:id="8596" w:author="Houyem Rais" w:date="2024-02-22T15:17:00Z">
          <w:pPr>
            <w:pStyle w:val="Titre3"/>
          </w:pPr>
        </w:pPrChange>
      </w:pPr>
    </w:p>
    <w:p w14:paraId="076006B1" w14:textId="1E39F195" w:rsidR="003342B5" w:rsidRPr="0075512F" w:rsidDel="000A3E8D" w:rsidRDefault="003342B5" w:rsidP="000A3E8D">
      <w:pPr>
        <w:rPr>
          <w:del w:id="8597" w:author="Houyem Rais" w:date="2024-02-22T15:17:00Z"/>
        </w:rPr>
        <w:pPrChange w:id="8598" w:author="Houyem Rais" w:date="2024-02-22T15:17:00Z">
          <w:pPr>
            <w:pStyle w:val="Titre4"/>
          </w:pPr>
        </w:pPrChange>
      </w:pPr>
      <w:bookmarkStart w:id="8599" w:name="_Toc142174737"/>
      <w:del w:id="8600" w:author="Houyem Rais" w:date="2024-02-22T15:17:00Z">
        <w:r w:rsidRPr="0075512F" w:rsidDel="000A3E8D">
          <w:delText>Option 1 : Concession</w:delText>
        </w:r>
        <w:bookmarkEnd w:id="8599"/>
      </w:del>
    </w:p>
    <w:p w14:paraId="19378CE6" w14:textId="7D891680" w:rsidR="007B4C9B" w:rsidRPr="0075512F" w:rsidDel="000A3E8D" w:rsidRDefault="007B4C9B" w:rsidP="000A3E8D">
      <w:pPr>
        <w:rPr>
          <w:del w:id="8601" w:author="Houyem Rais" w:date="2024-02-22T15:17:00Z"/>
          <w:b/>
          <w:bCs/>
          <w:u w:val="single"/>
          <w:lang w:bidi="ar-TN"/>
        </w:rPr>
        <w:pPrChange w:id="8602" w:author="Houyem Rais" w:date="2024-02-22T15:17:00Z">
          <w:pPr>
            <w:pStyle w:val="ListParagraph"/>
            <w:numPr>
              <w:numId w:val="17"/>
            </w:numPr>
            <w:ind w:left="720"/>
          </w:pPr>
        </w:pPrChange>
      </w:pPr>
      <w:del w:id="8603" w:author="Houyem Rais" w:date="2024-02-22T15:17:00Z">
        <w:r w:rsidRPr="0075512F" w:rsidDel="000A3E8D">
          <w:rPr>
            <w:b/>
            <w:bCs/>
            <w:u w:val="single"/>
            <w:lang w:bidi="ar-TN"/>
          </w:rPr>
          <w:delText>Scénario sans subvention publique :</w:delText>
        </w:r>
      </w:del>
    </w:p>
    <w:p w14:paraId="604534A2" w14:textId="0C70AD01" w:rsidR="006C7B2F" w:rsidRPr="0075512F" w:rsidDel="000A3E8D" w:rsidRDefault="006C7B2F" w:rsidP="000A3E8D">
      <w:pPr>
        <w:rPr>
          <w:del w:id="8604" w:author="Houyem Rais" w:date="2024-02-22T15:17:00Z"/>
          <w:rFonts w:eastAsia="Calibri"/>
        </w:rPr>
        <w:pPrChange w:id="8605" w:author="Houyem Rais" w:date="2024-02-22T15:17:00Z">
          <w:pPr/>
        </w:pPrChange>
      </w:pPr>
      <w:del w:id="8606" w:author="Houyem Rais" w:date="2024-02-22T15:17:00Z">
        <w:r w:rsidRPr="0075512F" w:rsidDel="000A3E8D">
          <w:rPr>
            <w:rFonts w:eastAsia="Calibri"/>
          </w:rPr>
          <w:delText xml:space="preserve">Le coût de construction est de 841 MDT (CE 2023). En y appliquant l’inflation pendant la période de construction, nous obtenons le montant de 1 </w:delText>
        </w:r>
        <w:r w:rsidR="00196795" w:rsidRPr="0075512F" w:rsidDel="000A3E8D">
          <w:rPr>
            <w:rFonts w:eastAsia="Calibri"/>
          </w:rPr>
          <w:delText>415</w:delText>
        </w:r>
        <w:r w:rsidRPr="0075512F" w:rsidDel="000A3E8D">
          <w:rPr>
            <w:rFonts w:eastAsia="Calibri"/>
          </w:rPr>
          <w:delText xml:space="preserve"> MDT.</w:delText>
        </w:r>
      </w:del>
    </w:p>
    <w:p w14:paraId="0325230F" w14:textId="5F4FC77D" w:rsidR="007B4C9B" w:rsidRPr="0075512F" w:rsidDel="000A3E8D" w:rsidRDefault="007B4C9B" w:rsidP="000A3E8D">
      <w:pPr>
        <w:rPr>
          <w:del w:id="8607" w:author="Houyem Rais" w:date="2024-02-22T15:17:00Z"/>
          <w:lang w:bidi="ar-TN"/>
        </w:rPr>
        <w:pPrChange w:id="8608" w:author="Houyem Rais" w:date="2024-02-22T15:17:00Z">
          <w:pPr/>
        </w:pPrChange>
      </w:pPr>
      <w:del w:id="8609" w:author="Houyem Rais" w:date="2024-02-22T15:17:00Z">
        <w:r w:rsidRPr="0075512F" w:rsidDel="000A3E8D">
          <w:rPr>
            <w:lang w:bidi="ar-TN"/>
          </w:rPr>
          <w:delText>Selon ce scénario, le partenaire privé supporte la totalité du coût d’investissement du projet.</w:delText>
        </w:r>
      </w:del>
    </w:p>
    <w:p w14:paraId="42BE9F36" w14:textId="69C79567" w:rsidR="007B4C9B" w:rsidRPr="0075512F" w:rsidDel="000A3E8D" w:rsidRDefault="007B4C9B" w:rsidP="000A3E8D">
      <w:pPr>
        <w:rPr>
          <w:del w:id="8610" w:author="Houyem Rais" w:date="2024-02-22T15:17:00Z"/>
        </w:rPr>
        <w:pPrChange w:id="8611" w:author="Houyem Rais" w:date="2024-02-22T15:17:00Z">
          <w:pPr>
            <w:pStyle w:val="Caption"/>
          </w:pPr>
        </w:pPrChange>
      </w:pPr>
      <w:bookmarkStart w:id="8612" w:name="_Toc144481101"/>
      <w:del w:id="8613"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33</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1 – Concession sans subvention (Partenaire privé)</w:delText>
        </w:r>
        <w:bookmarkStart w:id="8614" w:name="_Hlk141687150"/>
        <w:r w:rsidR="00795002" w:rsidRPr="0075512F" w:rsidDel="000A3E8D">
          <w:delText xml:space="preserve"> – Variante B - 2 tabliers</w:delText>
        </w:r>
        <w:bookmarkEnd w:id="8612"/>
        <w:bookmarkEnd w:id="8614"/>
      </w:del>
    </w:p>
    <w:tbl>
      <w:tblPr>
        <w:tblW w:w="9063" w:type="dxa"/>
        <w:tblLook w:val="04A0" w:firstRow="1" w:lastRow="0" w:firstColumn="1" w:lastColumn="0" w:noHBand="0" w:noVBand="1"/>
      </w:tblPr>
      <w:tblGrid>
        <w:gridCol w:w="2122"/>
        <w:gridCol w:w="992"/>
        <w:gridCol w:w="850"/>
        <w:gridCol w:w="2977"/>
        <w:gridCol w:w="1134"/>
        <w:gridCol w:w="988"/>
      </w:tblGrid>
      <w:tr w:rsidR="007B4C9B" w:rsidRPr="0075512F" w:rsidDel="000A3E8D" w14:paraId="6ED06087" w14:textId="547B4114">
        <w:trPr>
          <w:trHeight w:val="397"/>
          <w:del w:id="8615" w:author="Houyem Rais" w:date="2024-02-22T15:17:00Z"/>
        </w:trPr>
        <w:tc>
          <w:tcPr>
            <w:tcW w:w="396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5EEAD44" w14:textId="3E8576FC" w:rsidR="007B4C9B" w:rsidRPr="0075512F" w:rsidDel="000A3E8D" w:rsidRDefault="007B4C9B" w:rsidP="000A3E8D">
            <w:pPr>
              <w:rPr>
                <w:del w:id="8616" w:author="Houyem Rais" w:date="2024-02-22T15:17:00Z"/>
                <w:b/>
                <w:bCs/>
                <w:lang w:bidi="ar-TN"/>
              </w:rPr>
              <w:pPrChange w:id="8617" w:author="Houyem Rais" w:date="2024-02-22T15:17:00Z">
                <w:pPr/>
              </w:pPrChange>
            </w:pPr>
            <w:del w:id="8618" w:author="Houyem Rais" w:date="2024-02-22T15:17:00Z">
              <w:r w:rsidRPr="0075512F" w:rsidDel="000A3E8D">
                <w:rPr>
                  <w:b/>
                  <w:bCs/>
                  <w:lang w:bidi="ar-TN"/>
                </w:rPr>
                <w:delText>Emplois (en MDT)</w:delText>
              </w:r>
            </w:del>
          </w:p>
        </w:tc>
        <w:tc>
          <w:tcPr>
            <w:tcW w:w="5099"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5079E198" w14:textId="2A4C8446" w:rsidR="007B4C9B" w:rsidRPr="0075512F" w:rsidDel="000A3E8D" w:rsidRDefault="007B4C9B" w:rsidP="000A3E8D">
            <w:pPr>
              <w:rPr>
                <w:del w:id="8619" w:author="Houyem Rais" w:date="2024-02-22T15:17:00Z"/>
                <w:b/>
                <w:bCs/>
                <w:lang w:bidi="ar-TN"/>
              </w:rPr>
              <w:pPrChange w:id="8620" w:author="Houyem Rais" w:date="2024-02-22T15:17:00Z">
                <w:pPr/>
              </w:pPrChange>
            </w:pPr>
            <w:del w:id="8621" w:author="Houyem Rais" w:date="2024-02-22T15:17:00Z">
              <w:r w:rsidRPr="0075512F" w:rsidDel="000A3E8D">
                <w:rPr>
                  <w:b/>
                  <w:bCs/>
                  <w:lang w:bidi="ar-TN"/>
                </w:rPr>
                <w:delText>Ressources (en MDT)</w:delText>
              </w:r>
            </w:del>
          </w:p>
        </w:tc>
      </w:tr>
      <w:tr w:rsidR="00943FFD" w:rsidRPr="0075512F" w:rsidDel="000A3E8D" w14:paraId="10407CE6" w14:textId="40279C21" w:rsidTr="00115F39">
        <w:trPr>
          <w:trHeight w:val="340"/>
          <w:del w:id="8622"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B1412DA" w14:textId="1D4755EC" w:rsidR="00943FFD" w:rsidRPr="0075512F" w:rsidDel="000A3E8D" w:rsidRDefault="00943FFD" w:rsidP="000A3E8D">
            <w:pPr>
              <w:rPr>
                <w:del w:id="8623" w:author="Houyem Rais" w:date="2024-02-22T15:17:00Z"/>
                <w:lang w:bidi="ar-TN"/>
              </w:rPr>
              <w:pPrChange w:id="8624" w:author="Houyem Rais" w:date="2024-02-22T15:17:00Z">
                <w:pPr/>
              </w:pPrChange>
            </w:pPr>
            <w:del w:id="8625" w:author="Houyem Rais" w:date="2024-02-22T15:17:00Z">
              <w:r w:rsidRPr="0075512F" w:rsidDel="000A3E8D">
                <w:rPr>
                  <w:lang w:bidi="ar-TN"/>
                </w:rPr>
                <w:delText>Coût de construction</w:delText>
              </w:r>
            </w:del>
          </w:p>
        </w:tc>
        <w:tc>
          <w:tcPr>
            <w:tcW w:w="992" w:type="dxa"/>
            <w:tcBorders>
              <w:top w:val="nil"/>
              <w:left w:val="nil"/>
              <w:bottom w:val="single" w:sz="4" w:space="0" w:color="auto"/>
              <w:right w:val="single" w:sz="4" w:space="0" w:color="auto"/>
            </w:tcBorders>
            <w:shd w:val="clear" w:color="auto" w:fill="auto"/>
            <w:noWrap/>
          </w:tcPr>
          <w:p w14:paraId="5C24201E" w14:textId="31F31AD9" w:rsidR="00943FFD" w:rsidRPr="0075512F" w:rsidDel="000A3E8D" w:rsidRDefault="00041108" w:rsidP="000A3E8D">
            <w:pPr>
              <w:rPr>
                <w:del w:id="8626" w:author="Houyem Rais" w:date="2024-02-22T15:17:00Z"/>
                <w:lang w:bidi="ar-TN"/>
              </w:rPr>
              <w:pPrChange w:id="8627" w:author="Houyem Rais" w:date="2024-02-22T15:17:00Z">
                <w:pPr/>
              </w:pPrChange>
            </w:pPr>
            <w:del w:id="8628" w:author="Houyem Rais" w:date="2024-02-22T15:17:00Z">
              <w:r w:rsidRPr="0075512F" w:rsidDel="000A3E8D">
                <w:delText>1297</w:delText>
              </w:r>
            </w:del>
          </w:p>
        </w:tc>
        <w:tc>
          <w:tcPr>
            <w:tcW w:w="850" w:type="dxa"/>
            <w:tcBorders>
              <w:top w:val="nil"/>
              <w:left w:val="nil"/>
              <w:bottom w:val="single" w:sz="4" w:space="0" w:color="auto"/>
              <w:right w:val="single" w:sz="4" w:space="0" w:color="auto"/>
            </w:tcBorders>
            <w:shd w:val="clear" w:color="auto" w:fill="auto"/>
            <w:noWrap/>
          </w:tcPr>
          <w:p w14:paraId="70F10074" w14:textId="4CD85CFA" w:rsidR="00943FFD" w:rsidRPr="0075512F" w:rsidDel="000A3E8D" w:rsidRDefault="00041108" w:rsidP="000A3E8D">
            <w:pPr>
              <w:rPr>
                <w:del w:id="8629" w:author="Houyem Rais" w:date="2024-02-22T15:17:00Z"/>
                <w:lang w:bidi="ar-TN"/>
              </w:rPr>
              <w:pPrChange w:id="8630" w:author="Houyem Rais" w:date="2024-02-22T15:17:00Z">
                <w:pPr/>
              </w:pPrChange>
            </w:pPr>
            <w:del w:id="8631" w:author="Houyem Rais" w:date="2024-02-22T15:17:00Z">
              <w:r w:rsidRPr="0075512F" w:rsidDel="000A3E8D">
                <w:delText>91,7%</w:delText>
              </w:r>
            </w:del>
          </w:p>
        </w:tc>
        <w:tc>
          <w:tcPr>
            <w:tcW w:w="2977" w:type="dxa"/>
            <w:tcBorders>
              <w:top w:val="nil"/>
              <w:left w:val="nil"/>
              <w:bottom w:val="single" w:sz="4" w:space="0" w:color="auto"/>
              <w:right w:val="single" w:sz="4" w:space="0" w:color="auto"/>
            </w:tcBorders>
            <w:shd w:val="clear" w:color="auto" w:fill="auto"/>
            <w:noWrap/>
            <w:vAlign w:val="bottom"/>
          </w:tcPr>
          <w:p w14:paraId="68AB4F02" w14:textId="22F56CB7" w:rsidR="00943FFD" w:rsidRPr="0075512F" w:rsidDel="000A3E8D" w:rsidRDefault="00943FFD" w:rsidP="000A3E8D">
            <w:pPr>
              <w:rPr>
                <w:del w:id="8632" w:author="Houyem Rais" w:date="2024-02-22T15:17:00Z"/>
                <w:lang w:bidi="ar-TN"/>
              </w:rPr>
              <w:pPrChange w:id="8633" w:author="Houyem Rais" w:date="2024-02-22T15:17:00Z">
                <w:pPr/>
              </w:pPrChange>
            </w:pPr>
            <w:del w:id="8634" w:author="Houyem Rais" w:date="2024-02-22T15:17:00Z">
              <w:r w:rsidRPr="0075512F" w:rsidDel="000A3E8D">
                <w:rPr>
                  <w:lang w:bidi="ar-TN"/>
                </w:rPr>
                <w:delText>Fonds propres</w:delText>
              </w:r>
            </w:del>
          </w:p>
        </w:tc>
        <w:tc>
          <w:tcPr>
            <w:tcW w:w="1134" w:type="dxa"/>
            <w:tcBorders>
              <w:top w:val="nil"/>
              <w:left w:val="nil"/>
              <w:bottom w:val="single" w:sz="4" w:space="0" w:color="auto"/>
              <w:right w:val="single" w:sz="4" w:space="0" w:color="auto"/>
            </w:tcBorders>
            <w:shd w:val="clear" w:color="auto" w:fill="auto"/>
            <w:noWrap/>
          </w:tcPr>
          <w:p w14:paraId="0F02FD16" w14:textId="2573502D" w:rsidR="00943FFD" w:rsidRPr="0075512F" w:rsidDel="000A3E8D" w:rsidRDefault="006E350C" w:rsidP="000A3E8D">
            <w:pPr>
              <w:rPr>
                <w:del w:id="8635" w:author="Houyem Rais" w:date="2024-02-22T15:17:00Z"/>
                <w:lang w:bidi="ar-TN"/>
              </w:rPr>
              <w:pPrChange w:id="8636" w:author="Houyem Rais" w:date="2024-02-22T15:17:00Z">
                <w:pPr/>
              </w:pPrChange>
            </w:pPr>
            <w:del w:id="8637" w:author="Houyem Rais" w:date="2024-02-22T15:17:00Z">
              <w:r w:rsidRPr="0075512F" w:rsidDel="000A3E8D">
                <w:delText>324</w:delText>
              </w:r>
            </w:del>
          </w:p>
        </w:tc>
        <w:tc>
          <w:tcPr>
            <w:tcW w:w="988" w:type="dxa"/>
            <w:tcBorders>
              <w:top w:val="nil"/>
              <w:left w:val="nil"/>
              <w:bottom w:val="single" w:sz="4" w:space="0" w:color="auto"/>
              <w:right w:val="single" w:sz="4" w:space="0" w:color="auto"/>
            </w:tcBorders>
            <w:shd w:val="clear" w:color="auto" w:fill="auto"/>
            <w:noWrap/>
          </w:tcPr>
          <w:p w14:paraId="00B3E40D" w14:textId="3B622B65" w:rsidR="00943FFD" w:rsidRPr="0075512F" w:rsidDel="000A3E8D" w:rsidRDefault="00943FFD" w:rsidP="000A3E8D">
            <w:pPr>
              <w:rPr>
                <w:del w:id="8638" w:author="Houyem Rais" w:date="2024-02-22T15:17:00Z"/>
                <w:lang w:bidi="ar-TN"/>
              </w:rPr>
              <w:pPrChange w:id="8639" w:author="Houyem Rais" w:date="2024-02-22T15:17:00Z">
                <w:pPr/>
              </w:pPrChange>
            </w:pPr>
            <w:del w:id="8640" w:author="Houyem Rais" w:date="2024-02-22T15:17:00Z">
              <w:r w:rsidRPr="0075512F" w:rsidDel="000A3E8D">
                <w:delText>22,</w:delText>
              </w:r>
              <w:r w:rsidR="006E350C" w:rsidRPr="0075512F" w:rsidDel="000A3E8D">
                <w:delText>9</w:delText>
              </w:r>
              <w:r w:rsidRPr="0075512F" w:rsidDel="000A3E8D">
                <w:delText>%</w:delText>
              </w:r>
            </w:del>
          </w:p>
        </w:tc>
      </w:tr>
      <w:tr w:rsidR="00943FFD" w:rsidRPr="0075512F" w:rsidDel="000A3E8D" w14:paraId="0F4F37DD" w14:textId="5DDBC603" w:rsidTr="00115F39">
        <w:trPr>
          <w:trHeight w:val="340"/>
          <w:del w:id="8641"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04438C" w14:textId="176C61C8" w:rsidR="00943FFD" w:rsidRPr="0075512F" w:rsidDel="000A3E8D" w:rsidRDefault="00943FFD" w:rsidP="000A3E8D">
            <w:pPr>
              <w:rPr>
                <w:del w:id="8642" w:author="Houyem Rais" w:date="2024-02-22T15:17:00Z"/>
                <w:lang w:bidi="ar-TN"/>
              </w:rPr>
              <w:pPrChange w:id="8643" w:author="Houyem Rais" w:date="2024-02-22T15:17:00Z">
                <w:pPr/>
              </w:pPrChange>
            </w:pPr>
            <w:del w:id="8644" w:author="Houyem Rais" w:date="2024-02-22T15:17:00Z">
              <w:r w:rsidRPr="0075512F" w:rsidDel="000A3E8D">
                <w:rPr>
                  <w:lang w:bidi="ar-TN"/>
                </w:rPr>
                <w:delText>Intérêts intercalaires</w:delText>
              </w:r>
            </w:del>
          </w:p>
        </w:tc>
        <w:tc>
          <w:tcPr>
            <w:tcW w:w="992" w:type="dxa"/>
            <w:tcBorders>
              <w:top w:val="nil"/>
              <w:left w:val="nil"/>
              <w:bottom w:val="single" w:sz="4" w:space="0" w:color="auto"/>
              <w:right w:val="single" w:sz="4" w:space="0" w:color="auto"/>
            </w:tcBorders>
            <w:shd w:val="clear" w:color="auto" w:fill="auto"/>
            <w:noWrap/>
          </w:tcPr>
          <w:p w14:paraId="5FA0157B" w14:textId="1A44BBAF" w:rsidR="00943FFD" w:rsidRPr="0075512F" w:rsidDel="000A3E8D" w:rsidRDefault="00041108" w:rsidP="000A3E8D">
            <w:pPr>
              <w:rPr>
                <w:del w:id="8645" w:author="Houyem Rais" w:date="2024-02-22T15:17:00Z"/>
                <w:lang w:bidi="ar-TN"/>
              </w:rPr>
              <w:pPrChange w:id="8646" w:author="Houyem Rais" w:date="2024-02-22T15:17:00Z">
                <w:pPr/>
              </w:pPrChange>
            </w:pPr>
            <w:del w:id="8647" w:author="Houyem Rais" w:date="2024-02-22T15:17:00Z">
              <w:r w:rsidRPr="0075512F" w:rsidDel="000A3E8D">
                <w:delText>117</w:delText>
              </w:r>
            </w:del>
          </w:p>
        </w:tc>
        <w:tc>
          <w:tcPr>
            <w:tcW w:w="850" w:type="dxa"/>
            <w:tcBorders>
              <w:top w:val="nil"/>
              <w:left w:val="nil"/>
              <w:bottom w:val="single" w:sz="4" w:space="0" w:color="auto"/>
              <w:right w:val="single" w:sz="4" w:space="0" w:color="auto"/>
            </w:tcBorders>
            <w:shd w:val="clear" w:color="auto" w:fill="auto"/>
            <w:noWrap/>
          </w:tcPr>
          <w:p w14:paraId="1B64FA0C" w14:textId="7F5D8356" w:rsidR="00943FFD" w:rsidRPr="0075512F" w:rsidDel="000A3E8D" w:rsidRDefault="00943FFD" w:rsidP="000A3E8D">
            <w:pPr>
              <w:rPr>
                <w:del w:id="8648" w:author="Houyem Rais" w:date="2024-02-22T15:17:00Z"/>
                <w:lang w:bidi="ar-TN"/>
              </w:rPr>
              <w:pPrChange w:id="8649" w:author="Houyem Rais" w:date="2024-02-22T15:17:00Z">
                <w:pPr/>
              </w:pPrChange>
            </w:pPr>
            <w:del w:id="8650" w:author="Houyem Rais" w:date="2024-02-22T15:17:00Z">
              <w:r w:rsidRPr="0075512F" w:rsidDel="000A3E8D">
                <w:delText>8</w:delText>
              </w:r>
              <w:r w:rsidR="00041108" w:rsidRPr="0075512F" w:rsidDel="000A3E8D">
                <w:delText>,3</w:delText>
              </w:r>
              <w:r w:rsidRPr="0075512F" w:rsidDel="000A3E8D">
                <w:delText>%</w:delText>
              </w:r>
            </w:del>
          </w:p>
        </w:tc>
        <w:tc>
          <w:tcPr>
            <w:tcW w:w="2977" w:type="dxa"/>
            <w:tcBorders>
              <w:top w:val="nil"/>
              <w:left w:val="nil"/>
              <w:bottom w:val="single" w:sz="4" w:space="0" w:color="auto"/>
              <w:right w:val="single" w:sz="4" w:space="0" w:color="auto"/>
            </w:tcBorders>
            <w:shd w:val="clear" w:color="auto" w:fill="auto"/>
            <w:noWrap/>
            <w:vAlign w:val="bottom"/>
          </w:tcPr>
          <w:p w14:paraId="0BD95ECD" w14:textId="0FDEF5D2" w:rsidR="00943FFD" w:rsidRPr="0075512F" w:rsidDel="000A3E8D" w:rsidRDefault="00943FFD" w:rsidP="000A3E8D">
            <w:pPr>
              <w:rPr>
                <w:del w:id="8651" w:author="Houyem Rais" w:date="2024-02-22T15:17:00Z"/>
                <w:lang w:bidi="ar-TN"/>
              </w:rPr>
              <w:pPrChange w:id="8652" w:author="Houyem Rais" w:date="2024-02-22T15:17:00Z">
                <w:pPr/>
              </w:pPrChange>
            </w:pPr>
            <w:del w:id="8653" w:author="Houyem Rais" w:date="2024-02-22T15:17:00Z">
              <w:r w:rsidRPr="0075512F" w:rsidDel="000A3E8D">
                <w:rPr>
                  <w:lang w:bidi="ar-TN"/>
                </w:rPr>
                <w:delText>Dette</w:delText>
              </w:r>
            </w:del>
          </w:p>
        </w:tc>
        <w:tc>
          <w:tcPr>
            <w:tcW w:w="1134" w:type="dxa"/>
            <w:tcBorders>
              <w:top w:val="nil"/>
              <w:left w:val="nil"/>
              <w:bottom w:val="single" w:sz="4" w:space="0" w:color="auto"/>
              <w:right w:val="single" w:sz="4" w:space="0" w:color="auto"/>
            </w:tcBorders>
            <w:shd w:val="clear" w:color="auto" w:fill="auto"/>
            <w:noWrap/>
          </w:tcPr>
          <w:p w14:paraId="2D169A0B" w14:textId="650E46CB" w:rsidR="00943FFD" w:rsidRPr="0075512F" w:rsidDel="000A3E8D" w:rsidRDefault="006E350C" w:rsidP="000A3E8D">
            <w:pPr>
              <w:rPr>
                <w:del w:id="8654" w:author="Houyem Rais" w:date="2024-02-22T15:17:00Z"/>
                <w:lang w:bidi="ar-TN"/>
              </w:rPr>
              <w:pPrChange w:id="8655" w:author="Houyem Rais" w:date="2024-02-22T15:17:00Z">
                <w:pPr/>
              </w:pPrChange>
            </w:pPr>
            <w:del w:id="8656" w:author="Houyem Rais" w:date="2024-02-22T15:17:00Z">
              <w:r w:rsidRPr="0075512F" w:rsidDel="000A3E8D">
                <w:delText>1091</w:delText>
              </w:r>
            </w:del>
          </w:p>
        </w:tc>
        <w:tc>
          <w:tcPr>
            <w:tcW w:w="988" w:type="dxa"/>
            <w:tcBorders>
              <w:top w:val="nil"/>
              <w:left w:val="nil"/>
              <w:bottom w:val="single" w:sz="4" w:space="0" w:color="auto"/>
              <w:right w:val="single" w:sz="4" w:space="0" w:color="auto"/>
            </w:tcBorders>
            <w:shd w:val="clear" w:color="auto" w:fill="auto"/>
            <w:noWrap/>
          </w:tcPr>
          <w:p w14:paraId="57205AFB" w14:textId="4384EF43" w:rsidR="00943FFD" w:rsidRPr="0075512F" w:rsidDel="000A3E8D" w:rsidRDefault="00943FFD" w:rsidP="000A3E8D">
            <w:pPr>
              <w:rPr>
                <w:del w:id="8657" w:author="Houyem Rais" w:date="2024-02-22T15:17:00Z"/>
                <w:lang w:bidi="ar-TN"/>
              </w:rPr>
              <w:pPrChange w:id="8658" w:author="Houyem Rais" w:date="2024-02-22T15:17:00Z">
                <w:pPr/>
              </w:pPrChange>
            </w:pPr>
            <w:del w:id="8659" w:author="Houyem Rais" w:date="2024-02-22T15:17:00Z">
              <w:r w:rsidRPr="0075512F" w:rsidDel="000A3E8D">
                <w:delText>77,</w:delText>
              </w:r>
              <w:r w:rsidR="006E350C" w:rsidRPr="0075512F" w:rsidDel="000A3E8D">
                <w:delText>1</w:delText>
              </w:r>
              <w:r w:rsidRPr="0075512F" w:rsidDel="000A3E8D">
                <w:delText>%</w:delText>
              </w:r>
            </w:del>
          </w:p>
        </w:tc>
      </w:tr>
      <w:tr w:rsidR="007B4C9B" w:rsidRPr="0075512F" w:rsidDel="000A3E8D" w14:paraId="16D7FB0C" w14:textId="72321C50">
        <w:trPr>
          <w:trHeight w:val="340"/>
          <w:del w:id="8660"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D1EC33E" w14:textId="195C3C58" w:rsidR="007B4C9B" w:rsidRPr="0075512F" w:rsidDel="000A3E8D" w:rsidRDefault="007B4C9B" w:rsidP="000A3E8D">
            <w:pPr>
              <w:rPr>
                <w:del w:id="8661" w:author="Houyem Rais" w:date="2024-02-22T15:17:00Z"/>
                <w:b/>
                <w:bCs/>
                <w:lang w:bidi="ar-TN"/>
              </w:rPr>
              <w:pPrChange w:id="8662" w:author="Houyem Rais" w:date="2024-02-22T15:17:00Z">
                <w:pPr/>
              </w:pPrChange>
            </w:pPr>
            <w:del w:id="8663" w:author="Houyem Rais" w:date="2024-02-22T15:17:00Z">
              <w:r w:rsidRPr="0075512F" w:rsidDel="000A3E8D">
                <w:rPr>
                  <w:b/>
                  <w:bCs/>
                  <w:lang w:bidi="ar-TN"/>
                </w:rPr>
                <w:delText> </w:delText>
              </w:r>
            </w:del>
          </w:p>
        </w:tc>
        <w:tc>
          <w:tcPr>
            <w:tcW w:w="992" w:type="dxa"/>
            <w:tcBorders>
              <w:top w:val="nil"/>
              <w:left w:val="nil"/>
              <w:bottom w:val="single" w:sz="4" w:space="0" w:color="auto"/>
              <w:right w:val="single" w:sz="4" w:space="0" w:color="auto"/>
            </w:tcBorders>
            <w:shd w:val="clear" w:color="auto" w:fill="auto"/>
            <w:noWrap/>
            <w:vAlign w:val="bottom"/>
            <w:hideMark/>
          </w:tcPr>
          <w:p w14:paraId="503516EF" w14:textId="148EF051" w:rsidR="007B4C9B" w:rsidRPr="0075512F" w:rsidDel="000A3E8D" w:rsidRDefault="007B4C9B" w:rsidP="000A3E8D">
            <w:pPr>
              <w:rPr>
                <w:del w:id="8664" w:author="Houyem Rais" w:date="2024-02-22T15:17:00Z"/>
                <w:lang w:bidi="ar-TN"/>
              </w:rPr>
              <w:pPrChange w:id="8665" w:author="Houyem Rais" w:date="2024-02-22T15:17:00Z">
                <w:pPr/>
              </w:pPrChange>
            </w:pPr>
            <w:del w:id="8666" w:author="Houyem Rais" w:date="2024-02-22T15:17:00Z">
              <w:r w:rsidRPr="0075512F" w:rsidDel="000A3E8D">
                <w:rPr>
                  <w:b/>
                  <w:bCs/>
                  <w:lang w:bidi="ar-TN"/>
                </w:rPr>
                <w:delText> </w:delText>
              </w:r>
            </w:del>
          </w:p>
        </w:tc>
        <w:tc>
          <w:tcPr>
            <w:tcW w:w="850" w:type="dxa"/>
            <w:tcBorders>
              <w:top w:val="nil"/>
              <w:left w:val="nil"/>
              <w:bottom w:val="single" w:sz="4" w:space="0" w:color="auto"/>
              <w:right w:val="single" w:sz="4" w:space="0" w:color="auto"/>
            </w:tcBorders>
            <w:shd w:val="clear" w:color="auto" w:fill="auto"/>
            <w:noWrap/>
            <w:hideMark/>
          </w:tcPr>
          <w:p w14:paraId="1FBDC0F1" w14:textId="4AA61211" w:rsidR="007B4C9B" w:rsidRPr="0075512F" w:rsidDel="000A3E8D" w:rsidRDefault="007B4C9B" w:rsidP="000A3E8D">
            <w:pPr>
              <w:rPr>
                <w:del w:id="8667" w:author="Houyem Rais" w:date="2024-02-22T15:17:00Z"/>
                <w:lang w:bidi="ar-TN"/>
              </w:rPr>
              <w:pPrChange w:id="8668" w:author="Houyem Rais" w:date="2024-02-22T15:17:00Z">
                <w:pPr/>
              </w:pPrChange>
            </w:pPr>
          </w:p>
        </w:tc>
        <w:tc>
          <w:tcPr>
            <w:tcW w:w="2977" w:type="dxa"/>
            <w:tcBorders>
              <w:top w:val="nil"/>
              <w:left w:val="nil"/>
              <w:bottom w:val="single" w:sz="4" w:space="0" w:color="auto"/>
              <w:right w:val="single" w:sz="4" w:space="0" w:color="auto"/>
            </w:tcBorders>
            <w:shd w:val="clear" w:color="auto" w:fill="auto"/>
            <w:noWrap/>
            <w:vAlign w:val="bottom"/>
          </w:tcPr>
          <w:p w14:paraId="4D9FA987" w14:textId="610F9D40" w:rsidR="007B4C9B" w:rsidRPr="0075512F" w:rsidDel="000A3E8D" w:rsidRDefault="007B4C9B" w:rsidP="000A3E8D">
            <w:pPr>
              <w:rPr>
                <w:del w:id="8669" w:author="Houyem Rais" w:date="2024-02-22T15:17:00Z"/>
                <w:lang w:bidi="ar-TN"/>
              </w:rPr>
              <w:pPrChange w:id="8670" w:author="Houyem Rais" w:date="2024-02-22T15:17:00Z">
                <w:pPr/>
              </w:pPrChange>
            </w:pPr>
            <w:del w:id="8671" w:author="Houyem Rais" w:date="2024-02-22T15:17:00Z">
              <w:r w:rsidRPr="0075512F" w:rsidDel="000A3E8D">
                <w:rPr>
                  <w:lang w:bidi="ar-TN"/>
                </w:rPr>
                <w:delText>Subvention d'investissement</w:delText>
              </w:r>
            </w:del>
          </w:p>
        </w:tc>
        <w:tc>
          <w:tcPr>
            <w:tcW w:w="1134" w:type="dxa"/>
            <w:tcBorders>
              <w:top w:val="nil"/>
              <w:left w:val="nil"/>
              <w:bottom w:val="single" w:sz="4" w:space="0" w:color="auto"/>
              <w:right w:val="single" w:sz="4" w:space="0" w:color="auto"/>
            </w:tcBorders>
            <w:shd w:val="clear" w:color="auto" w:fill="auto"/>
            <w:noWrap/>
            <w:vAlign w:val="bottom"/>
          </w:tcPr>
          <w:p w14:paraId="013780EE" w14:textId="27286A85" w:rsidR="007B4C9B" w:rsidRPr="0075512F" w:rsidDel="000A3E8D" w:rsidRDefault="007B4C9B" w:rsidP="000A3E8D">
            <w:pPr>
              <w:rPr>
                <w:del w:id="8672" w:author="Houyem Rais" w:date="2024-02-22T15:17:00Z"/>
                <w:lang w:bidi="ar-TN"/>
              </w:rPr>
              <w:pPrChange w:id="8673" w:author="Houyem Rais" w:date="2024-02-22T15:17:00Z">
                <w:pPr/>
              </w:pPrChange>
            </w:pPr>
            <w:del w:id="8674" w:author="Houyem Rais" w:date="2024-02-22T15:17:00Z">
              <w:r w:rsidRPr="0075512F" w:rsidDel="000A3E8D">
                <w:rPr>
                  <w:lang w:bidi="ar-TN"/>
                </w:rPr>
                <w:delText>0</w:delText>
              </w:r>
            </w:del>
          </w:p>
        </w:tc>
        <w:tc>
          <w:tcPr>
            <w:tcW w:w="988" w:type="dxa"/>
            <w:tcBorders>
              <w:top w:val="nil"/>
              <w:left w:val="nil"/>
              <w:bottom w:val="single" w:sz="4" w:space="0" w:color="auto"/>
              <w:right w:val="single" w:sz="4" w:space="0" w:color="auto"/>
            </w:tcBorders>
            <w:shd w:val="clear" w:color="auto" w:fill="auto"/>
            <w:noWrap/>
          </w:tcPr>
          <w:p w14:paraId="4959D89E" w14:textId="7B5E7818" w:rsidR="007B4C9B" w:rsidRPr="0075512F" w:rsidDel="000A3E8D" w:rsidRDefault="007B4C9B" w:rsidP="000A3E8D">
            <w:pPr>
              <w:rPr>
                <w:del w:id="8675" w:author="Houyem Rais" w:date="2024-02-22T15:17:00Z"/>
                <w:lang w:bidi="ar-TN"/>
              </w:rPr>
              <w:pPrChange w:id="8676" w:author="Houyem Rais" w:date="2024-02-22T15:17:00Z">
                <w:pPr/>
              </w:pPrChange>
            </w:pPr>
            <w:del w:id="8677" w:author="Houyem Rais" w:date="2024-02-22T15:17:00Z">
              <w:r w:rsidRPr="0075512F" w:rsidDel="000A3E8D">
                <w:rPr>
                  <w:lang w:bidi="ar-TN"/>
                </w:rPr>
                <w:delText>0%</w:delText>
              </w:r>
            </w:del>
          </w:p>
        </w:tc>
      </w:tr>
      <w:tr w:rsidR="006E350C" w:rsidRPr="0075512F" w:rsidDel="000A3E8D" w14:paraId="52B656BD" w14:textId="13919A32">
        <w:trPr>
          <w:trHeight w:val="397"/>
          <w:del w:id="8678" w:author="Houyem Rais" w:date="2024-02-22T15:17:00Z"/>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76C6AB89" w14:textId="33CB7250" w:rsidR="006E350C" w:rsidRPr="0075512F" w:rsidDel="000A3E8D" w:rsidRDefault="006E350C" w:rsidP="000A3E8D">
            <w:pPr>
              <w:rPr>
                <w:del w:id="8679" w:author="Houyem Rais" w:date="2024-02-22T15:17:00Z"/>
                <w:b/>
                <w:bCs/>
                <w:lang w:bidi="ar-TN"/>
              </w:rPr>
              <w:pPrChange w:id="8680" w:author="Houyem Rais" w:date="2024-02-22T15:17:00Z">
                <w:pPr/>
              </w:pPrChange>
            </w:pPr>
            <w:bookmarkStart w:id="8681" w:name="_Hlk141795037"/>
            <w:del w:id="8682" w:author="Houyem Rais" w:date="2024-02-22T15:17:00Z">
              <w:r w:rsidRPr="0075512F" w:rsidDel="000A3E8D">
                <w:rPr>
                  <w:b/>
                  <w:bCs/>
                  <w:lang w:bidi="ar-TN"/>
                </w:rPr>
                <w:delText>Total</w:delText>
              </w:r>
            </w:del>
          </w:p>
        </w:tc>
        <w:tc>
          <w:tcPr>
            <w:tcW w:w="992" w:type="dxa"/>
            <w:tcBorders>
              <w:top w:val="nil"/>
              <w:left w:val="nil"/>
              <w:bottom w:val="single" w:sz="4" w:space="0" w:color="auto"/>
              <w:right w:val="single" w:sz="4" w:space="0" w:color="auto"/>
            </w:tcBorders>
            <w:shd w:val="clear" w:color="000000" w:fill="D9D9D9"/>
            <w:noWrap/>
            <w:vAlign w:val="bottom"/>
          </w:tcPr>
          <w:p w14:paraId="3EAF9F1B" w14:textId="0FFC42CA" w:rsidR="006E350C" w:rsidRPr="0075512F" w:rsidDel="000A3E8D" w:rsidRDefault="006E350C" w:rsidP="000A3E8D">
            <w:pPr>
              <w:rPr>
                <w:del w:id="8683" w:author="Houyem Rais" w:date="2024-02-22T15:17:00Z"/>
                <w:b/>
                <w:bCs/>
                <w:lang w:bidi="ar-TN"/>
              </w:rPr>
              <w:pPrChange w:id="8684" w:author="Houyem Rais" w:date="2024-02-22T15:17:00Z">
                <w:pPr/>
              </w:pPrChange>
            </w:pPr>
            <w:del w:id="8685" w:author="Houyem Rais" w:date="2024-02-22T15:17:00Z">
              <w:r w:rsidRPr="0075512F" w:rsidDel="000A3E8D">
                <w:rPr>
                  <w:b/>
                  <w:bCs/>
                  <w:lang w:bidi="ar-TN"/>
                </w:rPr>
                <w:delText>1415</w:delText>
              </w:r>
            </w:del>
          </w:p>
        </w:tc>
        <w:tc>
          <w:tcPr>
            <w:tcW w:w="850" w:type="dxa"/>
            <w:tcBorders>
              <w:top w:val="nil"/>
              <w:left w:val="nil"/>
              <w:bottom w:val="single" w:sz="4" w:space="0" w:color="auto"/>
              <w:right w:val="single" w:sz="4" w:space="0" w:color="auto"/>
            </w:tcBorders>
            <w:shd w:val="clear" w:color="000000" w:fill="D9D9D9"/>
            <w:noWrap/>
            <w:vAlign w:val="center"/>
            <w:hideMark/>
          </w:tcPr>
          <w:p w14:paraId="72779DDB" w14:textId="646BFC2F" w:rsidR="006E350C" w:rsidRPr="0075512F" w:rsidDel="000A3E8D" w:rsidRDefault="006E350C" w:rsidP="000A3E8D">
            <w:pPr>
              <w:rPr>
                <w:del w:id="8686" w:author="Houyem Rais" w:date="2024-02-22T15:17:00Z"/>
                <w:b/>
                <w:bCs/>
                <w:lang w:bidi="ar-TN"/>
              </w:rPr>
              <w:pPrChange w:id="8687" w:author="Houyem Rais" w:date="2024-02-22T15:17:00Z">
                <w:pPr/>
              </w:pPrChange>
            </w:pPr>
            <w:del w:id="8688" w:author="Houyem Rais" w:date="2024-02-22T15:17:00Z">
              <w:r w:rsidRPr="0075512F" w:rsidDel="000A3E8D">
                <w:rPr>
                  <w:b/>
                  <w:bCs/>
                  <w:lang w:bidi="ar-TN"/>
                </w:rPr>
                <w:delText>100%</w:delText>
              </w:r>
            </w:del>
          </w:p>
        </w:tc>
        <w:tc>
          <w:tcPr>
            <w:tcW w:w="2977" w:type="dxa"/>
            <w:tcBorders>
              <w:top w:val="nil"/>
              <w:left w:val="nil"/>
              <w:bottom w:val="single" w:sz="4" w:space="0" w:color="auto"/>
              <w:right w:val="single" w:sz="4" w:space="0" w:color="auto"/>
            </w:tcBorders>
            <w:shd w:val="clear" w:color="000000" w:fill="D9D9D9"/>
            <w:noWrap/>
            <w:vAlign w:val="center"/>
            <w:hideMark/>
          </w:tcPr>
          <w:p w14:paraId="71EFCC99" w14:textId="7E388E98" w:rsidR="006E350C" w:rsidRPr="0075512F" w:rsidDel="000A3E8D" w:rsidRDefault="006E350C" w:rsidP="000A3E8D">
            <w:pPr>
              <w:rPr>
                <w:del w:id="8689" w:author="Houyem Rais" w:date="2024-02-22T15:17:00Z"/>
                <w:b/>
                <w:bCs/>
                <w:lang w:bidi="ar-TN"/>
              </w:rPr>
              <w:pPrChange w:id="8690" w:author="Houyem Rais" w:date="2024-02-22T15:17:00Z">
                <w:pPr/>
              </w:pPrChange>
            </w:pPr>
            <w:del w:id="8691" w:author="Houyem Rais" w:date="2024-02-22T15:17:00Z">
              <w:r w:rsidRPr="0075512F" w:rsidDel="000A3E8D">
                <w:rPr>
                  <w:b/>
                  <w:bCs/>
                  <w:lang w:bidi="ar-TN"/>
                </w:rPr>
                <w:delText>Total</w:delText>
              </w:r>
            </w:del>
          </w:p>
        </w:tc>
        <w:tc>
          <w:tcPr>
            <w:tcW w:w="1134" w:type="dxa"/>
            <w:tcBorders>
              <w:top w:val="nil"/>
              <w:left w:val="nil"/>
              <w:bottom w:val="single" w:sz="4" w:space="0" w:color="auto"/>
              <w:right w:val="single" w:sz="4" w:space="0" w:color="auto"/>
            </w:tcBorders>
            <w:shd w:val="clear" w:color="000000" w:fill="D9D9D9"/>
            <w:noWrap/>
            <w:vAlign w:val="bottom"/>
          </w:tcPr>
          <w:p w14:paraId="1788F51B" w14:textId="13FDA8BF" w:rsidR="006E350C" w:rsidRPr="0075512F" w:rsidDel="000A3E8D" w:rsidRDefault="006E350C" w:rsidP="000A3E8D">
            <w:pPr>
              <w:rPr>
                <w:del w:id="8692" w:author="Houyem Rais" w:date="2024-02-22T15:17:00Z"/>
                <w:b/>
                <w:bCs/>
                <w:lang w:bidi="ar-TN"/>
              </w:rPr>
              <w:pPrChange w:id="8693" w:author="Houyem Rais" w:date="2024-02-22T15:17:00Z">
                <w:pPr/>
              </w:pPrChange>
            </w:pPr>
            <w:del w:id="8694" w:author="Houyem Rais" w:date="2024-02-22T15:17:00Z">
              <w:r w:rsidRPr="0075512F" w:rsidDel="000A3E8D">
                <w:rPr>
                  <w:b/>
                  <w:bCs/>
                  <w:lang w:bidi="ar-TN"/>
                </w:rPr>
                <w:delText>1415</w:delText>
              </w:r>
            </w:del>
          </w:p>
        </w:tc>
        <w:tc>
          <w:tcPr>
            <w:tcW w:w="988" w:type="dxa"/>
            <w:tcBorders>
              <w:top w:val="nil"/>
              <w:left w:val="nil"/>
              <w:bottom w:val="single" w:sz="4" w:space="0" w:color="auto"/>
              <w:right w:val="single" w:sz="4" w:space="0" w:color="auto"/>
            </w:tcBorders>
            <w:shd w:val="clear" w:color="000000" w:fill="D9D9D9"/>
            <w:noWrap/>
            <w:vAlign w:val="center"/>
            <w:hideMark/>
          </w:tcPr>
          <w:p w14:paraId="7C2FD975" w14:textId="6AAD4088" w:rsidR="006E350C" w:rsidRPr="0075512F" w:rsidDel="000A3E8D" w:rsidRDefault="006E350C" w:rsidP="000A3E8D">
            <w:pPr>
              <w:rPr>
                <w:del w:id="8695" w:author="Houyem Rais" w:date="2024-02-22T15:17:00Z"/>
                <w:b/>
                <w:bCs/>
                <w:lang w:bidi="ar-TN"/>
              </w:rPr>
              <w:pPrChange w:id="8696" w:author="Houyem Rais" w:date="2024-02-22T15:17:00Z">
                <w:pPr/>
              </w:pPrChange>
            </w:pPr>
            <w:del w:id="8697" w:author="Houyem Rais" w:date="2024-02-22T15:17:00Z">
              <w:r w:rsidRPr="0075512F" w:rsidDel="000A3E8D">
                <w:rPr>
                  <w:b/>
                  <w:bCs/>
                  <w:lang w:bidi="ar-TN"/>
                </w:rPr>
                <w:delText>100%</w:delText>
              </w:r>
            </w:del>
          </w:p>
        </w:tc>
      </w:tr>
    </w:tbl>
    <w:bookmarkEnd w:id="8681"/>
    <w:p w14:paraId="4DAF08E5" w14:textId="444C298C" w:rsidR="007B4C9B" w:rsidRPr="0075512F" w:rsidDel="000A3E8D" w:rsidRDefault="007B4C9B" w:rsidP="000A3E8D">
      <w:pPr>
        <w:rPr>
          <w:del w:id="8698" w:author="Houyem Rais" w:date="2024-02-22T15:17:00Z"/>
          <w:rFonts w:eastAsia="Calibri"/>
        </w:rPr>
        <w:pPrChange w:id="8699" w:author="Houyem Rais" w:date="2024-02-22T15:17:00Z">
          <w:pPr/>
        </w:pPrChange>
      </w:pPr>
      <w:del w:id="8700"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4B30F4" w:rsidRPr="0075512F" w:rsidDel="000A3E8D">
          <w:rPr>
            <w:rFonts w:eastAsia="Calibri"/>
          </w:rPr>
          <w:delText>117</w:delText>
        </w:r>
        <w:r w:rsidRPr="0075512F" w:rsidDel="000A3E8D">
          <w:rPr>
            <w:rFonts w:eastAsia="Calibri"/>
          </w:rPr>
          <w:delText xml:space="preserve"> MDT. Le coût total du projet à la fin de la période de construction </w:delText>
        </w:r>
        <w:r w:rsidR="004B30F4" w:rsidRPr="0075512F" w:rsidDel="000A3E8D">
          <w:rPr>
            <w:rFonts w:eastAsia="Calibri"/>
          </w:rPr>
          <w:delText>est égal</w:delText>
        </w:r>
        <w:r w:rsidRPr="0075512F" w:rsidDel="000A3E8D">
          <w:rPr>
            <w:rFonts w:eastAsia="Calibri"/>
          </w:rPr>
          <w:delText xml:space="preserve"> à </w:delText>
        </w:r>
        <w:r w:rsidR="004B30F4" w:rsidRPr="0075512F" w:rsidDel="000A3E8D">
          <w:rPr>
            <w:rFonts w:eastAsia="Calibri"/>
          </w:rPr>
          <w:delText>1415</w:delText>
        </w:r>
        <w:r w:rsidRPr="0075512F" w:rsidDel="000A3E8D">
          <w:rPr>
            <w:rFonts w:eastAsia="Calibri"/>
          </w:rPr>
          <w:delText xml:space="preserve"> MDT.</w:delText>
        </w:r>
      </w:del>
    </w:p>
    <w:p w14:paraId="2E35058F" w14:textId="60EE7FED" w:rsidR="007B4C9B" w:rsidRPr="0075512F" w:rsidDel="000A3E8D" w:rsidRDefault="007B4C9B" w:rsidP="000A3E8D">
      <w:pPr>
        <w:rPr>
          <w:del w:id="8701" w:author="Houyem Rais" w:date="2024-02-22T15:17:00Z"/>
          <w:rFonts w:eastAsia="Calibri"/>
        </w:rPr>
        <w:pPrChange w:id="8702" w:author="Houyem Rais" w:date="2024-02-22T15:17:00Z">
          <w:pPr/>
        </w:pPrChange>
      </w:pPr>
      <w:del w:id="8703" w:author="Houyem Rais" w:date="2024-02-22T15:17:00Z">
        <w:r w:rsidRPr="0075512F" w:rsidDel="000A3E8D">
          <w:rPr>
            <w:rFonts w:eastAsia="Calibri"/>
          </w:rPr>
          <w:delText xml:space="preserve">Ce montant est financé par de la dette à hauteur de </w:delText>
        </w:r>
        <w:r w:rsidR="00943FFD" w:rsidRPr="0075512F" w:rsidDel="000A3E8D">
          <w:rPr>
            <w:rFonts w:eastAsia="Calibri"/>
          </w:rPr>
          <w:delText>1</w:delText>
        </w:r>
        <w:r w:rsidR="004B30F4" w:rsidRPr="0075512F" w:rsidDel="000A3E8D">
          <w:rPr>
            <w:rFonts w:eastAsia="Calibri"/>
          </w:rPr>
          <w:delText>091</w:delText>
        </w:r>
        <w:r w:rsidRPr="0075512F" w:rsidDel="000A3E8D">
          <w:rPr>
            <w:rFonts w:eastAsia="Calibri"/>
          </w:rPr>
          <w:delText xml:space="preserve"> MDT et des fonds propres à hauteur de </w:delText>
        </w:r>
        <w:r w:rsidR="00427C53" w:rsidRPr="0075512F" w:rsidDel="000A3E8D">
          <w:rPr>
            <w:rFonts w:eastAsia="Calibri"/>
            <w:b/>
            <w:bCs/>
          </w:rPr>
          <w:delText>324</w:delText>
        </w:r>
        <w:r w:rsidRPr="0075512F" w:rsidDel="000A3E8D">
          <w:rPr>
            <w:rFonts w:eastAsia="Calibri"/>
            <w:b/>
            <w:bCs/>
          </w:rPr>
          <w:delText xml:space="preserve"> MDT.</w:delText>
        </w:r>
        <w:r w:rsidRPr="0075512F" w:rsidDel="000A3E8D">
          <w:rPr>
            <w:rFonts w:eastAsia="Calibri"/>
          </w:rPr>
          <w:delText xml:space="preserve"> Pour le partenaire public, il n’y a pas d’apport au financement du la construction, le financement du projet se fait intégralement par le partenaire privé.</w:delText>
        </w:r>
      </w:del>
    </w:p>
    <w:p w14:paraId="2C90B89B" w14:textId="19DD25A1" w:rsidR="00943FFD" w:rsidRPr="0075512F" w:rsidDel="000A3E8D" w:rsidRDefault="009D301C" w:rsidP="000A3E8D">
      <w:pPr>
        <w:rPr>
          <w:del w:id="8704" w:author="Houyem Rais" w:date="2024-02-22T15:17:00Z"/>
        </w:rPr>
        <w:pPrChange w:id="8705" w:author="Houyem Rais" w:date="2024-02-22T15:17:00Z">
          <w:pPr>
            <w:keepNext/>
            <w:jc w:val="center"/>
          </w:pPr>
        </w:pPrChange>
      </w:pPr>
      <w:del w:id="8706" w:author="Houyem Rais" w:date="2024-02-22T15:17:00Z">
        <w:r w:rsidRPr="0075512F" w:rsidDel="000A3E8D">
          <w:rPr>
            <w:noProof/>
          </w:rPr>
          <w:drawing>
            <wp:inline distT="0" distB="0" distL="0" distR="0" wp14:anchorId="1754FC61" wp14:editId="2110AB6F">
              <wp:extent cx="5734050" cy="1929765"/>
              <wp:effectExtent l="0" t="0" r="0" b="0"/>
              <wp:docPr id="1160679247" name="Picture 116067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929765"/>
                      </a:xfrm>
                      <a:prstGeom prst="rect">
                        <a:avLst/>
                      </a:prstGeom>
                      <a:noFill/>
                      <a:ln>
                        <a:noFill/>
                      </a:ln>
                    </pic:spPr>
                  </pic:pic>
                </a:graphicData>
              </a:graphic>
            </wp:inline>
          </w:drawing>
        </w:r>
      </w:del>
    </w:p>
    <w:p w14:paraId="43230203" w14:textId="26A8C1C0" w:rsidR="007B4C9B" w:rsidRPr="0075512F" w:rsidDel="000A3E8D" w:rsidRDefault="00943FFD" w:rsidP="000A3E8D">
      <w:pPr>
        <w:rPr>
          <w:del w:id="8707" w:author="Houyem Rais" w:date="2024-02-22T15:17:00Z"/>
          <w:rFonts w:eastAsia="Calibri"/>
        </w:rPr>
        <w:pPrChange w:id="8708" w:author="Houyem Rais" w:date="2024-02-22T15:17:00Z">
          <w:pPr>
            <w:pStyle w:val="Caption"/>
            <w:jc w:val="center"/>
          </w:pPr>
        </w:pPrChange>
      </w:pPr>
      <w:bookmarkStart w:id="8709" w:name="_Toc142174830"/>
      <w:del w:id="8710"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20</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1 – Concession sans subvention (Partenaire privé) – Variante B - 2 tabliers</w:delText>
        </w:r>
        <w:bookmarkEnd w:id="8709"/>
      </w:del>
    </w:p>
    <w:p w14:paraId="69F3C8DE" w14:textId="497D90F1" w:rsidR="007B4C9B" w:rsidRPr="0075512F" w:rsidDel="000A3E8D" w:rsidRDefault="00C65687" w:rsidP="000A3E8D">
      <w:pPr>
        <w:rPr>
          <w:del w:id="8711" w:author="Houyem Rais" w:date="2024-02-22T15:17:00Z"/>
        </w:rPr>
        <w:pPrChange w:id="8712" w:author="Houyem Rais" w:date="2024-02-22T15:17:00Z">
          <w:pPr/>
        </w:pPrChange>
      </w:pPr>
      <w:del w:id="8713" w:author="Houyem Rais" w:date="2024-02-22T15:17:00Z">
        <w:r w:rsidRPr="0075512F" w:rsidDel="000A3E8D">
          <w:delText xml:space="preserve">Ce scénario génère un </w:delText>
        </w:r>
        <w:r w:rsidRPr="0075512F" w:rsidDel="000A3E8D">
          <w:rPr>
            <w:b/>
            <w:bCs/>
            <w:color w:val="C00000"/>
          </w:rPr>
          <w:delText xml:space="preserve">TRI des fonds propres </w:delText>
        </w:r>
        <w:r w:rsidR="00943FFD" w:rsidRPr="0075512F" w:rsidDel="000A3E8D">
          <w:rPr>
            <w:b/>
            <w:bCs/>
            <w:color w:val="C00000"/>
          </w:rPr>
          <w:delText>nul</w:delText>
        </w:r>
        <w:r w:rsidRPr="0075512F" w:rsidDel="000A3E8D">
          <w:rPr>
            <w:color w:val="C00000"/>
          </w:rPr>
          <w:delText xml:space="preserve"> </w:delText>
        </w:r>
        <w:r w:rsidRPr="0075512F" w:rsidDel="000A3E8D">
          <w:delText xml:space="preserve">et un </w:delText>
        </w:r>
        <w:r w:rsidRPr="0075512F" w:rsidDel="000A3E8D">
          <w:rPr>
            <w:b/>
            <w:bCs/>
          </w:rPr>
          <w:delText xml:space="preserve">ADSCR minimum de </w:delText>
        </w:r>
        <w:r w:rsidR="00943FFD" w:rsidRPr="0075512F" w:rsidDel="000A3E8D">
          <w:rPr>
            <w:b/>
            <w:bCs/>
          </w:rPr>
          <w:delText>0,1</w:delText>
        </w:r>
        <w:r w:rsidR="00427C53" w:rsidRPr="0075512F" w:rsidDel="000A3E8D">
          <w:rPr>
            <w:b/>
            <w:bCs/>
          </w:rPr>
          <w:delText>5</w:delText>
        </w:r>
        <w:r w:rsidRPr="0075512F" w:rsidDel="000A3E8D">
          <w:delText>, ce qui signifie que la mise en œuvre du projet sous forme d’</w:delText>
        </w:r>
        <w:r w:rsidRPr="0075512F" w:rsidDel="000A3E8D">
          <w:rPr>
            <w:u w:val="single"/>
          </w:rPr>
          <w:delText xml:space="preserve">une concession </w:delText>
        </w:r>
        <w:r w:rsidR="00943FFD" w:rsidRPr="0075512F" w:rsidDel="000A3E8D">
          <w:rPr>
            <w:u w:val="single"/>
          </w:rPr>
          <w:delText>sans subvention n’</w:delText>
        </w:r>
        <w:r w:rsidRPr="0075512F" w:rsidDel="000A3E8D">
          <w:rPr>
            <w:u w:val="single"/>
          </w:rPr>
          <w:delText xml:space="preserve">est </w:delText>
        </w:r>
        <w:r w:rsidR="00427C53" w:rsidRPr="0075512F" w:rsidDel="000A3E8D">
          <w:rPr>
            <w:u w:val="single"/>
          </w:rPr>
          <w:delText xml:space="preserve">pas </w:delText>
        </w:r>
        <w:r w:rsidRPr="0075512F" w:rsidDel="000A3E8D">
          <w:rPr>
            <w:u w:val="single"/>
          </w:rPr>
          <w:delText xml:space="preserve">rentable pour le partenaire privé et </w:delText>
        </w:r>
        <w:r w:rsidR="00943FFD" w:rsidRPr="0075512F" w:rsidDel="000A3E8D">
          <w:rPr>
            <w:u w:val="single"/>
          </w:rPr>
          <w:delText xml:space="preserve">ne </w:delText>
        </w:r>
        <w:r w:rsidRPr="0075512F" w:rsidDel="000A3E8D">
          <w:rPr>
            <w:u w:val="single"/>
          </w:rPr>
          <w:delText xml:space="preserve">lui permet </w:delText>
        </w:r>
        <w:r w:rsidR="002A6519" w:rsidRPr="0075512F" w:rsidDel="000A3E8D">
          <w:rPr>
            <w:u w:val="single"/>
          </w:rPr>
          <w:delText xml:space="preserve">pas </w:delText>
        </w:r>
        <w:r w:rsidRPr="0075512F" w:rsidDel="000A3E8D">
          <w:rPr>
            <w:u w:val="single"/>
          </w:rPr>
          <w:delText>de payer le service annuel de sa dette contractée</w:delText>
        </w:r>
        <w:r w:rsidRPr="0075512F" w:rsidDel="000A3E8D">
          <w:delText>.</w:delText>
        </w:r>
      </w:del>
    </w:p>
    <w:p w14:paraId="7AC56C89" w14:textId="1952C389" w:rsidR="00C7315B" w:rsidDel="000A3E8D" w:rsidRDefault="00C7315B" w:rsidP="000A3E8D">
      <w:pPr>
        <w:rPr>
          <w:del w:id="8714" w:author="Houyem Rais" w:date="2024-02-22T15:17:00Z"/>
          <w:b/>
          <w:bCs/>
          <w:color w:val="FF0000"/>
          <w:u w:val="single"/>
        </w:rPr>
        <w:pPrChange w:id="8715" w:author="Houyem Rais" w:date="2024-02-22T15:17:00Z">
          <w:pPr>
            <w:spacing w:before="0" w:after="0" w:line="240" w:lineRule="auto"/>
            <w:jc w:val="left"/>
          </w:pPr>
        </w:pPrChange>
      </w:pPr>
      <w:del w:id="8716" w:author="Houyem Rais" w:date="2024-02-22T15:17:00Z">
        <w:r w:rsidDel="000A3E8D">
          <w:rPr>
            <w:b/>
            <w:bCs/>
            <w:color w:val="FF0000"/>
            <w:u w:val="single"/>
          </w:rPr>
          <w:br w:type="page"/>
        </w:r>
      </w:del>
    </w:p>
    <w:p w14:paraId="273BDCB9" w14:textId="5EC2C236" w:rsidR="00771630" w:rsidRPr="0075512F" w:rsidDel="000A3E8D" w:rsidRDefault="00771630" w:rsidP="000A3E8D">
      <w:pPr>
        <w:rPr>
          <w:del w:id="8717" w:author="Houyem Rais" w:date="2024-02-22T15:17:00Z"/>
          <w:b/>
          <w:bCs/>
          <w:color w:val="FF0000"/>
          <w:u w:val="single"/>
        </w:rPr>
        <w:pPrChange w:id="8718" w:author="Houyem Rais" w:date="2024-02-22T15:17:00Z">
          <w:pPr/>
        </w:pPrChange>
      </w:pPr>
      <w:del w:id="8719" w:author="Houyem Rais" w:date="2024-02-22T15:17:00Z">
        <w:r w:rsidRPr="0075512F" w:rsidDel="000A3E8D">
          <w:rPr>
            <w:b/>
            <w:bCs/>
            <w:color w:val="FF0000"/>
            <w:u w:val="single"/>
          </w:rPr>
          <w:delText>Test de sensibilité</w:delText>
        </w:r>
      </w:del>
    </w:p>
    <w:p w14:paraId="3E8F6366" w14:textId="1AA42F55" w:rsidR="00771630" w:rsidDel="000A3E8D" w:rsidRDefault="00771630" w:rsidP="000A3E8D">
      <w:pPr>
        <w:rPr>
          <w:del w:id="8720" w:author="Houyem Rais" w:date="2024-02-22T15:17:00Z"/>
          <w:b/>
          <w:bCs/>
          <w:lang w:bidi="ar-TN"/>
        </w:rPr>
        <w:pPrChange w:id="8721" w:author="Houyem Rais" w:date="2024-02-22T15:17:00Z">
          <w:pPr/>
        </w:pPrChange>
      </w:pPr>
      <w:del w:id="8722" w:author="Houyem Rais" w:date="2024-02-22T15:17:00Z">
        <w:r w:rsidRPr="0075512F" w:rsidDel="000A3E8D">
          <w:rPr>
            <w:b/>
            <w:bCs/>
            <w:lang w:bidi="ar-TN"/>
          </w:rPr>
          <w:delText>Pour atteindre la rentabilité minimale du projet dans le cadre d'un contrat de concession (un TRI des fonds propres de 1</w:delText>
        </w:r>
        <w:r w:rsidR="00427C53" w:rsidRPr="0075512F" w:rsidDel="000A3E8D">
          <w:rPr>
            <w:b/>
            <w:bCs/>
            <w:lang w:bidi="ar-TN"/>
          </w:rPr>
          <w:delText>5</w:delText>
        </w:r>
        <w:r w:rsidRPr="0075512F" w:rsidDel="000A3E8D">
          <w:rPr>
            <w:b/>
            <w:bCs/>
            <w:lang w:bidi="ar-TN"/>
          </w:rPr>
          <w:delText xml:space="preserve">%) tout en évitant la subvention publique, </w:delText>
        </w:r>
        <w:r w:rsidR="00323D34" w:rsidRPr="0075512F" w:rsidDel="000A3E8D">
          <w:rPr>
            <w:b/>
            <w:bCs/>
            <w:lang w:bidi="ar-TN"/>
          </w:rPr>
          <w:delText>on doit</w:delText>
        </w:r>
        <w:r w:rsidRPr="0075512F" w:rsidDel="000A3E8D">
          <w:rPr>
            <w:b/>
            <w:bCs/>
            <w:lang w:bidi="ar-TN"/>
          </w:rPr>
          <w:delText xml:space="preserve"> multiplier le tarif des péages par </w:delText>
        </w:r>
        <w:r w:rsidR="005603C0" w:rsidRPr="0075512F" w:rsidDel="000A3E8D">
          <w:rPr>
            <w:b/>
            <w:bCs/>
            <w:lang w:bidi="ar-TN"/>
          </w:rPr>
          <w:delText>10,1</w:delText>
        </w:r>
        <w:r w:rsidRPr="0075512F" w:rsidDel="000A3E8D">
          <w:rPr>
            <w:b/>
            <w:bCs/>
            <w:lang w:bidi="ar-TN"/>
          </w:rPr>
          <w:delText xml:space="preserve"> pour toutes les catégories de véhicules. Cela entraînerait des tarifs de </w:delText>
        </w:r>
        <w:r w:rsidR="00AF088C" w:rsidRPr="0075512F" w:rsidDel="000A3E8D">
          <w:rPr>
            <w:b/>
            <w:bCs/>
            <w:lang w:bidi="ar-TN"/>
          </w:rPr>
          <w:delText>35,38</w:delText>
        </w:r>
        <w:r w:rsidRPr="0075512F" w:rsidDel="000A3E8D">
          <w:rPr>
            <w:b/>
            <w:bCs/>
            <w:lang w:bidi="ar-TN"/>
          </w:rPr>
          <w:delText xml:space="preserve"> DT pour les résidents de Médenine et de </w:delText>
        </w:r>
        <w:r w:rsidR="00EA2576" w:rsidRPr="0075512F" w:rsidDel="000A3E8D">
          <w:rPr>
            <w:b/>
            <w:bCs/>
            <w:lang w:bidi="ar-TN"/>
          </w:rPr>
          <w:delText>9</w:delText>
        </w:r>
        <w:r w:rsidR="00AF088C" w:rsidRPr="0075512F" w:rsidDel="000A3E8D">
          <w:rPr>
            <w:b/>
            <w:bCs/>
            <w:lang w:bidi="ar-TN"/>
          </w:rPr>
          <w:delText>0,98</w:delText>
        </w:r>
        <w:r w:rsidRPr="0075512F" w:rsidDel="000A3E8D">
          <w:rPr>
            <w:b/>
            <w:bCs/>
            <w:lang w:bidi="ar-TN"/>
          </w:rPr>
          <w:delText xml:space="preserve"> DT pour les non-résidents, pour les véhicules légers.</w:delText>
        </w:r>
      </w:del>
    </w:p>
    <w:p w14:paraId="5F572CFB" w14:textId="27B88036" w:rsidR="006A1099" w:rsidRPr="0075512F" w:rsidDel="000A3E8D" w:rsidRDefault="006A1099" w:rsidP="000A3E8D">
      <w:pPr>
        <w:rPr>
          <w:del w:id="8723" w:author="Houyem Rais" w:date="2024-02-22T15:17:00Z"/>
          <w:b/>
          <w:bCs/>
          <w:lang w:bidi="ar-TN"/>
        </w:rPr>
        <w:pPrChange w:id="8724" w:author="Houyem Rais" w:date="2024-02-22T15:17:00Z">
          <w:pPr/>
        </w:pPrChange>
      </w:pPr>
    </w:p>
    <w:p w14:paraId="486DD88C" w14:textId="6F057EEA" w:rsidR="007B4C9B" w:rsidRPr="0075512F" w:rsidDel="000A3E8D" w:rsidRDefault="007B4C9B" w:rsidP="000A3E8D">
      <w:pPr>
        <w:rPr>
          <w:del w:id="8725" w:author="Houyem Rais" w:date="2024-02-22T15:17:00Z"/>
          <w:b/>
          <w:bCs/>
          <w:u w:val="single"/>
          <w:lang w:bidi="ar-TN"/>
        </w:rPr>
        <w:pPrChange w:id="8726" w:author="Houyem Rais" w:date="2024-02-22T15:17:00Z">
          <w:pPr>
            <w:pStyle w:val="ListParagraph"/>
            <w:numPr>
              <w:numId w:val="17"/>
            </w:numPr>
            <w:ind w:left="720"/>
          </w:pPr>
        </w:pPrChange>
      </w:pPr>
      <w:del w:id="8727" w:author="Houyem Rais" w:date="2024-02-22T15:17:00Z">
        <w:r w:rsidRPr="0075512F" w:rsidDel="000A3E8D">
          <w:rPr>
            <w:b/>
            <w:bCs/>
            <w:u w:val="single"/>
            <w:lang w:bidi="ar-TN"/>
          </w:rPr>
          <w:delText>Scénario avec subvention publique</w:delText>
        </w:r>
      </w:del>
    </w:p>
    <w:p w14:paraId="181C5DAC" w14:textId="2EC05EFB" w:rsidR="007B4C9B" w:rsidRPr="0075512F" w:rsidDel="000A3E8D" w:rsidRDefault="007B4C9B" w:rsidP="000A3E8D">
      <w:pPr>
        <w:rPr>
          <w:del w:id="8728" w:author="Houyem Rais" w:date="2024-02-22T15:17:00Z"/>
        </w:rPr>
        <w:pPrChange w:id="8729" w:author="Houyem Rais" w:date="2024-02-22T15:17:00Z">
          <w:pPr/>
        </w:pPrChange>
      </w:pPr>
      <w:del w:id="8730" w:author="Houyem Rais" w:date="2024-02-22T15:17:00Z">
        <w:r w:rsidRPr="0075512F" w:rsidDel="000A3E8D">
          <w:delText xml:space="preserve">Pour le partenaire privé, la subvention minimale ressort à </w:delText>
        </w:r>
        <w:r w:rsidR="001E0366" w:rsidRPr="0075512F" w:rsidDel="000A3E8D">
          <w:delText>93,5</w:delText>
        </w:r>
        <w:r w:rsidR="00D83B55" w:rsidRPr="0075512F" w:rsidDel="000A3E8D">
          <w:delText>%</w:delText>
        </w:r>
        <w:r w:rsidRPr="0075512F" w:rsidDel="000A3E8D">
          <w:delText xml:space="preserve"> du coût de construction pour atteindre la rentabilité minimale et un TRI de fonds propres </w:delText>
        </w:r>
        <w:r w:rsidR="006C7B2F" w:rsidRPr="0075512F" w:rsidDel="000A3E8D">
          <w:delText>acceptable</w:delText>
        </w:r>
        <w:r w:rsidR="001E0366" w:rsidRPr="0075512F" w:rsidDel="000A3E8D">
          <w:delText xml:space="preserve"> (~15%)</w:delText>
        </w:r>
        <w:r w:rsidR="006C7B2F" w:rsidRPr="0075512F" w:rsidDel="000A3E8D">
          <w:delText>.</w:delText>
        </w:r>
      </w:del>
    </w:p>
    <w:p w14:paraId="134244E9" w14:textId="5BE22C61" w:rsidR="007B4C9B" w:rsidRPr="0075512F" w:rsidDel="000A3E8D" w:rsidRDefault="007B4C9B" w:rsidP="000A3E8D">
      <w:pPr>
        <w:rPr>
          <w:del w:id="8731" w:author="Houyem Rais" w:date="2024-02-22T15:17:00Z"/>
        </w:rPr>
        <w:pPrChange w:id="8732" w:author="Houyem Rais" w:date="2024-02-22T15:17:00Z">
          <w:pPr>
            <w:pStyle w:val="Caption"/>
          </w:pPr>
        </w:pPrChange>
      </w:pPr>
      <w:bookmarkStart w:id="8733" w:name="_Toc144481102"/>
      <w:del w:id="8734"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34</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1 – Concession </w:delText>
        </w:r>
        <w:r w:rsidRPr="0075512F" w:rsidDel="000A3E8D">
          <w:rPr>
            <w:u w:val="single"/>
          </w:rPr>
          <w:delText>avec subvention</w:delText>
        </w:r>
        <w:r w:rsidRPr="0075512F" w:rsidDel="000A3E8D">
          <w:delText xml:space="preserve"> (Partenaire privé)</w:delText>
        </w:r>
        <w:r w:rsidR="00795002" w:rsidRPr="0075512F" w:rsidDel="000A3E8D">
          <w:delText xml:space="preserve"> – Variante B - 2 tabliers</w:delText>
        </w:r>
        <w:bookmarkEnd w:id="8733"/>
      </w:del>
    </w:p>
    <w:tbl>
      <w:tblPr>
        <w:tblW w:w="9063" w:type="dxa"/>
        <w:tblLook w:val="04A0" w:firstRow="1" w:lastRow="0" w:firstColumn="1" w:lastColumn="0" w:noHBand="0" w:noVBand="1"/>
      </w:tblPr>
      <w:tblGrid>
        <w:gridCol w:w="2122"/>
        <w:gridCol w:w="992"/>
        <w:gridCol w:w="850"/>
        <w:gridCol w:w="2977"/>
        <w:gridCol w:w="1134"/>
        <w:gridCol w:w="988"/>
      </w:tblGrid>
      <w:tr w:rsidR="007B4C9B" w:rsidRPr="0075512F" w:rsidDel="000A3E8D" w14:paraId="094ADFC1" w14:textId="7A5BB54C">
        <w:trPr>
          <w:trHeight w:val="397"/>
          <w:del w:id="8735" w:author="Houyem Rais" w:date="2024-02-22T15:17:00Z"/>
        </w:trPr>
        <w:tc>
          <w:tcPr>
            <w:tcW w:w="396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5A65AD" w14:textId="78916AC1" w:rsidR="007B4C9B" w:rsidRPr="0075512F" w:rsidDel="000A3E8D" w:rsidRDefault="007B4C9B" w:rsidP="000A3E8D">
            <w:pPr>
              <w:rPr>
                <w:del w:id="8736" w:author="Houyem Rais" w:date="2024-02-22T15:17:00Z"/>
                <w:b/>
                <w:bCs/>
                <w:lang w:bidi="ar-TN"/>
              </w:rPr>
              <w:pPrChange w:id="8737" w:author="Houyem Rais" w:date="2024-02-22T15:17:00Z">
                <w:pPr/>
              </w:pPrChange>
            </w:pPr>
            <w:del w:id="8738" w:author="Houyem Rais" w:date="2024-02-22T15:17:00Z">
              <w:r w:rsidRPr="0075512F" w:rsidDel="000A3E8D">
                <w:rPr>
                  <w:b/>
                  <w:bCs/>
                  <w:lang w:bidi="ar-TN"/>
                </w:rPr>
                <w:delText>Emplois (en MDT)</w:delText>
              </w:r>
            </w:del>
          </w:p>
        </w:tc>
        <w:tc>
          <w:tcPr>
            <w:tcW w:w="5099"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56FB7F2E" w14:textId="4A1DF563" w:rsidR="007B4C9B" w:rsidRPr="0075512F" w:rsidDel="000A3E8D" w:rsidRDefault="007B4C9B" w:rsidP="000A3E8D">
            <w:pPr>
              <w:rPr>
                <w:del w:id="8739" w:author="Houyem Rais" w:date="2024-02-22T15:17:00Z"/>
                <w:b/>
                <w:bCs/>
                <w:lang w:bidi="ar-TN"/>
              </w:rPr>
              <w:pPrChange w:id="8740" w:author="Houyem Rais" w:date="2024-02-22T15:17:00Z">
                <w:pPr/>
              </w:pPrChange>
            </w:pPr>
            <w:del w:id="8741" w:author="Houyem Rais" w:date="2024-02-22T15:17:00Z">
              <w:r w:rsidRPr="0075512F" w:rsidDel="000A3E8D">
                <w:rPr>
                  <w:b/>
                  <w:bCs/>
                  <w:lang w:bidi="ar-TN"/>
                </w:rPr>
                <w:delText>Ressources (en MDT)</w:delText>
              </w:r>
            </w:del>
          </w:p>
        </w:tc>
      </w:tr>
      <w:tr w:rsidR="00584BE6" w:rsidRPr="0075512F" w:rsidDel="000A3E8D" w14:paraId="0AB6FAD2" w14:textId="7BE0578F">
        <w:trPr>
          <w:trHeight w:val="340"/>
          <w:del w:id="8742"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876B300" w14:textId="618D4634" w:rsidR="00584BE6" w:rsidRPr="0075512F" w:rsidDel="000A3E8D" w:rsidRDefault="00584BE6" w:rsidP="000A3E8D">
            <w:pPr>
              <w:rPr>
                <w:del w:id="8743" w:author="Houyem Rais" w:date="2024-02-22T15:17:00Z"/>
                <w:lang w:bidi="ar-TN"/>
              </w:rPr>
              <w:pPrChange w:id="8744" w:author="Houyem Rais" w:date="2024-02-22T15:17:00Z">
                <w:pPr/>
              </w:pPrChange>
            </w:pPr>
            <w:del w:id="8745" w:author="Houyem Rais" w:date="2024-02-22T15:17:00Z">
              <w:r w:rsidRPr="0075512F" w:rsidDel="000A3E8D">
                <w:rPr>
                  <w:lang w:bidi="ar-TN"/>
                </w:rPr>
                <w:delText>Coût de construction</w:delText>
              </w:r>
            </w:del>
          </w:p>
        </w:tc>
        <w:tc>
          <w:tcPr>
            <w:tcW w:w="992" w:type="dxa"/>
            <w:tcBorders>
              <w:top w:val="nil"/>
              <w:left w:val="nil"/>
              <w:bottom w:val="single" w:sz="4" w:space="0" w:color="auto"/>
              <w:right w:val="single" w:sz="4" w:space="0" w:color="auto"/>
            </w:tcBorders>
            <w:shd w:val="clear" w:color="auto" w:fill="auto"/>
            <w:noWrap/>
          </w:tcPr>
          <w:p w14:paraId="1CBDD035" w14:textId="0793645F" w:rsidR="00584BE6" w:rsidRPr="0075512F" w:rsidDel="000A3E8D" w:rsidRDefault="00584BE6" w:rsidP="000A3E8D">
            <w:pPr>
              <w:rPr>
                <w:del w:id="8746" w:author="Houyem Rais" w:date="2024-02-22T15:17:00Z"/>
                <w:lang w:bidi="ar-TN"/>
              </w:rPr>
              <w:pPrChange w:id="8747" w:author="Houyem Rais" w:date="2024-02-22T15:17:00Z">
                <w:pPr/>
              </w:pPrChange>
            </w:pPr>
            <w:del w:id="8748" w:author="Houyem Rais" w:date="2024-02-22T15:17:00Z">
              <w:r w:rsidRPr="0075512F" w:rsidDel="000A3E8D">
                <w:delText>1</w:delText>
              </w:r>
              <w:r w:rsidR="00092332" w:rsidDel="000A3E8D">
                <w:delText xml:space="preserve"> </w:delText>
              </w:r>
              <w:r w:rsidRPr="0075512F" w:rsidDel="000A3E8D">
                <w:delText>297</w:delText>
              </w:r>
            </w:del>
          </w:p>
        </w:tc>
        <w:tc>
          <w:tcPr>
            <w:tcW w:w="850" w:type="dxa"/>
            <w:tcBorders>
              <w:top w:val="nil"/>
              <w:left w:val="nil"/>
              <w:bottom w:val="single" w:sz="4" w:space="0" w:color="auto"/>
              <w:right w:val="single" w:sz="4" w:space="0" w:color="auto"/>
            </w:tcBorders>
            <w:shd w:val="clear" w:color="auto" w:fill="auto"/>
            <w:noWrap/>
          </w:tcPr>
          <w:p w14:paraId="38E9467D" w14:textId="3571517F" w:rsidR="00584BE6" w:rsidRPr="0075512F" w:rsidDel="000A3E8D" w:rsidRDefault="00584BE6" w:rsidP="000A3E8D">
            <w:pPr>
              <w:rPr>
                <w:del w:id="8749" w:author="Houyem Rais" w:date="2024-02-22T15:17:00Z"/>
                <w:lang w:bidi="ar-TN"/>
              </w:rPr>
              <w:pPrChange w:id="8750" w:author="Houyem Rais" w:date="2024-02-22T15:17:00Z">
                <w:pPr/>
              </w:pPrChange>
            </w:pPr>
            <w:del w:id="8751" w:author="Houyem Rais" w:date="2024-02-22T15:17:00Z">
              <w:r w:rsidRPr="0075512F" w:rsidDel="000A3E8D">
                <w:delText>99</w:delText>
              </w:r>
              <w:r w:rsidR="004375D4" w:rsidDel="000A3E8D">
                <w:delText>,</w:delText>
              </w:r>
              <w:r w:rsidRPr="0075512F" w:rsidDel="000A3E8D">
                <w:delText>4%</w:delText>
              </w:r>
            </w:del>
          </w:p>
        </w:tc>
        <w:tc>
          <w:tcPr>
            <w:tcW w:w="2977" w:type="dxa"/>
            <w:tcBorders>
              <w:top w:val="nil"/>
              <w:left w:val="nil"/>
              <w:bottom w:val="single" w:sz="4" w:space="0" w:color="auto"/>
              <w:right w:val="single" w:sz="4" w:space="0" w:color="auto"/>
            </w:tcBorders>
            <w:shd w:val="clear" w:color="auto" w:fill="auto"/>
            <w:noWrap/>
            <w:vAlign w:val="bottom"/>
          </w:tcPr>
          <w:p w14:paraId="6841FCF4" w14:textId="3E462641" w:rsidR="00584BE6" w:rsidRPr="0075512F" w:rsidDel="000A3E8D" w:rsidRDefault="00584BE6" w:rsidP="000A3E8D">
            <w:pPr>
              <w:rPr>
                <w:del w:id="8752" w:author="Houyem Rais" w:date="2024-02-22T15:17:00Z"/>
                <w:lang w:bidi="ar-TN"/>
              </w:rPr>
              <w:pPrChange w:id="8753" w:author="Houyem Rais" w:date="2024-02-22T15:17:00Z">
                <w:pPr/>
              </w:pPrChange>
            </w:pPr>
            <w:del w:id="8754" w:author="Houyem Rais" w:date="2024-02-22T15:17:00Z">
              <w:r w:rsidRPr="0075512F" w:rsidDel="000A3E8D">
                <w:rPr>
                  <w:lang w:bidi="ar-TN"/>
                </w:rPr>
                <w:delText>Fonds propres</w:delText>
              </w:r>
            </w:del>
          </w:p>
        </w:tc>
        <w:tc>
          <w:tcPr>
            <w:tcW w:w="1134" w:type="dxa"/>
            <w:tcBorders>
              <w:top w:val="nil"/>
              <w:left w:val="nil"/>
              <w:bottom w:val="single" w:sz="4" w:space="0" w:color="auto"/>
              <w:right w:val="single" w:sz="4" w:space="0" w:color="auto"/>
            </w:tcBorders>
            <w:shd w:val="clear" w:color="auto" w:fill="auto"/>
            <w:noWrap/>
          </w:tcPr>
          <w:p w14:paraId="46920AC9" w14:textId="529D4A51" w:rsidR="00584BE6" w:rsidRPr="0075512F" w:rsidDel="000A3E8D" w:rsidRDefault="00584BE6" w:rsidP="000A3E8D">
            <w:pPr>
              <w:rPr>
                <w:del w:id="8755" w:author="Houyem Rais" w:date="2024-02-22T15:17:00Z"/>
                <w:lang w:bidi="ar-TN"/>
              </w:rPr>
              <w:pPrChange w:id="8756" w:author="Houyem Rais" w:date="2024-02-22T15:17:00Z">
                <w:pPr/>
              </w:pPrChange>
            </w:pPr>
            <w:del w:id="8757" w:author="Houyem Rais" w:date="2024-02-22T15:17:00Z">
              <w:r w:rsidRPr="0075512F" w:rsidDel="000A3E8D">
                <w:delText>21</w:delText>
              </w:r>
            </w:del>
          </w:p>
        </w:tc>
        <w:tc>
          <w:tcPr>
            <w:tcW w:w="988" w:type="dxa"/>
            <w:tcBorders>
              <w:top w:val="nil"/>
              <w:left w:val="nil"/>
              <w:bottom w:val="single" w:sz="4" w:space="0" w:color="auto"/>
              <w:right w:val="single" w:sz="4" w:space="0" w:color="auto"/>
            </w:tcBorders>
            <w:shd w:val="clear" w:color="auto" w:fill="auto"/>
            <w:noWrap/>
          </w:tcPr>
          <w:p w14:paraId="6BB49B4E" w14:textId="3B3F0645" w:rsidR="00584BE6" w:rsidRPr="0075512F" w:rsidDel="000A3E8D" w:rsidRDefault="00584BE6" w:rsidP="000A3E8D">
            <w:pPr>
              <w:rPr>
                <w:del w:id="8758" w:author="Houyem Rais" w:date="2024-02-22T15:17:00Z"/>
                <w:lang w:bidi="ar-TN"/>
              </w:rPr>
              <w:pPrChange w:id="8759" w:author="Houyem Rais" w:date="2024-02-22T15:17:00Z">
                <w:pPr/>
              </w:pPrChange>
            </w:pPr>
            <w:del w:id="8760" w:author="Houyem Rais" w:date="2024-02-22T15:17:00Z">
              <w:r w:rsidRPr="0075512F" w:rsidDel="000A3E8D">
                <w:delText>1</w:delText>
              </w:r>
              <w:r w:rsidR="00CD5A25" w:rsidDel="000A3E8D">
                <w:delText>,</w:delText>
              </w:r>
              <w:r w:rsidRPr="0075512F" w:rsidDel="000A3E8D">
                <w:delText>6%</w:delText>
              </w:r>
            </w:del>
          </w:p>
        </w:tc>
      </w:tr>
      <w:tr w:rsidR="00584BE6" w:rsidRPr="0075512F" w:rsidDel="000A3E8D" w14:paraId="19F32B93" w14:textId="1B2DC8DA">
        <w:trPr>
          <w:trHeight w:val="340"/>
          <w:del w:id="8761"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8C10AF4" w14:textId="5F33CFBE" w:rsidR="00584BE6" w:rsidRPr="0075512F" w:rsidDel="000A3E8D" w:rsidRDefault="00584BE6" w:rsidP="000A3E8D">
            <w:pPr>
              <w:rPr>
                <w:del w:id="8762" w:author="Houyem Rais" w:date="2024-02-22T15:17:00Z"/>
                <w:lang w:bidi="ar-TN"/>
              </w:rPr>
              <w:pPrChange w:id="8763" w:author="Houyem Rais" w:date="2024-02-22T15:17:00Z">
                <w:pPr/>
              </w:pPrChange>
            </w:pPr>
            <w:del w:id="8764" w:author="Houyem Rais" w:date="2024-02-22T15:17:00Z">
              <w:r w:rsidRPr="0075512F" w:rsidDel="000A3E8D">
                <w:rPr>
                  <w:lang w:bidi="ar-TN"/>
                </w:rPr>
                <w:delText>Intérêts intercalaires</w:delText>
              </w:r>
            </w:del>
          </w:p>
        </w:tc>
        <w:tc>
          <w:tcPr>
            <w:tcW w:w="992" w:type="dxa"/>
            <w:tcBorders>
              <w:top w:val="nil"/>
              <w:left w:val="nil"/>
              <w:bottom w:val="single" w:sz="4" w:space="0" w:color="auto"/>
              <w:right w:val="single" w:sz="4" w:space="0" w:color="auto"/>
            </w:tcBorders>
            <w:shd w:val="clear" w:color="auto" w:fill="auto"/>
            <w:noWrap/>
          </w:tcPr>
          <w:p w14:paraId="10CE031E" w14:textId="101EAFF2" w:rsidR="00584BE6" w:rsidRPr="0075512F" w:rsidDel="000A3E8D" w:rsidRDefault="00584BE6" w:rsidP="000A3E8D">
            <w:pPr>
              <w:rPr>
                <w:del w:id="8765" w:author="Houyem Rais" w:date="2024-02-22T15:17:00Z"/>
                <w:lang w:bidi="ar-TN"/>
              </w:rPr>
              <w:pPrChange w:id="8766" w:author="Houyem Rais" w:date="2024-02-22T15:17:00Z">
                <w:pPr/>
              </w:pPrChange>
            </w:pPr>
            <w:del w:id="8767" w:author="Houyem Rais" w:date="2024-02-22T15:17:00Z">
              <w:r w:rsidRPr="0075512F" w:rsidDel="000A3E8D">
                <w:delText>8</w:delText>
              </w:r>
            </w:del>
          </w:p>
        </w:tc>
        <w:tc>
          <w:tcPr>
            <w:tcW w:w="850" w:type="dxa"/>
            <w:tcBorders>
              <w:top w:val="nil"/>
              <w:left w:val="nil"/>
              <w:bottom w:val="single" w:sz="4" w:space="0" w:color="auto"/>
              <w:right w:val="single" w:sz="4" w:space="0" w:color="auto"/>
            </w:tcBorders>
            <w:shd w:val="clear" w:color="auto" w:fill="auto"/>
            <w:noWrap/>
          </w:tcPr>
          <w:p w14:paraId="4A5A4C85" w14:textId="69523C24" w:rsidR="00584BE6" w:rsidRPr="0075512F" w:rsidDel="000A3E8D" w:rsidRDefault="00584BE6" w:rsidP="000A3E8D">
            <w:pPr>
              <w:rPr>
                <w:del w:id="8768" w:author="Houyem Rais" w:date="2024-02-22T15:17:00Z"/>
                <w:lang w:bidi="ar-TN"/>
              </w:rPr>
              <w:pPrChange w:id="8769" w:author="Houyem Rais" w:date="2024-02-22T15:17:00Z">
                <w:pPr/>
              </w:pPrChange>
            </w:pPr>
            <w:del w:id="8770" w:author="Houyem Rais" w:date="2024-02-22T15:17:00Z">
              <w:r w:rsidRPr="0075512F" w:rsidDel="000A3E8D">
                <w:delText>0</w:delText>
              </w:r>
              <w:r w:rsidR="00CD5A25" w:rsidDel="000A3E8D">
                <w:delText>,</w:delText>
              </w:r>
              <w:r w:rsidRPr="0075512F" w:rsidDel="000A3E8D">
                <w:delText>6%</w:delText>
              </w:r>
            </w:del>
          </w:p>
        </w:tc>
        <w:tc>
          <w:tcPr>
            <w:tcW w:w="2977" w:type="dxa"/>
            <w:tcBorders>
              <w:top w:val="nil"/>
              <w:left w:val="nil"/>
              <w:bottom w:val="single" w:sz="4" w:space="0" w:color="auto"/>
              <w:right w:val="single" w:sz="4" w:space="0" w:color="auto"/>
            </w:tcBorders>
            <w:shd w:val="clear" w:color="auto" w:fill="auto"/>
            <w:noWrap/>
            <w:vAlign w:val="bottom"/>
          </w:tcPr>
          <w:p w14:paraId="0536741E" w14:textId="55D85D64" w:rsidR="00584BE6" w:rsidRPr="0075512F" w:rsidDel="000A3E8D" w:rsidRDefault="00584BE6" w:rsidP="000A3E8D">
            <w:pPr>
              <w:rPr>
                <w:del w:id="8771" w:author="Houyem Rais" w:date="2024-02-22T15:17:00Z"/>
                <w:lang w:bidi="ar-TN"/>
              </w:rPr>
              <w:pPrChange w:id="8772" w:author="Houyem Rais" w:date="2024-02-22T15:17:00Z">
                <w:pPr/>
              </w:pPrChange>
            </w:pPr>
            <w:del w:id="8773" w:author="Houyem Rais" w:date="2024-02-22T15:17:00Z">
              <w:r w:rsidRPr="0075512F" w:rsidDel="000A3E8D">
                <w:rPr>
                  <w:lang w:bidi="ar-TN"/>
                </w:rPr>
                <w:delText>Dette</w:delText>
              </w:r>
            </w:del>
          </w:p>
        </w:tc>
        <w:tc>
          <w:tcPr>
            <w:tcW w:w="1134" w:type="dxa"/>
            <w:tcBorders>
              <w:top w:val="nil"/>
              <w:left w:val="nil"/>
              <w:bottom w:val="single" w:sz="4" w:space="0" w:color="auto"/>
              <w:right w:val="single" w:sz="4" w:space="0" w:color="auto"/>
            </w:tcBorders>
            <w:shd w:val="clear" w:color="auto" w:fill="auto"/>
            <w:noWrap/>
          </w:tcPr>
          <w:p w14:paraId="151168A9" w14:textId="1CE2A1C5" w:rsidR="00584BE6" w:rsidRPr="0075512F" w:rsidDel="000A3E8D" w:rsidRDefault="00584BE6" w:rsidP="000A3E8D">
            <w:pPr>
              <w:rPr>
                <w:del w:id="8774" w:author="Houyem Rais" w:date="2024-02-22T15:17:00Z"/>
                <w:lang w:bidi="ar-TN"/>
              </w:rPr>
              <w:pPrChange w:id="8775" w:author="Houyem Rais" w:date="2024-02-22T15:17:00Z">
                <w:pPr/>
              </w:pPrChange>
            </w:pPr>
            <w:del w:id="8776" w:author="Houyem Rais" w:date="2024-02-22T15:17:00Z">
              <w:r w:rsidRPr="0075512F" w:rsidDel="000A3E8D">
                <w:delText>71</w:delText>
              </w:r>
            </w:del>
          </w:p>
        </w:tc>
        <w:tc>
          <w:tcPr>
            <w:tcW w:w="988" w:type="dxa"/>
            <w:tcBorders>
              <w:top w:val="nil"/>
              <w:left w:val="nil"/>
              <w:bottom w:val="single" w:sz="4" w:space="0" w:color="auto"/>
              <w:right w:val="single" w:sz="4" w:space="0" w:color="auto"/>
            </w:tcBorders>
            <w:shd w:val="clear" w:color="auto" w:fill="auto"/>
            <w:noWrap/>
          </w:tcPr>
          <w:p w14:paraId="57E8D2FD" w14:textId="484F098A" w:rsidR="00584BE6" w:rsidRPr="0075512F" w:rsidDel="000A3E8D" w:rsidRDefault="00584BE6" w:rsidP="000A3E8D">
            <w:pPr>
              <w:rPr>
                <w:del w:id="8777" w:author="Houyem Rais" w:date="2024-02-22T15:17:00Z"/>
                <w:lang w:bidi="ar-TN"/>
              </w:rPr>
              <w:pPrChange w:id="8778" w:author="Houyem Rais" w:date="2024-02-22T15:17:00Z">
                <w:pPr/>
              </w:pPrChange>
            </w:pPr>
            <w:del w:id="8779" w:author="Houyem Rais" w:date="2024-02-22T15:17:00Z">
              <w:r w:rsidRPr="0075512F" w:rsidDel="000A3E8D">
                <w:delText>5</w:delText>
              </w:r>
              <w:r w:rsidR="00CD5A25" w:rsidDel="000A3E8D">
                <w:delText>,</w:delText>
              </w:r>
              <w:r w:rsidRPr="0075512F" w:rsidDel="000A3E8D">
                <w:delText>4%</w:delText>
              </w:r>
            </w:del>
          </w:p>
        </w:tc>
      </w:tr>
      <w:tr w:rsidR="001E0366" w:rsidRPr="0075512F" w:rsidDel="000A3E8D" w14:paraId="4E7D73ED" w14:textId="46596C6E">
        <w:trPr>
          <w:trHeight w:val="340"/>
          <w:del w:id="8780"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0DB5CF4" w14:textId="16C49165" w:rsidR="001E0366" w:rsidRPr="0075512F" w:rsidDel="000A3E8D" w:rsidRDefault="001E0366" w:rsidP="000A3E8D">
            <w:pPr>
              <w:rPr>
                <w:del w:id="8781" w:author="Houyem Rais" w:date="2024-02-22T15:17:00Z"/>
                <w:b/>
                <w:bCs/>
                <w:lang w:bidi="ar-TN"/>
              </w:rPr>
              <w:pPrChange w:id="8782" w:author="Houyem Rais" w:date="2024-02-22T15:17:00Z">
                <w:pPr/>
              </w:pPrChange>
            </w:pPr>
            <w:del w:id="8783" w:author="Houyem Rais" w:date="2024-02-22T15:17:00Z">
              <w:r w:rsidRPr="0075512F" w:rsidDel="000A3E8D">
                <w:rPr>
                  <w:b/>
                  <w:bCs/>
                  <w:lang w:bidi="ar-TN"/>
                </w:rPr>
                <w:delText> </w:delText>
              </w:r>
            </w:del>
          </w:p>
        </w:tc>
        <w:tc>
          <w:tcPr>
            <w:tcW w:w="992" w:type="dxa"/>
            <w:tcBorders>
              <w:top w:val="nil"/>
              <w:left w:val="nil"/>
              <w:bottom w:val="single" w:sz="4" w:space="0" w:color="auto"/>
              <w:right w:val="single" w:sz="4" w:space="0" w:color="auto"/>
            </w:tcBorders>
            <w:shd w:val="clear" w:color="auto" w:fill="auto"/>
            <w:noWrap/>
            <w:vAlign w:val="bottom"/>
            <w:hideMark/>
          </w:tcPr>
          <w:p w14:paraId="1A89B91C" w14:textId="45428FB0" w:rsidR="001E0366" w:rsidRPr="0075512F" w:rsidDel="000A3E8D" w:rsidRDefault="001E0366" w:rsidP="000A3E8D">
            <w:pPr>
              <w:rPr>
                <w:del w:id="8784" w:author="Houyem Rais" w:date="2024-02-22T15:17:00Z"/>
                <w:lang w:bidi="ar-TN"/>
              </w:rPr>
              <w:pPrChange w:id="8785" w:author="Houyem Rais" w:date="2024-02-22T15:17:00Z">
                <w:pPr/>
              </w:pPrChange>
            </w:pPr>
            <w:del w:id="8786" w:author="Houyem Rais" w:date="2024-02-22T15:17:00Z">
              <w:r w:rsidRPr="0075512F" w:rsidDel="000A3E8D">
                <w:rPr>
                  <w:b/>
                  <w:bCs/>
                  <w:lang w:bidi="ar-TN"/>
                </w:rPr>
                <w:delText> </w:delText>
              </w:r>
            </w:del>
          </w:p>
        </w:tc>
        <w:tc>
          <w:tcPr>
            <w:tcW w:w="850" w:type="dxa"/>
            <w:tcBorders>
              <w:top w:val="nil"/>
              <w:left w:val="nil"/>
              <w:bottom w:val="single" w:sz="4" w:space="0" w:color="auto"/>
              <w:right w:val="single" w:sz="4" w:space="0" w:color="auto"/>
            </w:tcBorders>
            <w:shd w:val="clear" w:color="auto" w:fill="auto"/>
            <w:noWrap/>
            <w:hideMark/>
          </w:tcPr>
          <w:p w14:paraId="308F310D" w14:textId="258F33AC" w:rsidR="001E0366" w:rsidRPr="0075512F" w:rsidDel="000A3E8D" w:rsidRDefault="001E0366" w:rsidP="000A3E8D">
            <w:pPr>
              <w:rPr>
                <w:del w:id="8787" w:author="Houyem Rais" w:date="2024-02-22T15:17:00Z"/>
                <w:lang w:bidi="ar-TN"/>
              </w:rPr>
              <w:pPrChange w:id="8788" w:author="Houyem Rais" w:date="2024-02-22T15:17:00Z">
                <w:pPr/>
              </w:pPrChange>
            </w:pPr>
          </w:p>
        </w:tc>
        <w:tc>
          <w:tcPr>
            <w:tcW w:w="2977" w:type="dxa"/>
            <w:tcBorders>
              <w:top w:val="nil"/>
              <w:left w:val="nil"/>
              <w:bottom w:val="single" w:sz="4" w:space="0" w:color="auto"/>
              <w:right w:val="single" w:sz="4" w:space="0" w:color="auto"/>
            </w:tcBorders>
            <w:shd w:val="clear" w:color="auto" w:fill="auto"/>
            <w:noWrap/>
            <w:vAlign w:val="bottom"/>
          </w:tcPr>
          <w:p w14:paraId="00599D50" w14:textId="7414AE0F" w:rsidR="001E0366" w:rsidRPr="0075512F" w:rsidDel="000A3E8D" w:rsidRDefault="001E0366" w:rsidP="000A3E8D">
            <w:pPr>
              <w:rPr>
                <w:del w:id="8789" w:author="Houyem Rais" w:date="2024-02-22T15:17:00Z"/>
                <w:lang w:bidi="ar-TN"/>
              </w:rPr>
              <w:pPrChange w:id="8790" w:author="Houyem Rais" w:date="2024-02-22T15:17:00Z">
                <w:pPr/>
              </w:pPrChange>
            </w:pPr>
            <w:del w:id="8791" w:author="Houyem Rais" w:date="2024-02-22T15:17:00Z">
              <w:r w:rsidRPr="0075512F" w:rsidDel="000A3E8D">
                <w:rPr>
                  <w:lang w:bidi="ar-TN"/>
                </w:rPr>
                <w:delText>Subvention d'investissement</w:delText>
              </w:r>
            </w:del>
          </w:p>
        </w:tc>
        <w:tc>
          <w:tcPr>
            <w:tcW w:w="1134" w:type="dxa"/>
            <w:tcBorders>
              <w:top w:val="nil"/>
              <w:left w:val="nil"/>
              <w:bottom w:val="single" w:sz="4" w:space="0" w:color="auto"/>
              <w:right w:val="single" w:sz="4" w:space="0" w:color="auto"/>
            </w:tcBorders>
            <w:shd w:val="clear" w:color="auto" w:fill="auto"/>
            <w:noWrap/>
          </w:tcPr>
          <w:p w14:paraId="08F4B486" w14:textId="6ABF8C5C" w:rsidR="001E0366" w:rsidRPr="0075512F" w:rsidDel="000A3E8D" w:rsidRDefault="001E0366" w:rsidP="000A3E8D">
            <w:pPr>
              <w:rPr>
                <w:del w:id="8792" w:author="Houyem Rais" w:date="2024-02-22T15:17:00Z"/>
                <w:lang w:bidi="ar-TN"/>
              </w:rPr>
              <w:pPrChange w:id="8793" w:author="Houyem Rais" w:date="2024-02-22T15:17:00Z">
                <w:pPr/>
              </w:pPrChange>
            </w:pPr>
            <w:del w:id="8794" w:author="Houyem Rais" w:date="2024-02-22T15:17:00Z">
              <w:r w:rsidRPr="0075512F" w:rsidDel="000A3E8D">
                <w:delText>1</w:delText>
              </w:r>
              <w:r w:rsidR="00092332" w:rsidDel="000A3E8D">
                <w:delText xml:space="preserve"> </w:delText>
              </w:r>
              <w:r w:rsidRPr="0075512F" w:rsidDel="000A3E8D">
                <w:delText>213</w:delText>
              </w:r>
            </w:del>
          </w:p>
        </w:tc>
        <w:tc>
          <w:tcPr>
            <w:tcW w:w="988" w:type="dxa"/>
            <w:tcBorders>
              <w:top w:val="nil"/>
              <w:left w:val="nil"/>
              <w:bottom w:val="single" w:sz="4" w:space="0" w:color="auto"/>
              <w:right w:val="single" w:sz="4" w:space="0" w:color="auto"/>
            </w:tcBorders>
            <w:shd w:val="clear" w:color="auto" w:fill="auto"/>
            <w:noWrap/>
          </w:tcPr>
          <w:p w14:paraId="2EBE1D79" w14:textId="3BB26856" w:rsidR="001E0366" w:rsidRPr="0075512F" w:rsidDel="000A3E8D" w:rsidRDefault="001E0366" w:rsidP="000A3E8D">
            <w:pPr>
              <w:rPr>
                <w:del w:id="8795" w:author="Houyem Rais" w:date="2024-02-22T15:17:00Z"/>
                <w:lang w:bidi="ar-TN"/>
              </w:rPr>
              <w:pPrChange w:id="8796" w:author="Houyem Rais" w:date="2024-02-22T15:17:00Z">
                <w:pPr/>
              </w:pPrChange>
            </w:pPr>
            <w:del w:id="8797" w:author="Houyem Rais" w:date="2024-02-22T15:17:00Z">
              <w:r w:rsidRPr="0075512F" w:rsidDel="000A3E8D">
                <w:delText>92</w:delText>
              </w:r>
              <w:r w:rsidR="00CD5A25" w:rsidDel="000A3E8D">
                <w:delText>,</w:delText>
              </w:r>
              <w:r w:rsidRPr="0075512F" w:rsidDel="000A3E8D">
                <w:delText>95%</w:delText>
              </w:r>
            </w:del>
          </w:p>
        </w:tc>
      </w:tr>
      <w:tr w:rsidR="00943FFD" w:rsidRPr="0075512F" w:rsidDel="000A3E8D" w14:paraId="513D8B64" w14:textId="3033EFC8">
        <w:trPr>
          <w:trHeight w:val="397"/>
          <w:del w:id="8798" w:author="Houyem Rais" w:date="2024-02-22T15:17:00Z"/>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3DD538E8" w14:textId="248B7556" w:rsidR="00943FFD" w:rsidRPr="0075512F" w:rsidDel="000A3E8D" w:rsidRDefault="00943FFD" w:rsidP="000A3E8D">
            <w:pPr>
              <w:rPr>
                <w:del w:id="8799" w:author="Houyem Rais" w:date="2024-02-22T15:17:00Z"/>
                <w:b/>
                <w:bCs/>
                <w:lang w:bidi="ar-TN"/>
              </w:rPr>
              <w:pPrChange w:id="8800" w:author="Houyem Rais" w:date="2024-02-22T15:17:00Z">
                <w:pPr/>
              </w:pPrChange>
            </w:pPr>
            <w:del w:id="8801" w:author="Houyem Rais" w:date="2024-02-22T15:17:00Z">
              <w:r w:rsidRPr="0075512F" w:rsidDel="000A3E8D">
                <w:rPr>
                  <w:b/>
                  <w:bCs/>
                  <w:lang w:bidi="ar-TN"/>
                </w:rPr>
                <w:delText>Total</w:delText>
              </w:r>
            </w:del>
          </w:p>
        </w:tc>
        <w:tc>
          <w:tcPr>
            <w:tcW w:w="992" w:type="dxa"/>
            <w:tcBorders>
              <w:top w:val="nil"/>
              <w:left w:val="nil"/>
              <w:bottom w:val="single" w:sz="4" w:space="0" w:color="auto"/>
              <w:right w:val="single" w:sz="4" w:space="0" w:color="auto"/>
            </w:tcBorders>
            <w:shd w:val="clear" w:color="000000" w:fill="D9D9D9"/>
            <w:noWrap/>
            <w:vAlign w:val="bottom"/>
          </w:tcPr>
          <w:p w14:paraId="37F4EA5B" w14:textId="79D19939" w:rsidR="00943FFD" w:rsidRPr="0075512F" w:rsidDel="000A3E8D" w:rsidRDefault="00943FFD" w:rsidP="000A3E8D">
            <w:pPr>
              <w:rPr>
                <w:del w:id="8802" w:author="Houyem Rais" w:date="2024-02-22T15:17:00Z"/>
                <w:b/>
                <w:bCs/>
                <w:lang w:bidi="ar-TN"/>
              </w:rPr>
              <w:pPrChange w:id="8803" w:author="Houyem Rais" w:date="2024-02-22T15:17:00Z">
                <w:pPr/>
              </w:pPrChange>
            </w:pPr>
            <w:del w:id="8804" w:author="Houyem Rais" w:date="2024-02-22T15:17:00Z">
              <w:r w:rsidRPr="0075512F" w:rsidDel="000A3E8D">
                <w:rPr>
                  <w:b/>
                  <w:bCs/>
                  <w:lang w:bidi="ar-TN"/>
                </w:rPr>
                <w:delText xml:space="preserve">1 </w:delText>
              </w:r>
              <w:r w:rsidR="001E0366" w:rsidRPr="0075512F" w:rsidDel="000A3E8D">
                <w:rPr>
                  <w:b/>
                  <w:bCs/>
                  <w:lang w:bidi="ar-TN"/>
                </w:rPr>
                <w:delText>305</w:delText>
              </w:r>
            </w:del>
          </w:p>
        </w:tc>
        <w:tc>
          <w:tcPr>
            <w:tcW w:w="850" w:type="dxa"/>
            <w:tcBorders>
              <w:top w:val="nil"/>
              <w:left w:val="nil"/>
              <w:bottom w:val="single" w:sz="4" w:space="0" w:color="auto"/>
              <w:right w:val="single" w:sz="4" w:space="0" w:color="auto"/>
            </w:tcBorders>
            <w:shd w:val="clear" w:color="000000" w:fill="D9D9D9"/>
            <w:noWrap/>
            <w:vAlign w:val="center"/>
            <w:hideMark/>
          </w:tcPr>
          <w:p w14:paraId="49CF893D" w14:textId="2FB4576E" w:rsidR="00943FFD" w:rsidRPr="0075512F" w:rsidDel="000A3E8D" w:rsidRDefault="00943FFD" w:rsidP="000A3E8D">
            <w:pPr>
              <w:rPr>
                <w:del w:id="8805" w:author="Houyem Rais" w:date="2024-02-22T15:17:00Z"/>
                <w:b/>
                <w:bCs/>
                <w:lang w:bidi="ar-TN"/>
              </w:rPr>
              <w:pPrChange w:id="8806" w:author="Houyem Rais" w:date="2024-02-22T15:17:00Z">
                <w:pPr/>
              </w:pPrChange>
            </w:pPr>
            <w:del w:id="8807" w:author="Houyem Rais" w:date="2024-02-22T15:17:00Z">
              <w:r w:rsidRPr="0075512F" w:rsidDel="000A3E8D">
                <w:rPr>
                  <w:b/>
                  <w:bCs/>
                  <w:lang w:bidi="ar-TN"/>
                </w:rPr>
                <w:delText>100%</w:delText>
              </w:r>
            </w:del>
          </w:p>
        </w:tc>
        <w:tc>
          <w:tcPr>
            <w:tcW w:w="2977" w:type="dxa"/>
            <w:tcBorders>
              <w:top w:val="nil"/>
              <w:left w:val="nil"/>
              <w:bottom w:val="single" w:sz="4" w:space="0" w:color="auto"/>
              <w:right w:val="single" w:sz="4" w:space="0" w:color="auto"/>
            </w:tcBorders>
            <w:shd w:val="clear" w:color="000000" w:fill="D9D9D9"/>
            <w:noWrap/>
            <w:vAlign w:val="center"/>
            <w:hideMark/>
          </w:tcPr>
          <w:p w14:paraId="39D0BD61" w14:textId="4E08DF64" w:rsidR="00943FFD" w:rsidRPr="0075512F" w:rsidDel="000A3E8D" w:rsidRDefault="00943FFD" w:rsidP="000A3E8D">
            <w:pPr>
              <w:rPr>
                <w:del w:id="8808" w:author="Houyem Rais" w:date="2024-02-22T15:17:00Z"/>
                <w:b/>
                <w:bCs/>
                <w:lang w:bidi="ar-TN"/>
              </w:rPr>
              <w:pPrChange w:id="8809" w:author="Houyem Rais" w:date="2024-02-22T15:17:00Z">
                <w:pPr/>
              </w:pPrChange>
            </w:pPr>
            <w:del w:id="8810" w:author="Houyem Rais" w:date="2024-02-22T15:17:00Z">
              <w:r w:rsidRPr="0075512F" w:rsidDel="000A3E8D">
                <w:rPr>
                  <w:b/>
                  <w:bCs/>
                  <w:lang w:bidi="ar-TN"/>
                </w:rPr>
                <w:delText>Total</w:delText>
              </w:r>
            </w:del>
          </w:p>
        </w:tc>
        <w:tc>
          <w:tcPr>
            <w:tcW w:w="1134" w:type="dxa"/>
            <w:tcBorders>
              <w:top w:val="nil"/>
              <w:left w:val="nil"/>
              <w:bottom w:val="single" w:sz="4" w:space="0" w:color="auto"/>
              <w:right w:val="single" w:sz="4" w:space="0" w:color="auto"/>
            </w:tcBorders>
            <w:shd w:val="clear" w:color="000000" w:fill="D9D9D9"/>
            <w:noWrap/>
            <w:vAlign w:val="bottom"/>
          </w:tcPr>
          <w:p w14:paraId="17FE1260" w14:textId="4820DD35" w:rsidR="00943FFD" w:rsidRPr="0075512F" w:rsidDel="000A3E8D" w:rsidRDefault="001E0366" w:rsidP="000A3E8D">
            <w:pPr>
              <w:rPr>
                <w:del w:id="8811" w:author="Houyem Rais" w:date="2024-02-22T15:17:00Z"/>
                <w:b/>
                <w:bCs/>
                <w:lang w:bidi="ar-TN"/>
              </w:rPr>
              <w:pPrChange w:id="8812" w:author="Houyem Rais" w:date="2024-02-22T15:17:00Z">
                <w:pPr/>
              </w:pPrChange>
            </w:pPr>
            <w:del w:id="8813" w:author="Houyem Rais" w:date="2024-02-22T15:17:00Z">
              <w:r w:rsidRPr="0075512F" w:rsidDel="000A3E8D">
                <w:rPr>
                  <w:b/>
                  <w:bCs/>
                  <w:lang w:bidi="ar-TN"/>
                </w:rPr>
                <w:delText>1 305</w:delText>
              </w:r>
            </w:del>
          </w:p>
        </w:tc>
        <w:tc>
          <w:tcPr>
            <w:tcW w:w="988" w:type="dxa"/>
            <w:tcBorders>
              <w:top w:val="nil"/>
              <w:left w:val="nil"/>
              <w:bottom w:val="single" w:sz="4" w:space="0" w:color="auto"/>
              <w:right w:val="single" w:sz="4" w:space="0" w:color="auto"/>
            </w:tcBorders>
            <w:shd w:val="clear" w:color="000000" w:fill="D9D9D9"/>
            <w:noWrap/>
            <w:vAlign w:val="center"/>
            <w:hideMark/>
          </w:tcPr>
          <w:p w14:paraId="0913A214" w14:textId="501E29BC" w:rsidR="00943FFD" w:rsidRPr="0075512F" w:rsidDel="000A3E8D" w:rsidRDefault="00943FFD" w:rsidP="000A3E8D">
            <w:pPr>
              <w:rPr>
                <w:del w:id="8814" w:author="Houyem Rais" w:date="2024-02-22T15:17:00Z"/>
                <w:b/>
                <w:bCs/>
                <w:lang w:bidi="ar-TN"/>
              </w:rPr>
              <w:pPrChange w:id="8815" w:author="Houyem Rais" w:date="2024-02-22T15:17:00Z">
                <w:pPr/>
              </w:pPrChange>
            </w:pPr>
            <w:del w:id="8816" w:author="Houyem Rais" w:date="2024-02-22T15:17:00Z">
              <w:r w:rsidRPr="0075512F" w:rsidDel="000A3E8D">
                <w:rPr>
                  <w:b/>
                  <w:bCs/>
                  <w:lang w:bidi="ar-TN"/>
                </w:rPr>
                <w:delText>100%</w:delText>
              </w:r>
            </w:del>
          </w:p>
        </w:tc>
      </w:tr>
    </w:tbl>
    <w:p w14:paraId="2F91C7AA" w14:textId="32464DBD" w:rsidR="007B4C9B" w:rsidRPr="0075512F" w:rsidDel="000A3E8D" w:rsidRDefault="00943FFD" w:rsidP="000A3E8D">
      <w:pPr>
        <w:rPr>
          <w:del w:id="8817" w:author="Houyem Rais" w:date="2024-02-22T15:17:00Z"/>
          <w:rFonts w:eastAsia="Calibri"/>
        </w:rPr>
        <w:pPrChange w:id="8818" w:author="Houyem Rais" w:date="2024-02-22T15:17:00Z">
          <w:pPr/>
        </w:pPrChange>
      </w:pPr>
      <w:del w:id="8819"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3174AD" w:rsidRPr="0075512F" w:rsidDel="000A3E8D">
          <w:rPr>
            <w:rFonts w:eastAsia="Calibri"/>
          </w:rPr>
          <w:delText>8</w:delText>
        </w:r>
        <w:r w:rsidRPr="0075512F" w:rsidDel="000A3E8D">
          <w:rPr>
            <w:rFonts w:eastAsia="Calibri"/>
          </w:rPr>
          <w:delText xml:space="preserve"> MDT. Le coût total du projet à la fin de la période de construction ressort à </w:delText>
        </w:r>
        <w:r w:rsidR="001E0366" w:rsidRPr="0075512F" w:rsidDel="000A3E8D">
          <w:rPr>
            <w:rFonts w:eastAsia="Calibri"/>
          </w:rPr>
          <w:delText>1297</w:delText>
        </w:r>
        <w:r w:rsidRPr="0075512F" w:rsidDel="000A3E8D">
          <w:rPr>
            <w:rFonts w:eastAsia="Calibri"/>
          </w:rPr>
          <w:delText xml:space="preserve"> MDT.</w:delText>
        </w:r>
        <w:r w:rsidR="003174AD" w:rsidRPr="0075512F" w:rsidDel="000A3E8D">
          <w:rPr>
            <w:rFonts w:eastAsia="Calibri"/>
          </w:rPr>
          <w:delText xml:space="preserve"> </w:delText>
        </w:r>
        <w:r w:rsidR="007B4C9B" w:rsidRPr="0075512F" w:rsidDel="000A3E8D">
          <w:rPr>
            <w:rFonts w:eastAsia="Calibri"/>
          </w:rPr>
          <w:delText xml:space="preserve">Ce montant est financé par de la subvention à hauteur de </w:delText>
        </w:r>
        <w:r w:rsidR="001E0366" w:rsidRPr="0075512F" w:rsidDel="000A3E8D">
          <w:rPr>
            <w:rFonts w:eastAsia="Calibri"/>
          </w:rPr>
          <w:delText>1213</w:delText>
        </w:r>
        <w:r w:rsidR="007B4C9B" w:rsidRPr="0075512F" w:rsidDel="000A3E8D">
          <w:rPr>
            <w:rFonts w:eastAsia="Calibri"/>
          </w:rPr>
          <w:delText xml:space="preserve"> MDT, de la dette à hauteur de </w:delText>
        </w:r>
        <w:r w:rsidR="001E0366" w:rsidRPr="0075512F" w:rsidDel="000A3E8D">
          <w:rPr>
            <w:rFonts w:eastAsia="Calibri"/>
          </w:rPr>
          <w:delText>71</w:delText>
        </w:r>
        <w:r w:rsidR="007B4C9B" w:rsidRPr="0075512F" w:rsidDel="000A3E8D">
          <w:rPr>
            <w:rFonts w:eastAsia="Calibri"/>
          </w:rPr>
          <w:delText xml:space="preserve"> MDT et des fonds propres à hauteur de </w:delText>
        </w:r>
        <w:r w:rsidR="001E0366" w:rsidRPr="0075512F" w:rsidDel="000A3E8D">
          <w:rPr>
            <w:rFonts w:eastAsia="Calibri"/>
          </w:rPr>
          <w:delText>21</w:delText>
        </w:r>
        <w:r w:rsidR="007B4C9B" w:rsidRPr="0075512F" w:rsidDel="000A3E8D">
          <w:rPr>
            <w:rFonts w:eastAsia="Calibri"/>
          </w:rPr>
          <w:delText xml:space="preserve"> MDT. </w:delText>
        </w:r>
      </w:del>
    </w:p>
    <w:p w14:paraId="1450E1A3" w14:textId="706BA73B" w:rsidR="00FB5FB0" w:rsidRPr="0075512F" w:rsidDel="000A3E8D" w:rsidRDefault="000D41BF" w:rsidP="000A3E8D">
      <w:pPr>
        <w:rPr>
          <w:del w:id="8820" w:author="Houyem Rais" w:date="2024-02-22T15:17:00Z"/>
        </w:rPr>
        <w:pPrChange w:id="8821" w:author="Houyem Rais" w:date="2024-02-22T15:17:00Z">
          <w:pPr/>
        </w:pPrChange>
      </w:pPr>
      <w:del w:id="8822" w:author="Houyem Rais" w:date="2024-02-22T15:17:00Z">
        <w:r w:rsidRPr="0075512F" w:rsidDel="000A3E8D">
          <w:delText xml:space="preserve">Ce scénario génère un </w:delText>
        </w:r>
        <w:r w:rsidRPr="0075512F" w:rsidDel="000A3E8D">
          <w:rPr>
            <w:b/>
            <w:bCs/>
            <w:color w:val="C00000"/>
          </w:rPr>
          <w:delText xml:space="preserve">TRI des fonds propres de </w:delText>
        </w:r>
        <w:r w:rsidR="00AB578A" w:rsidRPr="0075512F" w:rsidDel="000A3E8D">
          <w:rPr>
            <w:b/>
            <w:bCs/>
            <w:color w:val="C00000"/>
          </w:rPr>
          <w:delText>15,</w:delText>
        </w:r>
        <w:r w:rsidR="002C38FD" w:rsidRPr="0075512F" w:rsidDel="000A3E8D">
          <w:rPr>
            <w:b/>
            <w:bCs/>
            <w:color w:val="C00000"/>
          </w:rPr>
          <w:delText>09</w:delText>
        </w:r>
        <w:r w:rsidR="0010529E" w:rsidRPr="0075512F" w:rsidDel="000A3E8D">
          <w:rPr>
            <w:b/>
            <w:bCs/>
            <w:color w:val="C00000"/>
          </w:rPr>
          <w:delText xml:space="preserve"> </w:delText>
        </w:r>
        <w:r w:rsidRPr="0075512F" w:rsidDel="000A3E8D">
          <w:rPr>
            <w:b/>
            <w:bCs/>
            <w:color w:val="C00000"/>
          </w:rPr>
          <w:delText>%</w:delText>
        </w:r>
        <w:r w:rsidRPr="0075512F" w:rsidDel="000A3E8D">
          <w:rPr>
            <w:color w:val="C00000"/>
          </w:rPr>
          <w:delText xml:space="preserve"> </w:delText>
        </w:r>
        <w:r w:rsidRPr="0075512F" w:rsidDel="000A3E8D">
          <w:delText xml:space="preserve">et un </w:delText>
        </w:r>
        <w:r w:rsidRPr="0075512F" w:rsidDel="000A3E8D">
          <w:rPr>
            <w:b/>
            <w:bCs/>
          </w:rPr>
          <w:delText>ADSCR minimum de 2</w:delText>
        </w:r>
        <w:r w:rsidR="00CF1FAE" w:rsidDel="000A3E8D">
          <w:rPr>
            <w:b/>
            <w:bCs/>
          </w:rPr>
          <w:delText>,</w:delText>
        </w:r>
        <w:r w:rsidR="002C38FD" w:rsidRPr="0075512F" w:rsidDel="000A3E8D">
          <w:rPr>
            <w:b/>
            <w:bCs/>
          </w:rPr>
          <w:delText>12</w:delText>
        </w:r>
        <w:r w:rsidRPr="0075512F" w:rsidDel="000A3E8D">
          <w:delText>, ce qui garantit une rentabilité minimale pour le partenaire privé et lui permet de payer le service annuel de sa dette contractée.</w:delText>
        </w:r>
      </w:del>
    </w:p>
    <w:p w14:paraId="03D86628" w14:textId="6CFB7B97" w:rsidR="00FB5FB0" w:rsidRPr="0075512F" w:rsidDel="000A3E8D" w:rsidRDefault="00FB5FB0" w:rsidP="000A3E8D">
      <w:pPr>
        <w:rPr>
          <w:del w:id="8823" w:author="Houyem Rais" w:date="2024-02-22T15:17:00Z"/>
        </w:rPr>
        <w:pPrChange w:id="8824" w:author="Houyem Rais" w:date="2024-02-22T15:17:00Z">
          <w:pPr>
            <w:spacing w:before="0" w:after="0" w:line="240" w:lineRule="auto"/>
            <w:jc w:val="left"/>
          </w:pPr>
        </w:pPrChange>
      </w:pPr>
    </w:p>
    <w:p w14:paraId="622DDB91" w14:textId="3F857414" w:rsidR="007B4C9B" w:rsidRPr="0075512F" w:rsidDel="000A3E8D" w:rsidRDefault="002C38FD" w:rsidP="000A3E8D">
      <w:pPr>
        <w:rPr>
          <w:del w:id="8825" w:author="Houyem Rais" w:date="2024-02-22T15:17:00Z"/>
          <w:lang w:bidi="ar-TN"/>
        </w:rPr>
        <w:pPrChange w:id="8826" w:author="Houyem Rais" w:date="2024-02-22T15:17:00Z">
          <w:pPr/>
        </w:pPrChange>
      </w:pPr>
      <w:del w:id="8827" w:author="Houyem Rais" w:date="2024-02-22T15:17:00Z">
        <w:r w:rsidRPr="0075512F" w:rsidDel="000A3E8D">
          <w:rPr>
            <w:noProof/>
          </w:rPr>
          <w:drawing>
            <wp:inline distT="0" distB="0" distL="0" distR="0" wp14:anchorId="0DA8E26D" wp14:editId="79DE1369">
              <wp:extent cx="5734050" cy="1927860"/>
              <wp:effectExtent l="0" t="0" r="0" b="0"/>
              <wp:docPr id="1177411188" name="Picture 117741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1927860"/>
                      </a:xfrm>
                      <a:prstGeom prst="rect">
                        <a:avLst/>
                      </a:prstGeom>
                      <a:noFill/>
                      <a:ln>
                        <a:noFill/>
                      </a:ln>
                    </pic:spPr>
                  </pic:pic>
                </a:graphicData>
              </a:graphic>
            </wp:inline>
          </w:drawing>
        </w:r>
      </w:del>
    </w:p>
    <w:p w14:paraId="144D3068" w14:textId="5DAFB821" w:rsidR="007B4C9B" w:rsidRPr="0075512F" w:rsidDel="000A3E8D" w:rsidRDefault="00FB5FB0" w:rsidP="000A3E8D">
      <w:pPr>
        <w:rPr>
          <w:del w:id="8828" w:author="Houyem Rais" w:date="2024-02-22T15:17:00Z"/>
        </w:rPr>
        <w:pPrChange w:id="8829" w:author="Houyem Rais" w:date="2024-02-22T15:17:00Z">
          <w:pPr>
            <w:pStyle w:val="Caption"/>
            <w:jc w:val="center"/>
          </w:pPr>
        </w:pPrChange>
      </w:pPr>
      <w:bookmarkStart w:id="8830" w:name="_Toc142174831"/>
      <w:del w:id="8831"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21</w:delText>
        </w:r>
        <w:r w:rsidRPr="0075512F" w:rsidDel="000A3E8D">
          <w:rPr>
            <w:rFonts w:eastAsiaTheme="minorHAnsi" w:cstheme="majorBidi"/>
            <w:b/>
            <w:bCs/>
            <w:i/>
            <w:color w:val="0070C0"/>
            <w:sz w:val="18"/>
            <w:szCs w:val="18"/>
          </w:rPr>
          <w:fldChar w:fldCharType="end"/>
        </w:r>
        <w:r w:rsidRPr="0075512F" w:rsidDel="000A3E8D">
          <w:delText xml:space="preserve"> Evolution </w:delText>
        </w:r>
        <w:r w:rsidR="007B4C9B" w:rsidRPr="0075512F" w:rsidDel="000A3E8D">
          <w:delText>des cash-flows – Option 1 – Concession sans subvention (Partenaire public)</w:delText>
        </w:r>
        <w:r w:rsidR="00795002" w:rsidRPr="0075512F" w:rsidDel="000A3E8D">
          <w:delText xml:space="preserve"> – Variante B - 2 tabliers</w:delText>
        </w:r>
        <w:bookmarkEnd w:id="8830"/>
      </w:del>
    </w:p>
    <w:p w14:paraId="1F3AD410" w14:textId="26CB6B3B" w:rsidR="001E0366" w:rsidRPr="0075512F" w:rsidDel="000A3E8D" w:rsidRDefault="001E0366" w:rsidP="000A3E8D">
      <w:pPr>
        <w:rPr>
          <w:del w:id="8832" w:author="Houyem Rais" w:date="2024-02-22T15:17:00Z"/>
          <w:rFonts w:eastAsia="Calibri"/>
        </w:rPr>
        <w:pPrChange w:id="8833" w:author="Houyem Rais" w:date="2024-02-22T15:17:00Z">
          <w:pPr/>
        </w:pPrChange>
      </w:pPr>
      <w:del w:id="8834" w:author="Houyem Rais" w:date="2024-02-22T15:17:00Z">
        <w:r w:rsidRPr="0075512F" w:rsidDel="000A3E8D">
          <w:rPr>
            <w:rFonts w:eastAsia="Calibri"/>
          </w:rPr>
          <w:delText xml:space="preserve">Pour le partenaire public, le financement de cette subvention (qui représente 93,5% du coût de construction) se fait par de la dette concessionnelle. Cette subvention génère donc des flux financiers négatifs pour le partenaire privé, permettant de rembourser la dette associée. </w:delText>
        </w:r>
      </w:del>
    </w:p>
    <w:p w14:paraId="6020B90C" w14:textId="22A70298" w:rsidR="001E0366" w:rsidRPr="0075512F" w:rsidDel="000A3E8D" w:rsidRDefault="00A77537" w:rsidP="000A3E8D">
      <w:pPr>
        <w:rPr>
          <w:del w:id="8835" w:author="Houyem Rais" w:date="2024-02-22T15:17:00Z"/>
          <w:lang w:bidi="ar-TN"/>
        </w:rPr>
        <w:pPrChange w:id="8836" w:author="Houyem Rais" w:date="2024-02-22T15:17:00Z">
          <w:pPr/>
        </w:pPrChange>
      </w:pPr>
      <w:del w:id="8837" w:author="Houyem Rais" w:date="2024-02-22T15:17:00Z">
        <w:r w:rsidRPr="0075512F" w:rsidDel="000A3E8D">
          <w:rPr>
            <w:noProof/>
          </w:rPr>
          <w:drawing>
            <wp:inline distT="0" distB="0" distL="0" distR="0" wp14:anchorId="1081DCF8" wp14:editId="349A2951">
              <wp:extent cx="5734050" cy="2085340"/>
              <wp:effectExtent l="0" t="0" r="0" b="0"/>
              <wp:docPr id="1696236709" name="Picture 169623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085340"/>
                      </a:xfrm>
                      <a:prstGeom prst="rect">
                        <a:avLst/>
                      </a:prstGeom>
                      <a:noFill/>
                      <a:ln>
                        <a:noFill/>
                      </a:ln>
                    </pic:spPr>
                  </pic:pic>
                </a:graphicData>
              </a:graphic>
            </wp:inline>
          </w:drawing>
        </w:r>
      </w:del>
    </w:p>
    <w:p w14:paraId="634AC90C" w14:textId="79B108FF" w:rsidR="001E0366" w:rsidRPr="0075512F" w:rsidDel="000A3E8D" w:rsidRDefault="001E0366" w:rsidP="000A3E8D">
      <w:pPr>
        <w:rPr>
          <w:del w:id="8838" w:author="Houyem Rais" w:date="2024-02-22T15:17:00Z"/>
        </w:rPr>
        <w:pPrChange w:id="8839" w:author="Houyem Rais" w:date="2024-02-22T15:17:00Z">
          <w:pPr>
            <w:pStyle w:val="Caption"/>
            <w:jc w:val="center"/>
          </w:pPr>
        </w:pPrChange>
      </w:pPr>
      <w:bookmarkStart w:id="8840" w:name="_Toc142174832"/>
      <w:del w:id="8841"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22</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1 – Concession sans subvention (Partenaire public) – Variante B - 2 tabliers</w:delText>
        </w:r>
        <w:bookmarkEnd w:id="8840"/>
      </w:del>
    </w:p>
    <w:p w14:paraId="7528BE26" w14:textId="4ED542B7" w:rsidR="003342B5" w:rsidRPr="0075512F" w:rsidDel="000A3E8D" w:rsidRDefault="003342B5" w:rsidP="000A3E8D">
      <w:pPr>
        <w:rPr>
          <w:del w:id="8842" w:author="Houyem Rais" w:date="2024-02-22T15:17:00Z"/>
        </w:rPr>
        <w:pPrChange w:id="8843" w:author="Houyem Rais" w:date="2024-02-22T15:17:00Z">
          <w:pPr>
            <w:pStyle w:val="Titre4"/>
          </w:pPr>
        </w:pPrChange>
      </w:pPr>
      <w:bookmarkStart w:id="8844" w:name="_Toc142174738"/>
      <w:del w:id="8845" w:author="Houyem Rais" w:date="2024-02-22T15:17:00Z">
        <w:r w:rsidRPr="0075512F" w:rsidDel="000A3E8D">
          <w:delText>Option 2 : Contrat de Partenariat</w:delText>
        </w:r>
        <w:bookmarkEnd w:id="8844"/>
      </w:del>
    </w:p>
    <w:p w14:paraId="2B6A2FA6" w14:textId="58DE6EF5" w:rsidR="007E1F65" w:rsidRPr="0075512F" w:rsidDel="000A3E8D" w:rsidRDefault="00EF4F8A" w:rsidP="000A3E8D">
      <w:pPr>
        <w:rPr>
          <w:del w:id="8846" w:author="Houyem Rais" w:date="2024-02-22T15:17:00Z"/>
          <w:rFonts w:eastAsia="Calibri"/>
          <w:rtl/>
        </w:rPr>
        <w:pPrChange w:id="8847" w:author="Houyem Rais" w:date="2024-02-22T15:17:00Z">
          <w:pPr/>
        </w:pPrChange>
      </w:pPr>
      <w:del w:id="8848" w:author="Houyem Rais" w:date="2024-02-22T15:17:00Z">
        <w:r w:rsidRPr="0075512F" w:rsidDel="000A3E8D">
          <w:rPr>
            <w:rFonts w:eastAsia="Calibri"/>
          </w:rPr>
          <w:delText>Dans le cas d’un Contrat de Partenariat (PPP à paiements publics), l</w:delText>
        </w:r>
        <w:r w:rsidR="00990EF8" w:rsidRPr="0075512F" w:rsidDel="000A3E8D">
          <w:rPr>
            <w:rFonts w:eastAsia="Calibri"/>
          </w:rPr>
          <w:delText xml:space="preserve">e financement du coût de construction </w:delText>
        </w:r>
        <w:r w:rsidR="00E21267" w:rsidRPr="0075512F" w:rsidDel="000A3E8D">
          <w:rPr>
            <w:rFonts w:eastAsia="Calibri"/>
          </w:rPr>
          <w:delText xml:space="preserve">qui s’élève aux prix constants à 1 415 MDT </w:delText>
        </w:r>
        <w:r w:rsidR="00990EF8" w:rsidRPr="0075512F" w:rsidDel="000A3E8D">
          <w:rPr>
            <w:rFonts w:eastAsia="Calibri"/>
          </w:rPr>
          <w:delText xml:space="preserve">se fait </w:delText>
        </w:r>
        <w:r w:rsidR="00C97EB3" w:rsidRPr="0075512F" w:rsidDel="000A3E8D">
          <w:rPr>
            <w:rFonts w:eastAsia="Calibri"/>
          </w:rPr>
          <w:delText>à 77,1%</w:delText>
        </w:r>
        <w:r w:rsidR="00990EF8" w:rsidRPr="0075512F" w:rsidDel="000A3E8D">
          <w:rPr>
            <w:rFonts w:eastAsia="Calibri"/>
          </w:rPr>
          <w:delText xml:space="preserve"> par de la dette </w:delText>
        </w:r>
        <w:r w:rsidR="00F83412" w:rsidRPr="0075512F" w:rsidDel="000A3E8D">
          <w:rPr>
            <w:rFonts w:eastAsia="Calibri"/>
          </w:rPr>
          <w:delText xml:space="preserve">soit 1091 MDT. Cette dette </w:delText>
        </w:r>
        <w:r w:rsidR="00990EF8" w:rsidRPr="0075512F" w:rsidDel="000A3E8D">
          <w:rPr>
            <w:rFonts w:eastAsia="Calibri"/>
          </w:rPr>
          <w:delText xml:space="preserve">génère des intérêts intercalaires de </w:delText>
        </w:r>
        <w:r w:rsidR="00E21267" w:rsidRPr="0075512F" w:rsidDel="000A3E8D">
          <w:rPr>
            <w:rFonts w:eastAsia="Calibri"/>
          </w:rPr>
          <w:delText>117</w:delText>
        </w:r>
        <w:r w:rsidR="00990EF8" w:rsidRPr="0075512F" w:rsidDel="000A3E8D">
          <w:rPr>
            <w:rFonts w:eastAsia="Calibri"/>
          </w:rPr>
          <w:delText xml:space="preserve"> MDT. </w:delText>
        </w:r>
      </w:del>
    </w:p>
    <w:p w14:paraId="348D53F0" w14:textId="51065DC9" w:rsidR="00795002" w:rsidRPr="0075512F" w:rsidDel="000A3E8D" w:rsidRDefault="00795002" w:rsidP="000A3E8D">
      <w:pPr>
        <w:rPr>
          <w:del w:id="8849" w:author="Houyem Rais" w:date="2024-02-22T15:17:00Z"/>
        </w:rPr>
        <w:pPrChange w:id="8850" w:author="Houyem Rais" w:date="2024-02-22T15:17:00Z">
          <w:pPr>
            <w:pStyle w:val="Caption"/>
          </w:pPr>
        </w:pPrChange>
      </w:pPr>
      <w:bookmarkStart w:id="8851" w:name="_Toc144481103"/>
      <w:del w:id="8852"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35</w:delText>
        </w:r>
        <w:r w:rsidRPr="0075512F" w:rsidDel="000A3E8D">
          <w:rPr>
            <w:rFonts w:eastAsiaTheme="minorHAnsi" w:cstheme="majorBidi"/>
            <w:b/>
            <w:bCs/>
            <w:i/>
            <w:color w:val="0070C0"/>
            <w:sz w:val="18"/>
            <w:szCs w:val="18"/>
          </w:rPr>
          <w:fldChar w:fldCharType="end"/>
        </w:r>
        <w:r w:rsidRPr="0075512F" w:rsidDel="000A3E8D">
          <w:rPr>
            <w:rFonts w:asciiTheme="minorHAnsi" w:hAnsiTheme="minorHAnsi" w:cstheme="minorHAnsi"/>
            <w:iCs/>
          </w:rPr>
          <w:delText xml:space="preserve"> Emplois et ressources à la fin de la période de construction – Option 2 - contrat de partenariat (Partenaire privé) – Variante B - 2 tabliers</w:delText>
        </w:r>
        <w:bookmarkEnd w:id="8851"/>
      </w:del>
    </w:p>
    <w:tbl>
      <w:tblPr>
        <w:tblW w:w="9063" w:type="dxa"/>
        <w:tblLook w:val="04A0" w:firstRow="1" w:lastRow="0" w:firstColumn="1" w:lastColumn="0" w:noHBand="0" w:noVBand="1"/>
      </w:tblPr>
      <w:tblGrid>
        <w:gridCol w:w="2122"/>
        <w:gridCol w:w="992"/>
        <w:gridCol w:w="850"/>
        <w:gridCol w:w="2977"/>
        <w:gridCol w:w="1134"/>
        <w:gridCol w:w="988"/>
      </w:tblGrid>
      <w:tr w:rsidR="00943FFD" w:rsidRPr="0075512F" w:rsidDel="000A3E8D" w14:paraId="06874A29" w14:textId="7FB1EC1E">
        <w:trPr>
          <w:trHeight w:val="397"/>
          <w:del w:id="8853" w:author="Houyem Rais" w:date="2024-02-22T15:17:00Z"/>
        </w:trPr>
        <w:tc>
          <w:tcPr>
            <w:tcW w:w="396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C2C4BEB" w14:textId="11E81C91" w:rsidR="00943FFD" w:rsidRPr="0075512F" w:rsidDel="000A3E8D" w:rsidRDefault="00943FFD" w:rsidP="000A3E8D">
            <w:pPr>
              <w:rPr>
                <w:del w:id="8854" w:author="Houyem Rais" w:date="2024-02-22T15:17:00Z"/>
                <w:b/>
                <w:bCs/>
                <w:lang w:bidi="ar-TN"/>
              </w:rPr>
              <w:pPrChange w:id="8855" w:author="Houyem Rais" w:date="2024-02-22T15:17:00Z">
                <w:pPr/>
              </w:pPrChange>
            </w:pPr>
            <w:del w:id="8856" w:author="Houyem Rais" w:date="2024-02-22T15:17:00Z">
              <w:r w:rsidRPr="0075512F" w:rsidDel="000A3E8D">
                <w:rPr>
                  <w:b/>
                  <w:bCs/>
                  <w:lang w:bidi="ar-TN"/>
                </w:rPr>
                <w:delText>Emplois (en MDT)</w:delText>
              </w:r>
            </w:del>
          </w:p>
        </w:tc>
        <w:tc>
          <w:tcPr>
            <w:tcW w:w="5099"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0A6958FB" w14:textId="634596AA" w:rsidR="00943FFD" w:rsidRPr="0075512F" w:rsidDel="000A3E8D" w:rsidRDefault="00943FFD" w:rsidP="000A3E8D">
            <w:pPr>
              <w:rPr>
                <w:del w:id="8857" w:author="Houyem Rais" w:date="2024-02-22T15:17:00Z"/>
                <w:b/>
                <w:bCs/>
                <w:lang w:bidi="ar-TN"/>
              </w:rPr>
              <w:pPrChange w:id="8858" w:author="Houyem Rais" w:date="2024-02-22T15:17:00Z">
                <w:pPr/>
              </w:pPrChange>
            </w:pPr>
            <w:del w:id="8859" w:author="Houyem Rais" w:date="2024-02-22T15:17:00Z">
              <w:r w:rsidRPr="0075512F" w:rsidDel="000A3E8D">
                <w:rPr>
                  <w:b/>
                  <w:bCs/>
                  <w:lang w:bidi="ar-TN"/>
                </w:rPr>
                <w:delText>Ressources (en MDT)</w:delText>
              </w:r>
            </w:del>
          </w:p>
        </w:tc>
      </w:tr>
      <w:tr w:rsidR="00E21267" w:rsidRPr="0075512F" w:rsidDel="000A3E8D" w14:paraId="652ECCBB" w14:textId="6BFBBF1C">
        <w:trPr>
          <w:trHeight w:val="340"/>
          <w:del w:id="8860"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F34CA7C" w14:textId="3BB5804C" w:rsidR="00E21267" w:rsidRPr="0075512F" w:rsidDel="000A3E8D" w:rsidRDefault="00E21267" w:rsidP="000A3E8D">
            <w:pPr>
              <w:rPr>
                <w:del w:id="8861" w:author="Houyem Rais" w:date="2024-02-22T15:17:00Z"/>
                <w:lang w:bidi="ar-TN"/>
              </w:rPr>
              <w:pPrChange w:id="8862" w:author="Houyem Rais" w:date="2024-02-22T15:17:00Z">
                <w:pPr/>
              </w:pPrChange>
            </w:pPr>
            <w:del w:id="8863" w:author="Houyem Rais" w:date="2024-02-22T15:17:00Z">
              <w:r w:rsidRPr="0075512F" w:rsidDel="000A3E8D">
                <w:rPr>
                  <w:lang w:bidi="ar-TN"/>
                </w:rPr>
                <w:delText>Coût de construction</w:delText>
              </w:r>
            </w:del>
          </w:p>
        </w:tc>
        <w:tc>
          <w:tcPr>
            <w:tcW w:w="992" w:type="dxa"/>
            <w:tcBorders>
              <w:top w:val="nil"/>
              <w:left w:val="nil"/>
              <w:bottom w:val="single" w:sz="4" w:space="0" w:color="auto"/>
              <w:right w:val="single" w:sz="4" w:space="0" w:color="auto"/>
            </w:tcBorders>
            <w:shd w:val="clear" w:color="auto" w:fill="auto"/>
            <w:noWrap/>
          </w:tcPr>
          <w:p w14:paraId="7748A460" w14:textId="21AB86DE" w:rsidR="00E21267" w:rsidRPr="0075512F" w:rsidDel="000A3E8D" w:rsidRDefault="00E21267" w:rsidP="000A3E8D">
            <w:pPr>
              <w:rPr>
                <w:del w:id="8864" w:author="Houyem Rais" w:date="2024-02-22T15:17:00Z"/>
                <w:lang w:bidi="ar-TN"/>
              </w:rPr>
              <w:pPrChange w:id="8865" w:author="Houyem Rais" w:date="2024-02-22T15:17:00Z">
                <w:pPr/>
              </w:pPrChange>
            </w:pPr>
            <w:del w:id="8866" w:author="Houyem Rais" w:date="2024-02-22T15:17:00Z">
              <w:r w:rsidRPr="0075512F" w:rsidDel="000A3E8D">
                <w:delText>1</w:delText>
              </w:r>
              <w:r w:rsidR="00E063F9" w:rsidDel="000A3E8D">
                <w:delText xml:space="preserve"> </w:delText>
              </w:r>
              <w:r w:rsidRPr="0075512F" w:rsidDel="000A3E8D">
                <w:delText>297</w:delText>
              </w:r>
            </w:del>
          </w:p>
        </w:tc>
        <w:tc>
          <w:tcPr>
            <w:tcW w:w="850" w:type="dxa"/>
            <w:tcBorders>
              <w:top w:val="nil"/>
              <w:left w:val="nil"/>
              <w:bottom w:val="single" w:sz="4" w:space="0" w:color="auto"/>
              <w:right w:val="single" w:sz="4" w:space="0" w:color="auto"/>
            </w:tcBorders>
            <w:shd w:val="clear" w:color="auto" w:fill="auto"/>
            <w:noWrap/>
          </w:tcPr>
          <w:p w14:paraId="38D6F2F5" w14:textId="0D5F91C5" w:rsidR="00E21267" w:rsidRPr="0075512F" w:rsidDel="000A3E8D" w:rsidRDefault="00E21267" w:rsidP="000A3E8D">
            <w:pPr>
              <w:rPr>
                <w:del w:id="8867" w:author="Houyem Rais" w:date="2024-02-22T15:17:00Z"/>
                <w:lang w:bidi="ar-TN"/>
              </w:rPr>
              <w:pPrChange w:id="8868" w:author="Houyem Rais" w:date="2024-02-22T15:17:00Z">
                <w:pPr/>
              </w:pPrChange>
            </w:pPr>
            <w:del w:id="8869" w:author="Houyem Rais" w:date="2024-02-22T15:17:00Z">
              <w:r w:rsidRPr="0075512F" w:rsidDel="000A3E8D">
                <w:delText>91</w:delText>
              </w:r>
              <w:r w:rsidR="00CD5A25" w:rsidDel="000A3E8D">
                <w:delText>,</w:delText>
              </w:r>
              <w:r w:rsidRPr="0075512F" w:rsidDel="000A3E8D">
                <w:delText>7%</w:delText>
              </w:r>
            </w:del>
          </w:p>
        </w:tc>
        <w:tc>
          <w:tcPr>
            <w:tcW w:w="2977" w:type="dxa"/>
            <w:tcBorders>
              <w:top w:val="nil"/>
              <w:left w:val="nil"/>
              <w:bottom w:val="single" w:sz="4" w:space="0" w:color="auto"/>
              <w:right w:val="single" w:sz="4" w:space="0" w:color="auto"/>
            </w:tcBorders>
            <w:shd w:val="clear" w:color="auto" w:fill="auto"/>
            <w:noWrap/>
            <w:vAlign w:val="bottom"/>
          </w:tcPr>
          <w:p w14:paraId="2933730D" w14:textId="796A1741" w:rsidR="00E21267" w:rsidRPr="0075512F" w:rsidDel="000A3E8D" w:rsidRDefault="00E21267" w:rsidP="000A3E8D">
            <w:pPr>
              <w:rPr>
                <w:del w:id="8870" w:author="Houyem Rais" w:date="2024-02-22T15:17:00Z"/>
                <w:lang w:bidi="ar-TN"/>
              </w:rPr>
              <w:pPrChange w:id="8871" w:author="Houyem Rais" w:date="2024-02-22T15:17:00Z">
                <w:pPr/>
              </w:pPrChange>
            </w:pPr>
            <w:del w:id="8872" w:author="Houyem Rais" w:date="2024-02-22T15:17:00Z">
              <w:r w:rsidRPr="0075512F" w:rsidDel="000A3E8D">
                <w:rPr>
                  <w:lang w:bidi="ar-TN"/>
                </w:rPr>
                <w:delText>Fonds propres</w:delText>
              </w:r>
            </w:del>
          </w:p>
        </w:tc>
        <w:tc>
          <w:tcPr>
            <w:tcW w:w="1134" w:type="dxa"/>
            <w:tcBorders>
              <w:top w:val="nil"/>
              <w:left w:val="nil"/>
              <w:bottom w:val="single" w:sz="4" w:space="0" w:color="auto"/>
              <w:right w:val="single" w:sz="4" w:space="0" w:color="auto"/>
            </w:tcBorders>
            <w:shd w:val="clear" w:color="auto" w:fill="auto"/>
            <w:noWrap/>
          </w:tcPr>
          <w:p w14:paraId="35D18F97" w14:textId="2073B651" w:rsidR="00E21267" w:rsidRPr="0075512F" w:rsidDel="000A3E8D" w:rsidRDefault="00E21267" w:rsidP="000A3E8D">
            <w:pPr>
              <w:rPr>
                <w:del w:id="8873" w:author="Houyem Rais" w:date="2024-02-22T15:17:00Z"/>
                <w:lang w:bidi="ar-TN"/>
              </w:rPr>
              <w:pPrChange w:id="8874" w:author="Houyem Rais" w:date="2024-02-22T15:17:00Z">
                <w:pPr/>
              </w:pPrChange>
            </w:pPr>
            <w:del w:id="8875" w:author="Houyem Rais" w:date="2024-02-22T15:17:00Z">
              <w:r w:rsidRPr="0075512F" w:rsidDel="000A3E8D">
                <w:delText>324</w:delText>
              </w:r>
            </w:del>
          </w:p>
        </w:tc>
        <w:tc>
          <w:tcPr>
            <w:tcW w:w="988" w:type="dxa"/>
            <w:tcBorders>
              <w:top w:val="nil"/>
              <w:left w:val="nil"/>
              <w:bottom w:val="single" w:sz="4" w:space="0" w:color="auto"/>
              <w:right w:val="single" w:sz="4" w:space="0" w:color="auto"/>
            </w:tcBorders>
            <w:shd w:val="clear" w:color="auto" w:fill="auto"/>
            <w:noWrap/>
          </w:tcPr>
          <w:p w14:paraId="437E73D7" w14:textId="028CBB58" w:rsidR="00E21267" w:rsidRPr="0075512F" w:rsidDel="000A3E8D" w:rsidRDefault="00E21267" w:rsidP="000A3E8D">
            <w:pPr>
              <w:rPr>
                <w:del w:id="8876" w:author="Houyem Rais" w:date="2024-02-22T15:17:00Z"/>
                <w:lang w:bidi="ar-TN"/>
              </w:rPr>
              <w:pPrChange w:id="8877" w:author="Houyem Rais" w:date="2024-02-22T15:17:00Z">
                <w:pPr/>
              </w:pPrChange>
            </w:pPr>
            <w:del w:id="8878" w:author="Houyem Rais" w:date="2024-02-22T15:17:00Z">
              <w:r w:rsidRPr="0075512F" w:rsidDel="000A3E8D">
                <w:delText>22</w:delText>
              </w:r>
              <w:r w:rsidR="00CD5A25" w:rsidDel="000A3E8D">
                <w:delText>,</w:delText>
              </w:r>
              <w:r w:rsidRPr="0075512F" w:rsidDel="000A3E8D">
                <w:delText>9%</w:delText>
              </w:r>
            </w:del>
          </w:p>
        </w:tc>
      </w:tr>
      <w:tr w:rsidR="00E21267" w:rsidRPr="0075512F" w:rsidDel="000A3E8D" w14:paraId="0BBF8CCC" w14:textId="084128BB">
        <w:trPr>
          <w:trHeight w:val="340"/>
          <w:del w:id="8879"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F7102AA" w14:textId="2B03EBAF" w:rsidR="00E21267" w:rsidRPr="0075512F" w:rsidDel="000A3E8D" w:rsidRDefault="00E21267" w:rsidP="000A3E8D">
            <w:pPr>
              <w:rPr>
                <w:del w:id="8880" w:author="Houyem Rais" w:date="2024-02-22T15:17:00Z"/>
                <w:lang w:bidi="ar-TN"/>
              </w:rPr>
              <w:pPrChange w:id="8881" w:author="Houyem Rais" w:date="2024-02-22T15:17:00Z">
                <w:pPr/>
              </w:pPrChange>
            </w:pPr>
            <w:del w:id="8882" w:author="Houyem Rais" w:date="2024-02-22T15:17:00Z">
              <w:r w:rsidRPr="0075512F" w:rsidDel="000A3E8D">
                <w:rPr>
                  <w:lang w:bidi="ar-TN"/>
                </w:rPr>
                <w:delText>Intérêts intercalaires</w:delText>
              </w:r>
            </w:del>
          </w:p>
        </w:tc>
        <w:tc>
          <w:tcPr>
            <w:tcW w:w="992" w:type="dxa"/>
            <w:tcBorders>
              <w:top w:val="nil"/>
              <w:left w:val="nil"/>
              <w:bottom w:val="single" w:sz="4" w:space="0" w:color="auto"/>
              <w:right w:val="single" w:sz="4" w:space="0" w:color="auto"/>
            </w:tcBorders>
            <w:shd w:val="clear" w:color="auto" w:fill="auto"/>
            <w:noWrap/>
          </w:tcPr>
          <w:p w14:paraId="3D8020B4" w14:textId="40469122" w:rsidR="00E21267" w:rsidRPr="0075512F" w:rsidDel="000A3E8D" w:rsidRDefault="00E21267" w:rsidP="000A3E8D">
            <w:pPr>
              <w:rPr>
                <w:del w:id="8883" w:author="Houyem Rais" w:date="2024-02-22T15:17:00Z"/>
                <w:lang w:bidi="ar-TN"/>
              </w:rPr>
              <w:pPrChange w:id="8884" w:author="Houyem Rais" w:date="2024-02-22T15:17:00Z">
                <w:pPr/>
              </w:pPrChange>
            </w:pPr>
            <w:del w:id="8885" w:author="Houyem Rais" w:date="2024-02-22T15:17:00Z">
              <w:r w:rsidRPr="0075512F" w:rsidDel="000A3E8D">
                <w:delText>117</w:delText>
              </w:r>
            </w:del>
          </w:p>
        </w:tc>
        <w:tc>
          <w:tcPr>
            <w:tcW w:w="850" w:type="dxa"/>
            <w:tcBorders>
              <w:top w:val="nil"/>
              <w:left w:val="nil"/>
              <w:bottom w:val="single" w:sz="4" w:space="0" w:color="auto"/>
              <w:right w:val="single" w:sz="4" w:space="0" w:color="auto"/>
            </w:tcBorders>
            <w:shd w:val="clear" w:color="auto" w:fill="auto"/>
            <w:noWrap/>
          </w:tcPr>
          <w:p w14:paraId="77737746" w14:textId="5ACB7FBD" w:rsidR="00E21267" w:rsidRPr="0075512F" w:rsidDel="000A3E8D" w:rsidRDefault="00E21267" w:rsidP="000A3E8D">
            <w:pPr>
              <w:rPr>
                <w:del w:id="8886" w:author="Houyem Rais" w:date="2024-02-22T15:17:00Z"/>
                <w:lang w:bidi="ar-TN"/>
              </w:rPr>
              <w:pPrChange w:id="8887" w:author="Houyem Rais" w:date="2024-02-22T15:17:00Z">
                <w:pPr/>
              </w:pPrChange>
            </w:pPr>
            <w:del w:id="8888" w:author="Houyem Rais" w:date="2024-02-22T15:17:00Z">
              <w:r w:rsidRPr="0075512F" w:rsidDel="000A3E8D">
                <w:delText>8</w:delText>
              </w:r>
              <w:r w:rsidR="00CD5A25" w:rsidDel="000A3E8D">
                <w:delText>,</w:delText>
              </w:r>
              <w:r w:rsidRPr="0075512F" w:rsidDel="000A3E8D">
                <w:delText>3%</w:delText>
              </w:r>
            </w:del>
          </w:p>
        </w:tc>
        <w:tc>
          <w:tcPr>
            <w:tcW w:w="2977" w:type="dxa"/>
            <w:tcBorders>
              <w:top w:val="nil"/>
              <w:left w:val="nil"/>
              <w:bottom w:val="single" w:sz="4" w:space="0" w:color="auto"/>
              <w:right w:val="single" w:sz="4" w:space="0" w:color="auto"/>
            </w:tcBorders>
            <w:shd w:val="clear" w:color="auto" w:fill="auto"/>
            <w:noWrap/>
            <w:vAlign w:val="bottom"/>
          </w:tcPr>
          <w:p w14:paraId="23B3A920" w14:textId="6159C2CD" w:rsidR="00E21267" w:rsidRPr="0075512F" w:rsidDel="000A3E8D" w:rsidRDefault="00E21267" w:rsidP="000A3E8D">
            <w:pPr>
              <w:rPr>
                <w:del w:id="8889" w:author="Houyem Rais" w:date="2024-02-22T15:17:00Z"/>
                <w:lang w:bidi="ar-TN"/>
              </w:rPr>
              <w:pPrChange w:id="8890" w:author="Houyem Rais" w:date="2024-02-22T15:17:00Z">
                <w:pPr/>
              </w:pPrChange>
            </w:pPr>
            <w:del w:id="8891" w:author="Houyem Rais" w:date="2024-02-22T15:17:00Z">
              <w:r w:rsidRPr="0075512F" w:rsidDel="000A3E8D">
                <w:rPr>
                  <w:lang w:bidi="ar-TN"/>
                </w:rPr>
                <w:delText>Dette</w:delText>
              </w:r>
            </w:del>
          </w:p>
        </w:tc>
        <w:tc>
          <w:tcPr>
            <w:tcW w:w="1134" w:type="dxa"/>
            <w:tcBorders>
              <w:top w:val="nil"/>
              <w:left w:val="nil"/>
              <w:bottom w:val="single" w:sz="4" w:space="0" w:color="auto"/>
              <w:right w:val="single" w:sz="4" w:space="0" w:color="auto"/>
            </w:tcBorders>
            <w:shd w:val="clear" w:color="auto" w:fill="auto"/>
            <w:noWrap/>
          </w:tcPr>
          <w:p w14:paraId="3E6BEB4B" w14:textId="739D4D83" w:rsidR="00E21267" w:rsidRPr="0075512F" w:rsidDel="000A3E8D" w:rsidRDefault="00E21267" w:rsidP="000A3E8D">
            <w:pPr>
              <w:rPr>
                <w:del w:id="8892" w:author="Houyem Rais" w:date="2024-02-22T15:17:00Z"/>
                <w:lang w:bidi="ar-TN"/>
              </w:rPr>
              <w:pPrChange w:id="8893" w:author="Houyem Rais" w:date="2024-02-22T15:17:00Z">
                <w:pPr/>
              </w:pPrChange>
            </w:pPr>
            <w:del w:id="8894" w:author="Houyem Rais" w:date="2024-02-22T15:17:00Z">
              <w:r w:rsidRPr="0075512F" w:rsidDel="000A3E8D">
                <w:delText>1</w:delText>
              </w:r>
              <w:r w:rsidR="00E063F9" w:rsidDel="000A3E8D">
                <w:delText xml:space="preserve"> </w:delText>
              </w:r>
              <w:r w:rsidRPr="0075512F" w:rsidDel="000A3E8D">
                <w:delText>091</w:delText>
              </w:r>
            </w:del>
          </w:p>
        </w:tc>
        <w:tc>
          <w:tcPr>
            <w:tcW w:w="988" w:type="dxa"/>
            <w:tcBorders>
              <w:top w:val="nil"/>
              <w:left w:val="nil"/>
              <w:bottom w:val="single" w:sz="4" w:space="0" w:color="auto"/>
              <w:right w:val="single" w:sz="4" w:space="0" w:color="auto"/>
            </w:tcBorders>
            <w:shd w:val="clear" w:color="auto" w:fill="auto"/>
            <w:noWrap/>
          </w:tcPr>
          <w:p w14:paraId="4D2E7EB4" w14:textId="4D8F29BD" w:rsidR="00E21267" w:rsidRPr="0075512F" w:rsidDel="000A3E8D" w:rsidRDefault="00E21267" w:rsidP="000A3E8D">
            <w:pPr>
              <w:rPr>
                <w:del w:id="8895" w:author="Houyem Rais" w:date="2024-02-22T15:17:00Z"/>
                <w:lang w:bidi="ar-TN"/>
              </w:rPr>
              <w:pPrChange w:id="8896" w:author="Houyem Rais" w:date="2024-02-22T15:17:00Z">
                <w:pPr/>
              </w:pPrChange>
            </w:pPr>
            <w:del w:id="8897" w:author="Houyem Rais" w:date="2024-02-22T15:17:00Z">
              <w:r w:rsidRPr="0075512F" w:rsidDel="000A3E8D">
                <w:delText>77</w:delText>
              </w:r>
              <w:r w:rsidR="00CD5A25" w:rsidDel="000A3E8D">
                <w:delText>,</w:delText>
              </w:r>
              <w:r w:rsidRPr="0075512F" w:rsidDel="000A3E8D">
                <w:delText>1%</w:delText>
              </w:r>
            </w:del>
          </w:p>
        </w:tc>
      </w:tr>
      <w:tr w:rsidR="00943FFD" w:rsidRPr="0075512F" w:rsidDel="000A3E8D" w14:paraId="6FCB543E" w14:textId="02F638B2">
        <w:trPr>
          <w:trHeight w:val="397"/>
          <w:del w:id="8898" w:author="Houyem Rais" w:date="2024-02-22T15:17:00Z"/>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265B96D5" w14:textId="729B047A" w:rsidR="00943FFD" w:rsidRPr="0075512F" w:rsidDel="000A3E8D" w:rsidRDefault="00943FFD" w:rsidP="000A3E8D">
            <w:pPr>
              <w:rPr>
                <w:del w:id="8899" w:author="Houyem Rais" w:date="2024-02-22T15:17:00Z"/>
                <w:b/>
                <w:bCs/>
                <w:lang w:bidi="ar-TN"/>
              </w:rPr>
              <w:pPrChange w:id="8900" w:author="Houyem Rais" w:date="2024-02-22T15:17:00Z">
                <w:pPr/>
              </w:pPrChange>
            </w:pPr>
            <w:del w:id="8901" w:author="Houyem Rais" w:date="2024-02-22T15:17:00Z">
              <w:r w:rsidRPr="0075512F" w:rsidDel="000A3E8D">
                <w:rPr>
                  <w:b/>
                  <w:bCs/>
                  <w:lang w:bidi="ar-TN"/>
                </w:rPr>
                <w:delText>Total</w:delText>
              </w:r>
            </w:del>
          </w:p>
        </w:tc>
        <w:tc>
          <w:tcPr>
            <w:tcW w:w="992" w:type="dxa"/>
            <w:tcBorders>
              <w:top w:val="nil"/>
              <w:left w:val="nil"/>
              <w:bottom w:val="single" w:sz="4" w:space="0" w:color="auto"/>
              <w:right w:val="single" w:sz="4" w:space="0" w:color="auto"/>
            </w:tcBorders>
            <w:shd w:val="clear" w:color="000000" w:fill="D9D9D9"/>
            <w:noWrap/>
            <w:vAlign w:val="bottom"/>
          </w:tcPr>
          <w:p w14:paraId="22B61D62" w14:textId="5B4DED3E" w:rsidR="00943FFD" w:rsidRPr="0075512F" w:rsidDel="000A3E8D" w:rsidRDefault="00943FFD" w:rsidP="000A3E8D">
            <w:pPr>
              <w:rPr>
                <w:del w:id="8902" w:author="Houyem Rais" w:date="2024-02-22T15:17:00Z"/>
                <w:b/>
                <w:bCs/>
                <w:lang w:bidi="ar-TN"/>
              </w:rPr>
              <w:pPrChange w:id="8903" w:author="Houyem Rais" w:date="2024-02-22T15:17:00Z">
                <w:pPr/>
              </w:pPrChange>
            </w:pPr>
            <w:del w:id="8904" w:author="Houyem Rais" w:date="2024-02-22T15:17:00Z">
              <w:r w:rsidRPr="0075512F" w:rsidDel="000A3E8D">
                <w:rPr>
                  <w:b/>
                  <w:bCs/>
                  <w:lang w:bidi="ar-TN"/>
                </w:rPr>
                <w:delText xml:space="preserve">1 </w:delText>
              </w:r>
              <w:r w:rsidR="00E21267" w:rsidRPr="0075512F" w:rsidDel="000A3E8D">
                <w:rPr>
                  <w:b/>
                  <w:bCs/>
                  <w:lang w:bidi="ar-TN"/>
                </w:rPr>
                <w:delText>415</w:delText>
              </w:r>
            </w:del>
          </w:p>
        </w:tc>
        <w:tc>
          <w:tcPr>
            <w:tcW w:w="850" w:type="dxa"/>
            <w:tcBorders>
              <w:top w:val="nil"/>
              <w:left w:val="nil"/>
              <w:bottom w:val="single" w:sz="4" w:space="0" w:color="auto"/>
              <w:right w:val="single" w:sz="4" w:space="0" w:color="auto"/>
            </w:tcBorders>
            <w:shd w:val="clear" w:color="000000" w:fill="D9D9D9"/>
            <w:noWrap/>
            <w:vAlign w:val="center"/>
            <w:hideMark/>
          </w:tcPr>
          <w:p w14:paraId="3F91EE53" w14:textId="47413A7A" w:rsidR="00943FFD" w:rsidRPr="0075512F" w:rsidDel="000A3E8D" w:rsidRDefault="00943FFD" w:rsidP="000A3E8D">
            <w:pPr>
              <w:rPr>
                <w:del w:id="8905" w:author="Houyem Rais" w:date="2024-02-22T15:17:00Z"/>
                <w:b/>
                <w:bCs/>
                <w:lang w:bidi="ar-TN"/>
              </w:rPr>
              <w:pPrChange w:id="8906" w:author="Houyem Rais" w:date="2024-02-22T15:17:00Z">
                <w:pPr/>
              </w:pPrChange>
            </w:pPr>
            <w:del w:id="8907" w:author="Houyem Rais" w:date="2024-02-22T15:17:00Z">
              <w:r w:rsidRPr="0075512F" w:rsidDel="000A3E8D">
                <w:rPr>
                  <w:b/>
                  <w:bCs/>
                  <w:lang w:bidi="ar-TN"/>
                </w:rPr>
                <w:delText>100%</w:delText>
              </w:r>
            </w:del>
          </w:p>
        </w:tc>
        <w:tc>
          <w:tcPr>
            <w:tcW w:w="2977" w:type="dxa"/>
            <w:tcBorders>
              <w:top w:val="nil"/>
              <w:left w:val="nil"/>
              <w:bottom w:val="single" w:sz="4" w:space="0" w:color="auto"/>
              <w:right w:val="single" w:sz="4" w:space="0" w:color="auto"/>
            </w:tcBorders>
            <w:shd w:val="clear" w:color="000000" w:fill="D9D9D9"/>
            <w:noWrap/>
            <w:vAlign w:val="center"/>
            <w:hideMark/>
          </w:tcPr>
          <w:p w14:paraId="5C70C90E" w14:textId="742EFDCC" w:rsidR="00943FFD" w:rsidRPr="0075512F" w:rsidDel="000A3E8D" w:rsidRDefault="00943FFD" w:rsidP="000A3E8D">
            <w:pPr>
              <w:rPr>
                <w:del w:id="8908" w:author="Houyem Rais" w:date="2024-02-22T15:17:00Z"/>
                <w:b/>
                <w:bCs/>
                <w:lang w:bidi="ar-TN"/>
              </w:rPr>
              <w:pPrChange w:id="8909" w:author="Houyem Rais" w:date="2024-02-22T15:17:00Z">
                <w:pPr/>
              </w:pPrChange>
            </w:pPr>
            <w:del w:id="8910" w:author="Houyem Rais" w:date="2024-02-22T15:17:00Z">
              <w:r w:rsidRPr="0075512F" w:rsidDel="000A3E8D">
                <w:rPr>
                  <w:b/>
                  <w:bCs/>
                  <w:lang w:bidi="ar-TN"/>
                </w:rPr>
                <w:delText>Total</w:delText>
              </w:r>
            </w:del>
          </w:p>
        </w:tc>
        <w:tc>
          <w:tcPr>
            <w:tcW w:w="1134" w:type="dxa"/>
            <w:tcBorders>
              <w:top w:val="nil"/>
              <w:left w:val="nil"/>
              <w:bottom w:val="single" w:sz="4" w:space="0" w:color="auto"/>
              <w:right w:val="single" w:sz="4" w:space="0" w:color="auto"/>
            </w:tcBorders>
            <w:shd w:val="clear" w:color="000000" w:fill="D9D9D9"/>
            <w:noWrap/>
            <w:vAlign w:val="bottom"/>
          </w:tcPr>
          <w:p w14:paraId="6DDE154B" w14:textId="21635AF3" w:rsidR="00943FFD" w:rsidRPr="0075512F" w:rsidDel="000A3E8D" w:rsidRDefault="00943FFD" w:rsidP="000A3E8D">
            <w:pPr>
              <w:rPr>
                <w:del w:id="8911" w:author="Houyem Rais" w:date="2024-02-22T15:17:00Z"/>
                <w:b/>
                <w:bCs/>
                <w:lang w:bidi="ar-TN"/>
              </w:rPr>
              <w:pPrChange w:id="8912" w:author="Houyem Rais" w:date="2024-02-22T15:17:00Z">
                <w:pPr/>
              </w:pPrChange>
            </w:pPr>
            <w:del w:id="8913" w:author="Houyem Rais" w:date="2024-02-22T15:17:00Z">
              <w:r w:rsidRPr="0075512F" w:rsidDel="000A3E8D">
                <w:rPr>
                  <w:b/>
                  <w:bCs/>
                  <w:lang w:bidi="ar-TN"/>
                </w:rPr>
                <w:delText xml:space="preserve">1 </w:delText>
              </w:r>
              <w:r w:rsidR="00E21267" w:rsidRPr="0075512F" w:rsidDel="000A3E8D">
                <w:rPr>
                  <w:b/>
                  <w:bCs/>
                  <w:lang w:bidi="ar-TN"/>
                </w:rPr>
                <w:delText>415</w:delText>
              </w:r>
            </w:del>
          </w:p>
        </w:tc>
        <w:tc>
          <w:tcPr>
            <w:tcW w:w="988" w:type="dxa"/>
            <w:tcBorders>
              <w:top w:val="nil"/>
              <w:left w:val="nil"/>
              <w:bottom w:val="single" w:sz="4" w:space="0" w:color="auto"/>
              <w:right w:val="single" w:sz="4" w:space="0" w:color="auto"/>
            </w:tcBorders>
            <w:shd w:val="clear" w:color="000000" w:fill="D9D9D9"/>
            <w:noWrap/>
            <w:vAlign w:val="center"/>
            <w:hideMark/>
          </w:tcPr>
          <w:p w14:paraId="7BE3DE12" w14:textId="7D24AC62" w:rsidR="00943FFD" w:rsidRPr="0075512F" w:rsidDel="000A3E8D" w:rsidRDefault="00943FFD" w:rsidP="000A3E8D">
            <w:pPr>
              <w:rPr>
                <w:del w:id="8914" w:author="Houyem Rais" w:date="2024-02-22T15:17:00Z"/>
                <w:b/>
                <w:bCs/>
                <w:lang w:bidi="ar-TN"/>
              </w:rPr>
              <w:pPrChange w:id="8915" w:author="Houyem Rais" w:date="2024-02-22T15:17:00Z">
                <w:pPr/>
              </w:pPrChange>
            </w:pPr>
            <w:del w:id="8916" w:author="Houyem Rais" w:date="2024-02-22T15:17:00Z">
              <w:r w:rsidRPr="0075512F" w:rsidDel="000A3E8D">
                <w:rPr>
                  <w:b/>
                  <w:bCs/>
                  <w:lang w:bidi="ar-TN"/>
                </w:rPr>
                <w:delText>100%</w:delText>
              </w:r>
            </w:del>
          </w:p>
        </w:tc>
      </w:tr>
    </w:tbl>
    <w:p w14:paraId="7050A4F8" w14:textId="3AE9B957" w:rsidR="00693F21" w:rsidRPr="0075512F" w:rsidDel="000A3E8D" w:rsidRDefault="00693F21" w:rsidP="000A3E8D">
      <w:pPr>
        <w:rPr>
          <w:del w:id="8917" w:author="Houyem Rais" w:date="2024-02-22T15:17:00Z"/>
          <w:rFonts w:eastAsia="Calibri"/>
        </w:rPr>
        <w:pPrChange w:id="8918" w:author="Houyem Rais" w:date="2024-02-22T15:17:00Z">
          <w:pPr/>
        </w:pPrChange>
      </w:pPr>
    </w:p>
    <w:p w14:paraId="33948553" w14:textId="1F8B6A65" w:rsidR="009A26EA" w:rsidRPr="0075512F" w:rsidDel="000A3E8D" w:rsidRDefault="000B6FDD" w:rsidP="000A3E8D">
      <w:pPr>
        <w:rPr>
          <w:del w:id="8919" w:author="Houyem Rais" w:date="2024-02-22T15:17:00Z"/>
          <w:rFonts w:eastAsia="Calibri"/>
        </w:rPr>
        <w:pPrChange w:id="8920" w:author="Houyem Rais" w:date="2024-02-22T15:17:00Z">
          <w:pPr/>
        </w:pPrChange>
      </w:pPr>
      <w:del w:id="8921" w:author="Houyem Rais" w:date="2024-02-22T15:17:00Z">
        <w:r w:rsidRPr="0075512F" w:rsidDel="000A3E8D">
          <w:rPr>
            <w:rFonts w:eastAsia="Calibri"/>
            <w:noProof/>
          </w:rPr>
          <w:drawing>
            <wp:inline distT="0" distB="0" distL="0" distR="0" wp14:anchorId="45590A77" wp14:editId="5FBBCC18">
              <wp:extent cx="5734050" cy="1928495"/>
              <wp:effectExtent l="0" t="0" r="0" b="0"/>
              <wp:docPr id="1310422480" name="Picture 131042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1928495"/>
                      </a:xfrm>
                      <a:prstGeom prst="rect">
                        <a:avLst/>
                      </a:prstGeom>
                      <a:noFill/>
                      <a:ln>
                        <a:noFill/>
                      </a:ln>
                    </pic:spPr>
                  </pic:pic>
                </a:graphicData>
              </a:graphic>
            </wp:inline>
          </w:drawing>
        </w:r>
      </w:del>
    </w:p>
    <w:p w14:paraId="04AD66B8" w14:textId="1C4721A3" w:rsidR="009A26EA" w:rsidRPr="0075512F" w:rsidDel="000A3E8D" w:rsidRDefault="009A26EA" w:rsidP="000A3E8D">
      <w:pPr>
        <w:rPr>
          <w:del w:id="8922" w:author="Houyem Rais" w:date="2024-02-22T15:17:00Z"/>
        </w:rPr>
        <w:pPrChange w:id="8923" w:author="Houyem Rais" w:date="2024-02-22T15:17:00Z">
          <w:pPr>
            <w:pStyle w:val="Caption"/>
            <w:jc w:val="center"/>
          </w:pPr>
        </w:pPrChange>
      </w:pPr>
      <w:bookmarkStart w:id="8924" w:name="_Toc142174833"/>
      <w:del w:id="8925"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23</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2 – Contrat de Partenariat (Partenaire privé) – Variante B - 2 tabliers</w:delText>
        </w:r>
        <w:bookmarkEnd w:id="8924"/>
      </w:del>
    </w:p>
    <w:p w14:paraId="78135066" w14:textId="444060F9" w:rsidR="00E21267" w:rsidRPr="0075512F" w:rsidDel="000A3E8D" w:rsidRDefault="00E21267" w:rsidP="000A3E8D">
      <w:pPr>
        <w:rPr>
          <w:del w:id="8926" w:author="Houyem Rais" w:date="2024-02-22T15:17:00Z"/>
          <w:rFonts w:eastAsia="Calibri"/>
          <w:b/>
          <w:bCs/>
          <w:u w:val="single"/>
        </w:rPr>
        <w:pPrChange w:id="8927" w:author="Houyem Rais" w:date="2024-02-22T15:17:00Z">
          <w:pPr/>
        </w:pPrChange>
      </w:pPr>
      <w:del w:id="8928" w:author="Houyem Rais" w:date="2024-02-22T15:17:00Z">
        <w:r w:rsidRPr="0075512F" w:rsidDel="000A3E8D">
          <w:rPr>
            <w:rFonts w:eastAsia="Calibri"/>
            <w:b/>
            <w:bCs/>
            <w:u w:val="single"/>
          </w:rPr>
          <w:delText xml:space="preserve">En prenant compte d’un taux d’actualisation quinquennal des Loyers égal à 5% et un taux d’inflation égal à 9%, le Loyer total dû à la première année de mise en service du Projet (2030) permettant d’avoir un Taux de Rentabilité des Fonds Propres supérieur à 15% est estimé à </w:delText>
        </w:r>
        <w:r w:rsidR="0024087A" w:rsidRPr="0075512F" w:rsidDel="000A3E8D">
          <w:rPr>
            <w:rFonts w:eastAsia="Calibri"/>
            <w:b/>
            <w:bCs/>
            <w:u w:val="single"/>
          </w:rPr>
          <w:delText>235,2</w:delText>
        </w:r>
        <w:r w:rsidRPr="0075512F" w:rsidDel="000A3E8D">
          <w:rPr>
            <w:rFonts w:eastAsia="Calibri"/>
            <w:b/>
            <w:bCs/>
            <w:u w:val="single"/>
          </w:rPr>
          <w:delText xml:space="preserve"> millions DT.   </w:delText>
        </w:r>
      </w:del>
    </w:p>
    <w:p w14:paraId="180050A5" w14:textId="25657EAE" w:rsidR="00E21267" w:rsidRPr="0075512F" w:rsidDel="000A3E8D" w:rsidRDefault="00E21267" w:rsidP="000A3E8D">
      <w:pPr>
        <w:rPr>
          <w:del w:id="8929" w:author="Houyem Rais" w:date="2024-02-22T15:17:00Z"/>
          <w:rFonts w:eastAsia="Calibri"/>
        </w:rPr>
        <w:pPrChange w:id="8930" w:author="Houyem Rais" w:date="2024-02-22T15:17:00Z">
          <w:pPr/>
        </w:pPrChange>
      </w:pPr>
      <w:del w:id="8931" w:author="Houyem Rais" w:date="2024-02-22T15:17:00Z">
        <w:r w:rsidRPr="0075512F" w:rsidDel="000A3E8D">
          <w:rPr>
            <w:rFonts w:eastAsia="Calibri"/>
          </w:rPr>
          <w:delText xml:space="preserve">Pour le secteur Public, la courbe des revenus correspond aux recettes générées par le projet, i.e. les recettes des péages et les revenus annexes de l’exploitation du viaduc. Dans le cas de cette option, le partenaire public perçoit ces recettes. </w:delText>
        </w:r>
        <w:r w:rsidR="007633C8" w:rsidRPr="0075512F" w:rsidDel="000A3E8D">
          <w:rPr>
            <w:rFonts w:eastAsia="Calibri"/>
          </w:rPr>
          <w:delText>La partie Contractante perçoit également les impôts payés par la Société de Projet</w:delText>
        </w:r>
        <w:r w:rsidR="00DC2545" w:rsidRPr="0075512F" w:rsidDel="000A3E8D">
          <w:rPr>
            <w:rFonts w:eastAsia="Calibri"/>
          </w:rPr>
          <w:delText>.</w:delText>
        </w:r>
      </w:del>
    </w:p>
    <w:p w14:paraId="67D1533D" w14:textId="0AAC9BB1" w:rsidR="00AA0C79" w:rsidRPr="0075512F" w:rsidDel="000A3E8D" w:rsidRDefault="00EB057E" w:rsidP="000A3E8D">
      <w:pPr>
        <w:rPr>
          <w:del w:id="8932" w:author="Houyem Rais" w:date="2024-02-22T15:17:00Z"/>
          <w:rFonts w:eastAsia="Calibri"/>
        </w:rPr>
        <w:pPrChange w:id="8933" w:author="Houyem Rais" w:date="2024-02-22T15:17:00Z">
          <w:pPr/>
        </w:pPrChange>
      </w:pPr>
      <w:del w:id="8934" w:author="Houyem Rais" w:date="2024-02-22T15:17:00Z">
        <w:r w:rsidRPr="0075512F" w:rsidDel="000A3E8D">
          <w:rPr>
            <w:rFonts w:eastAsia="Calibri"/>
            <w:noProof/>
          </w:rPr>
          <w:drawing>
            <wp:inline distT="0" distB="0" distL="0" distR="0" wp14:anchorId="3972FBC6" wp14:editId="3A841CAA">
              <wp:extent cx="5734050" cy="1983740"/>
              <wp:effectExtent l="0" t="0" r="0" b="0"/>
              <wp:docPr id="70765323" name="Picture 7076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983740"/>
                      </a:xfrm>
                      <a:prstGeom prst="rect">
                        <a:avLst/>
                      </a:prstGeom>
                      <a:noFill/>
                      <a:ln>
                        <a:noFill/>
                      </a:ln>
                    </pic:spPr>
                  </pic:pic>
                </a:graphicData>
              </a:graphic>
            </wp:inline>
          </w:drawing>
        </w:r>
      </w:del>
    </w:p>
    <w:p w14:paraId="5A768426" w14:textId="30814004" w:rsidR="00AA0C79" w:rsidDel="000A3E8D" w:rsidRDefault="00AA0C79" w:rsidP="000A3E8D">
      <w:pPr>
        <w:rPr>
          <w:del w:id="8935" w:author="Houyem Rais" w:date="2024-02-22T15:17:00Z"/>
        </w:rPr>
        <w:pPrChange w:id="8936" w:author="Houyem Rais" w:date="2024-02-22T15:17:00Z">
          <w:pPr>
            <w:pStyle w:val="Caption"/>
            <w:jc w:val="center"/>
          </w:pPr>
        </w:pPrChange>
      </w:pPr>
      <w:bookmarkStart w:id="8937" w:name="_Toc142174834"/>
      <w:del w:id="8938"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24</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2 – Contrat de Partenariat (Partenaire Public) – Variante B - 2 tabliers</w:delText>
        </w:r>
        <w:bookmarkEnd w:id="8937"/>
      </w:del>
    </w:p>
    <w:p w14:paraId="1B5F3F86" w14:textId="69819398" w:rsidR="004731EC" w:rsidDel="000A3E8D" w:rsidRDefault="004731EC" w:rsidP="000A3E8D">
      <w:pPr>
        <w:rPr>
          <w:del w:id="8939" w:author="Houyem Rais" w:date="2024-02-22T15:17:00Z"/>
        </w:rPr>
        <w:pPrChange w:id="8940" w:author="Houyem Rais" w:date="2024-02-22T15:17:00Z">
          <w:pPr/>
        </w:pPrChange>
      </w:pPr>
    </w:p>
    <w:p w14:paraId="0AA974ED" w14:textId="1180CE4C" w:rsidR="003342B5" w:rsidRPr="0075512F" w:rsidDel="000A3E8D" w:rsidRDefault="003342B5" w:rsidP="000A3E8D">
      <w:pPr>
        <w:rPr>
          <w:del w:id="8941" w:author="Houyem Rais" w:date="2024-02-22T15:17:00Z"/>
        </w:rPr>
        <w:pPrChange w:id="8942" w:author="Houyem Rais" w:date="2024-02-22T15:17:00Z">
          <w:pPr>
            <w:pStyle w:val="Titre4"/>
          </w:pPr>
        </w:pPrChange>
      </w:pPr>
      <w:bookmarkStart w:id="8943" w:name="_Toc142174739"/>
      <w:del w:id="8944" w:author="Houyem Rais" w:date="2024-02-22T15:17:00Z">
        <w:r w:rsidRPr="0075512F" w:rsidDel="000A3E8D">
          <w:delText xml:space="preserve">Option 3 : </w:delText>
        </w:r>
        <w:r w:rsidR="007B4C9B" w:rsidRPr="0075512F" w:rsidDel="000A3E8D">
          <w:delText>EPC+F + Contrat d’E&amp;M</w:delText>
        </w:r>
        <w:bookmarkEnd w:id="8943"/>
      </w:del>
    </w:p>
    <w:p w14:paraId="7FB92106" w14:textId="111E57E3" w:rsidR="007B4C9B" w:rsidRPr="0075512F" w:rsidDel="000A3E8D" w:rsidRDefault="007B4C9B" w:rsidP="000A3E8D">
      <w:pPr>
        <w:rPr>
          <w:del w:id="8945" w:author="Houyem Rais" w:date="2024-02-22T15:17:00Z"/>
          <w:rFonts w:eastAsia="Calibri"/>
        </w:rPr>
        <w:pPrChange w:id="8946" w:author="Houyem Rais" w:date="2024-02-22T15:17:00Z">
          <w:pPr/>
        </w:pPrChange>
      </w:pPr>
      <w:del w:id="8947" w:author="Houyem Rais" w:date="2024-02-22T15:17:00Z">
        <w:r w:rsidRPr="0075512F" w:rsidDel="000A3E8D">
          <w:rPr>
            <w:rFonts w:eastAsia="Calibri"/>
          </w:rPr>
          <w:delText>Selon cette option, le partenaire public finance la totalité du coût de construction moyennant un financement concessionnel et exploite le projet pour son propre compte.</w:delText>
        </w:r>
      </w:del>
    </w:p>
    <w:p w14:paraId="7439F97A" w14:textId="02BF4192" w:rsidR="00795002" w:rsidRPr="0075512F" w:rsidDel="000A3E8D" w:rsidRDefault="00795002" w:rsidP="000A3E8D">
      <w:pPr>
        <w:rPr>
          <w:del w:id="8948" w:author="Houyem Rais" w:date="2024-02-22T15:17:00Z"/>
        </w:rPr>
        <w:pPrChange w:id="8949" w:author="Houyem Rais" w:date="2024-02-22T15:17:00Z">
          <w:pPr>
            <w:pStyle w:val="Caption"/>
          </w:pPr>
        </w:pPrChange>
      </w:pPr>
      <w:bookmarkStart w:id="8950" w:name="_Toc144481104"/>
      <w:del w:id="8951"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36</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3 – EPC+F + Contrat d’E&amp;M (Partenaire public) – Variante B - 2 tabliers</w:delText>
        </w:r>
        <w:bookmarkEnd w:id="8950"/>
      </w:del>
    </w:p>
    <w:tbl>
      <w:tblPr>
        <w:tblW w:w="9519" w:type="dxa"/>
        <w:tblLook w:val="04A0" w:firstRow="1" w:lastRow="0" w:firstColumn="1" w:lastColumn="0" w:noHBand="0" w:noVBand="1"/>
      </w:tblPr>
      <w:tblGrid>
        <w:gridCol w:w="3397"/>
        <w:gridCol w:w="1061"/>
        <w:gridCol w:w="1275"/>
        <w:gridCol w:w="7"/>
        <w:gridCol w:w="1800"/>
        <w:gridCol w:w="1008"/>
        <w:gridCol w:w="964"/>
        <w:gridCol w:w="7"/>
      </w:tblGrid>
      <w:tr w:rsidR="007B4C9B" w:rsidRPr="0075512F" w:rsidDel="000A3E8D" w14:paraId="59809180" w14:textId="7A36932E" w:rsidTr="003F4AC5">
        <w:trPr>
          <w:trHeight w:val="397"/>
          <w:del w:id="8952" w:author="Houyem Rais" w:date="2024-02-22T15:17:00Z"/>
        </w:trPr>
        <w:tc>
          <w:tcPr>
            <w:tcW w:w="574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34F07E" w14:textId="71BB8A09" w:rsidR="007B4C9B" w:rsidRPr="0075512F" w:rsidDel="000A3E8D" w:rsidRDefault="007B4C9B" w:rsidP="000A3E8D">
            <w:pPr>
              <w:rPr>
                <w:del w:id="8953" w:author="Houyem Rais" w:date="2024-02-22T15:17:00Z"/>
                <w:rFonts w:cstheme="minorHAnsi"/>
                <w:b/>
                <w:bCs/>
                <w:lang w:eastAsia="en-GB"/>
              </w:rPr>
              <w:pPrChange w:id="8954" w:author="Houyem Rais" w:date="2024-02-22T15:17:00Z">
                <w:pPr>
                  <w:spacing w:after="0"/>
                  <w:jc w:val="left"/>
                </w:pPr>
              </w:pPrChange>
            </w:pPr>
            <w:del w:id="8955" w:author="Houyem Rais" w:date="2024-02-22T15:17:00Z">
              <w:r w:rsidRPr="0075512F" w:rsidDel="000A3E8D">
                <w:rPr>
                  <w:rFonts w:cstheme="minorHAnsi"/>
                  <w:b/>
                  <w:bCs/>
                  <w:lang w:eastAsia="en-GB"/>
                </w:rPr>
                <w:delText>Emplois (en MDT)</w:delText>
              </w:r>
            </w:del>
          </w:p>
        </w:tc>
        <w:tc>
          <w:tcPr>
            <w:tcW w:w="3779" w:type="dxa"/>
            <w:gridSpan w:val="4"/>
            <w:tcBorders>
              <w:top w:val="single" w:sz="4" w:space="0" w:color="auto"/>
              <w:left w:val="nil"/>
              <w:bottom w:val="single" w:sz="4" w:space="0" w:color="auto"/>
              <w:right w:val="single" w:sz="4" w:space="0" w:color="auto"/>
            </w:tcBorders>
            <w:shd w:val="clear" w:color="000000" w:fill="D9D9D9"/>
            <w:noWrap/>
            <w:vAlign w:val="center"/>
            <w:hideMark/>
          </w:tcPr>
          <w:p w14:paraId="15FB01CB" w14:textId="46E92B7F" w:rsidR="007B4C9B" w:rsidRPr="0075512F" w:rsidDel="000A3E8D" w:rsidRDefault="007B4C9B" w:rsidP="000A3E8D">
            <w:pPr>
              <w:rPr>
                <w:del w:id="8956" w:author="Houyem Rais" w:date="2024-02-22T15:17:00Z"/>
                <w:rFonts w:cstheme="minorHAnsi"/>
                <w:b/>
                <w:bCs/>
                <w:lang w:eastAsia="en-GB"/>
              </w:rPr>
              <w:pPrChange w:id="8957" w:author="Houyem Rais" w:date="2024-02-22T15:17:00Z">
                <w:pPr>
                  <w:spacing w:after="0"/>
                  <w:jc w:val="left"/>
                </w:pPr>
              </w:pPrChange>
            </w:pPr>
            <w:del w:id="8958" w:author="Houyem Rais" w:date="2024-02-22T15:17:00Z">
              <w:r w:rsidRPr="0075512F" w:rsidDel="000A3E8D">
                <w:rPr>
                  <w:rFonts w:cstheme="minorHAnsi"/>
                  <w:b/>
                  <w:bCs/>
                  <w:lang w:eastAsia="en-GB"/>
                </w:rPr>
                <w:delText>Ressources (en MDT)</w:delText>
              </w:r>
            </w:del>
          </w:p>
        </w:tc>
      </w:tr>
      <w:tr w:rsidR="00DC6292" w:rsidRPr="0075512F" w:rsidDel="000A3E8D" w14:paraId="5AB3CB3E" w14:textId="69C6D705" w:rsidTr="003F4AC5">
        <w:trPr>
          <w:gridAfter w:val="1"/>
          <w:wAfter w:w="7" w:type="dxa"/>
          <w:trHeight w:val="138"/>
          <w:del w:id="8959" w:author="Houyem Rais" w:date="2024-02-22T15:17:00Z"/>
        </w:trPr>
        <w:tc>
          <w:tcPr>
            <w:tcW w:w="3397" w:type="dxa"/>
            <w:tcBorders>
              <w:top w:val="nil"/>
              <w:left w:val="single" w:sz="4" w:space="0" w:color="auto"/>
              <w:bottom w:val="single" w:sz="4" w:space="0" w:color="auto"/>
              <w:right w:val="single" w:sz="4" w:space="0" w:color="auto"/>
            </w:tcBorders>
            <w:shd w:val="clear" w:color="auto" w:fill="auto"/>
            <w:noWrap/>
            <w:vAlign w:val="bottom"/>
          </w:tcPr>
          <w:p w14:paraId="345AC3A7" w14:textId="5134E6AB" w:rsidR="00DC6292" w:rsidRPr="0075512F" w:rsidDel="000A3E8D" w:rsidRDefault="00DC6292" w:rsidP="000A3E8D">
            <w:pPr>
              <w:rPr>
                <w:del w:id="8960" w:author="Houyem Rais" w:date="2024-02-22T15:17:00Z"/>
                <w:rFonts w:cstheme="minorHAnsi"/>
                <w:lang w:eastAsia="en-GB"/>
              </w:rPr>
              <w:pPrChange w:id="8961" w:author="Houyem Rais" w:date="2024-02-22T15:17:00Z">
                <w:pPr>
                  <w:spacing w:after="0"/>
                  <w:jc w:val="left"/>
                </w:pPr>
              </w:pPrChange>
            </w:pPr>
            <w:del w:id="8962" w:author="Houyem Rais" w:date="2024-02-22T15:17:00Z">
              <w:r w:rsidRPr="0075512F" w:rsidDel="000A3E8D">
                <w:rPr>
                  <w:rFonts w:cstheme="minorHAnsi"/>
                  <w:lang w:eastAsia="en-GB"/>
                </w:rPr>
                <w:delText>Coût de construction</w:delText>
              </w:r>
            </w:del>
          </w:p>
        </w:tc>
        <w:tc>
          <w:tcPr>
            <w:tcW w:w="1061" w:type="dxa"/>
            <w:tcBorders>
              <w:top w:val="nil"/>
              <w:left w:val="nil"/>
              <w:bottom w:val="single" w:sz="4" w:space="0" w:color="auto"/>
              <w:right w:val="single" w:sz="4" w:space="0" w:color="auto"/>
            </w:tcBorders>
            <w:shd w:val="clear" w:color="auto" w:fill="auto"/>
            <w:noWrap/>
          </w:tcPr>
          <w:p w14:paraId="1910A394" w14:textId="19EB095C" w:rsidR="00DC6292" w:rsidRPr="0075512F" w:rsidDel="000A3E8D" w:rsidRDefault="00DC6292" w:rsidP="000A3E8D">
            <w:pPr>
              <w:rPr>
                <w:del w:id="8963" w:author="Houyem Rais" w:date="2024-02-22T15:17:00Z"/>
                <w:rFonts w:cstheme="minorHAnsi"/>
                <w:lang w:eastAsia="en-GB"/>
              </w:rPr>
              <w:pPrChange w:id="8964" w:author="Houyem Rais" w:date="2024-02-22T15:17:00Z">
                <w:pPr>
                  <w:spacing w:after="0"/>
                  <w:jc w:val="center"/>
                </w:pPr>
              </w:pPrChange>
            </w:pPr>
            <w:del w:id="8965" w:author="Houyem Rais" w:date="2024-02-22T15:17:00Z">
              <w:r w:rsidRPr="0075512F" w:rsidDel="000A3E8D">
                <w:delText>1 051</w:delText>
              </w:r>
            </w:del>
          </w:p>
        </w:tc>
        <w:tc>
          <w:tcPr>
            <w:tcW w:w="1275" w:type="dxa"/>
            <w:tcBorders>
              <w:top w:val="nil"/>
              <w:left w:val="nil"/>
              <w:bottom w:val="single" w:sz="4" w:space="0" w:color="auto"/>
              <w:right w:val="single" w:sz="4" w:space="0" w:color="auto"/>
            </w:tcBorders>
            <w:shd w:val="clear" w:color="auto" w:fill="auto"/>
            <w:noWrap/>
          </w:tcPr>
          <w:p w14:paraId="2E602A4D" w14:textId="7928DD6E" w:rsidR="00DC6292" w:rsidRPr="0075512F" w:rsidDel="000A3E8D" w:rsidRDefault="00DC6292" w:rsidP="000A3E8D">
            <w:pPr>
              <w:rPr>
                <w:del w:id="8966" w:author="Houyem Rais" w:date="2024-02-22T15:17:00Z"/>
                <w:rFonts w:cstheme="minorHAnsi"/>
                <w:lang w:eastAsia="en-GB"/>
              </w:rPr>
              <w:pPrChange w:id="8967" w:author="Houyem Rais" w:date="2024-02-22T15:17:00Z">
                <w:pPr>
                  <w:spacing w:after="0"/>
                  <w:jc w:val="center"/>
                </w:pPr>
              </w:pPrChange>
            </w:pPr>
            <w:del w:id="8968" w:author="Houyem Rais" w:date="2024-02-22T15:17:00Z">
              <w:r w:rsidRPr="0075512F" w:rsidDel="000A3E8D">
                <w:delText>94,0%</w:delText>
              </w:r>
            </w:del>
          </w:p>
        </w:tc>
        <w:tc>
          <w:tcPr>
            <w:tcW w:w="1807" w:type="dxa"/>
            <w:gridSpan w:val="2"/>
            <w:tcBorders>
              <w:top w:val="nil"/>
              <w:left w:val="nil"/>
              <w:bottom w:val="single" w:sz="4" w:space="0" w:color="auto"/>
              <w:right w:val="single" w:sz="4" w:space="0" w:color="auto"/>
            </w:tcBorders>
            <w:shd w:val="clear" w:color="auto" w:fill="auto"/>
            <w:noWrap/>
          </w:tcPr>
          <w:p w14:paraId="3A439507" w14:textId="029E02F6" w:rsidR="00DC6292" w:rsidRPr="0075512F" w:rsidDel="000A3E8D" w:rsidRDefault="00DC6292" w:rsidP="000A3E8D">
            <w:pPr>
              <w:rPr>
                <w:del w:id="8969" w:author="Houyem Rais" w:date="2024-02-22T15:17:00Z"/>
                <w:rFonts w:cstheme="minorHAnsi"/>
                <w:lang w:eastAsia="en-GB"/>
              </w:rPr>
              <w:pPrChange w:id="8970" w:author="Houyem Rais" w:date="2024-02-22T15:17:00Z">
                <w:pPr>
                  <w:spacing w:after="0"/>
                  <w:jc w:val="left"/>
                </w:pPr>
              </w:pPrChange>
            </w:pPr>
            <w:del w:id="8971" w:author="Houyem Rais" w:date="2024-02-22T15:17:00Z">
              <w:r w:rsidRPr="0075512F" w:rsidDel="000A3E8D">
                <w:rPr>
                  <w:rFonts w:cstheme="minorHAnsi"/>
                </w:rPr>
                <w:delText>Dette</w:delText>
              </w:r>
            </w:del>
          </w:p>
        </w:tc>
        <w:tc>
          <w:tcPr>
            <w:tcW w:w="1008" w:type="dxa"/>
            <w:tcBorders>
              <w:top w:val="nil"/>
              <w:left w:val="nil"/>
              <w:bottom w:val="single" w:sz="4" w:space="0" w:color="auto"/>
              <w:right w:val="single" w:sz="4" w:space="0" w:color="auto"/>
            </w:tcBorders>
            <w:shd w:val="clear" w:color="auto" w:fill="auto"/>
            <w:noWrap/>
          </w:tcPr>
          <w:p w14:paraId="4DB90B34" w14:textId="08A28E78" w:rsidR="00DC6292" w:rsidRPr="0075512F" w:rsidDel="000A3E8D" w:rsidRDefault="00DC6292" w:rsidP="000A3E8D">
            <w:pPr>
              <w:rPr>
                <w:del w:id="8972" w:author="Houyem Rais" w:date="2024-02-22T15:17:00Z"/>
                <w:rFonts w:cstheme="minorHAnsi"/>
                <w:lang w:eastAsia="en-GB"/>
              </w:rPr>
              <w:pPrChange w:id="8973" w:author="Houyem Rais" w:date="2024-02-22T15:17:00Z">
                <w:pPr>
                  <w:spacing w:after="0"/>
                  <w:jc w:val="center"/>
                </w:pPr>
              </w:pPrChange>
            </w:pPr>
            <w:del w:id="8974" w:author="Houyem Rais" w:date="2024-02-22T15:17:00Z">
              <w:r w:rsidRPr="0075512F" w:rsidDel="000A3E8D">
                <w:delText>1 101</w:delText>
              </w:r>
            </w:del>
          </w:p>
        </w:tc>
        <w:tc>
          <w:tcPr>
            <w:tcW w:w="964" w:type="dxa"/>
            <w:tcBorders>
              <w:top w:val="nil"/>
              <w:left w:val="nil"/>
              <w:bottom w:val="single" w:sz="4" w:space="0" w:color="auto"/>
              <w:right w:val="single" w:sz="4" w:space="0" w:color="auto"/>
            </w:tcBorders>
            <w:shd w:val="clear" w:color="auto" w:fill="auto"/>
            <w:noWrap/>
          </w:tcPr>
          <w:p w14:paraId="4EEFA5AD" w14:textId="404D1FB9" w:rsidR="00DC6292" w:rsidRPr="0075512F" w:rsidDel="000A3E8D" w:rsidRDefault="00DC6292" w:rsidP="000A3E8D">
            <w:pPr>
              <w:rPr>
                <w:del w:id="8975" w:author="Houyem Rais" w:date="2024-02-22T15:17:00Z"/>
                <w:rFonts w:cstheme="minorHAnsi"/>
                <w:lang w:eastAsia="en-GB"/>
              </w:rPr>
              <w:pPrChange w:id="8976" w:author="Houyem Rais" w:date="2024-02-22T15:17:00Z">
                <w:pPr>
                  <w:spacing w:after="0"/>
                  <w:jc w:val="center"/>
                </w:pPr>
              </w:pPrChange>
            </w:pPr>
            <w:del w:id="8977" w:author="Houyem Rais" w:date="2024-02-22T15:17:00Z">
              <w:r w:rsidRPr="0075512F" w:rsidDel="000A3E8D">
                <w:delText>98,5%</w:delText>
              </w:r>
            </w:del>
          </w:p>
        </w:tc>
      </w:tr>
      <w:tr w:rsidR="00DC6292" w:rsidRPr="0075512F" w:rsidDel="000A3E8D" w14:paraId="4F58DBC6" w14:textId="015A38D3" w:rsidTr="003F4AC5">
        <w:trPr>
          <w:gridAfter w:val="1"/>
          <w:wAfter w:w="7" w:type="dxa"/>
          <w:trHeight w:val="53"/>
          <w:del w:id="8978" w:author="Houyem Rais" w:date="2024-02-22T15:17:00Z"/>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3E88EADB" w14:textId="650CDC78" w:rsidR="00DC6292" w:rsidRPr="0075512F" w:rsidDel="000A3E8D" w:rsidRDefault="00DC6292" w:rsidP="000A3E8D">
            <w:pPr>
              <w:rPr>
                <w:del w:id="8979" w:author="Houyem Rais" w:date="2024-02-22T15:17:00Z"/>
                <w:rFonts w:cstheme="minorHAnsi"/>
                <w:lang w:eastAsia="en-GB"/>
              </w:rPr>
              <w:pPrChange w:id="8980" w:author="Houyem Rais" w:date="2024-02-22T15:17:00Z">
                <w:pPr>
                  <w:spacing w:after="0"/>
                  <w:jc w:val="left"/>
                </w:pPr>
              </w:pPrChange>
            </w:pPr>
            <w:del w:id="8981" w:author="Houyem Rais" w:date="2024-02-22T15:17:00Z">
              <w:r w:rsidRPr="0075512F" w:rsidDel="000A3E8D">
                <w:rPr>
                  <w:rFonts w:cstheme="minorHAnsi"/>
                </w:rPr>
                <w:delText>Intérêts intercalaires</w:delText>
              </w:r>
            </w:del>
          </w:p>
        </w:tc>
        <w:tc>
          <w:tcPr>
            <w:tcW w:w="1061" w:type="dxa"/>
            <w:tcBorders>
              <w:top w:val="nil"/>
              <w:left w:val="nil"/>
              <w:bottom w:val="single" w:sz="4" w:space="0" w:color="auto"/>
              <w:right w:val="single" w:sz="4" w:space="0" w:color="auto"/>
            </w:tcBorders>
            <w:shd w:val="clear" w:color="auto" w:fill="auto"/>
            <w:noWrap/>
          </w:tcPr>
          <w:p w14:paraId="25A6AB87" w14:textId="04FA53E7" w:rsidR="00DC6292" w:rsidRPr="0075512F" w:rsidDel="000A3E8D" w:rsidRDefault="00DC6292" w:rsidP="000A3E8D">
            <w:pPr>
              <w:rPr>
                <w:del w:id="8982" w:author="Houyem Rais" w:date="2024-02-22T15:17:00Z"/>
                <w:rFonts w:cstheme="minorHAnsi"/>
                <w:lang w:eastAsia="en-GB"/>
              </w:rPr>
              <w:pPrChange w:id="8983" w:author="Houyem Rais" w:date="2024-02-22T15:17:00Z">
                <w:pPr>
                  <w:spacing w:after="0"/>
                  <w:jc w:val="center"/>
                </w:pPr>
              </w:pPrChange>
            </w:pPr>
            <w:del w:id="8984" w:author="Houyem Rais" w:date="2024-02-22T15:17:00Z">
              <w:r w:rsidRPr="0075512F" w:rsidDel="000A3E8D">
                <w:delText>50</w:delText>
              </w:r>
            </w:del>
          </w:p>
        </w:tc>
        <w:tc>
          <w:tcPr>
            <w:tcW w:w="1275" w:type="dxa"/>
            <w:tcBorders>
              <w:top w:val="nil"/>
              <w:left w:val="nil"/>
              <w:bottom w:val="single" w:sz="4" w:space="0" w:color="auto"/>
              <w:right w:val="single" w:sz="4" w:space="0" w:color="auto"/>
            </w:tcBorders>
            <w:shd w:val="clear" w:color="auto" w:fill="auto"/>
            <w:noWrap/>
          </w:tcPr>
          <w:p w14:paraId="060F16F7" w14:textId="25193864" w:rsidR="00DC6292" w:rsidRPr="0075512F" w:rsidDel="000A3E8D" w:rsidRDefault="00DC6292" w:rsidP="000A3E8D">
            <w:pPr>
              <w:rPr>
                <w:del w:id="8985" w:author="Houyem Rais" w:date="2024-02-22T15:17:00Z"/>
                <w:rFonts w:cstheme="minorHAnsi"/>
                <w:lang w:eastAsia="en-GB"/>
              </w:rPr>
              <w:pPrChange w:id="8986" w:author="Houyem Rais" w:date="2024-02-22T15:17:00Z">
                <w:pPr>
                  <w:spacing w:after="0"/>
                  <w:jc w:val="center"/>
                </w:pPr>
              </w:pPrChange>
            </w:pPr>
            <w:del w:id="8987" w:author="Houyem Rais" w:date="2024-02-22T15:17:00Z">
              <w:r w:rsidRPr="0075512F" w:rsidDel="000A3E8D">
                <w:delText>4,5%</w:delText>
              </w:r>
            </w:del>
          </w:p>
        </w:tc>
        <w:tc>
          <w:tcPr>
            <w:tcW w:w="1807" w:type="dxa"/>
            <w:gridSpan w:val="2"/>
            <w:tcBorders>
              <w:top w:val="nil"/>
              <w:left w:val="nil"/>
              <w:bottom w:val="single" w:sz="4" w:space="0" w:color="auto"/>
              <w:right w:val="single" w:sz="4" w:space="0" w:color="auto"/>
            </w:tcBorders>
            <w:shd w:val="clear" w:color="auto" w:fill="auto"/>
            <w:noWrap/>
          </w:tcPr>
          <w:p w14:paraId="0BF0A8B2" w14:textId="1CF95AB8" w:rsidR="00DC6292" w:rsidRPr="0075512F" w:rsidDel="000A3E8D" w:rsidRDefault="00DC6292" w:rsidP="000A3E8D">
            <w:pPr>
              <w:rPr>
                <w:del w:id="8988" w:author="Houyem Rais" w:date="2024-02-22T15:17:00Z"/>
                <w:rFonts w:cstheme="minorHAnsi"/>
                <w:lang w:eastAsia="en-GB"/>
              </w:rPr>
              <w:pPrChange w:id="8989" w:author="Houyem Rais" w:date="2024-02-22T15:17:00Z">
                <w:pPr>
                  <w:spacing w:after="0"/>
                  <w:jc w:val="left"/>
                </w:pPr>
              </w:pPrChange>
            </w:pPr>
            <w:del w:id="8990" w:author="Houyem Rais" w:date="2024-02-22T15:17:00Z">
              <w:r w:rsidRPr="0075512F" w:rsidDel="000A3E8D">
                <w:rPr>
                  <w:rFonts w:cstheme="minorHAnsi"/>
                  <w:lang w:eastAsia="en-GB"/>
                </w:rPr>
                <w:delText>Budget de l’Etat</w:delText>
              </w:r>
            </w:del>
          </w:p>
        </w:tc>
        <w:tc>
          <w:tcPr>
            <w:tcW w:w="1008" w:type="dxa"/>
            <w:tcBorders>
              <w:top w:val="nil"/>
              <w:left w:val="nil"/>
              <w:bottom w:val="single" w:sz="4" w:space="0" w:color="auto"/>
              <w:right w:val="single" w:sz="4" w:space="0" w:color="auto"/>
            </w:tcBorders>
            <w:shd w:val="clear" w:color="auto" w:fill="auto"/>
            <w:noWrap/>
          </w:tcPr>
          <w:p w14:paraId="2A847986" w14:textId="71524835" w:rsidR="00DC6292" w:rsidRPr="0075512F" w:rsidDel="000A3E8D" w:rsidRDefault="00DC6292" w:rsidP="000A3E8D">
            <w:pPr>
              <w:rPr>
                <w:del w:id="8991" w:author="Houyem Rais" w:date="2024-02-22T15:17:00Z"/>
                <w:rFonts w:cstheme="minorHAnsi"/>
                <w:lang w:eastAsia="en-GB"/>
              </w:rPr>
              <w:pPrChange w:id="8992" w:author="Houyem Rais" w:date="2024-02-22T15:17:00Z">
                <w:pPr>
                  <w:spacing w:after="0"/>
                  <w:jc w:val="center"/>
                </w:pPr>
              </w:pPrChange>
            </w:pPr>
            <w:del w:id="8993" w:author="Houyem Rais" w:date="2024-02-22T15:17:00Z">
              <w:r w:rsidRPr="0075512F" w:rsidDel="000A3E8D">
                <w:delText>17</w:delText>
              </w:r>
            </w:del>
          </w:p>
        </w:tc>
        <w:tc>
          <w:tcPr>
            <w:tcW w:w="964" w:type="dxa"/>
            <w:tcBorders>
              <w:top w:val="nil"/>
              <w:left w:val="nil"/>
              <w:bottom w:val="single" w:sz="4" w:space="0" w:color="auto"/>
              <w:right w:val="single" w:sz="4" w:space="0" w:color="auto"/>
            </w:tcBorders>
            <w:shd w:val="clear" w:color="auto" w:fill="auto"/>
            <w:noWrap/>
          </w:tcPr>
          <w:p w14:paraId="3736E0BF" w14:textId="7C3466D7" w:rsidR="00DC6292" w:rsidRPr="0075512F" w:rsidDel="000A3E8D" w:rsidRDefault="00DC6292" w:rsidP="000A3E8D">
            <w:pPr>
              <w:rPr>
                <w:del w:id="8994" w:author="Houyem Rais" w:date="2024-02-22T15:17:00Z"/>
                <w:rFonts w:cstheme="minorHAnsi"/>
                <w:lang w:eastAsia="en-GB"/>
              </w:rPr>
              <w:pPrChange w:id="8995" w:author="Houyem Rais" w:date="2024-02-22T15:17:00Z">
                <w:pPr>
                  <w:spacing w:after="0"/>
                  <w:jc w:val="center"/>
                </w:pPr>
              </w:pPrChange>
            </w:pPr>
            <w:del w:id="8996" w:author="Houyem Rais" w:date="2024-02-22T15:17:00Z">
              <w:r w:rsidRPr="0075512F" w:rsidDel="000A3E8D">
                <w:delText>1,5%</w:delText>
              </w:r>
            </w:del>
          </w:p>
        </w:tc>
      </w:tr>
      <w:tr w:rsidR="00DC6292" w:rsidRPr="0075512F" w:rsidDel="000A3E8D" w14:paraId="149E4671" w14:textId="6120980B" w:rsidTr="003F4AC5">
        <w:trPr>
          <w:gridAfter w:val="1"/>
          <w:wAfter w:w="7" w:type="dxa"/>
          <w:trHeight w:val="90"/>
          <w:del w:id="8997" w:author="Houyem Rais" w:date="2024-02-22T15:17:00Z"/>
        </w:trPr>
        <w:tc>
          <w:tcPr>
            <w:tcW w:w="3397" w:type="dxa"/>
            <w:tcBorders>
              <w:top w:val="nil"/>
              <w:left w:val="single" w:sz="4" w:space="0" w:color="auto"/>
              <w:bottom w:val="single" w:sz="4" w:space="0" w:color="auto"/>
              <w:right w:val="single" w:sz="4" w:space="0" w:color="auto"/>
            </w:tcBorders>
            <w:shd w:val="clear" w:color="auto" w:fill="auto"/>
            <w:noWrap/>
            <w:vAlign w:val="bottom"/>
          </w:tcPr>
          <w:p w14:paraId="1EF41359" w14:textId="020F7F75" w:rsidR="00DC6292" w:rsidRPr="0075512F" w:rsidDel="000A3E8D" w:rsidRDefault="00DC6292" w:rsidP="000A3E8D">
            <w:pPr>
              <w:rPr>
                <w:del w:id="8998" w:author="Houyem Rais" w:date="2024-02-22T15:17:00Z"/>
                <w:rFonts w:cstheme="minorHAnsi"/>
                <w:b/>
                <w:bCs/>
                <w:lang w:eastAsia="en-GB"/>
              </w:rPr>
              <w:pPrChange w:id="8999" w:author="Houyem Rais" w:date="2024-02-22T15:17:00Z">
                <w:pPr>
                  <w:spacing w:after="0" w:line="240" w:lineRule="auto"/>
                  <w:jc w:val="left"/>
                </w:pPr>
              </w:pPrChange>
            </w:pPr>
            <w:del w:id="9000" w:author="Houyem Rais" w:date="2024-02-22T15:17:00Z">
              <w:r w:rsidRPr="0075512F" w:rsidDel="000A3E8D">
                <w:rPr>
                  <w:rFonts w:cstheme="minorHAnsi"/>
                  <w:lang w:eastAsia="en-GB"/>
                </w:rPr>
                <w:delText>Frais de dossier (commission d’engagement + commission d’arrangement)</w:delText>
              </w:r>
            </w:del>
          </w:p>
        </w:tc>
        <w:tc>
          <w:tcPr>
            <w:tcW w:w="1061" w:type="dxa"/>
            <w:tcBorders>
              <w:top w:val="nil"/>
              <w:left w:val="nil"/>
              <w:bottom w:val="single" w:sz="4" w:space="0" w:color="auto"/>
              <w:right w:val="single" w:sz="4" w:space="0" w:color="auto"/>
            </w:tcBorders>
            <w:shd w:val="clear" w:color="auto" w:fill="auto"/>
            <w:noWrap/>
          </w:tcPr>
          <w:p w14:paraId="1496FDB3" w14:textId="42A10C10" w:rsidR="00DC6292" w:rsidRPr="0075512F" w:rsidDel="000A3E8D" w:rsidRDefault="00DC6292" w:rsidP="000A3E8D">
            <w:pPr>
              <w:rPr>
                <w:del w:id="9001" w:author="Houyem Rais" w:date="2024-02-22T15:17:00Z"/>
                <w:rFonts w:cstheme="minorHAnsi"/>
              </w:rPr>
              <w:pPrChange w:id="9002" w:author="Houyem Rais" w:date="2024-02-22T15:17:00Z">
                <w:pPr>
                  <w:spacing w:after="0" w:line="240" w:lineRule="auto"/>
                  <w:jc w:val="center"/>
                </w:pPr>
              </w:pPrChange>
            </w:pPr>
            <w:del w:id="9003" w:author="Houyem Rais" w:date="2024-02-22T15:17:00Z">
              <w:r w:rsidRPr="0075512F" w:rsidDel="000A3E8D">
                <w:delText>17</w:delText>
              </w:r>
            </w:del>
          </w:p>
        </w:tc>
        <w:tc>
          <w:tcPr>
            <w:tcW w:w="1275" w:type="dxa"/>
            <w:tcBorders>
              <w:top w:val="nil"/>
              <w:left w:val="nil"/>
              <w:bottom w:val="single" w:sz="4" w:space="0" w:color="auto"/>
              <w:right w:val="single" w:sz="4" w:space="0" w:color="auto"/>
            </w:tcBorders>
            <w:shd w:val="clear" w:color="auto" w:fill="auto"/>
            <w:noWrap/>
          </w:tcPr>
          <w:p w14:paraId="7F8F70A0" w14:textId="5EF8F496" w:rsidR="00DC6292" w:rsidRPr="0075512F" w:rsidDel="000A3E8D" w:rsidRDefault="00DC6292" w:rsidP="000A3E8D">
            <w:pPr>
              <w:rPr>
                <w:del w:id="9004" w:author="Houyem Rais" w:date="2024-02-22T15:17:00Z"/>
                <w:rFonts w:cstheme="minorHAnsi"/>
                <w:lang w:eastAsia="en-GB"/>
              </w:rPr>
              <w:pPrChange w:id="9005" w:author="Houyem Rais" w:date="2024-02-22T15:17:00Z">
                <w:pPr>
                  <w:spacing w:after="0" w:line="240" w:lineRule="auto"/>
                  <w:jc w:val="center"/>
                </w:pPr>
              </w:pPrChange>
            </w:pPr>
            <w:del w:id="9006" w:author="Houyem Rais" w:date="2024-02-22T15:17:00Z">
              <w:r w:rsidRPr="0075512F" w:rsidDel="000A3E8D">
                <w:delText>1,5%</w:delText>
              </w:r>
            </w:del>
          </w:p>
        </w:tc>
        <w:tc>
          <w:tcPr>
            <w:tcW w:w="1807" w:type="dxa"/>
            <w:gridSpan w:val="2"/>
            <w:tcBorders>
              <w:top w:val="nil"/>
              <w:left w:val="nil"/>
              <w:bottom w:val="single" w:sz="4" w:space="0" w:color="auto"/>
              <w:right w:val="single" w:sz="4" w:space="0" w:color="auto"/>
            </w:tcBorders>
            <w:shd w:val="clear" w:color="auto" w:fill="auto"/>
            <w:noWrap/>
          </w:tcPr>
          <w:p w14:paraId="3CE09799" w14:textId="0FCC0825" w:rsidR="00DC6292" w:rsidRPr="0075512F" w:rsidDel="000A3E8D" w:rsidRDefault="00DC6292" w:rsidP="000A3E8D">
            <w:pPr>
              <w:rPr>
                <w:del w:id="9007" w:author="Houyem Rais" w:date="2024-02-22T15:17:00Z"/>
                <w:rFonts w:cstheme="minorHAnsi"/>
                <w:lang w:eastAsia="en-GB"/>
              </w:rPr>
              <w:pPrChange w:id="9008" w:author="Houyem Rais" w:date="2024-02-22T15:17:00Z">
                <w:pPr>
                  <w:spacing w:after="0" w:line="240" w:lineRule="auto"/>
                  <w:jc w:val="left"/>
                </w:pPr>
              </w:pPrChange>
            </w:pPr>
          </w:p>
        </w:tc>
        <w:tc>
          <w:tcPr>
            <w:tcW w:w="1008" w:type="dxa"/>
            <w:tcBorders>
              <w:top w:val="nil"/>
              <w:left w:val="nil"/>
              <w:bottom w:val="single" w:sz="4" w:space="0" w:color="auto"/>
              <w:right w:val="single" w:sz="4" w:space="0" w:color="auto"/>
            </w:tcBorders>
            <w:shd w:val="clear" w:color="auto" w:fill="auto"/>
            <w:noWrap/>
            <w:vAlign w:val="bottom"/>
          </w:tcPr>
          <w:p w14:paraId="0F248A99" w14:textId="21612B44" w:rsidR="00DC6292" w:rsidRPr="0075512F" w:rsidDel="000A3E8D" w:rsidRDefault="00DC6292" w:rsidP="000A3E8D">
            <w:pPr>
              <w:rPr>
                <w:del w:id="9009" w:author="Houyem Rais" w:date="2024-02-22T15:17:00Z"/>
                <w:rFonts w:cstheme="minorHAnsi"/>
                <w:lang w:eastAsia="en-GB"/>
              </w:rPr>
              <w:pPrChange w:id="9010" w:author="Houyem Rais" w:date="2024-02-22T15:17:00Z">
                <w:pPr>
                  <w:spacing w:after="0" w:line="240" w:lineRule="auto"/>
                  <w:jc w:val="center"/>
                </w:pPr>
              </w:pPrChange>
            </w:pPr>
          </w:p>
        </w:tc>
        <w:tc>
          <w:tcPr>
            <w:tcW w:w="964" w:type="dxa"/>
            <w:tcBorders>
              <w:top w:val="nil"/>
              <w:left w:val="nil"/>
              <w:bottom w:val="single" w:sz="4" w:space="0" w:color="auto"/>
              <w:right w:val="single" w:sz="4" w:space="0" w:color="auto"/>
            </w:tcBorders>
            <w:shd w:val="clear" w:color="auto" w:fill="auto"/>
            <w:noWrap/>
            <w:vAlign w:val="bottom"/>
          </w:tcPr>
          <w:p w14:paraId="07E5C409" w14:textId="27C58F8B" w:rsidR="00DC6292" w:rsidRPr="0075512F" w:rsidDel="000A3E8D" w:rsidRDefault="00DC6292" w:rsidP="000A3E8D">
            <w:pPr>
              <w:rPr>
                <w:del w:id="9011" w:author="Houyem Rais" w:date="2024-02-22T15:17:00Z"/>
                <w:rFonts w:cstheme="minorHAnsi"/>
                <w:lang w:eastAsia="en-GB"/>
              </w:rPr>
              <w:pPrChange w:id="9012" w:author="Houyem Rais" w:date="2024-02-22T15:17:00Z">
                <w:pPr>
                  <w:spacing w:after="0" w:line="240" w:lineRule="auto"/>
                  <w:jc w:val="center"/>
                </w:pPr>
              </w:pPrChange>
            </w:pPr>
          </w:p>
        </w:tc>
      </w:tr>
      <w:tr w:rsidR="00DC6292" w:rsidRPr="0075512F" w:rsidDel="000A3E8D" w14:paraId="201383F9" w14:textId="1DC19E0F" w:rsidTr="003F4AC5">
        <w:trPr>
          <w:gridAfter w:val="1"/>
          <w:wAfter w:w="7" w:type="dxa"/>
          <w:trHeight w:val="236"/>
          <w:del w:id="9013" w:author="Houyem Rais" w:date="2024-02-22T15:17:00Z"/>
        </w:trPr>
        <w:tc>
          <w:tcPr>
            <w:tcW w:w="3397" w:type="dxa"/>
            <w:tcBorders>
              <w:top w:val="nil"/>
              <w:left w:val="single" w:sz="4" w:space="0" w:color="auto"/>
              <w:bottom w:val="single" w:sz="4" w:space="0" w:color="auto"/>
              <w:right w:val="single" w:sz="4" w:space="0" w:color="auto"/>
            </w:tcBorders>
            <w:shd w:val="clear" w:color="000000" w:fill="D9D9D9"/>
            <w:noWrap/>
            <w:vAlign w:val="center"/>
            <w:hideMark/>
          </w:tcPr>
          <w:p w14:paraId="1701273C" w14:textId="529E6CF4" w:rsidR="00DC6292" w:rsidRPr="0075512F" w:rsidDel="000A3E8D" w:rsidRDefault="00DC6292" w:rsidP="000A3E8D">
            <w:pPr>
              <w:rPr>
                <w:del w:id="9014" w:author="Houyem Rais" w:date="2024-02-22T15:17:00Z"/>
                <w:rFonts w:cstheme="minorHAnsi"/>
                <w:b/>
                <w:bCs/>
                <w:lang w:eastAsia="en-GB"/>
              </w:rPr>
              <w:pPrChange w:id="9015" w:author="Houyem Rais" w:date="2024-02-22T15:17:00Z">
                <w:pPr>
                  <w:spacing w:after="0"/>
                  <w:jc w:val="center"/>
                </w:pPr>
              </w:pPrChange>
            </w:pPr>
            <w:del w:id="9016" w:author="Houyem Rais" w:date="2024-02-22T15:17:00Z">
              <w:r w:rsidRPr="0075512F" w:rsidDel="000A3E8D">
                <w:rPr>
                  <w:rFonts w:cstheme="minorHAnsi"/>
                  <w:b/>
                  <w:bCs/>
                  <w:lang w:eastAsia="en-GB"/>
                </w:rPr>
                <w:delText>Total</w:delText>
              </w:r>
            </w:del>
          </w:p>
        </w:tc>
        <w:tc>
          <w:tcPr>
            <w:tcW w:w="1061" w:type="dxa"/>
            <w:tcBorders>
              <w:top w:val="nil"/>
              <w:left w:val="nil"/>
              <w:bottom w:val="single" w:sz="4" w:space="0" w:color="auto"/>
              <w:right w:val="single" w:sz="4" w:space="0" w:color="auto"/>
            </w:tcBorders>
            <w:shd w:val="clear" w:color="000000" w:fill="D9D9D9"/>
            <w:noWrap/>
          </w:tcPr>
          <w:p w14:paraId="224AD588" w14:textId="3CB94E27" w:rsidR="00DC6292" w:rsidRPr="0075512F" w:rsidDel="000A3E8D" w:rsidRDefault="00DC6292" w:rsidP="000A3E8D">
            <w:pPr>
              <w:rPr>
                <w:del w:id="9017" w:author="Houyem Rais" w:date="2024-02-22T15:17:00Z"/>
                <w:rFonts w:cstheme="minorHAnsi"/>
                <w:b/>
                <w:bCs/>
                <w:lang w:eastAsia="en-GB"/>
              </w:rPr>
              <w:pPrChange w:id="9018" w:author="Houyem Rais" w:date="2024-02-22T15:17:00Z">
                <w:pPr>
                  <w:spacing w:after="0"/>
                  <w:jc w:val="center"/>
                </w:pPr>
              </w:pPrChange>
            </w:pPr>
            <w:del w:id="9019" w:author="Houyem Rais" w:date="2024-02-22T15:17:00Z">
              <w:r w:rsidRPr="0075512F" w:rsidDel="000A3E8D">
                <w:rPr>
                  <w:b/>
                  <w:bCs/>
                </w:rPr>
                <w:delText>1,118</w:delText>
              </w:r>
            </w:del>
          </w:p>
        </w:tc>
        <w:tc>
          <w:tcPr>
            <w:tcW w:w="1275" w:type="dxa"/>
            <w:tcBorders>
              <w:top w:val="nil"/>
              <w:left w:val="nil"/>
              <w:bottom w:val="single" w:sz="4" w:space="0" w:color="auto"/>
              <w:right w:val="single" w:sz="4" w:space="0" w:color="auto"/>
            </w:tcBorders>
            <w:shd w:val="clear" w:color="000000" w:fill="D9D9D9"/>
            <w:noWrap/>
            <w:hideMark/>
          </w:tcPr>
          <w:p w14:paraId="2BEE86BE" w14:textId="66B9967D" w:rsidR="00DC6292" w:rsidRPr="0075512F" w:rsidDel="000A3E8D" w:rsidRDefault="00DC6292" w:rsidP="000A3E8D">
            <w:pPr>
              <w:rPr>
                <w:del w:id="9020" w:author="Houyem Rais" w:date="2024-02-22T15:17:00Z"/>
                <w:rFonts w:cstheme="minorHAnsi"/>
                <w:b/>
                <w:bCs/>
                <w:lang w:eastAsia="en-GB"/>
              </w:rPr>
              <w:pPrChange w:id="9021" w:author="Houyem Rais" w:date="2024-02-22T15:17:00Z">
                <w:pPr>
                  <w:spacing w:after="0"/>
                  <w:jc w:val="center"/>
                </w:pPr>
              </w:pPrChange>
            </w:pPr>
            <w:del w:id="9022" w:author="Houyem Rais" w:date="2024-02-22T15:17:00Z">
              <w:r w:rsidRPr="0075512F" w:rsidDel="000A3E8D">
                <w:rPr>
                  <w:b/>
                  <w:bCs/>
                </w:rPr>
                <w:delText>100%</w:delText>
              </w:r>
            </w:del>
          </w:p>
        </w:tc>
        <w:tc>
          <w:tcPr>
            <w:tcW w:w="1807" w:type="dxa"/>
            <w:gridSpan w:val="2"/>
            <w:tcBorders>
              <w:top w:val="nil"/>
              <w:left w:val="nil"/>
              <w:bottom w:val="single" w:sz="4" w:space="0" w:color="auto"/>
              <w:right w:val="single" w:sz="4" w:space="0" w:color="auto"/>
            </w:tcBorders>
            <w:shd w:val="clear" w:color="000000" w:fill="D9D9D9"/>
            <w:noWrap/>
            <w:vAlign w:val="center"/>
            <w:hideMark/>
          </w:tcPr>
          <w:p w14:paraId="78B3F3AC" w14:textId="3F977C94" w:rsidR="00DC6292" w:rsidRPr="0075512F" w:rsidDel="000A3E8D" w:rsidRDefault="00DC6292" w:rsidP="000A3E8D">
            <w:pPr>
              <w:rPr>
                <w:del w:id="9023" w:author="Houyem Rais" w:date="2024-02-22T15:17:00Z"/>
                <w:rFonts w:cstheme="minorHAnsi"/>
                <w:b/>
                <w:bCs/>
                <w:lang w:eastAsia="en-GB"/>
              </w:rPr>
              <w:pPrChange w:id="9024" w:author="Houyem Rais" w:date="2024-02-22T15:17:00Z">
                <w:pPr>
                  <w:spacing w:after="0"/>
                  <w:jc w:val="left"/>
                </w:pPr>
              </w:pPrChange>
            </w:pPr>
            <w:del w:id="9025" w:author="Houyem Rais" w:date="2024-02-22T15:17:00Z">
              <w:r w:rsidRPr="0075512F" w:rsidDel="000A3E8D">
                <w:rPr>
                  <w:rFonts w:cstheme="minorHAnsi"/>
                  <w:b/>
                  <w:bCs/>
                  <w:lang w:eastAsia="en-GB"/>
                </w:rPr>
                <w:delText>Total</w:delText>
              </w:r>
            </w:del>
          </w:p>
        </w:tc>
        <w:tc>
          <w:tcPr>
            <w:tcW w:w="1008" w:type="dxa"/>
            <w:tcBorders>
              <w:top w:val="nil"/>
              <w:left w:val="nil"/>
              <w:bottom w:val="single" w:sz="4" w:space="0" w:color="auto"/>
              <w:right w:val="single" w:sz="4" w:space="0" w:color="auto"/>
            </w:tcBorders>
            <w:shd w:val="clear" w:color="000000" w:fill="D9D9D9"/>
            <w:noWrap/>
          </w:tcPr>
          <w:p w14:paraId="2A9806B8" w14:textId="745DDC37" w:rsidR="00DC6292" w:rsidRPr="0075512F" w:rsidDel="000A3E8D" w:rsidRDefault="00DC6292" w:rsidP="000A3E8D">
            <w:pPr>
              <w:rPr>
                <w:del w:id="9026" w:author="Houyem Rais" w:date="2024-02-22T15:17:00Z"/>
                <w:rFonts w:cstheme="minorHAnsi"/>
                <w:b/>
                <w:bCs/>
                <w:lang w:eastAsia="en-GB"/>
              </w:rPr>
              <w:pPrChange w:id="9027" w:author="Houyem Rais" w:date="2024-02-22T15:17:00Z">
                <w:pPr>
                  <w:spacing w:after="0"/>
                  <w:jc w:val="center"/>
                </w:pPr>
              </w:pPrChange>
            </w:pPr>
            <w:del w:id="9028" w:author="Houyem Rais" w:date="2024-02-22T15:17:00Z">
              <w:r w:rsidRPr="0075512F" w:rsidDel="000A3E8D">
                <w:rPr>
                  <w:b/>
                  <w:bCs/>
                </w:rPr>
                <w:delText>1,118</w:delText>
              </w:r>
            </w:del>
          </w:p>
        </w:tc>
        <w:tc>
          <w:tcPr>
            <w:tcW w:w="964" w:type="dxa"/>
            <w:tcBorders>
              <w:top w:val="nil"/>
              <w:left w:val="nil"/>
              <w:bottom w:val="single" w:sz="4" w:space="0" w:color="auto"/>
              <w:right w:val="single" w:sz="4" w:space="0" w:color="auto"/>
            </w:tcBorders>
            <w:shd w:val="clear" w:color="000000" w:fill="D9D9D9"/>
            <w:noWrap/>
            <w:hideMark/>
          </w:tcPr>
          <w:p w14:paraId="254696CA" w14:textId="6695D963" w:rsidR="00DC6292" w:rsidRPr="0075512F" w:rsidDel="000A3E8D" w:rsidRDefault="00DC6292" w:rsidP="000A3E8D">
            <w:pPr>
              <w:rPr>
                <w:del w:id="9029" w:author="Houyem Rais" w:date="2024-02-22T15:17:00Z"/>
                <w:rFonts w:cstheme="minorHAnsi"/>
                <w:b/>
                <w:bCs/>
                <w:lang w:eastAsia="en-GB"/>
              </w:rPr>
              <w:pPrChange w:id="9030" w:author="Houyem Rais" w:date="2024-02-22T15:17:00Z">
                <w:pPr>
                  <w:spacing w:after="0"/>
                  <w:jc w:val="center"/>
                </w:pPr>
              </w:pPrChange>
            </w:pPr>
            <w:del w:id="9031" w:author="Houyem Rais" w:date="2024-02-22T15:17:00Z">
              <w:r w:rsidRPr="0075512F" w:rsidDel="000A3E8D">
                <w:rPr>
                  <w:b/>
                  <w:bCs/>
                </w:rPr>
                <w:delText>100%</w:delText>
              </w:r>
            </w:del>
          </w:p>
        </w:tc>
      </w:tr>
    </w:tbl>
    <w:p w14:paraId="15C214A0" w14:textId="0FF557F6" w:rsidR="00607C87" w:rsidRPr="0075512F" w:rsidDel="000A3E8D" w:rsidRDefault="007B4C9B" w:rsidP="000A3E8D">
      <w:pPr>
        <w:rPr>
          <w:del w:id="9032" w:author="Houyem Rais" w:date="2024-02-22T15:17:00Z"/>
          <w:rFonts w:eastAsia="Calibri"/>
        </w:rPr>
        <w:pPrChange w:id="9033" w:author="Houyem Rais" w:date="2024-02-22T15:17:00Z">
          <w:pPr/>
        </w:pPrChange>
      </w:pPr>
      <w:del w:id="9034" w:author="Houyem Rais" w:date="2024-02-22T15:17:00Z">
        <w:r w:rsidRPr="0075512F" w:rsidDel="000A3E8D">
          <w:rPr>
            <w:rFonts w:eastAsia="Calibri"/>
          </w:rPr>
          <w:tab/>
        </w:r>
        <w:r w:rsidR="00607C87" w:rsidRPr="0075512F" w:rsidDel="000A3E8D">
          <w:rPr>
            <w:rFonts w:eastAsia="Calibri"/>
            <w:noProof/>
          </w:rPr>
          <w:drawing>
            <wp:inline distT="0" distB="0" distL="0" distR="0" wp14:anchorId="7E6644E4" wp14:editId="2064D596">
              <wp:extent cx="5734050" cy="1983740"/>
              <wp:effectExtent l="0" t="0" r="0" b="0"/>
              <wp:docPr id="1466402942" name="Picture 146640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1983740"/>
                      </a:xfrm>
                      <a:prstGeom prst="rect">
                        <a:avLst/>
                      </a:prstGeom>
                      <a:noFill/>
                      <a:ln>
                        <a:noFill/>
                      </a:ln>
                    </pic:spPr>
                  </pic:pic>
                </a:graphicData>
              </a:graphic>
            </wp:inline>
          </w:drawing>
        </w:r>
      </w:del>
    </w:p>
    <w:p w14:paraId="4023AE79" w14:textId="67797AD5" w:rsidR="007B4C9B" w:rsidRPr="0075512F" w:rsidDel="000A3E8D" w:rsidRDefault="00D36A2D" w:rsidP="000A3E8D">
      <w:pPr>
        <w:rPr>
          <w:del w:id="9035" w:author="Houyem Rais" w:date="2024-02-22T15:17:00Z"/>
          <w:rFonts w:eastAsia="Calibri"/>
        </w:rPr>
        <w:pPrChange w:id="9036" w:author="Houyem Rais" w:date="2024-02-22T15:17:00Z">
          <w:pPr>
            <w:pStyle w:val="Caption"/>
            <w:jc w:val="center"/>
          </w:pPr>
        </w:pPrChange>
      </w:pPr>
      <w:bookmarkStart w:id="9037" w:name="_Toc142174835"/>
      <w:del w:id="9038"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25</w:delText>
        </w:r>
        <w:r w:rsidRPr="0075512F" w:rsidDel="000A3E8D">
          <w:rPr>
            <w:rFonts w:eastAsiaTheme="minorHAnsi" w:cstheme="majorBidi"/>
            <w:b/>
            <w:bCs/>
            <w:i/>
            <w:color w:val="0070C0"/>
            <w:sz w:val="18"/>
            <w:szCs w:val="18"/>
          </w:rPr>
          <w:fldChar w:fldCharType="end"/>
        </w:r>
        <w:r w:rsidRPr="0075512F" w:rsidDel="000A3E8D">
          <w:delText xml:space="preserve"> </w:delText>
        </w:r>
        <w:r w:rsidR="007B4C9B" w:rsidRPr="0075512F" w:rsidDel="000A3E8D">
          <w:rPr>
            <w:rFonts w:eastAsia="Calibri"/>
          </w:rPr>
          <w:delText>Evolution des cash-flows – Option 3 – EPC+F + Contrat d’E&amp;M (Partenaire public)</w:delText>
        </w:r>
        <w:r w:rsidR="00795002" w:rsidRPr="0075512F" w:rsidDel="000A3E8D">
          <w:rPr>
            <w:rFonts w:eastAsia="Calibri"/>
          </w:rPr>
          <w:delText xml:space="preserve"> – Variante B - 2 tabliers</w:delText>
        </w:r>
        <w:bookmarkEnd w:id="9037"/>
      </w:del>
    </w:p>
    <w:p w14:paraId="018F02CF" w14:textId="3A6A39B0" w:rsidR="002946FF" w:rsidDel="000A3E8D" w:rsidRDefault="002946FF" w:rsidP="000A3E8D">
      <w:pPr>
        <w:rPr>
          <w:del w:id="9039" w:author="Houyem Rais" w:date="2024-02-22T15:17:00Z"/>
          <w:rFonts w:eastAsia="Calibri"/>
        </w:rPr>
        <w:pPrChange w:id="9040" w:author="Houyem Rais" w:date="2024-02-22T15:17:00Z">
          <w:pPr>
            <w:spacing w:before="0" w:after="0" w:line="240" w:lineRule="auto"/>
            <w:jc w:val="left"/>
          </w:pPr>
        </w:pPrChange>
      </w:pPr>
    </w:p>
    <w:p w14:paraId="3D190161" w14:textId="1793658D" w:rsidR="00DD0303" w:rsidRPr="0075512F" w:rsidDel="000A3E8D" w:rsidRDefault="00DD0303" w:rsidP="000A3E8D">
      <w:pPr>
        <w:rPr>
          <w:del w:id="9041" w:author="Houyem Rais" w:date="2024-02-22T15:17:00Z"/>
          <w:rFonts w:eastAsia="Calibri"/>
        </w:rPr>
        <w:pPrChange w:id="9042" w:author="Houyem Rais" w:date="2024-02-22T15:17:00Z">
          <w:pPr/>
        </w:pPrChange>
      </w:pPr>
      <w:del w:id="9043" w:author="Houyem Rais" w:date="2024-02-22T15:17:00Z">
        <w:r w:rsidRPr="0075512F" w:rsidDel="000A3E8D">
          <w:rPr>
            <w:rFonts w:eastAsia="Calibri"/>
          </w:rPr>
          <w:delText>La courbe des revenus du secteur public correspond aux recettes générées par le projet, i.e. les recettes des péages et les revenus annexes. Le partenaire public perçoit les recettes du pont, ce qui lui permet de rembourser une partie de la dette contractée pour financer les coûts de construction.</w:delText>
        </w:r>
      </w:del>
    </w:p>
    <w:p w14:paraId="0356AB7A" w14:textId="4FC26997" w:rsidR="00DD0303" w:rsidRPr="0075512F" w:rsidDel="000A3E8D" w:rsidRDefault="00DD0303" w:rsidP="000A3E8D">
      <w:pPr>
        <w:rPr>
          <w:del w:id="9044" w:author="Houyem Rais" w:date="2024-02-22T15:17:00Z"/>
          <w:rFonts w:eastAsia="Calibri"/>
          <w:b/>
          <w:bCs/>
        </w:rPr>
        <w:pPrChange w:id="9045" w:author="Houyem Rais" w:date="2024-02-22T15:17:00Z">
          <w:pPr/>
        </w:pPrChange>
      </w:pPr>
      <w:del w:id="9046" w:author="Houyem Rais" w:date="2024-02-22T15:17:00Z">
        <w:r w:rsidRPr="0075512F" w:rsidDel="000A3E8D">
          <w:rPr>
            <w:rFonts w:eastAsia="Calibri"/>
            <w:b/>
            <w:bCs/>
          </w:rPr>
          <w:delText>L’annuité de la dette pour le montage EPC+F s’élèverait à 136 MDT avec l’hypothèse d’un remboursement sur 10 ans et un taux d’intérêt de 4%. La VAN du service de la dette s’élève pour cette option à -</w:delText>
        </w:r>
        <w:r w:rsidRPr="0075512F" w:rsidDel="000A3E8D">
          <w:delText xml:space="preserve"> </w:delText>
        </w:r>
        <w:r w:rsidRPr="0075512F" w:rsidDel="000A3E8D">
          <w:rPr>
            <w:rFonts w:eastAsia="Calibri"/>
            <w:b/>
            <w:bCs/>
          </w:rPr>
          <w:delText>995</w:delText>
        </w:r>
        <w:r w:rsidDel="000A3E8D">
          <w:rPr>
            <w:rFonts w:eastAsia="Calibri"/>
            <w:b/>
            <w:bCs/>
          </w:rPr>
          <w:delText>,</w:delText>
        </w:r>
        <w:r w:rsidRPr="0075512F" w:rsidDel="000A3E8D">
          <w:rPr>
            <w:rFonts w:eastAsia="Calibri"/>
            <w:b/>
            <w:bCs/>
          </w:rPr>
          <w:delText xml:space="preserve">4 MDT. </w:delText>
        </w:r>
      </w:del>
    </w:p>
    <w:p w14:paraId="1AD064CB" w14:textId="7A845956" w:rsidR="00023199" w:rsidRPr="0075512F" w:rsidDel="000A3E8D" w:rsidRDefault="00023199" w:rsidP="000A3E8D">
      <w:pPr>
        <w:rPr>
          <w:del w:id="9047" w:author="Houyem Rais" w:date="2024-02-22T15:17:00Z"/>
        </w:rPr>
        <w:pPrChange w:id="9048" w:author="Houyem Rais" w:date="2024-02-22T15:17:00Z">
          <w:pPr>
            <w:pStyle w:val="Titre3"/>
          </w:pPr>
        </w:pPrChange>
      </w:pPr>
      <w:bookmarkStart w:id="9049" w:name="_Toc142174740"/>
      <w:del w:id="9050" w:author="Houyem Rais" w:date="2024-02-22T15:17:00Z">
        <w:r w:rsidRPr="0075512F" w:rsidDel="000A3E8D">
          <w:delText xml:space="preserve">Variante D1 – </w:delText>
        </w:r>
        <w:r w:rsidR="0078284E" w:rsidRPr="0075512F" w:rsidDel="000A3E8D">
          <w:delText>1</w:delText>
        </w:r>
        <w:r w:rsidRPr="0075512F" w:rsidDel="000A3E8D">
          <w:delText xml:space="preserve"> tablier</w:delText>
        </w:r>
        <w:bookmarkEnd w:id="9049"/>
      </w:del>
    </w:p>
    <w:p w14:paraId="059E1A6C" w14:textId="18B10C5B" w:rsidR="003342B5" w:rsidRPr="0075512F" w:rsidDel="000A3E8D" w:rsidRDefault="003342B5" w:rsidP="000A3E8D">
      <w:pPr>
        <w:rPr>
          <w:del w:id="9051" w:author="Houyem Rais" w:date="2024-02-22T15:17:00Z"/>
        </w:rPr>
        <w:pPrChange w:id="9052" w:author="Houyem Rais" w:date="2024-02-22T15:17:00Z">
          <w:pPr>
            <w:pStyle w:val="Titre4"/>
          </w:pPr>
        </w:pPrChange>
      </w:pPr>
      <w:bookmarkStart w:id="9053" w:name="_Toc142174741"/>
      <w:del w:id="9054" w:author="Houyem Rais" w:date="2024-02-22T15:17:00Z">
        <w:r w:rsidRPr="0075512F" w:rsidDel="000A3E8D">
          <w:delText>Option 1 : Concession</w:delText>
        </w:r>
        <w:bookmarkEnd w:id="9053"/>
      </w:del>
    </w:p>
    <w:p w14:paraId="0E58DB72" w14:textId="6A0FDB08" w:rsidR="007B4C9B" w:rsidRPr="0075512F" w:rsidDel="000A3E8D" w:rsidRDefault="007B4C9B" w:rsidP="000A3E8D">
      <w:pPr>
        <w:rPr>
          <w:del w:id="9055" w:author="Houyem Rais" w:date="2024-02-22T15:17:00Z"/>
          <w:b/>
          <w:bCs/>
          <w:u w:val="single"/>
          <w:lang w:bidi="ar-TN"/>
        </w:rPr>
        <w:pPrChange w:id="9056" w:author="Houyem Rais" w:date="2024-02-22T15:17:00Z">
          <w:pPr>
            <w:pStyle w:val="ListParagraph"/>
            <w:numPr>
              <w:numId w:val="18"/>
            </w:numPr>
            <w:ind w:left="720"/>
          </w:pPr>
        </w:pPrChange>
      </w:pPr>
      <w:del w:id="9057" w:author="Houyem Rais" w:date="2024-02-22T15:17:00Z">
        <w:r w:rsidRPr="0075512F" w:rsidDel="000A3E8D">
          <w:rPr>
            <w:b/>
            <w:bCs/>
            <w:u w:val="single"/>
            <w:lang w:bidi="ar-TN"/>
          </w:rPr>
          <w:delText>Scénario sans subvention publique :</w:delText>
        </w:r>
      </w:del>
    </w:p>
    <w:p w14:paraId="3DE8A824" w14:textId="7F569B9B" w:rsidR="00196795" w:rsidRPr="0075512F" w:rsidDel="000A3E8D" w:rsidRDefault="00196795" w:rsidP="000A3E8D">
      <w:pPr>
        <w:rPr>
          <w:del w:id="9058" w:author="Houyem Rais" w:date="2024-02-22T15:17:00Z"/>
          <w:rFonts w:eastAsia="Calibri"/>
        </w:rPr>
        <w:pPrChange w:id="9059" w:author="Houyem Rais" w:date="2024-02-22T15:17:00Z">
          <w:pPr/>
        </w:pPrChange>
      </w:pPr>
      <w:del w:id="9060" w:author="Houyem Rais" w:date="2024-02-22T15:17:00Z">
        <w:r w:rsidRPr="0075512F" w:rsidDel="000A3E8D">
          <w:rPr>
            <w:rFonts w:eastAsia="Calibri"/>
          </w:rPr>
          <w:delText xml:space="preserve">Le coût de </w:delText>
        </w:r>
        <w:r w:rsidRPr="0075512F" w:rsidDel="000A3E8D">
          <w:rPr>
            <w:lang w:bidi="ar-TN"/>
          </w:rPr>
          <w:delText>construction</w:delText>
        </w:r>
        <w:r w:rsidRPr="0075512F" w:rsidDel="000A3E8D">
          <w:rPr>
            <w:rFonts w:eastAsia="Calibri"/>
          </w:rPr>
          <w:delText xml:space="preserve"> est de 609,3 MDT (CE 2023). En y appliquant l’inflation pendant la période de construction, nous obtenons le montant de </w:delText>
        </w:r>
        <w:r w:rsidR="00DB6EC1" w:rsidRPr="0075512F" w:rsidDel="000A3E8D">
          <w:rPr>
            <w:rFonts w:eastAsia="Calibri"/>
          </w:rPr>
          <w:delText>1025</w:delText>
        </w:r>
        <w:r w:rsidRPr="0075512F" w:rsidDel="000A3E8D">
          <w:rPr>
            <w:rFonts w:eastAsia="Calibri"/>
          </w:rPr>
          <w:delText xml:space="preserve"> MDT.</w:delText>
        </w:r>
      </w:del>
    </w:p>
    <w:p w14:paraId="01E75BDD" w14:textId="69232F06" w:rsidR="007B4C9B" w:rsidRPr="0075512F" w:rsidDel="000A3E8D" w:rsidRDefault="007B4C9B" w:rsidP="000A3E8D">
      <w:pPr>
        <w:rPr>
          <w:del w:id="9061" w:author="Houyem Rais" w:date="2024-02-22T15:17:00Z"/>
          <w:lang w:bidi="ar-TN"/>
        </w:rPr>
        <w:pPrChange w:id="9062" w:author="Houyem Rais" w:date="2024-02-22T15:17:00Z">
          <w:pPr/>
        </w:pPrChange>
      </w:pPr>
      <w:del w:id="9063" w:author="Houyem Rais" w:date="2024-02-22T15:17:00Z">
        <w:r w:rsidRPr="0075512F" w:rsidDel="000A3E8D">
          <w:rPr>
            <w:lang w:bidi="ar-TN"/>
          </w:rPr>
          <w:delText>Selon ce scénario, le partenaire privé supporte la totalité du coût d’investissement du projet.</w:delText>
        </w:r>
      </w:del>
    </w:p>
    <w:p w14:paraId="23BBF0A6" w14:textId="2714B6DB" w:rsidR="007B4C9B" w:rsidRPr="0075512F" w:rsidDel="000A3E8D" w:rsidRDefault="007B4C9B" w:rsidP="000A3E8D">
      <w:pPr>
        <w:rPr>
          <w:del w:id="9064" w:author="Houyem Rais" w:date="2024-02-22T15:17:00Z"/>
        </w:rPr>
        <w:pPrChange w:id="9065" w:author="Houyem Rais" w:date="2024-02-22T15:17:00Z">
          <w:pPr>
            <w:pStyle w:val="Caption"/>
          </w:pPr>
        </w:pPrChange>
      </w:pPr>
      <w:bookmarkStart w:id="9066" w:name="_Toc144481105"/>
      <w:del w:id="9067"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37</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1 – Concession sans subvention (Partenaire privé)</w:delText>
        </w:r>
        <w:r w:rsidR="00795002" w:rsidRPr="0075512F" w:rsidDel="000A3E8D">
          <w:delText xml:space="preserve"> – Variante D1 - 1 tablier</w:delText>
        </w:r>
        <w:bookmarkEnd w:id="9066"/>
      </w:del>
    </w:p>
    <w:tbl>
      <w:tblPr>
        <w:tblW w:w="9063" w:type="dxa"/>
        <w:tblLook w:val="04A0" w:firstRow="1" w:lastRow="0" w:firstColumn="1" w:lastColumn="0" w:noHBand="0" w:noVBand="1"/>
      </w:tblPr>
      <w:tblGrid>
        <w:gridCol w:w="2122"/>
        <w:gridCol w:w="992"/>
        <w:gridCol w:w="850"/>
        <w:gridCol w:w="2977"/>
        <w:gridCol w:w="1134"/>
        <w:gridCol w:w="988"/>
      </w:tblGrid>
      <w:tr w:rsidR="007B4C9B" w:rsidRPr="0075512F" w:rsidDel="000A3E8D" w14:paraId="73CEDAB0" w14:textId="2039BE93">
        <w:trPr>
          <w:trHeight w:val="397"/>
          <w:del w:id="9068" w:author="Houyem Rais" w:date="2024-02-22T15:17:00Z"/>
        </w:trPr>
        <w:tc>
          <w:tcPr>
            <w:tcW w:w="396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0BCF18" w14:textId="02F5DF6A" w:rsidR="007B4C9B" w:rsidRPr="0075512F" w:rsidDel="000A3E8D" w:rsidRDefault="007B4C9B" w:rsidP="000A3E8D">
            <w:pPr>
              <w:rPr>
                <w:del w:id="9069" w:author="Houyem Rais" w:date="2024-02-22T15:17:00Z"/>
                <w:b/>
                <w:bCs/>
                <w:lang w:bidi="ar-TN"/>
              </w:rPr>
              <w:pPrChange w:id="9070" w:author="Houyem Rais" w:date="2024-02-22T15:17:00Z">
                <w:pPr/>
              </w:pPrChange>
            </w:pPr>
            <w:del w:id="9071" w:author="Houyem Rais" w:date="2024-02-22T15:17:00Z">
              <w:r w:rsidRPr="0075512F" w:rsidDel="000A3E8D">
                <w:rPr>
                  <w:b/>
                  <w:bCs/>
                  <w:lang w:bidi="ar-TN"/>
                </w:rPr>
                <w:delText>Emplois (en MDT)</w:delText>
              </w:r>
            </w:del>
          </w:p>
        </w:tc>
        <w:tc>
          <w:tcPr>
            <w:tcW w:w="5099"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6C14C4CD" w14:textId="6E2518EA" w:rsidR="007B4C9B" w:rsidRPr="0075512F" w:rsidDel="000A3E8D" w:rsidRDefault="007B4C9B" w:rsidP="000A3E8D">
            <w:pPr>
              <w:rPr>
                <w:del w:id="9072" w:author="Houyem Rais" w:date="2024-02-22T15:17:00Z"/>
                <w:b/>
                <w:bCs/>
                <w:lang w:bidi="ar-TN"/>
              </w:rPr>
              <w:pPrChange w:id="9073" w:author="Houyem Rais" w:date="2024-02-22T15:17:00Z">
                <w:pPr/>
              </w:pPrChange>
            </w:pPr>
            <w:del w:id="9074" w:author="Houyem Rais" w:date="2024-02-22T15:17:00Z">
              <w:r w:rsidRPr="0075512F" w:rsidDel="000A3E8D">
                <w:rPr>
                  <w:b/>
                  <w:bCs/>
                  <w:lang w:bidi="ar-TN"/>
                </w:rPr>
                <w:delText>Ressources (en MDT)</w:delText>
              </w:r>
            </w:del>
          </w:p>
        </w:tc>
      </w:tr>
      <w:tr w:rsidR="009E64DC" w:rsidRPr="0075512F" w:rsidDel="000A3E8D" w14:paraId="253BE031" w14:textId="46530041" w:rsidTr="00115F39">
        <w:trPr>
          <w:trHeight w:val="340"/>
          <w:del w:id="9075"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1A899A2" w14:textId="4EFE89AB" w:rsidR="009E64DC" w:rsidRPr="0075512F" w:rsidDel="000A3E8D" w:rsidRDefault="009E64DC" w:rsidP="000A3E8D">
            <w:pPr>
              <w:rPr>
                <w:del w:id="9076" w:author="Houyem Rais" w:date="2024-02-22T15:17:00Z"/>
                <w:lang w:bidi="ar-TN"/>
              </w:rPr>
              <w:pPrChange w:id="9077" w:author="Houyem Rais" w:date="2024-02-22T15:17:00Z">
                <w:pPr/>
              </w:pPrChange>
            </w:pPr>
            <w:del w:id="9078" w:author="Houyem Rais" w:date="2024-02-22T15:17:00Z">
              <w:r w:rsidRPr="0075512F" w:rsidDel="000A3E8D">
                <w:rPr>
                  <w:lang w:bidi="ar-TN"/>
                </w:rPr>
                <w:delText>Coût de construction</w:delText>
              </w:r>
            </w:del>
          </w:p>
        </w:tc>
        <w:tc>
          <w:tcPr>
            <w:tcW w:w="992" w:type="dxa"/>
            <w:tcBorders>
              <w:top w:val="nil"/>
              <w:left w:val="nil"/>
              <w:bottom w:val="single" w:sz="4" w:space="0" w:color="auto"/>
              <w:right w:val="single" w:sz="4" w:space="0" w:color="auto"/>
            </w:tcBorders>
            <w:shd w:val="clear" w:color="auto" w:fill="auto"/>
            <w:noWrap/>
          </w:tcPr>
          <w:p w14:paraId="1C1AB3E5" w14:textId="574B2797" w:rsidR="009E64DC" w:rsidRPr="0075512F" w:rsidDel="000A3E8D" w:rsidRDefault="00CB0A90" w:rsidP="000A3E8D">
            <w:pPr>
              <w:rPr>
                <w:del w:id="9079" w:author="Houyem Rais" w:date="2024-02-22T15:17:00Z"/>
                <w:lang w:bidi="ar-TN"/>
              </w:rPr>
              <w:pPrChange w:id="9080" w:author="Houyem Rais" w:date="2024-02-22T15:17:00Z">
                <w:pPr/>
              </w:pPrChange>
            </w:pPr>
            <w:del w:id="9081" w:author="Houyem Rais" w:date="2024-02-22T15:17:00Z">
              <w:r w:rsidRPr="0075512F" w:rsidDel="000A3E8D">
                <w:delText>940</w:delText>
              </w:r>
            </w:del>
          </w:p>
        </w:tc>
        <w:tc>
          <w:tcPr>
            <w:tcW w:w="850" w:type="dxa"/>
            <w:tcBorders>
              <w:top w:val="nil"/>
              <w:left w:val="nil"/>
              <w:bottom w:val="single" w:sz="4" w:space="0" w:color="auto"/>
              <w:right w:val="single" w:sz="4" w:space="0" w:color="auto"/>
            </w:tcBorders>
            <w:shd w:val="clear" w:color="auto" w:fill="auto"/>
            <w:noWrap/>
          </w:tcPr>
          <w:p w14:paraId="47741C14" w14:textId="58E53B7E" w:rsidR="009E64DC" w:rsidRPr="0075512F" w:rsidDel="000A3E8D" w:rsidRDefault="00CB0A90" w:rsidP="000A3E8D">
            <w:pPr>
              <w:rPr>
                <w:del w:id="9082" w:author="Houyem Rais" w:date="2024-02-22T15:17:00Z"/>
                <w:lang w:bidi="ar-TN"/>
              </w:rPr>
              <w:pPrChange w:id="9083" w:author="Houyem Rais" w:date="2024-02-22T15:17:00Z">
                <w:pPr/>
              </w:pPrChange>
            </w:pPr>
            <w:del w:id="9084" w:author="Houyem Rais" w:date="2024-02-22T15:17:00Z">
              <w:r w:rsidRPr="0075512F" w:rsidDel="000A3E8D">
                <w:delText>91,7%</w:delText>
              </w:r>
            </w:del>
          </w:p>
        </w:tc>
        <w:tc>
          <w:tcPr>
            <w:tcW w:w="2977" w:type="dxa"/>
            <w:tcBorders>
              <w:top w:val="nil"/>
              <w:left w:val="nil"/>
              <w:bottom w:val="single" w:sz="4" w:space="0" w:color="auto"/>
              <w:right w:val="single" w:sz="4" w:space="0" w:color="auto"/>
            </w:tcBorders>
            <w:shd w:val="clear" w:color="auto" w:fill="auto"/>
            <w:noWrap/>
            <w:vAlign w:val="bottom"/>
          </w:tcPr>
          <w:p w14:paraId="4C65F478" w14:textId="02111E7D" w:rsidR="009E64DC" w:rsidRPr="0075512F" w:rsidDel="000A3E8D" w:rsidRDefault="009E64DC" w:rsidP="000A3E8D">
            <w:pPr>
              <w:rPr>
                <w:del w:id="9085" w:author="Houyem Rais" w:date="2024-02-22T15:17:00Z"/>
                <w:lang w:bidi="ar-TN"/>
              </w:rPr>
              <w:pPrChange w:id="9086" w:author="Houyem Rais" w:date="2024-02-22T15:17:00Z">
                <w:pPr/>
              </w:pPrChange>
            </w:pPr>
            <w:del w:id="9087" w:author="Houyem Rais" w:date="2024-02-22T15:17:00Z">
              <w:r w:rsidRPr="0075512F" w:rsidDel="000A3E8D">
                <w:rPr>
                  <w:lang w:bidi="ar-TN"/>
                </w:rPr>
                <w:delText>Fonds propres</w:delText>
              </w:r>
            </w:del>
          </w:p>
        </w:tc>
        <w:tc>
          <w:tcPr>
            <w:tcW w:w="1134" w:type="dxa"/>
            <w:tcBorders>
              <w:top w:val="nil"/>
              <w:left w:val="nil"/>
              <w:bottom w:val="single" w:sz="4" w:space="0" w:color="auto"/>
              <w:right w:val="single" w:sz="4" w:space="0" w:color="auto"/>
            </w:tcBorders>
            <w:shd w:val="clear" w:color="auto" w:fill="auto"/>
            <w:noWrap/>
          </w:tcPr>
          <w:p w14:paraId="7E608B30" w14:textId="41961BE5" w:rsidR="009E64DC" w:rsidRPr="0075512F" w:rsidDel="000A3E8D" w:rsidRDefault="00042212" w:rsidP="000A3E8D">
            <w:pPr>
              <w:rPr>
                <w:del w:id="9088" w:author="Houyem Rais" w:date="2024-02-22T15:17:00Z"/>
                <w:lang w:bidi="ar-TN"/>
              </w:rPr>
              <w:pPrChange w:id="9089" w:author="Houyem Rais" w:date="2024-02-22T15:17:00Z">
                <w:pPr/>
              </w:pPrChange>
            </w:pPr>
            <w:del w:id="9090" w:author="Houyem Rais" w:date="2024-02-22T15:17:00Z">
              <w:r w:rsidRPr="0075512F" w:rsidDel="000A3E8D">
                <w:delText>235</w:delText>
              </w:r>
            </w:del>
          </w:p>
        </w:tc>
        <w:tc>
          <w:tcPr>
            <w:tcW w:w="988" w:type="dxa"/>
            <w:tcBorders>
              <w:top w:val="nil"/>
              <w:left w:val="nil"/>
              <w:bottom w:val="single" w:sz="4" w:space="0" w:color="auto"/>
              <w:right w:val="single" w:sz="4" w:space="0" w:color="auto"/>
            </w:tcBorders>
            <w:shd w:val="clear" w:color="auto" w:fill="auto"/>
            <w:noWrap/>
          </w:tcPr>
          <w:p w14:paraId="58C8AA58" w14:textId="667C36E6" w:rsidR="009E64DC" w:rsidRPr="0075512F" w:rsidDel="000A3E8D" w:rsidRDefault="009E64DC" w:rsidP="000A3E8D">
            <w:pPr>
              <w:rPr>
                <w:del w:id="9091" w:author="Houyem Rais" w:date="2024-02-22T15:17:00Z"/>
                <w:lang w:bidi="ar-TN"/>
              </w:rPr>
              <w:pPrChange w:id="9092" w:author="Houyem Rais" w:date="2024-02-22T15:17:00Z">
                <w:pPr/>
              </w:pPrChange>
            </w:pPr>
            <w:del w:id="9093" w:author="Houyem Rais" w:date="2024-02-22T15:17:00Z">
              <w:r w:rsidRPr="0075512F" w:rsidDel="000A3E8D">
                <w:delText>22,</w:delText>
              </w:r>
              <w:r w:rsidR="00042212" w:rsidRPr="0075512F" w:rsidDel="000A3E8D">
                <w:delText>9</w:delText>
              </w:r>
              <w:r w:rsidRPr="0075512F" w:rsidDel="000A3E8D">
                <w:delText>%</w:delText>
              </w:r>
            </w:del>
          </w:p>
        </w:tc>
      </w:tr>
      <w:tr w:rsidR="009E64DC" w:rsidRPr="0075512F" w:rsidDel="000A3E8D" w14:paraId="192AEB5D" w14:textId="3CAD8EE2" w:rsidTr="00115F39">
        <w:trPr>
          <w:trHeight w:val="340"/>
          <w:del w:id="9094"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51472B3" w14:textId="48EE2593" w:rsidR="009E64DC" w:rsidRPr="0075512F" w:rsidDel="000A3E8D" w:rsidRDefault="009E64DC" w:rsidP="000A3E8D">
            <w:pPr>
              <w:rPr>
                <w:del w:id="9095" w:author="Houyem Rais" w:date="2024-02-22T15:17:00Z"/>
                <w:lang w:bidi="ar-TN"/>
              </w:rPr>
              <w:pPrChange w:id="9096" w:author="Houyem Rais" w:date="2024-02-22T15:17:00Z">
                <w:pPr/>
              </w:pPrChange>
            </w:pPr>
            <w:del w:id="9097" w:author="Houyem Rais" w:date="2024-02-22T15:17:00Z">
              <w:r w:rsidRPr="0075512F" w:rsidDel="000A3E8D">
                <w:rPr>
                  <w:lang w:bidi="ar-TN"/>
                </w:rPr>
                <w:delText>Intérêts intercalaires</w:delText>
              </w:r>
            </w:del>
          </w:p>
        </w:tc>
        <w:tc>
          <w:tcPr>
            <w:tcW w:w="992" w:type="dxa"/>
            <w:tcBorders>
              <w:top w:val="nil"/>
              <w:left w:val="nil"/>
              <w:bottom w:val="single" w:sz="4" w:space="0" w:color="auto"/>
              <w:right w:val="single" w:sz="4" w:space="0" w:color="auto"/>
            </w:tcBorders>
            <w:shd w:val="clear" w:color="auto" w:fill="auto"/>
            <w:noWrap/>
          </w:tcPr>
          <w:p w14:paraId="7C80E7A8" w14:textId="52DE6CEB" w:rsidR="009E64DC" w:rsidRPr="0075512F" w:rsidDel="000A3E8D" w:rsidRDefault="00CB0A90" w:rsidP="000A3E8D">
            <w:pPr>
              <w:rPr>
                <w:del w:id="9098" w:author="Houyem Rais" w:date="2024-02-22T15:17:00Z"/>
                <w:lang w:bidi="ar-TN"/>
              </w:rPr>
              <w:pPrChange w:id="9099" w:author="Houyem Rais" w:date="2024-02-22T15:17:00Z">
                <w:pPr/>
              </w:pPrChange>
            </w:pPr>
            <w:del w:id="9100" w:author="Houyem Rais" w:date="2024-02-22T15:17:00Z">
              <w:r w:rsidRPr="0075512F" w:rsidDel="000A3E8D">
                <w:delText>85</w:delText>
              </w:r>
            </w:del>
          </w:p>
        </w:tc>
        <w:tc>
          <w:tcPr>
            <w:tcW w:w="850" w:type="dxa"/>
            <w:tcBorders>
              <w:top w:val="nil"/>
              <w:left w:val="nil"/>
              <w:bottom w:val="single" w:sz="4" w:space="0" w:color="auto"/>
              <w:right w:val="single" w:sz="4" w:space="0" w:color="auto"/>
            </w:tcBorders>
            <w:shd w:val="clear" w:color="auto" w:fill="auto"/>
            <w:noWrap/>
          </w:tcPr>
          <w:p w14:paraId="784425CB" w14:textId="7BC2BC01" w:rsidR="009E64DC" w:rsidRPr="0075512F" w:rsidDel="000A3E8D" w:rsidRDefault="00CB0A90" w:rsidP="000A3E8D">
            <w:pPr>
              <w:rPr>
                <w:del w:id="9101" w:author="Houyem Rais" w:date="2024-02-22T15:17:00Z"/>
                <w:lang w:bidi="ar-TN"/>
              </w:rPr>
              <w:pPrChange w:id="9102" w:author="Houyem Rais" w:date="2024-02-22T15:17:00Z">
                <w:pPr/>
              </w:pPrChange>
            </w:pPr>
            <w:del w:id="9103" w:author="Houyem Rais" w:date="2024-02-22T15:17:00Z">
              <w:r w:rsidRPr="0075512F" w:rsidDel="000A3E8D">
                <w:delText>8,3%</w:delText>
              </w:r>
            </w:del>
          </w:p>
        </w:tc>
        <w:tc>
          <w:tcPr>
            <w:tcW w:w="2977" w:type="dxa"/>
            <w:tcBorders>
              <w:top w:val="nil"/>
              <w:left w:val="nil"/>
              <w:bottom w:val="single" w:sz="4" w:space="0" w:color="auto"/>
              <w:right w:val="single" w:sz="4" w:space="0" w:color="auto"/>
            </w:tcBorders>
            <w:shd w:val="clear" w:color="auto" w:fill="auto"/>
            <w:noWrap/>
            <w:vAlign w:val="bottom"/>
          </w:tcPr>
          <w:p w14:paraId="696AD00F" w14:textId="1858A9C0" w:rsidR="009E64DC" w:rsidRPr="0075512F" w:rsidDel="000A3E8D" w:rsidRDefault="009E64DC" w:rsidP="000A3E8D">
            <w:pPr>
              <w:rPr>
                <w:del w:id="9104" w:author="Houyem Rais" w:date="2024-02-22T15:17:00Z"/>
                <w:lang w:bidi="ar-TN"/>
              </w:rPr>
              <w:pPrChange w:id="9105" w:author="Houyem Rais" w:date="2024-02-22T15:17:00Z">
                <w:pPr/>
              </w:pPrChange>
            </w:pPr>
            <w:del w:id="9106" w:author="Houyem Rais" w:date="2024-02-22T15:17:00Z">
              <w:r w:rsidRPr="0075512F" w:rsidDel="000A3E8D">
                <w:rPr>
                  <w:lang w:bidi="ar-TN"/>
                </w:rPr>
                <w:delText>Dette</w:delText>
              </w:r>
            </w:del>
          </w:p>
        </w:tc>
        <w:tc>
          <w:tcPr>
            <w:tcW w:w="1134" w:type="dxa"/>
            <w:tcBorders>
              <w:top w:val="nil"/>
              <w:left w:val="nil"/>
              <w:bottom w:val="single" w:sz="4" w:space="0" w:color="auto"/>
              <w:right w:val="single" w:sz="4" w:space="0" w:color="auto"/>
            </w:tcBorders>
            <w:shd w:val="clear" w:color="auto" w:fill="auto"/>
            <w:noWrap/>
          </w:tcPr>
          <w:p w14:paraId="41BCBE45" w14:textId="4E32BE10" w:rsidR="009E64DC" w:rsidRPr="0075512F" w:rsidDel="000A3E8D" w:rsidRDefault="00042212" w:rsidP="000A3E8D">
            <w:pPr>
              <w:rPr>
                <w:del w:id="9107" w:author="Houyem Rais" w:date="2024-02-22T15:17:00Z"/>
                <w:lang w:bidi="ar-TN"/>
              </w:rPr>
              <w:pPrChange w:id="9108" w:author="Houyem Rais" w:date="2024-02-22T15:17:00Z">
                <w:pPr/>
              </w:pPrChange>
            </w:pPr>
            <w:del w:id="9109" w:author="Houyem Rais" w:date="2024-02-22T15:17:00Z">
              <w:r w:rsidRPr="0075512F" w:rsidDel="000A3E8D">
                <w:delText>790</w:delText>
              </w:r>
            </w:del>
          </w:p>
        </w:tc>
        <w:tc>
          <w:tcPr>
            <w:tcW w:w="988" w:type="dxa"/>
            <w:tcBorders>
              <w:top w:val="nil"/>
              <w:left w:val="nil"/>
              <w:bottom w:val="single" w:sz="4" w:space="0" w:color="auto"/>
              <w:right w:val="single" w:sz="4" w:space="0" w:color="auto"/>
            </w:tcBorders>
            <w:shd w:val="clear" w:color="auto" w:fill="auto"/>
            <w:noWrap/>
          </w:tcPr>
          <w:p w14:paraId="00DC2959" w14:textId="21FE87D4" w:rsidR="009E64DC" w:rsidRPr="0075512F" w:rsidDel="000A3E8D" w:rsidRDefault="009E64DC" w:rsidP="000A3E8D">
            <w:pPr>
              <w:rPr>
                <w:del w:id="9110" w:author="Houyem Rais" w:date="2024-02-22T15:17:00Z"/>
                <w:lang w:bidi="ar-TN"/>
              </w:rPr>
              <w:pPrChange w:id="9111" w:author="Houyem Rais" w:date="2024-02-22T15:17:00Z">
                <w:pPr/>
              </w:pPrChange>
            </w:pPr>
            <w:del w:id="9112" w:author="Houyem Rais" w:date="2024-02-22T15:17:00Z">
              <w:r w:rsidRPr="0075512F" w:rsidDel="000A3E8D">
                <w:delText>77,</w:delText>
              </w:r>
              <w:r w:rsidR="00042212" w:rsidRPr="0075512F" w:rsidDel="000A3E8D">
                <w:delText>1</w:delText>
              </w:r>
              <w:r w:rsidRPr="0075512F" w:rsidDel="000A3E8D">
                <w:delText>%</w:delText>
              </w:r>
            </w:del>
          </w:p>
        </w:tc>
      </w:tr>
      <w:tr w:rsidR="009E64DC" w:rsidRPr="0075512F" w:rsidDel="000A3E8D" w14:paraId="5C4AE602" w14:textId="1249569B" w:rsidTr="00115F39">
        <w:trPr>
          <w:trHeight w:val="340"/>
          <w:del w:id="9113"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E9412D3" w14:textId="1EF5B030" w:rsidR="009E64DC" w:rsidRPr="0075512F" w:rsidDel="000A3E8D" w:rsidRDefault="009E64DC" w:rsidP="000A3E8D">
            <w:pPr>
              <w:rPr>
                <w:del w:id="9114" w:author="Houyem Rais" w:date="2024-02-22T15:17:00Z"/>
                <w:b/>
                <w:bCs/>
                <w:lang w:bidi="ar-TN"/>
              </w:rPr>
              <w:pPrChange w:id="9115" w:author="Houyem Rais" w:date="2024-02-22T15:17:00Z">
                <w:pPr/>
              </w:pPrChange>
            </w:pPr>
            <w:del w:id="9116" w:author="Houyem Rais" w:date="2024-02-22T15:17:00Z">
              <w:r w:rsidRPr="0075512F" w:rsidDel="000A3E8D">
                <w:rPr>
                  <w:b/>
                  <w:bCs/>
                  <w:lang w:bidi="ar-TN"/>
                </w:rPr>
                <w:delText> </w:delText>
              </w:r>
            </w:del>
          </w:p>
        </w:tc>
        <w:tc>
          <w:tcPr>
            <w:tcW w:w="992" w:type="dxa"/>
            <w:tcBorders>
              <w:top w:val="nil"/>
              <w:left w:val="nil"/>
              <w:bottom w:val="single" w:sz="4" w:space="0" w:color="auto"/>
              <w:right w:val="single" w:sz="4" w:space="0" w:color="auto"/>
            </w:tcBorders>
            <w:shd w:val="clear" w:color="auto" w:fill="auto"/>
            <w:noWrap/>
            <w:hideMark/>
          </w:tcPr>
          <w:p w14:paraId="31A2E4EF" w14:textId="5274DBE1" w:rsidR="009E64DC" w:rsidRPr="0075512F" w:rsidDel="000A3E8D" w:rsidRDefault="009E64DC" w:rsidP="000A3E8D">
            <w:pPr>
              <w:rPr>
                <w:del w:id="9117" w:author="Houyem Rais" w:date="2024-02-22T15:17:00Z"/>
                <w:lang w:bidi="ar-TN"/>
              </w:rPr>
              <w:pPrChange w:id="9118" w:author="Houyem Rais" w:date="2024-02-22T15:17:00Z">
                <w:pPr/>
              </w:pPrChange>
            </w:pPr>
          </w:p>
        </w:tc>
        <w:tc>
          <w:tcPr>
            <w:tcW w:w="850" w:type="dxa"/>
            <w:tcBorders>
              <w:top w:val="nil"/>
              <w:left w:val="nil"/>
              <w:bottom w:val="single" w:sz="4" w:space="0" w:color="auto"/>
              <w:right w:val="single" w:sz="4" w:space="0" w:color="auto"/>
            </w:tcBorders>
            <w:shd w:val="clear" w:color="auto" w:fill="auto"/>
            <w:noWrap/>
            <w:hideMark/>
          </w:tcPr>
          <w:p w14:paraId="51357077" w14:textId="68243AA6" w:rsidR="009E64DC" w:rsidRPr="0075512F" w:rsidDel="000A3E8D" w:rsidRDefault="009E64DC" w:rsidP="000A3E8D">
            <w:pPr>
              <w:rPr>
                <w:del w:id="9119" w:author="Houyem Rais" w:date="2024-02-22T15:17:00Z"/>
                <w:lang w:bidi="ar-TN"/>
              </w:rPr>
              <w:pPrChange w:id="9120" w:author="Houyem Rais" w:date="2024-02-22T15:17:00Z">
                <w:pPr/>
              </w:pPrChange>
            </w:pPr>
          </w:p>
        </w:tc>
        <w:tc>
          <w:tcPr>
            <w:tcW w:w="2977" w:type="dxa"/>
            <w:tcBorders>
              <w:top w:val="nil"/>
              <w:left w:val="nil"/>
              <w:bottom w:val="single" w:sz="4" w:space="0" w:color="auto"/>
              <w:right w:val="single" w:sz="4" w:space="0" w:color="auto"/>
            </w:tcBorders>
            <w:shd w:val="clear" w:color="auto" w:fill="auto"/>
            <w:noWrap/>
            <w:vAlign w:val="bottom"/>
          </w:tcPr>
          <w:p w14:paraId="0A2859F1" w14:textId="60635707" w:rsidR="009E64DC" w:rsidRPr="0075512F" w:rsidDel="000A3E8D" w:rsidRDefault="009E64DC" w:rsidP="000A3E8D">
            <w:pPr>
              <w:rPr>
                <w:del w:id="9121" w:author="Houyem Rais" w:date="2024-02-22T15:17:00Z"/>
                <w:lang w:bidi="ar-TN"/>
              </w:rPr>
              <w:pPrChange w:id="9122" w:author="Houyem Rais" w:date="2024-02-22T15:17:00Z">
                <w:pPr/>
              </w:pPrChange>
            </w:pPr>
            <w:del w:id="9123" w:author="Houyem Rais" w:date="2024-02-22T15:17:00Z">
              <w:r w:rsidRPr="0075512F" w:rsidDel="000A3E8D">
                <w:rPr>
                  <w:lang w:bidi="ar-TN"/>
                </w:rPr>
                <w:delText>Subvention d'investissement</w:delText>
              </w:r>
            </w:del>
          </w:p>
        </w:tc>
        <w:tc>
          <w:tcPr>
            <w:tcW w:w="1134" w:type="dxa"/>
            <w:tcBorders>
              <w:top w:val="nil"/>
              <w:left w:val="nil"/>
              <w:bottom w:val="single" w:sz="4" w:space="0" w:color="auto"/>
              <w:right w:val="single" w:sz="4" w:space="0" w:color="auto"/>
            </w:tcBorders>
            <w:shd w:val="clear" w:color="auto" w:fill="auto"/>
            <w:noWrap/>
            <w:vAlign w:val="bottom"/>
          </w:tcPr>
          <w:p w14:paraId="490F201B" w14:textId="6E1337EF" w:rsidR="009E64DC" w:rsidRPr="0075512F" w:rsidDel="000A3E8D" w:rsidRDefault="009E64DC" w:rsidP="000A3E8D">
            <w:pPr>
              <w:rPr>
                <w:del w:id="9124" w:author="Houyem Rais" w:date="2024-02-22T15:17:00Z"/>
                <w:lang w:bidi="ar-TN"/>
              </w:rPr>
              <w:pPrChange w:id="9125" w:author="Houyem Rais" w:date="2024-02-22T15:17:00Z">
                <w:pPr/>
              </w:pPrChange>
            </w:pPr>
            <w:del w:id="9126" w:author="Houyem Rais" w:date="2024-02-22T15:17:00Z">
              <w:r w:rsidRPr="0075512F" w:rsidDel="000A3E8D">
                <w:rPr>
                  <w:lang w:bidi="ar-TN"/>
                </w:rPr>
                <w:delText>0</w:delText>
              </w:r>
            </w:del>
          </w:p>
        </w:tc>
        <w:tc>
          <w:tcPr>
            <w:tcW w:w="988" w:type="dxa"/>
            <w:tcBorders>
              <w:top w:val="nil"/>
              <w:left w:val="nil"/>
              <w:bottom w:val="single" w:sz="4" w:space="0" w:color="auto"/>
              <w:right w:val="single" w:sz="4" w:space="0" w:color="auto"/>
            </w:tcBorders>
            <w:shd w:val="clear" w:color="auto" w:fill="auto"/>
            <w:noWrap/>
          </w:tcPr>
          <w:p w14:paraId="644F966E" w14:textId="5EEBAC99" w:rsidR="009E64DC" w:rsidRPr="0075512F" w:rsidDel="000A3E8D" w:rsidRDefault="009E64DC" w:rsidP="000A3E8D">
            <w:pPr>
              <w:rPr>
                <w:del w:id="9127" w:author="Houyem Rais" w:date="2024-02-22T15:17:00Z"/>
                <w:lang w:bidi="ar-TN"/>
              </w:rPr>
              <w:pPrChange w:id="9128" w:author="Houyem Rais" w:date="2024-02-22T15:17:00Z">
                <w:pPr/>
              </w:pPrChange>
            </w:pPr>
            <w:del w:id="9129" w:author="Houyem Rais" w:date="2024-02-22T15:17:00Z">
              <w:r w:rsidRPr="0075512F" w:rsidDel="000A3E8D">
                <w:rPr>
                  <w:lang w:bidi="ar-TN"/>
                </w:rPr>
                <w:delText>0%</w:delText>
              </w:r>
            </w:del>
          </w:p>
        </w:tc>
      </w:tr>
      <w:tr w:rsidR="009E64DC" w:rsidRPr="0075512F" w:rsidDel="000A3E8D" w14:paraId="7ED3D47A" w14:textId="0B990338" w:rsidTr="00115F39">
        <w:trPr>
          <w:trHeight w:val="397"/>
          <w:del w:id="9130" w:author="Houyem Rais" w:date="2024-02-22T15:17:00Z"/>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4066B1B8" w14:textId="781F1CAD" w:rsidR="009E64DC" w:rsidRPr="0075512F" w:rsidDel="000A3E8D" w:rsidRDefault="009E64DC" w:rsidP="000A3E8D">
            <w:pPr>
              <w:rPr>
                <w:del w:id="9131" w:author="Houyem Rais" w:date="2024-02-22T15:17:00Z"/>
                <w:b/>
                <w:bCs/>
                <w:lang w:bidi="ar-TN"/>
              </w:rPr>
              <w:pPrChange w:id="9132" w:author="Houyem Rais" w:date="2024-02-22T15:17:00Z">
                <w:pPr/>
              </w:pPrChange>
            </w:pPr>
            <w:del w:id="9133" w:author="Houyem Rais" w:date="2024-02-22T15:17:00Z">
              <w:r w:rsidRPr="0075512F" w:rsidDel="000A3E8D">
                <w:rPr>
                  <w:b/>
                  <w:bCs/>
                  <w:lang w:bidi="ar-TN"/>
                </w:rPr>
                <w:delText>Total</w:delText>
              </w:r>
            </w:del>
          </w:p>
        </w:tc>
        <w:tc>
          <w:tcPr>
            <w:tcW w:w="992" w:type="dxa"/>
            <w:tcBorders>
              <w:top w:val="nil"/>
              <w:left w:val="nil"/>
              <w:bottom w:val="single" w:sz="4" w:space="0" w:color="auto"/>
              <w:right w:val="single" w:sz="4" w:space="0" w:color="auto"/>
            </w:tcBorders>
            <w:shd w:val="clear" w:color="000000" w:fill="D9D9D9"/>
            <w:noWrap/>
          </w:tcPr>
          <w:p w14:paraId="3EBCB543" w14:textId="6C9C2C55" w:rsidR="009E64DC" w:rsidRPr="0075512F" w:rsidDel="000A3E8D" w:rsidRDefault="00CB0A90" w:rsidP="000A3E8D">
            <w:pPr>
              <w:rPr>
                <w:del w:id="9134" w:author="Houyem Rais" w:date="2024-02-22T15:17:00Z"/>
                <w:b/>
                <w:bCs/>
                <w:lang w:bidi="ar-TN"/>
              </w:rPr>
              <w:pPrChange w:id="9135" w:author="Houyem Rais" w:date="2024-02-22T15:17:00Z">
                <w:pPr/>
              </w:pPrChange>
            </w:pPr>
            <w:del w:id="9136" w:author="Houyem Rais" w:date="2024-02-22T15:17:00Z">
              <w:r w:rsidRPr="0075512F" w:rsidDel="000A3E8D">
                <w:rPr>
                  <w:b/>
                  <w:bCs/>
                </w:rPr>
                <w:delText>1 025</w:delText>
              </w:r>
            </w:del>
          </w:p>
        </w:tc>
        <w:tc>
          <w:tcPr>
            <w:tcW w:w="850" w:type="dxa"/>
            <w:tcBorders>
              <w:top w:val="nil"/>
              <w:left w:val="nil"/>
              <w:bottom w:val="single" w:sz="4" w:space="0" w:color="auto"/>
              <w:right w:val="single" w:sz="4" w:space="0" w:color="auto"/>
            </w:tcBorders>
            <w:shd w:val="clear" w:color="000000" w:fill="D9D9D9"/>
            <w:noWrap/>
            <w:hideMark/>
          </w:tcPr>
          <w:p w14:paraId="6882A7E0" w14:textId="279E857C" w:rsidR="009E64DC" w:rsidRPr="0075512F" w:rsidDel="000A3E8D" w:rsidRDefault="009E64DC" w:rsidP="000A3E8D">
            <w:pPr>
              <w:rPr>
                <w:del w:id="9137" w:author="Houyem Rais" w:date="2024-02-22T15:17:00Z"/>
                <w:b/>
                <w:bCs/>
                <w:lang w:bidi="ar-TN"/>
              </w:rPr>
              <w:pPrChange w:id="9138" w:author="Houyem Rais" w:date="2024-02-22T15:17:00Z">
                <w:pPr/>
              </w:pPrChange>
            </w:pPr>
            <w:del w:id="9139" w:author="Houyem Rais" w:date="2024-02-22T15:17:00Z">
              <w:r w:rsidRPr="0075512F" w:rsidDel="000A3E8D">
                <w:rPr>
                  <w:b/>
                  <w:bCs/>
                </w:rPr>
                <w:delText>100%</w:delText>
              </w:r>
            </w:del>
          </w:p>
        </w:tc>
        <w:tc>
          <w:tcPr>
            <w:tcW w:w="2977" w:type="dxa"/>
            <w:tcBorders>
              <w:top w:val="nil"/>
              <w:left w:val="nil"/>
              <w:bottom w:val="single" w:sz="4" w:space="0" w:color="auto"/>
              <w:right w:val="single" w:sz="4" w:space="0" w:color="auto"/>
            </w:tcBorders>
            <w:shd w:val="clear" w:color="000000" w:fill="D9D9D9"/>
            <w:noWrap/>
            <w:vAlign w:val="center"/>
            <w:hideMark/>
          </w:tcPr>
          <w:p w14:paraId="776F22B9" w14:textId="7CFFEB5E" w:rsidR="009E64DC" w:rsidRPr="0075512F" w:rsidDel="000A3E8D" w:rsidRDefault="009E64DC" w:rsidP="000A3E8D">
            <w:pPr>
              <w:rPr>
                <w:del w:id="9140" w:author="Houyem Rais" w:date="2024-02-22T15:17:00Z"/>
                <w:b/>
                <w:bCs/>
                <w:lang w:bidi="ar-TN"/>
              </w:rPr>
              <w:pPrChange w:id="9141" w:author="Houyem Rais" w:date="2024-02-22T15:17:00Z">
                <w:pPr/>
              </w:pPrChange>
            </w:pPr>
            <w:del w:id="9142" w:author="Houyem Rais" w:date="2024-02-22T15:17:00Z">
              <w:r w:rsidRPr="0075512F" w:rsidDel="000A3E8D">
                <w:rPr>
                  <w:b/>
                  <w:bCs/>
                  <w:lang w:bidi="ar-TN"/>
                </w:rPr>
                <w:delText>Total</w:delText>
              </w:r>
            </w:del>
          </w:p>
        </w:tc>
        <w:tc>
          <w:tcPr>
            <w:tcW w:w="1134" w:type="dxa"/>
            <w:tcBorders>
              <w:top w:val="nil"/>
              <w:left w:val="nil"/>
              <w:bottom w:val="single" w:sz="4" w:space="0" w:color="auto"/>
              <w:right w:val="single" w:sz="4" w:space="0" w:color="auto"/>
            </w:tcBorders>
            <w:shd w:val="clear" w:color="000000" w:fill="D9D9D9"/>
            <w:noWrap/>
            <w:vAlign w:val="bottom"/>
          </w:tcPr>
          <w:p w14:paraId="7D94180D" w14:textId="5751ACFE" w:rsidR="009E64DC" w:rsidRPr="0075512F" w:rsidDel="000A3E8D" w:rsidRDefault="009E64DC" w:rsidP="000A3E8D">
            <w:pPr>
              <w:rPr>
                <w:del w:id="9143" w:author="Houyem Rais" w:date="2024-02-22T15:17:00Z"/>
                <w:b/>
                <w:bCs/>
                <w:lang w:bidi="ar-TN"/>
              </w:rPr>
              <w:pPrChange w:id="9144" w:author="Houyem Rais" w:date="2024-02-22T15:17:00Z">
                <w:pPr/>
              </w:pPrChange>
            </w:pPr>
            <w:del w:id="9145" w:author="Houyem Rais" w:date="2024-02-22T15:17:00Z">
              <w:r w:rsidRPr="0075512F" w:rsidDel="000A3E8D">
                <w:rPr>
                  <w:b/>
                  <w:bCs/>
                  <w:lang w:bidi="ar-TN"/>
                </w:rPr>
                <w:delText>1</w:delText>
              </w:r>
              <w:r w:rsidR="00042212" w:rsidRPr="0075512F" w:rsidDel="000A3E8D">
                <w:rPr>
                  <w:b/>
                  <w:bCs/>
                  <w:lang w:bidi="ar-TN"/>
                </w:rPr>
                <w:delText>025</w:delText>
              </w:r>
            </w:del>
          </w:p>
        </w:tc>
        <w:tc>
          <w:tcPr>
            <w:tcW w:w="988" w:type="dxa"/>
            <w:tcBorders>
              <w:top w:val="nil"/>
              <w:left w:val="nil"/>
              <w:bottom w:val="single" w:sz="4" w:space="0" w:color="auto"/>
              <w:right w:val="single" w:sz="4" w:space="0" w:color="auto"/>
            </w:tcBorders>
            <w:shd w:val="clear" w:color="000000" w:fill="D9D9D9"/>
            <w:noWrap/>
            <w:vAlign w:val="center"/>
            <w:hideMark/>
          </w:tcPr>
          <w:p w14:paraId="356BACE0" w14:textId="3E422BD9" w:rsidR="009E64DC" w:rsidRPr="0075512F" w:rsidDel="000A3E8D" w:rsidRDefault="009E64DC" w:rsidP="000A3E8D">
            <w:pPr>
              <w:rPr>
                <w:del w:id="9146" w:author="Houyem Rais" w:date="2024-02-22T15:17:00Z"/>
                <w:b/>
                <w:bCs/>
                <w:lang w:bidi="ar-TN"/>
              </w:rPr>
              <w:pPrChange w:id="9147" w:author="Houyem Rais" w:date="2024-02-22T15:17:00Z">
                <w:pPr/>
              </w:pPrChange>
            </w:pPr>
            <w:del w:id="9148" w:author="Houyem Rais" w:date="2024-02-22T15:17:00Z">
              <w:r w:rsidRPr="0075512F" w:rsidDel="000A3E8D">
                <w:rPr>
                  <w:b/>
                  <w:bCs/>
                  <w:lang w:bidi="ar-TN"/>
                </w:rPr>
                <w:delText>100%</w:delText>
              </w:r>
            </w:del>
          </w:p>
        </w:tc>
      </w:tr>
    </w:tbl>
    <w:p w14:paraId="4AC264FB" w14:textId="73426236" w:rsidR="007B4C9B" w:rsidRPr="0075512F" w:rsidDel="000A3E8D" w:rsidRDefault="007B4C9B" w:rsidP="000A3E8D">
      <w:pPr>
        <w:rPr>
          <w:del w:id="9149" w:author="Houyem Rais" w:date="2024-02-22T15:17:00Z"/>
          <w:rFonts w:eastAsia="Calibri"/>
        </w:rPr>
        <w:pPrChange w:id="9150" w:author="Houyem Rais" w:date="2024-02-22T15:17:00Z">
          <w:pPr/>
        </w:pPrChange>
      </w:pPr>
      <w:del w:id="9151"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042212" w:rsidRPr="0075512F" w:rsidDel="000A3E8D">
          <w:rPr>
            <w:rFonts w:eastAsia="Calibri"/>
          </w:rPr>
          <w:delText>85</w:delText>
        </w:r>
        <w:r w:rsidRPr="0075512F" w:rsidDel="000A3E8D">
          <w:rPr>
            <w:rFonts w:eastAsia="Calibri"/>
          </w:rPr>
          <w:delText xml:space="preserve"> MDT. Le coût total du projet à la fin de la période de construction ressort à </w:delText>
        </w:r>
        <w:r w:rsidR="009E64DC" w:rsidRPr="0075512F" w:rsidDel="000A3E8D">
          <w:rPr>
            <w:rFonts w:eastAsia="Calibri"/>
            <w:b/>
            <w:bCs/>
          </w:rPr>
          <w:delText>1</w:delText>
        </w:r>
        <w:r w:rsidR="00042212" w:rsidRPr="0075512F" w:rsidDel="000A3E8D">
          <w:rPr>
            <w:rFonts w:eastAsia="Calibri"/>
            <w:b/>
            <w:bCs/>
          </w:rPr>
          <w:delText>025</w:delText>
        </w:r>
        <w:r w:rsidRPr="0075512F" w:rsidDel="000A3E8D">
          <w:rPr>
            <w:rFonts w:eastAsia="Calibri"/>
            <w:b/>
            <w:bCs/>
          </w:rPr>
          <w:delText xml:space="preserve"> MDT</w:delText>
        </w:r>
        <w:r w:rsidRPr="0075512F" w:rsidDel="000A3E8D">
          <w:rPr>
            <w:rFonts w:eastAsia="Calibri"/>
          </w:rPr>
          <w:delText>.</w:delText>
        </w:r>
        <w:r w:rsidR="00042212" w:rsidRPr="0075512F" w:rsidDel="000A3E8D">
          <w:rPr>
            <w:rFonts w:eastAsia="Calibri"/>
          </w:rPr>
          <w:delText xml:space="preserve"> </w:delText>
        </w:r>
        <w:r w:rsidRPr="0075512F" w:rsidDel="000A3E8D">
          <w:rPr>
            <w:rFonts w:eastAsia="Calibri"/>
          </w:rPr>
          <w:delText xml:space="preserve">Ce montant est financé par de la dette à hauteur de </w:delText>
        </w:r>
        <w:r w:rsidR="00042212" w:rsidRPr="0075512F" w:rsidDel="000A3E8D">
          <w:rPr>
            <w:rFonts w:eastAsia="Calibri"/>
          </w:rPr>
          <w:delText>790</w:delText>
        </w:r>
        <w:r w:rsidRPr="0075512F" w:rsidDel="000A3E8D">
          <w:rPr>
            <w:rFonts w:eastAsia="Calibri"/>
          </w:rPr>
          <w:delText xml:space="preserve"> MDT et des fonds propres à hauteur de </w:delText>
        </w:r>
        <w:r w:rsidR="00042212" w:rsidRPr="0075512F" w:rsidDel="000A3E8D">
          <w:rPr>
            <w:rFonts w:eastAsia="Calibri"/>
          </w:rPr>
          <w:delText>235</w:delText>
        </w:r>
        <w:r w:rsidRPr="0075512F" w:rsidDel="000A3E8D">
          <w:rPr>
            <w:rFonts w:eastAsia="Calibri"/>
          </w:rPr>
          <w:delText xml:space="preserve"> MDT. </w:delText>
        </w:r>
      </w:del>
    </w:p>
    <w:p w14:paraId="1EA8E15B" w14:textId="31206967" w:rsidR="007B4C9B" w:rsidRPr="0075512F" w:rsidDel="000A3E8D" w:rsidRDefault="007B4C9B" w:rsidP="000A3E8D">
      <w:pPr>
        <w:rPr>
          <w:del w:id="9152" w:author="Houyem Rais" w:date="2024-02-22T15:17:00Z"/>
          <w:rFonts w:eastAsia="Calibri"/>
        </w:rPr>
        <w:pPrChange w:id="9153" w:author="Houyem Rais" w:date="2024-02-22T15:17:00Z">
          <w:pPr/>
        </w:pPrChange>
      </w:pPr>
      <w:del w:id="9154" w:author="Houyem Rais" w:date="2024-02-22T15:17:00Z">
        <w:r w:rsidRPr="0075512F" w:rsidDel="000A3E8D">
          <w:rPr>
            <w:rFonts w:eastAsia="Calibri"/>
          </w:rPr>
          <w:delText>Pour le partenaire public, il n’y a pas d’apport au financement du la construction, le financement du projet se fait intégralement par le partenaire privé.</w:delText>
        </w:r>
      </w:del>
    </w:p>
    <w:p w14:paraId="0384E289" w14:textId="7ADAB1CC" w:rsidR="009E64DC" w:rsidRPr="0075512F" w:rsidDel="000A3E8D" w:rsidRDefault="00CB0A90" w:rsidP="000A3E8D">
      <w:pPr>
        <w:rPr>
          <w:del w:id="9155" w:author="Houyem Rais" w:date="2024-02-22T15:17:00Z"/>
        </w:rPr>
        <w:pPrChange w:id="9156" w:author="Houyem Rais" w:date="2024-02-22T15:17:00Z">
          <w:pPr>
            <w:keepNext/>
            <w:jc w:val="center"/>
          </w:pPr>
        </w:pPrChange>
      </w:pPr>
      <w:del w:id="9157" w:author="Houyem Rais" w:date="2024-02-22T15:17:00Z">
        <w:r w:rsidRPr="0075512F" w:rsidDel="000A3E8D">
          <w:rPr>
            <w:noProof/>
          </w:rPr>
          <w:drawing>
            <wp:inline distT="0" distB="0" distL="0" distR="0" wp14:anchorId="6FB1CEA4" wp14:editId="373CFC29">
              <wp:extent cx="5734050" cy="1929130"/>
              <wp:effectExtent l="0" t="0" r="0" b="0"/>
              <wp:docPr id="1678561313" name="Picture 167856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1929130"/>
                      </a:xfrm>
                      <a:prstGeom prst="rect">
                        <a:avLst/>
                      </a:prstGeom>
                      <a:noFill/>
                      <a:ln>
                        <a:noFill/>
                      </a:ln>
                    </pic:spPr>
                  </pic:pic>
                </a:graphicData>
              </a:graphic>
            </wp:inline>
          </w:drawing>
        </w:r>
      </w:del>
    </w:p>
    <w:p w14:paraId="4FDA1050" w14:textId="659A3AF7" w:rsidR="007B4C9B" w:rsidRPr="0075512F" w:rsidDel="000A3E8D" w:rsidRDefault="009E64DC" w:rsidP="000A3E8D">
      <w:pPr>
        <w:rPr>
          <w:del w:id="9158" w:author="Houyem Rais" w:date="2024-02-22T15:17:00Z"/>
          <w:rFonts w:eastAsia="Calibri"/>
        </w:rPr>
        <w:pPrChange w:id="9159" w:author="Houyem Rais" w:date="2024-02-22T15:17:00Z">
          <w:pPr>
            <w:pStyle w:val="Caption"/>
            <w:jc w:val="center"/>
          </w:pPr>
        </w:pPrChange>
      </w:pPr>
      <w:bookmarkStart w:id="9160" w:name="_Toc142174836"/>
      <w:del w:id="9161"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26</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1 – Concession sans subvention (Partenaire privé) – Variante D1 - 1 tablier</w:delText>
        </w:r>
        <w:bookmarkEnd w:id="9160"/>
      </w:del>
    </w:p>
    <w:p w14:paraId="6FC5FBFB" w14:textId="34784DE9" w:rsidR="007B4C9B" w:rsidRPr="0075512F" w:rsidDel="000A3E8D" w:rsidRDefault="009E64DC" w:rsidP="000A3E8D">
      <w:pPr>
        <w:rPr>
          <w:del w:id="9162" w:author="Houyem Rais" w:date="2024-02-22T15:17:00Z"/>
        </w:rPr>
        <w:pPrChange w:id="9163" w:author="Houyem Rais" w:date="2024-02-22T15:17:00Z">
          <w:pPr/>
        </w:pPrChange>
      </w:pPr>
      <w:del w:id="9164" w:author="Houyem Rais" w:date="2024-02-22T15:17:00Z">
        <w:r w:rsidRPr="0075512F" w:rsidDel="000A3E8D">
          <w:delText xml:space="preserve">Ce scénario génère un </w:delText>
        </w:r>
        <w:r w:rsidRPr="0075512F" w:rsidDel="000A3E8D">
          <w:rPr>
            <w:b/>
            <w:bCs/>
            <w:color w:val="C00000"/>
          </w:rPr>
          <w:delText>TRI des fonds propres nul</w:delText>
        </w:r>
        <w:r w:rsidRPr="0075512F" w:rsidDel="000A3E8D">
          <w:rPr>
            <w:color w:val="C00000"/>
          </w:rPr>
          <w:delText xml:space="preserve"> </w:delText>
        </w:r>
        <w:r w:rsidRPr="0075512F" w:rsidDel="000A3E8D">
          <w:delText xml:space="preserve">et un </w:delText>
        </w:r>
        <w:r w:rsidRPr="0075512F" w:rsidDel="000A3E8D">
          <w:rPr>
            <w:b/>
            <w:bCs/>
          </w:rPr>
          <w:delText>ADSCR minimum de 0,2</w:delText>
        </w:r>
        <w:r w:rsidR="00DB6EC1" w:rsidRPr="0075512F" w:rsidDel="000A3E8D">
          <w:rPr>
            <w:b/>
            <w:bCs/>
          </w:rPr>
          <w:delText>2</w:delText>
        </w:r>
        <w:r w:rsidRPr="0075512F" w:rsidDel="000A3E8D">
          <w:delText>, ce qui signifie que la mise en œuvre de cette variante du projet sous forme d’une concession sans subvention publique n’est pas du tout rentable pour le partenaire privé et ne lui permet pas de payer le service annuel de sa dette contractée.</w:delText>
        </w:r>
      </w:del>
    </w:p>
    <w:p w14:paraId="60D99345" w14:textId="0604F092" w:rsidR="00042212" w:rsidRPr="0075512F" w:rsidDel="000A3E8D" w:rsidRDefault="00042212" w:rsidP="000A3E8D">
      <w:pPr>
        <w:rPr>
          <w:del w:id="9165" w:author="Houyem Rais" w:date="2024-02-22T15:17:00Z"/>
          <w:b/>
          <w:bCs/>
          <w:color w:val="FF0000"/>
          <w:u w:val="single"/>
        </w:rPr>
        <w:pPrChange w:id="9166" w:author="Houyem Rais" w:date="2024-02-22T15:17:00Z">
          <w:pPr/>
        </w:pPrChange>
      </w:pPr>
      <w:del w:id="9167" w:author="Houyem Rais" w:date="2024-02-22T15:17:00Z">
        <w:r w:rsidRPr="0075512F" w:rsidDel="000A3E8D">
          <w:rPr>
            <w:b/>
            <w:bCs/>
            <w:color w:val="FF0000"/>
            <w:u w:val="single"/>
          </w:rPr>
          <w:delText>Test de sensibilité</w:delText>
        </w:r>
      </w:del>
    </w:p>
    <w:p w14:paraId="15F3B894" w14:textId="20393ED9" w:rsidR="00042212" w:rsidRPr="0075512F" w:rsidDel="000A3E8D" w:rsidRDefault="00042212" w:rsidP="000A3E8D">
      <w:pPr>
        <w:rPr>
          <w:del w:id="9168" w:author="Houyem Rais" w:date="2024-02-22T15:17:00Z"/>
          <w:b/>
          <w:bCs/>
          <w:lang w:bidi="ar-TN"/>
        </w:rPr>
        <w:pPrChange w:id="9169" w:author="Houyem Rais" w:date="2024-02-22T15:17:00Z">
          <w:pPr/>
        </w:pPrChange>
      </w:pPr>
      <w:del w:id="9170" w:author="Houyem Rais" w:date="2024-02-22T15:17:00Z">
        <w:r w:rsidRPr="0075512F" w:rsidDel="000A3E8D">
          <w:rPr>
            <w:b/>
            <w:bCs/>
            <w:lang w:bidi="ar-TN"/>
          </w:rPr>
          <w:delText xml:space="preserve">Pour atteindre la rentabilité minimale du projet dans le cadre d'un contrat de concession (un TRI des fonds propres de 15%) tout en évitant la subvention publique, on doit multiplier le tarif des péages par </w:delText>
        </w:r>
        <w:r w:rsidR="0023548B" w:rsidRPr="0075512F" w:rsidDel="000A3E8D">
          <w:rPr>
            <w:b/>
            <w:bCs/>
            <w:lang w:bidi="ar-TN"/>
          </w:rPr>
          <w:delText>7,4</w:delText>
        </w:r>
        <w:r w:rsidRPr="0075512F" w:rsidDel="000A3E8D">
          <w:rPr>
            <w:b/>
            <w:bCs/>
            <w:lang w:bidi="ar-TN"/>
          </w:rPr>
          <w:delText xml:space="preserve"> pour toutes les catégories de véhicules. Cela entraînerait des tarifs de </w:delText>
        </w:r>
        <w:r w:rsidR="0023548B" w:rsidRPr="0075512F" w:rsidDel="000A3E8D">
          <w:rPr>
            <w:b/>
            <w:bCs/>
            <w:lang w:bidi="ar-TN"/>
          </w:rPr>
          <w:delText>25</w:delText>
        </w:r>
        <w:r w:rsidR="00E04A5E" w:rsidDel="000A3E8D">
          <w:rPr>
            <w:b/>
            <w:bCs/>
            <w:lang w:bidi="ar-TN"/>
          </w:rPr>
          <w:delText>,</w:delText>
        </w:r>
        <w:r w:rsidR="0023548B" w:rsidRPr="0075512F" w:rsidDel="000A3E8D">
          <w:rPr>
            <w:b/>
            <w:bCs/>
            <w:lang w:bidi="ar-TN"/>
          </w:rPr>
          <w:delText xml:space="preserve">84 DT </w:delText>
        </w:r>
        <w:r w:rsidRPr="0075512F" w:rsidDel="000A3E8D">
          <w:rPr>
            <w:b/>
            <w:bCs/>
            <w:lang w:bidi="ar-TN"/>
          </w:rPr>
          <w:delText xml:space="preserve">pour les résidents de Médenine et de </w:delText>
        </w:r>
        <w:r w:rsidR="0023548B" w:rsidRPr="0075512F" w:rsidDel="000A3E8D">
          <w:rPr>
            <w:b/>
            <w:bCs/>
            <w:lang w:bidi="ar-TN"/>
          </w:rPr>
          <w:delText>66</w:delText>
        </w:r>
        <w:r w:rsidR="00CD5A25" w:rsidDel="000A3E8D">
          <w:rPr>
            <w:b/>
            <w:bCs/>
            <w:lang w:bidi="ar-TN"/>
          </w:rPr>
          <w:delText>,</w:delText>
        </w:r>
        <w:r w:rsidR="0023548B" w:rsidRPr="0075512F" w:rsidDel="000A3E8D">
          <w:rPr>
            <w:b/>
            <w:bCs/>
            <w:lang w:bidi="ar-TN"/>
          </w:rPr>
          <w:delText xml:space="preserve">44 DT </w:delText>
        </w:r>
        <w:r w:rsidRPr="0075512F" w:rsidDel="000A3E8D">
          <w:rPr>
            <w:b/>
            <w:bCs/>
            <w:lang w:bidi="ar-TN"/>
          </w:rPr>
          <w:delText>pour les non-résidents, pour les véhicules légers.</w:delText>
        </w:r>
      </w:del>
    </w:p>
    <w:p w14:paraId="1960AEA4" w14:textId="066A81E3" w:rsidR="007B4C9B" w:rsidRPr="0075512F" w:rsidDel="000A3E8D" w:rsidRDefault="007B4C9B" w:rsidP="000A3E8D">
      <w:pPr>
        <w:rPr>
          <w:del w:id="9171" w:author="Houyem Rais" w:date="2024-02-22T15:17:00Z"/>
          <w:b/>
          <w:bCs/>
          <w:u w:val="single"/>
          <w:lang w:bidi="ar-TN"/>
        </w:rPr>
        <w:pPrChange w:id="9172" w:author="Houyem Rais" w:date="2024-02-22T15:17:00Z">
          <w:pPr>
            <w:pStyle w:val="ListParagraph"/>
            <w:numPr>
              <w:numId w:val="18"/>
            </w:numPr>
            <w:ind w:left="720"/>
          </w:pPr>
        </w:pPrChange>
      </w:pPr>
      <w:del w:id="9173" w:author="Houyem Rais" w:date="2024-02-22T15:17:00Z">
        <w:r w:rsidRPr="0075512F" w:rsidDel="000A3E8D">
          <w:rPr>
            <w:b/>
            <w:bCs/>
            <w:u w:val="single"/>
            <w:lang w:bidi="ar-TN"/>
          </w:rPr>
          <w:delText>Scénario avec subvention publique</w:delText>
        </w:r>
      </w:del>
    </w:p>
    <w:p w14:paraId="236AA6C1" w14:textId="37A60FF5" w:rsidR="007B4C9B" w:rsidRPr="0075512F" w:rsidDel="000A3E8D" w:rsidRDefault="007B4C9B" w:rsidP="000A3E8D">
      <w:pPr>
        <w:rPr>
          <w:del w:id="9174" w:author="Houyem Rais" w:date="2024-02-22T15:17:00Z"/>
        </w:rPr>
        <w:pPrChange w:id="9175" w:author="Houyem Rais" w:date="2024-02-22T15:17:00Z">
          <w:pPr/>
        </w:pPrChange>
      </w:pPr>
      <w:del w:id="9176" w:author="Houyem Rais" w:date="2024-02-22T15:17:00Z">
        <w:r w:rsidRPr="0075512F" w:rsidDel="000A3E8D">
          <w:delText xml:space="preserve">Pour le partenaire privé, la subvention minimale ressort à </w:delText>
        </w:r>
        <w:r w:rsidR="00521AB5" w:rsidRPr="0075512F" w:rsidDel="000A3E8D">
          <w:delText xml:space="preserve">90,5% </w:delText>
        </w:r>
        <w:r w:rsidRPr="0075512F" w:rsidDel="000A3E8D">
          <w:delText>du coût de construction pour atteindre la rentabilité minimale et un TRI de fonds propres acceptable.</w:delText>
        </w:r>
      </w:del>
    </w:p>
    <w:p w14:paraId="08672D3F" w14:textId="52E6886F" w:rsidR="009C0DF6" w:rsidRPr="0075512F" w:rsidDel="000A3E8D" w:rsidRDefault="009C0DF6" w:rsidP="000A3E8D">
      <w:pPr>
        <w:rPr>
          <w:del w:id="9177" w:author="Houyem Rais" w:date="2024-02-22T15:17:00Z"/>
          <w:rFonts w:eastAsia="Calibri"/>
        </w:rPr>
        <w:pPrChange w:id="9178" w:author="Houyem Rais" w:date="2024-02-22T15:17:00Z">
          <w:pPr/>
        </w:pPrChange>
      </w:pPr>
      <w:del w:id="9179" w:author="Houyem Rais" w:date="2024-02-22T15:17:00Z">
        <w:r w:rsidRPr="0075512F" w:rsidDel="000A3E8D">
          <w:rPr>
            <w:rFonts w:eastAsia="Calibri"/>
          </w:rPr>
          <w:delText>Le coût de construction est de 609,3 MDT (CE 2023). En y appliquant l’inflation pendant la période de construction, nous obtenons le montant de 948 MDT.</w:delText>
        </w:r>
      </w:del>
    </w:p>
    <w:p w14:paraId="4D8C04D1" w14:textId="03BF2A2B" w:rsidR="007B4C9B" w:rsidRPr="0075512F" w:rsidDel="000A3E8D" w:rsidRDefault="007B4C9B" w:rsidP="000A3E8D">
      <w:pPr>
        <w:rPr>
          <w:del w:id="9180" w:author="Houyem Rais" w:date="2024-02-22T15:17:00Z"/>
        </w:rPr>
        <w:pPrChange w:id="9181" w:author="Houyem Rais" w:date="2024-02-22T15:17:00Z">
          <w:pPr>
            <w:pStyle w:val="Caption"/>
          </w:pPr>
        </w:pPrChange>
      </w:pPr>
      <w:bookmarkStart w:id="9182" w:name="_Toc144481106"/>
      <w:del w:id="9183"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38</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1 – Concession </w:delText>
        </w:r>
        <w:r w:rsidRPr="0075512F" w:rsidDel="000A3E8D">
          <w:rPr>
            <w:u w:val="single"/>
          </w:rPr>
          <w:delText>avec subvention</w:delText>
        </w:r>
        <w:r w:rsidRPr="0075512F" w:rsidDel="000A3E8D">
          <w:delText xml:space="preserve"> (Partenaire privé)</w:delText>
        </w:r>
        <w:r w:rsidR="00795002" w:rsidRPr="0075512F" w:rsidDel="000A3E8D">
          <w:delText xml:space="preserve"> – Variante D1 - 1 tablier</w:delText>
        </w:r>
        <w:bookmarkEnd w:id="9182"/>
      </w:del>
    </w:p>
    <w:tbl>
      <w:tblPr>
        <w:tblW w:w="9063" w:type="dxa"/>
        <w:tblLook w:val="04A0" w:firstRow="1" w:lastRow="0" w:firstColumn="1" w:lastColumn="0" w:noHBand="0" w:noVBand="1"/>
      </w:tblPr>
      <w:tblGrid>
        <w:gridCol w:w="2122"/>
        <w:gridCol w:w="992"/>
        <w:gridCol w:w="850"/>
        <w:gridCol w:w="2977"/>
        <w:gridCol w:w="1134"/>
        <w:gridCol w:w="988"/>
      </w:tblGrid>
      <w:tr w:rsidR="007B4C9B" w:rsidRPr="0075512F" w:rsidDel="000A3E8D" w14:paraId="1164F669" w14:textId="54A3ADC0">
        <w:trPr>
          <w:trHeight w:val="397"/>
          <w:del w:id="9184" w:author="Houyem Rais" w:date="2024-02-22T15:17:00Z"/>
        </w:trPr>
        <w:tc>
          <w:tcPr>
            <w:tcW w:w="396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FA1A371" w14:textId="31D0B96D" w:rsidR="007B4C9B" w:rsidRPr="0075512F" w:rsidDel="000A3E8D" w:rsidRDefault="007B4C9B" w:rsidP="000A3E8D">
            <w:pPr>
              <w:rPr>
                <w:del w:id="9185" w:author="Houyem Rais" w:date="2024-02-22T15:17:00Z"/>
                <w:b/>
                <w:bCs/>
                <w:lang w:bidi="ar-TN"/>
              </w:rPr>
              <w:pPrChange w:id="9186" w:author="Houyem Rais" w:date="2024-02-22T15:17:00Z">
                <w:pPr/>
              </w:pPrChange>
            </w:pPr>
            <w:del w:id="9187" w:author="Houyem Rais" w:date="2024-02-22T15:17:00Z">
              <w:r w:rsidRPr="0075512F" w:rsidDel="000A3E8D">
                <w:rPr>
                  <w:b/>
                  <w:bCs/>
                  <w:lang w:bidi="ar-TN"/>
                </w:rPr>
                <w:delText>Emplois (en MDT)</w:delText>
              </w:r>
            </w:del>
          </w:p>
        </w:tc>
        <w:tc>
          <w:tcPr>
            <w:tcW w:w="5099"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4707CD8A" w14:textId="06786ABE" w:rsidR="007B4C9B" w:rsidRPr="0075512F" w:rsidDel="000A3E8D" w:rsidRDefault="007B4C9B" w:rsidP="000A3E8D">
            <w:pPr>
              <w:rPr>
                <w:del w:id="9188" w:author="Houyem Rais" w:date="2024-02-22T15:17:00Z"/>
                <w:b/>
                <w:bCs/>
                <w:lang w:bidi="ar-TN"/>
              </w:rPr>
              <w:pPrChange w:id="9189" w:author="Houyem Rais" w:date="2024-02-22T15:17:00Z">
                <w:pPr/>
              </w:pPrChange>
            </w:pPr>
            <w:del w:id="9190" w:author="Houyem Rais" w:date="2024-02-22T15:17:00Z">
              <w:r w:rsidRPr="0075512F" w:rsidDel="000A3E8D">
                <w:rPr>
                  <w:b/>
                  <w:bCs/>
                  <w:lang w:bidi="ar-TN"/>
                </w:rPr>
                <w:delText>Ressources (en MDT)</w:delText>
              </w:r>
            </w:del>
          </w:p>
        </w:tc>
      </w:tr>
      <w:tr w:rsidR="009C0DF6" w:rsidRPr="0075512F" w:rsidDel="000A3E8D" w14:paraId="7863DAAC" w14:textId="2BD899EE">
        <w:trPr>
          <w:trHeight w:val="340"/>
          <w:del w:id="9191"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94DD45D" w14:textId="04ECEC79" w:rsidR="009C0DF6" w:rsidRPr="0075512F" w:rsidDel="000A3E8D" w:rsidRDefault="009C0DF6" w:rsidP="000A3E8D">
            <w:pPr>
              <w:rPr>
                <w:del w:id="9192" w:author="Houyem Rais" w:date="2024-02-22T15:17:00Z"/>
                <w:lang w:bidi="ar-TN"/>
              </w:rPr>
              <w:pPrChange w:id="9193" w:author="Houyem Rais" w:date="2024-02-22T15:17:00Z">
                <w:pPr/>
              </w:pPrChange>
            </w:pPr>
            <w:del w:id="9194" w:author="Houyem Rais" w:date="2024-02-22T15:17:00Z">
              <w:r w:rsidRPr="0075512F" w:rsidDel="000A3E8D">
                <w:rPr>
                  <w:lang w:bidi="ar-TN"/>
                </w:rPr>
                <w:delText>Coût de construction</w:delText>
              </w:r>
            </w:del>
          </w:p>
        </w:tc>
        <w:tc>
          <w:tcPr>
            <w:tcW w:w="992" w:type="dxa"/>
            <w:tcBorders>
              <w:top w:val="nil"/>
              <w:left w:val="nil"/>
              <w:bottom w:val="single" w:sz="4" w:space="0" w:color="auto"/>
              <w:right w:val="single" w:sz="4" w:space="0" w:color="auto"/>
            </w:tcBorders>
            <w:shd w:val="clear" w:color="auto" w:fill="auto"/>
            <w:noWrap/>
          </w:tcPr>
          <w:p w14:paraId="69D8D2CB" w14:textId="62E2DB82" w:rsidR="009C0DF6" w:rsidRPr="0075512F" w:rsidDel="000A3E8D" w:rsidRDefault="009C0DF6" w:rsidP="000A3E8D">
            <w:pPr>
              <w:rPr>
                <w:del w:id="9195" w:author="Houyem Rais" w:date="2024-02-22T15:17:00Z"/>
                <w:lang w:bidi="ar-TN"/>
              </w:rPr>
              <w:pPrChange w:id="9196" w:author="Houyem Rais" w:date="2024-02-22T15:17:00Z">
                <w:pPr/>
              </w:pPrChange>
            </w:pPr>
            <w:del w:id="9197" w:author="Houyem Rais" w:date="2024-02-22T15:17:00Z">
              <w:r w:rsidRPr="0075512F" w:rsidDel="000A3E8D">
                <w:delText>940</w:delText>
              </w:r>
            </w:del>
          </w:p>
        </w:tc>
        <w:tc>
          <w:tcPr>
            <w:tcW w:w="850" w:type="dxa"/>
            <w:tcBorders>
              <w:top w:val="nil"/>
              <w:left w:val="nil"/>
              <w:bottom w:val="single" w:sz="4" w:space="0" w:color="auto"/>
              <w:right w:val="single" w:sz="4" w:space="0" w:color="auto"/>
            </w:tcBorders>
            <w:shd w:val="clear" w:color="auto" w:fill="auto"/>
            <w:noWrap/>
          </w:tcPr>
          <w:p w14:paraId="3E1B9BE0" w14:textId="7B1688F1" w:rsidR="009C0DF6" w:rsidRPr="0075512F" w:rsidDel="000A3E8D" w:rsidRDefault="009C0DF6" w:rsidP="000A3E8D">
            <w:pPr>
              <w:rPr>
                <w:del w:id="9198" w:author="Houyem Rais" w:date="2024-02-22T15:17:00Z"/>
                <w:lang w:bidi="ar-TN"/>
              </w:rPr>
              <w:pPrChange w:id="9199" w:author="Houyem Rais" w:date="2024-02-22T15:17:00Z">
                <w:pPr/>
              </w:pPrChange>
            </w:pPr>
            <w:del w:id="9200" w:author="Houyem Rais" w:date="2024-02-22T15:17:00Z">
              <w:r w:rsidRPr="0075512F" w:rsidDel="000A3E8D">
                <w:delText>99</w:delText>
              </w:r>
              <w:r w:rsidR="00CD5A25" w:rsidDel="000A3E8D">
                <w:delText>,</w:delText>
              </w:r>
              <w:r w:rsidRPr="0075512F" w:rsidDel="000A3E8D">
                <w:delText>1%</w:delText>
              </w:r>
            </w:del>
          </w:p>
        </w:tc>
        <w:tc>
          <w:tcPr>
            <w:tcW w:w="2977" w:type="dxa"/>
            <w:tcBorders>
              <w:top w:val="nil"/>
              <w:left w:val="nil"/>
              <w:bottom w:val="single" w:sz="4" w:space="0" w:color="auto"/>
              <w:right w:val="single" w:sz="4" w:space="0" w:color="auto"/>
            </w:tcBorders>
            <w:shd w:val="clear" w:color="auto" w:fill="auto"/>
            <w:noWrap/>
            <w:vAlign w:val="bottom"/>
          </w:tcPr>
          <w:p w14:paraId="4437A9F4" w14:textId="0667E347" w:rsidR="009C0DF6" w:rsidRPr="0075512F" w:rsidDel="000A3E8D" w:rsidRDefault="009C0DF6" w:rsidP="000A3E8D">
            <w:pPr>
              <w:rPr>
                <w:del w:id="9201" w:author="Houyem Rais" w:date="2024-02-22T15:17:00Z"/>
                <w:lang w:bidi="ar-TN"/>
              </w:rPr>
              <w:pPrChange w:id="9202" w:author="Houyem Rais" w:date="2024-02-22T15:17:00Z">
                <w:pPr/>
              </w:pPrChange>
            </w:pPr>
            <w:del w:id="9203" w:author="Houyem Rais" w:date="2024-02-22T15:17:00Z">
              <w:r w:rsidRPr="0075512F" w:rsidDel="000A3E8D">
                <w:rPr>
                  <w:lang w:bidi="ar-TN"/>
                </w:rPr>
                <w:delText>Fonds propres</w:delText>
              </w:r>
            </w:del>
          </w:p>
        </w:tc>
        <w:tc>
          <w:tcPr>
            <w:tcW w:w="1134" w:type="dxa"/>
            <w:tcBorders>
              <w:top w:val="nil"/>
              <w:left w:val="nil"/>
              <w:bottom w:val="single" w:sz="4" w:space="0" w:color="auto"/>
              <w:right w:val="single" w:sz="4" w:space="0" w:color="auto"/>
            </w:tcBorders>
            <w:shd w:val="clear" w:color="auto" w:fill="auto"/>
            <w:noWrap/>
          </w:tcPr>
          <w:p w14:paraId="267FDDB8" w14:textId="0319826C" w:rsidR="009C0DF6" w:rsidRPr="0075512F" w:rsidDel="000A3E8D" w:rsidRDefault="009C0DF6" w:rsidP="000A3E8D">
            <w:pPr>
              <w:rPr>
                <w:del w:id="9204" w:author="Houyem Rais" w:date="2024-02-22T15:17:00Z"/>
                <w:lang w:bidi="ar-TN"/>
              </w:rPr>
              <w:pPrChange w:id="9205" w:author="Houyem Rais" w:date="2024-02-22T15:17:00Z">
                <w:pPr/>
              </w:pPrChange>
            </w:pPr>
            <w:del w:id="9206" w:author="Houyem Rais" w:date="2024-02-22T15:17:00Z">
              <w:r w:rsidRPr="0075512F" w:rsidDel="000A3E8D">
                <w:delText>22</w:delText>
              </w:r>
            </w:del>
          </w:p>
        </w:tc>
        <w:tc>
          <w:tcPr>
            <w:tcW w:w="988" w:type="dxa"/>
            <w:tcBorders>
              <w:top w:val="nil"/>
              <w:left w:val="nil"/>
              <w:bottom w:val="single" w:sz="4" w:space="0" w:color="auto"/>
              <w:right w:val="single" w:sz="4" w:space="0" w:color="auto"/>
            </w:tcBorders>
            <w:shd w:val="clear" w:color="auto" w:fill="auto"/>
            <w:noWrap/>
          </w:tcPr>
          <w:p w14:paraId="12699AC9" w14:textId="5676EFC1" w:rsidR="009C0DF6" w:rsidRPr="0075512F" w:rsidDel="000A3E8D" w:rsidRDefault="009C0DF6" w:rsidP="000A3E8D">
            <w:pPr>
              <w:rPr>
                <w:del w:id="9207" w:author="Houyem Rais" w:date="2024-02-22T15:17:00Z"/>
                <w:lang w:bidi="ar-TN"/>
              </w:rPr>
              <w:pPrChange w:id="9208" w:author="Houyem Rais" w:date="2024-02-22T15:17:00Z">
                <w:pPr/>
              </w:pPrChange>
            </w:pPr>
            <w:del w:id="9209" w:author="Houyem Rais" w:date="2024-02-22T15:17:00Z">
              <w:r w:rsidRPr="0075512F" w:rsidDel="000A3E8D">
                <w:delText>2</w:delText>
              </w:r>
              <w:r w:rsidR="00CD5A25" w:rsidDel="000A3E8D">
                <w:delText>,</w:delText>
              </w:r>
              <w:r w:rsidRPr="0075512F" w:rsidDel="000A3E8D">
                <w:delText>4%</w:delText>
              </w:r>
            </w:del>
          </w:p>
        </w:tc>
      </w:tr>
      <w:tr w:rsidR="009C0DF6" w:rsidRPr="0075512F" w:rsidDel="000A3E8D" w14:paraId="752EF3DF" w14:textId="369FDA90">
        <w:trPr>
          <w:trHeight w:val="340"/>
          <w:del w:id="9210"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9C8E788" w14:textId="14E2EB01" w:rsidR="009C0DF6" w:rsidRPr="0075512F" w:rsidDel="000A3E8D" w:rsidRDefault="009C0DF6" w:rsidP="000A3E8D">
            <w:pPr>
              <w:rPr>
                <w:del w:id="9211" w:author="Houyem Rais" w:date="2024-02-22T15:17:00Z"/>
                <w:lang w:bidi="ar-TN"/>
              </w:rPr>
              <w:pPrChange w:id="9212" w:author="Houyem Rais" w:date="2024-02-22T15:17:00Z">
                <w:pPr/>
              </w:pPrChange>
            </w:pPr>
            <w:del w:id="9213" w:author="Houyem Rais" w:date="2024-02-22T15:17:00Z">
              <w:r w:rsidRPr="0075512F" w:rsidDel="000A3E8D">
                <w:rPr>
                  <w:lang w:bidi="ar-TN"/>
                </w:rPr>
                <w:delText>Intérêts intercalaires</w:delText>
              </w:r>
            </w:del>
          </w:p>
        </w:tc>
        <w:tc>
          <w:tcPr>
            <w:tcW w:w="992" w:type="dxa"/>
            <w:tcBorders>
              <w:top w:val="nil"/>
              <w:left w:val="nil"/>
              <w:bottom w:val="single" w:sz="4" w:space="0" w:color="auto"/>
              <w:right w:val="single" w:sz="4" w:space="0" w:color="auto"/>
            </w:tcBorders>
            <w:shd w:val="clear" w:color="auto" w:fill="auto"/>
            <w:noWrap/>
          </w:tcPr>
          <w:p w14:paraId="1B670761" w14:textId="1C3E24AE" w:rsidR="009C0DF6" w:rsidRPr="0075512F" w:rsidDel="000A3E8D" w:rsidRDefault="009C0DF6" w:rsidP="000A3E8D">
            <w:pPr>
              <w:rPr>
                <w:del w:id="9214" w:author="Houyem Rais" w:date="2024-02-22T15:17:00Z"/>
                <w:lang w:bidi="ar-TN"/>
              </w:rPr>
              <w:pPrChange w:id="9215" w:author="Houyem Rais" w:date="2024-02-22T15:17:00Z">
                <w:pPr/>
              </w:pPrChange>
            </w:pPr>
            <w:del w:id="9216" w:author="Houyem Rais" w:date="2024-02-22T15:17:00Z">
              <w:r w:rsidRPr="0075512F" w:rsidDel="000A3E8D">
                <w:delText>8</w:delText>
              </w:r>
            </w:del>
          </w:p>
        </w:tc>
        <w:tc>
          <w:tcPr>
            <w:tcW w:w="850" w:type="dxa"/>
            <w:tcBorders>
              <w:top w:val="nil"/>
              <w:left w:val="nil"/>
              <w:bottom w:val="single" w:sz="4" w:space="0" w:color="auto"/>
              <w:right w:val="single" w:sz="4" w:space="0" w:color="auto"/>
            </w:tcBorders>
            <w:shd w:val="clear" w:color="auto" w:fill="auto"/>
            <w:noWrap/>
          </w:tcPr>
          <w:p w14:paraId="5A92C5D7" w14:textId="21574600" w:rsidR="009C0DF6" w:rsidRPr="0075512F" w:rsidDel="000A3E8D" w:rsidRDefault="009C0DF6" w:rsidP="000A3E8D">
            <w:pPr>
              <w:rPr>
                <w:del w:id="9217" w:author="Houyem Rais" w:date="2024-02-22T15:17:00Z"/>
                <w:lang w:bidi="ar-TN"/>
              </w:rPr>
              <w:pPrChange w:id="9218" w:author="Houyem Rais" w:date="2024-02-22T15:17:00Z">
                <w:pPr/>
              </w:pPrChange>
            </w:pPr>
            <w:del w:id="9219" w:author="Houyem Rais" w:date="2024-02-22T15:17:00Z">
              <w:r w:rsidRPr="0075512F" w:rsidDel="000A3E8D">
                <w:delText>0</w:delText>
              </w:r>
              <w:r w:rsidR="00CD5A25" w:rsidDel="000A3E8D">
                <w:delText>,</w:delText>
              </w:r>
              <w:r w:rsidRPr="0075512F" w:rsidDel="000A3E8D">
                <w:delText>9%</w:delText>
              </w:r>
            </w:del>
          </w:p>
        </w:tc>
        <w:tc>
          <w:tcPr>
            <w:tcW w:w="2977" w:type="dxa"/>
            <w:tcBorders>
              <w:top w:val="nil"/>
              <w:left w:val="nil"/>
              <w:bottom w:val="single" w:sz="4" w:space="0" w:color="auto"/>
              <w:right w:val="single" w:sz="4" w:space="0" w:color="auto"/>
            </w:tcBorders>
            <w:shd w:val="clear" w:color="auto" w:fill="auto"/>
            <w:noWrap/>
            <w:vAlign w:val="bottom"/>
          </w:tcPr>
          <w:p w14:paraId="4BBCAC63" w14:textId="287C2BBE" w:rsidR="009C0DF6" w:rsidRPr="0075512F" w:rsidDel="000A3E8D" w:rsidRDefault="009C0DF6" w:rsidP="000A3E8D">
            <w:pPr>
              <w:rPr>
                <w:del w:id="9220" w:author="Houyem Rais" w:date="2024-02-22T15:17:00Z"/>
                <w:lang w:bidi="ar-TN"/>
              </w:rPr>
              <w:pPrChange w:id="9221" w:author="Houyem Rais" w:date="2024-02-22T15:17:00Z">
                <w:pPr/>
              </w:pPrChange>
            </w:pPr>
            <w:del w:id="9222" w:author="Houyem Rais" w:date="2024-02-22T15:17:00Z">
              <w:r w:rsidRPr="0075512F" w:rsidDel="000A3E8D">
                <w:rPr>
                  <w:lang w:bidi="ar-TN"/>
                </w:rPr>
                <w:delText>Dette</w:delText>
              </w:r>
            </w:del>
          </w:p>
        </w:tc>
        <w:tc>
          <w:tcPr>
            <w:tcW w:w="1134" w:type="dxa"/>
            <w:tcBorders>
              <w:top w:val="nil"/>
              <w:left w:val="nil"/>
              <w:bottom w:val="single" w:sz="4" w:space="0" w:color="auto"/>
              <w:right w:val="single" w:sz="4" w:space="0" w:color="auto"/>
            </w:tcBorders>
            <w:shd w:val="clear" w:color="auto" w:fill="auto"/>
            <w:noWrap/>
          </w:tcPr>
          <w:p w14:paraId="202E1F4B" w14:textId="238B74A0" w:rsidR="009C0DF6" w:rsidRPr="0075512F" w:rsidDel="000A3E8D" w:rsidRDefault="009C0DF6" w:rsidP="000A3E8D">
            <w:pPr>
              <w:rPr>
                <w:del w:id="9223" w:author="Houyem Rais" w:date="2024-02-22T15:17:00Z"/>
                <w:lang w:bidi="ar-TN"/>
              </w:rPr>
              <w:pPrChange w:id="9224" w:author="Houyem Rais" w:date="2024-02-22T15:17:00Z">
                <w:pPr/>
              </w:pPrChange>
            </w:pPr>
            <w:del w:id="9225" w:author="Houyem Rais" w:date="2024-02-22T15:17:00Z">
              <w:r w:rsidRPr="0075512F" w:rsidDel="000A3E8D">
                <w:delText>75</w:delText>
              </w:r>
            </w:del>
          </w:p>
        </w:tc>
        <w:tc>
          <w:tcPr>
            <w:tcW w:w="988" w:type="dxa"/>
            <w:tcBorders>
              <w:top w:val="nil"/>
              <w:left w:val="nil"/>
              <w:bottom w:val="single" w:sz="4" w:space="0" w:color="auto"/>
              <w:right w:val="single" w:sz="4" w:space="0" w:color="auto"/>
            </w:tcBorders>
            <w:shd w:val="clear" w:color="auto" w:fill="auto"/>
            <w:noWrap/>
          </w:tcPr>
          <w:p w14:paraId="2473451B" w14:textId="37A456B9" w:rsidR="009C0DF6" w:rsidRPr="0075512F" w:rsidDel="000A3E8D" w:rsidRDefault="009C0DF6" w:rsidP="000A3E8D">
            <w:pPr>
              <w:rPr>
                <w:del w:id="9226" w:author="Houyem Rais" w:date="2024-02-22T15:17:00Z"/>
                <w:lang w:bidi="ar-TN"/>
              </w:rPr>
              <w:pPrChange w:id="9227" w:author="Houyem Rais" w:date="2024-02-22T15:17:00Z">
                <w:pPr/>
              </w:pPrChange>
            </w:pPr>
            <w:del w:id="9228" w:author="Houyem Rais" w:date="2024-02-22T15:17:00Z">
              <w:r w:rsidRPr="0075512F" w:rsidDel="000A3E8D">
                <w:delText>7</w:delText>
              </w:r>
              <w:r w:rsidR="00CD5A25" w:rsidDel="000A3E8D">
                <w:delText>,</w:delText>
              </w:r>
              <w:r w:rsidRPr="0075512F" w:rsidDel="000A3E8D">
                <w:delText>9%</w:delText>
              </w:r>
            </w:del>
          </w:p>
        </w:tc>
      </w:tr>
      <w:tr w:rsidR="009C0DF6" w:rsidRPr="0075512F" w:rsidDel="000A3E8D" w14:paraId="4D09E7C6" w14:textId="45D3A226">
        <w:trPr>
          <w:trHeight w:val="340"/>
          <w:del w:id="9229"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54EB4C3" w14:textId="1F88136A" w:rsidR="009C0DF6" w:rsidRPr="0075512F" w:rsidDel="000A3E8D" w:rsidRDefault="009C0DF6" w:rsidP="000A3E8D">
            <w:pPr>
              <w:rPr>
                <w:del w:id="9230" w:author="Houyem Rais" w:date="2024-02-22T15:17:00Z"/>
                <w:b/>
                <w:bCs/>
                <w:lang w:bidi="ar-TN"/>
              </w:rPr>
              <w:pPrChange w:id="9231" w:author="Houyem Rais" w:date="2024-02-22T15:17:00Z">
                <w:pPr/>
              </w:pPrChange>
            </w:pPr>
            <w:del w:id="9232" w:author="Houyem Rais" w:date="2024-02-22T15:17:00Z">
              <w:r w:rsidRPr="0075512F" w:rsidDel="000A3E8D">
                <w:rPr>
                  <w:b/>
                  <w:bCs/>
                  <w:lang w:bidi="ar-TN"/>
                </w:rPr>
                <w:delText> </w:delText>
              </w:r>
            </w:del>
          </w:p>
        </w:tc>
        <w:tc>
          <w:tcPr>
            <w:tcW w:w="992" w:type="dxa"/>
            <w:tcBorders>
              <w:top w:val="nil"/>
              <w:left w:val="nil"/>
              <w:bottom w:val="single" w:sz="4" w:space="0" w:color="auto"/>
              <w:right w:val="single" w:sz="4" w:space="0" w:color="auto"/>
            </w:tcBorders>
            <w:shd w:val="clear" w:color="auto" w:fill="auto"/>
            <w:noWrap/>
            <w:hideMark/>
          </w:tcPr>
          <w:p w14:paraId="57797554" w14:textId="425D7A96" w:rsidR="009C0DF6" w:rsidRPr="0075512F" w:rsidDel="000A3E8D" w:rsidRDefault="009C0DF6" w:rsidP="000A3E8D">
            <w:pPr>
              <w:rPr>
                <w:del w:id="9233" w:author="Houyem Rais" w:date="2024-02-22T15:17:00Z"/>
                <w:lang w:bidi="ar-TN"/>
              </w:rPr>
              <w:pPrChange w:id="9234" w:author="Houyem Rais" w:date="2024-02-22T15:17:00Z">
                <w:pPr/>
              </w:pPrChange>
            </w:pPr>
          </w:p>
        </w:tc>
        <w:tc>
          <w:tcPr>
            <w:tcW w:w="850" w:type="dxa"/>
            <w:tcBorders>
              <w:top w:val="nil"/>
              <w:left w:val="nil"/>
              <w:bottom w:val="single" w:sz="4" w:space="0" w:color="auto"/>
              <w:right w:val="single" w:sz="4" w:space="0" w:color="auto"/>
            </w:tcBorders>
            <w:shd w:val="clear" w:color="auto" w:fill="auto"/>
            <w:noWrap/>
            <w:hideMark/>
          </w:tcPr>
          <w:p w14:paraId="69970535" w14:textId="1734A55C" w:rsidR="009C0DF6" w:rsidRPr="0075512F" w:rsidDel="000A3E8D" w:rsidRDefault="009C0DF6" w:rsidP="000A3E8D">
            <w:pPr>
              <w:rPr>
                <w:del w:id="9235" w:author="Houyem Rais" w:date="2024-02-22T15:17:00Z"/>
                <w:lang w:bidi="ar-TN"/>
              </w:rPr>
              <w:pPrChange w:id="9236" w:author="Houyem Rais" w:date="2024-02-22T15:17:00Z">
                <w:pPr/>
              </w:pPrChange>
            </w:pPr>
          </w:p>
        </w:tc>
        <w:tc>
          <w:tcPr>
            <w:tcW w:w="2977" w:type="dxa"/>
            <w:tcBorders>
              <w:top w:val="nil"/>
              <w:left w:val="nil"/>
              <w:bottom w:val="single" w:sz="4" w:space="0" w:color="auto"/>
              <w:right w:val="single" w:sz="4" w:space="0" w:color="auto"/>
            </w:tcBorders>
            <w:shd w:val="clear" w:color="auto" w:fill="auto"/>
            <w:noWrap/>
            <w:vAlign w:val="bottom"/>
          </w:tcPr>
          <w:p w14:paraId="61AFBF75" w14:textId="15CF8609" w:rsidR="009C0DF6" w:rsidRPr="0075512F" w:rsidDel="000A3E8D" w:rsidRDefault="009C0DF6" w:rsidP="000A3E8D">
            <w:pPr>
              <w:rPr>
                <w:del w:id="9237" w:author="Houyem Rais" w:date="2024-02-22T15:17:00Z"/>
                <w:lang w:bidi="ar-TN"/>
              </w:rPr>
              <w:pPrChange w:id="9238" w:author="Houyem Rais" w:date="2024-02-22T15:17:00Z">
                <w:pPr/>
              </w:pPrChange>
            </w:pPr>
            <w:del w:id="9239" w:author="Houyem Rais" w:date="2024-02-22T15:17:00Z">
              <w:r w:rsidRPr="0075512F" w:rsidDel="000A3E8D">
                <w:rPr>
                  <w:lang w:bidi="ar-TN"/>
                </w:rPr>
                <w:delText>Subvention d'investissement</w:delText>
              </w:r>
            </w:del>
          </w:p>
        </w:tc>
        <w:tc>
          <w:tcPr>
            <w:tcW w:w="1134" w:type="dxa"/>
            <w:tcBorders>
              <w:top w:val="nil"/>
              <w:left w:val="nil"/>
              <w:bottom w:val="single" w:sz="4" w:space="0" w:color="auto"/>
              <w:right w:val="single" w:sz="4" w:space="0" w:color="auto"/>
            </w:tcBorders>
            <w:shd w:val="clear" w:color="auto" w:fill="auto"/>
            <w:noWrap/>
          </w:tcPr>
          <w:p w14:paraId="2E50D95A" w14:textId="58315D4B" w:rsidR="009C0DF6" w:rsidRPr="0075512F" w:rsidDel="000A3E8D" w:rsidRDefault="009C0DF6" w:rsidP="000A3E8D">
            <w:pPr>
              <w:rPr>
                <w:del w:id="9240" w:author="Houyem Rais" w:date="2024-02-22T15:17:00Z"/>
                <w:lang w:bidi="ar-TN"/>
              </w:rPr>
              <w:pPrChange w:id="9241" w:author="Houyem Rais" w:date="2024-02-22T15:17:00Z">
                <w:pPr/>
              </w:pPrChange>
            </w:pPr>
            <w:del w:id="9242" w:author="Houyem Rais" w:date="2024-02-22T15:17:00Z">
              <w:r w:rsidRPr="0075512F" w:rsidDel="000A3E8D">
                <w:delText>850</w:delText>
              </w:r>
            </w:del>
          </w:p>
        </w:tc>
        <w:tc>
          <w:tcPr>
            <w:tcW w:w="988" w:type="dxa"/>
            <w:tcBorders>
              <w:top w:val="nil"/>
              <w:left w:val="nil"/>
              <w:bottom w:val="single" w:sz="4" w:space="0" w:color="auto"/>
              <w:right w:val="single" w:sz="4" w:space="0" w:color="auto"/>
            </w:tcBorders>
            <w:shd w:val="clear" w:color="auto" w:fill="auto"/>
            <w:noWrap/>
          </w:tcPr>
          <w:p w14:paraId="6EAF101C" w14:textId="54546C82" w:rsidR="009C0DF6" w:rsidRPr="0075512F" w:rsidDel="000A3E8D" w:rsidRDefault="009C0DF6" w:rsidP="000A3E8D">
            <w:pPr>
              <w:rPr>
                <w:del w:id="9243" w:author="Houyem Rais" w:date="2024-02-22T15:17:00Z"/>
                <w:lang w:bidi="ar-TN"/>
              </w:rPr>
              <w:pPrChange w:id="9244" w:author="Houyem Rais" w:date="2024-02-22T15:17:00Z">
                <w:pPr/>
              </w:pPrChange>
            </w:pPr>
            <w:del w:id="9245" w:author="Houyem Rais" w:date="2024-02-22T15:17:00Z">
              <w:r w:rsidRPr="0075512F" w:rsidDel="000A3E8D">
                <w:delText>89</w:delText>
              </w:r>
              <w:r w:rsidR="00CD5A25" w:rsidDel="000A3E8D">
                <w:delText>,</w:delText>
              </w:r>
              <w:r w:rsidRPr="0075512F" w:rsidDel="000A3E8D">
                <w:delText>73%</w:delText>
              </w:r>
            </w:del>
          </w:p>
        </w:tc>
      </w:tr>
      <w:tr w:rsidR="009E64DC" w:rsidRPr="0075512F" w:rsidDel="000A3E8D" w14:paraId="3F0D83C8" w14:textId="34641798" w:rsidTr="00115F39">
        <w:trPr>
          <w:trHeight w:val="397"/>
          <w:del w:id="9246" w:author="Houyem Rais" w:date="2024-02-22T15:17:00Z"/>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100D7C76" w14:textId="22704F4B" w:rsidR="009E64DC" w:rsidRPr="0075512F" w:rsidDel="000A3E8D" w:rsidRDefault="009E64DC" w:rsidP="000A3E8D">
            <w:pPr>
              <w:rPr>
                <w:del w:id="9247" w:author="Houyem Rais" w:date="2024-02-22T15:17:00Z"/>
                <w:b/>
                <w:bCs/>
                <w:lang w:bidi="ar-TN"/>
              </w:rPr>
              <w:pPrChange w:id="9248" w:author="Houyem Rais" w:date="2024-02-22T15:17:00Z">
                <w:pPr/>
              </w:pPrChange>
            </w:pPr>
            <w:del w:id="9249" w:author="Houyem Rais" w:date="2024-02-22T15:17:00Z">
              <w:r w:rsidRPr="0075512F" w:rsidDel="000A3E8D">
                <w:rPr>
                  <w:b/>
                  <w:bCs/>
                  <w:lang w:bidi="ar-TN"/>
                </w:rPr>
                <w:delText>Total</w:delText>
              </w:r>
            </w:del>
          </w:p>
        </w:tc>
        <w:tc>
          <w:tcPr>
            <w:tcW w:w="992" w:type="dxa"/>
            <w:tcBorders>
              <w:top w:val="nil"/>
              <w:left w:val="nil"/>
              <w:bottom w:val="single" w:sz="4" w:space="0" w:color="auto"/>
              <w:right w:val="single" w:sz="4" w:space="0" w:color="auto"/>
            </w:tcBorders>
            <w:shd w:val="clear" w:color="000000" w:fill="D9D9D9"/>
            <w:noWrap/>
          </w:tcPr>
          <w:p w14:paraId="706C7310" w14:textId="6B4B64B5" w:rsidR="009E64DC" w:rsidRPr="0075512F" w:rsidDel="000A3E8D" w:rsidRDefault="009C0DF6" w:rsidP="000A3E8D">
            <w:pPr>
              <w:rPr>
                <w:del w:id="9250" w:author="Houyem Rais" w:date="2024-02-22T15:17:00Z"/>
                <w:b/>
                <w:bCs/>
                <w:lang w:bidi="ar-TN"/>
              </w:rPr>
              <w:pPrChange w:id="9251" w:author="Houyem Rais" w:date="2024-02-22T15:17:00Z">
                <w:pPr/>
              </w:pPrChange>
            </w:pPr>
            <w:del w:id="9252" w:author="Houyem Rais" w:date="2024-02-22T15:17:00Z">
              <w:r w:rsidRPr="0075512F" w:rsidDel="000A3E8D">
                <w:rPr>
                  <w:b/>
                  <w:bCs/>
                </w:rPr>
                <w:delText>948</w:delText>
              </w:r>
            </w:del>
          </w:p>
        </w:tc>
        <w:tc>
          <w:tcPr>
            <w:tcW w:w="850" w:type="dxa"/>
            <w:tcBorders>
              <w:top w:val="nil"/>
              <w:left w:val="nil"/>
              <w:bottom w:val="single" w:sz="4" w:space="0" w:color="auto"/>
              <w:right w:val="single" w:sz="4" w:space="0" w:color="auto"/>
            </w:tcBorders>
            <w:shd w:val="clear" w:color="000000" w:fill="D9D9D9"/>
            <w:noWrap/>
            <w:hideMark/>
          </w:tcPr>
          <w:p w14:paraId="0B870F7F" w14:textId="6BAA2645" w:rsidR="009E64DC" w:rsidRPr="0075512F" w:rsidDel="000A3E8D" w:rsidRDefault="009E64DC" w:rsidP="000A3E8D">
            <w:pPr>
              <w:rPr>
                <w:del w:id="9253" w:author="Houyem Rais" w:date="2024-02-22T15:17:00Z"/>
                <w:b/>
                <w:bCs/>
                <w:lang w:bidi="ar-TN"/>
              </w:rPr>
              <w:pPrChange w:id="9254" w:author="Houyem Rais" w:date="2024-02-22T15:17:00Z">
                <w:pPr/>
              </w:pPrChange>
            </w:pPr>
            <w:del w:id="9255" w:author="Houyem Rais" w:date="2024-02-22T15:17:00Z">
              <w:r w:rsidRPr="0075512F" w:rsidDel="000A3E8D">
                <w:rPr>
                  <w:b/>
                  <w:bCs/>
                </w:rPr>
                <w:delText>100%</w:delText>
              </w:r>
            </w:del>
          </w:p>
        </w:tc>
        <w:tc>
          <w:tcPr>
            <w:tcW w:w="2977" w:type="dxa"/>
            <w:tcBorders>
              <w:top w:val="nil"/>
              <w:left w:val="nil"/>
              <w:bottom w:val="single" w:sz="4" w:space="0" w:color="auto"/>
              <w:right w:val="single" w:sz="4" w:space="0" w:color="auto"/>
            </w:tcBorders>
            <w:shd w:val="clear" w:color="000000" w:fill="D9D9D9"/>
            <w:noWrap/>
            <w:vAlign w:val="center"/>
            <w:hideMark/>
          </w:tcPr>
          <w:p w14:paraId="576A3727" w14:textId="67B1D5F3" w:rsidR="009E64DC" w:rsidRPr="0075512F" w:rsidDel="000A3E8D" w:rsidRDefault="009E64DC" w:rsidP="000A3E8D">
            <w:pPr>
              <w:rPr>
                <w:del w:id="9256" w:author="Houyem Rais" w:date="2024-02-22T15:17:00Z"/>
                <w:b/>
                <w:bCs/>
                <w:lang w:bidi="ar-TN"/>
              </w:rPr>
              <w:pPrChange w:id="9257" w:author="Houyem Rais" w:date="2024-02-22T15:17:00Z">
                <w:pPr/>
              </w:pPrChange>
            </w:pPr>
            <w:del w:id="9258" w:author="Houyem Rais" w:date="2024-02-22T15:17:00Z">
              <w:r w:rsidRPr="0075512F" w:rsidDel="000A3E8D">
                <w:rPr>
                  <w:b/>
                  <w:bCs/>
                  <w:lang w:bidi="ar-TN"/>
                </w:rPr>
                <w:delText>Total</w:delText>
              </w:r>
            </w:del>
          </w:p>
        </w:tc>
        <w:tc>
          <w:tcPr>
            <w:tcW w:w="1134" w:type="dxa"/>
            <w:tcBorders>
              <w:top w:val="nil"/>
              <w:left w:val="nil"/>
              <w:bottom w:val="single" w:sz="4" w:space="0" w:color="auto"/>
              <w:right w:val="single" w:sz="4" w:space="0" w:color="auto"/>
            </w:tcBorders>
            <w:shd w:val="clear" w:color="000000" w:fill="D9D9D9"/>
            <w:noWrap/>
            <w:vAlign w:val="bottom"/>
          </w:tcPr>
          <w:p w14:paraId="20D2BFF7" w14:textId="6FC19599" w:rsidR="009E64DC" w:rsidRPr="0075512F" w:rsidDel="000A3E8D" w:rsidRDefault="009C0DF6" w:rsidP="000A3E8D">
            <w:pPr>
              <w:rPr>
                <w:del w:id="9259" w:author="Houyem Rais" w:date="2024-02-22T15:17:00Z"/>
                <w:b/>
                <w:bCs/>
                <w:lang w:bidi="ar-TN"/>
              </w:rPr>
              <w:pPrChange w:id="9260" w:author="Houyem Rais" w:date="2024-02-22T15:17:00Z">
                <w:pPr/>
              </w:pPrChange>
            </w:pPr>
            <w:del w:id="9261" w:author="Houyem Rais" w:date="2024-02-22T15:17:00Z">
              <w:r w:rsidRPr="0075512F" w:rsidDel="000A3E8D">
                <w:rPr>
                  <w:b/>
                  <w:bCs/>
                  <w:lang w:bidi="ar-TN"/>
                </w:rPr>
                <w:delText>948</w:delText>
              </w:r>
            </w:del>
          </w:p>
        </w:tc>
        <w:tc>
          <w:tcPr>
            <w:tcW w:w="988" w:type="dxa"/>
            <w:tcBorders>
              <w:top w:val="nil"/>
              <w:left w:val="nil"/>
              <w:bottom w:val="single" w:sz="4" w:space="0" w:color="auto"/>
              <w:right w:val="single" w:sz="4" w:space="0" w:color="auto"/>
            </w:tcBorders>
            <w:shd w:val="clear" w:color="000000" w:fill="D9D9D9"/>
            <w:noWrap/>
            <w:vAlign w:val="center"/>
            <w:hideMark/>
          </w:tcPr>
          <w:p w14:paraId="501B36AE" w14:textId="1E516A34" w:rsidR="009E64DC" w:rsidRPr="0075512F" w:rsidDel="000A3E8D" w:rsidRDefault="009E64DC" w:rsidP="000A3E8D">
            <w:pPr>
              <w:rPr>
                <w:del w:id="9262" w:author="Houyem Rais" w:date="2024-02-22T15:17:00Z"/>
                <w:b/>
                <w:bCs/>
                <w:lang w:bidi="ar-TN"/>
              </w:rPr>
              <w:pPrChange w:id="9263" w:author="Houyem Rais" w:date="2024-02-22T15:17:00Z">
                <w:pPr/>
              </w:pPrChange>
            </w:pPr>
            <w:del w:id="9264" w:author="Houyem Rais" w:date="2024-02-22T15:17:00Z">
              <w:r w:rsidRPr="0075512F" w:rsidDel="000A3E8D">
                <w:rPr>
                  <w:b/>
                  <w:bCs/>
                  <w:lang w:bidi="ar-TN"/>
                </w:rPr>
                <w:delText>100%</w:delText>
              </w:r>
            </w:del>
          </w:p>
        </w:tc>
      </w:tr>
    </w:tbl>
    <w:p w14:paraId="0BA9D48F" w14:textId="2E29C4DA" w:rsidR="009E64DC" w:rsidRPr="0075512F" w:rsidDel="000A3E8D" w:rsidRDefault="009E64DC" w:rsidP="000A3E8D">
      <w:pPr>
        <w:rPr>
          <w:del w:id="9265" w:author="Houyem Rais" w:date="2024-02-22T15:17:00Z"/>
          <w:rFonts w:eastAsia="Calibri"/>
        </w:rPr>
        <w:pPrChange w:id="9266" w:author="Houyem Rais" w:date="2024-02-22T15:17:00Z">
          <w:pPr/>
        </w:pPrChange>
      </w:pPr>
      <w:del w:id="9267"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1A18AA" w:rsidRPr="0075512F" w:rsidDel="000A3E8D">
          <w:rPr>
            <w:rFonts w:eastAsia="Calibri"/>
          </w:rPr>
          <w:delText>8</w:delText>
        </w:r>
        <w:r w:rsidRPr="0075512F" w:rsidDel="000A3E8D">
          <w:rPr>
            <w:rFonts w:eastAsia="Calibri"/>
          </w:rPr>
          <w:delText xml:space="preserve"> MDT. Le coût total du projet à la fin de la période de construction ressort à </w:delText>
        </w:r>
        <w:r w:rsidR="001A18AA" w:rsidRPr="0075512F" w:rsidDel="000A3E8D">
          <w:rPr>
            <w:rFonts w:eastAsia="Calibri"/>
            <w:b/>
            <w:bCs/>
          </w:rPr>
          <w:delText xml:space="preserve">940 </w:delText>
        </w:r>
        <w:r w:rsidRPr="0075512F" w:rsidDel="000A3E8D">
          <w:rPr>
            <w:rFonts w:eastAsia="Calibri"/>
            <w:b/>
            <w:bCs/>
          </w:rPr>
          <w:delText>MDT</w:delText>
        </w:r>
        <w:r w:rsidRPr="0075512F" w:rsidDel="000A3E8D">
          <w:rPr>
            <w:rFonts w:eastAsia="Calibri"/>
          </w:rPr>
          <w:delText>.</w:delText>
        </w:r>
      </w:del>
    </w:p>
    <w:p w14:paraId="1DDFB730" w14:textId="4BC8F84B" w:rsidR="007B4C9B" w:rsidRPr="0075512F" w:rsidDel="000A3E8D" w:rsidRDefault="007B4C9B" w:rsidP="000A3E8D">
      <w:pPr>
        <w:rPr>
          <w:del w:id="9268" w:author="Houyem Rais" w:date="2024-02-22T15:17:00Z"/>
          <w:rFonts w:eastAsia="Calibri"/>
        </w:rPr>
        <w:pPrChange w:id="9269" w:author="Houyem Rais" w:date="2024-02-22T15:17:00Z">
          <w:pPr/>
        </w:pPrChange>
      </w:pPr>
      <w:del w:id="9270" w:author="Houyem Rais" w:date="2024-02-22T15:17:00Z">
        <w:r w:rsidRPr="0075512F" w:rsidDel="000A3E8D">
          <w:rPr>
            <w:rFonts w:eastAsia="Calibri"/>
          </w:rPr>
          <w:delText xml:space="preserve">Ce montant est financé par de la subvention à hauteur de </w:delText>
        </w:r>
        <w:r w:rsidR="001A18AA" w:rsidRPr="0075512F" w:rsidDel="000A3E8D">
          <w:rPr>
            <w:rFonts w:eastAsia="Calibri"/>
          </w:rPr>
          <w:delText>850</w:delText>
        </w:r>
        <w:r w:rsidRPr="0075512F" w:rsidDel="000A3E8D">
          <w:rPr>
            <w:rFonts w:eastAsia="Calibri"/>
          </w:rPr>
          <w:delText xml:space="preserve"> MDT, de la dette à hauteur de </w:delText>
        </w:r>
        <w:r w:rsidR="001A18AA" w:rsidRPr="0075512F" w:rsidDel="000A3E8D">
          <w:rPr>
            <w:rFonts w:eastAsia="Calibri"/>
          </w:rPr>
          <w:delText>75</w:delText>
        </w:r>
        <w:r w:rsidRPr="0075512F" w:rsidDel="000A3E8D">
          <w:rPr>
            <w:rFonts w:eastAsia="Calibri"/>
          </w:rPr>
          <w:delText xml:space="preserve"> MDT et des fonds propres à hauteur de </w:delText>
        </w:r>
        <w:r w:rsidR="001A18AA" w:rsidRPr="0075512F" w:rsidDel="000A3E8D">
          <w:rPr>
            <w:rFonts w:eastAsia="Calibri"/>
          </w:rPr>
          <w:delText>22</w:delText>
        </w:r>
        <w:r w:rsidRPr="0075512F" w:rsidDel="000A3E8D">
          <w:rPr>
            <w:rFonts w:eastAsia="Calibri"/>
          </w:rPr>
          <w:delText xml:space="preserve"> MDT. </w:delText>
        </w:r>
      </w:del>
    </w:p>
    <w:p w14:paraId="1019E21E" w14:textId="001E7E98" w:rsidR="007B4C9B" w:rsidRPr="0075512F" w:rsidDel="000A3E8D" w:rsidRDefault="007B4C9B" w:rsidP="000A3E8D">
      <w:pPr>
        <w:rPr>
          <w:del w:id="9271" w:author="Houyem Rais" w:date="2024-02-22T15:17:00Z"/>
          <w:lang w:bidi="ar-TN"/>
        </w:rPr>
        <w:pPrChange w:id="9272" w:author="Houyem Rais" w:date="2024-02-22T15:17:00Z">
          <w:pPr/>
        </w:pPrChange>
      </w:pPr>
      <w:del w:id="9273" w:author="Houyem Rais" w:date="2024-02-22T15:17:00Z">
        <w:r w:rsidRPr="0075512F" w:rsidDel="000A3E8D">
          <w:rPr>
            <w:rFonts w:eastAsia="Calibri"/>
          </w:rPr>
          <w:delText xml:space="preserve">Pour le partenaire public, le financement de cette subvention (qui représente </w:delText>
        </w:r>
        <w:r w:rsidR="001A18AA" w:rsidRPr="0075512F" w:rsidDel="000A3E8D">
          <w:rPr>
            <w:rFonts w:eastAsia="Calibri"/>
          </w:rPr>
          <w:delText>90,5</w:delText>
        </w:r>
        <w:r w:rsidRPr="0075512F" w:rsidDel="000A3E8D">
          <w:rPr>
            <w:rFonts w:eastAsia="Calibri"/>
          </w:rPr>
          <w:delText>% du coût de construction) se fait par de la dette concessionnelle.</w:delText>
        </w:r>
      </w:del>
    </w:p>
    <w:p w14:paraId="7C69BC52" w14:textId="55DBF855" w:rsidR="007B4C9B" w:rsidRPr="0075512F" w:rsidDel="000A3E8D" w:rsidRDefault="00DC42A8" w:rsidP="000A3E8D">
      <w:pPr>
        <w:rPr>
          <w:del w:id="9274" w:author="Houyem Rais" w:date="2024-02-22T15:17:00Z"/>
          <w:lang w:bidi="ar-TN"/>
        </w:rPr>
        <w:pPrChange w:id="9275" w:author="Houyem Rais" w:date="2024-02-22T15:17:00Z">
          <w:pPr/>
        </w:pPrChange>
      </w:pPr>
      <w:del w:id="9276" w:author="Houyem Rais" w:date="2024-02-22T15:17:00Z">
        <w:r w:rsidRPr="0075512F" w:rsidDel="000A3E8D">
          <w:rPr>
            <w:noProof/>
          </w:rPr>
          <w:drawing>
            <wp:inline distT="0" distB="0" distL="0" distR="0" wp14:anchorId="4DA67AD0" wp14:editId="354DBC4A">
              <wp:extent cx="5734050" cy="1927860"/>
              <wp:effectExtent l="0" t="0" r="0" b="0"/>
              <wp:docPr id="270981944" name="Picture 27098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1927860"/>
                      </a:xfrm>
                      <a:prstGeom prst="rect">
                        <a:avLst/>
                      </a:prstGeom>
                      <a:noFill/>
                      <a:ln>
                        <a:noFill/>
                      </a:ln>
                    </pic:spPr>
                  </pic:pic>
                </a:graphicData>
              </a:graphic>
            </wp:inline>
          </w:drawing>
        </w:r>
      </w:del>
    </w:p>
    <w:p w14:paraId="7F6A8714" w14:textId="64C970B3" w:rsidR="007B4C9B" w:rsidRPr="0075512F" w:rsidDel="000A3E8D" w:rsidRDefault="00DC42A8" w:rsidP="000A3E8D">
      <w:pPr>
        <w:rPr>
          <w:del w:id="9277" w:author="Houyem Rais" w:date="2024-02-22T15:17:00Z"/>
        </w:rPr>
        <w:pPrChange w:id="9278" w:author="Houyem Rais" w:date="2024-02-22T15:17:00Z">
          <w:pPr>
            <w:pStyle w:val="Caption"/>
            <w:jc w:val="center"/>
          </w:pPr>
        </w:pPrChange>
      </w:pPr>
      <w:bookmarkStart w:id="9279" w:name="_Toc142174837"/>
      <w:del w:id="9280"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27</w:delText>
        </w:r>
        <w:r w:rsidRPr="0075512F" w:rsidDel="000A3E8D">
          <w:rPr>
            <w:rFonts w:eastAsiaTheme="minorHAnsi" w:cstheme="majorBidi"/>
            <w:b/>
            <w:bCs/>
            <w:i/>
            <w:color w:val="0070C0"/>
            <w:sz w:val="18"/>
            <w:szCs w:val="18"/>
          </w:rPr>
          <w:fldChar w:fldCharType="end"/>
        </w:r>
        <w:r w:rsidRPr="0075512F" w:rsidDel="000A3E8D">
          <w:delText xml:space="preserve"> Evolution </w:delText>
        </w:r>
        <w:r w:rsidR="007B4C9B" w:rsidRPr="0075512F" w:rsidDel="000A3E8D">
          <w:delText>des cash-flows – Option 1 – Concession avec subvention (Partenaire privé)</w:delText>
        </w:r>
        <w:r w:rsidR="00795002" w:rsidRPr="0075512F" w:rsidDel="000A3E8D">
          <w:delText xml:space="preserve"> – Variante D1 - 1 tablier</w:delText>
        </w:r>
        <w:bookmarkEnd w:id="9279"/>
      </w:del>
    </w:p>
    <w:p w14:paraId="1B07B3BA" w14:textId="29F36779" w:rsidR="00DC42A8" w:rsidRPr="0075512F" w:rsidDel="000A3E8D" w:rsidRDefault="00DC42A8" w:rsidP="000A3E8D">
      <w:pPr>
        <w:rPr>
          <w:del w:id="9281" w:author="Houyem Rais" w:date="2024-02-22T15:17:00Z"/>
        </w:rPr>
        <w:pPrChange w:id="9282" w:author="Houyem Rais" w:date="2024-02-22T15:17:00Z">
          <w:pPr/>
        </w:pPrChange>
      </w:pPr>
      <w:del w:id="9283" w:author="Houyem Rais" w:date="2024-02-22T15:17:00Z">
        <w:r w:rsidRPr="0075512F" w:rsidDel="000A3E8D">
          <w:delText xml:space="preserve">Ce scénario génère un </w:delText>
        </w:r>
        <w:r w:rsidRPr="0075512F" w:rsidDel="000A3E8D">
          <w:rPr>
            <w:b/>
            <w:bCs/>
            <w:color w:val="C00000"/>
          </w:rPr>
          <w:delText>TRI des fonds propres de 15,05%</w:delText>
        </w:r>
        <w:r w:rsidRPr="0075512F" w:rsidDel="000A3E8D">
          <w:rPr>
            <w:color w:val="C00000"/>
          </w:rPr>
          <w:delText xml:space="preserve"> </w:delText>
        </w:r>
        <w:r w:rsidRPr="0075512F" w:rsidDel="000A3E8D">
          <w:delText xml:space="preserve">et un </w:delText>
        </w:r>
        <w:r w:rsidRPr="0075512F" w:rsidDel="000A3E8D">
          <w:rPr>
            <w:b/>
            <w:bCs/>
          </w:rPr>
          <w:delText>ADSCR minimum de 2,11</w:delText>
        </w:r>
        <w:r w:rsidRPr="0075512F" w:rsidDel="000A3E8D">
          <w:delText>, ce qui garantit une rentabilité minimale pour le partenaire privé et lui permet de payer le service annuel de sa dette contractée.</w:delText>
        </w:r>
      </w:del>
    </w:p>
    <w:p w14:paraId="107B2116" w14:textId="016B9E1F" w:rsidR="007B4C9B" w:rsidRPr="0075512F" w:rsidDel="000A3E8D" w:rsidRDefault="00DC42A8" w:rsidP="000A3E8D">
      <w:pPr>
        <w:rPr>
          <w:del w:id="9284" w:author="Houyem Rais" w:date="2024-02-22T15:17:00Z"/>
          <w:lang w:bidi="ar-TN"/>
        </w:rPr>
        <w:pPrChange w:id="9285" w:author="Houyem Rais" w:date="2024-02-22T15:17:00Z">
          <w:pPr/>
        </w:pPrChange>
      </w:pPr>
      <w:del w:id="9286" w:author="Houyem Rais" w:date="2024-02-22T15:17:00Z">
        <w:r w:rsidRPr="0075512F" w:rsidDel="000A3E8D">
          <w:rPr>
            <w:lang w:bidi="ar-TN"/>
          </w:rPr>
          <w:delText xml:space="preserve">Les flux </w:delText>
        </w:r>
        <w:r w:rsidR="007734B5" w:rsidRPr="0075512F" w:rsidDel="000A3E8D">
          <w:rPr>
            <w:lang w:bidi="ar-TN"/>
          </w:rPr>
          <w:delText>de trésorerie du Partenaire Public sont principalement impactés par le montant de la subvention</w:delText>
        </w:r>
        <w:r w:rsidR="00B6394D" w:rsidRPr="0075512F" w:rsidDel="000A3E8D">
          <w:rPr>
            <w:lang w:bidi="ar-TN"/>
          </w:rPr>
          <w:delText xml:space="preserve"> et la dette y associée. </w:delText>
        </w:r>
      </w:del>
    </w:p>
    <w:p w14:paraId="1ADB41C0" w14:textId="79239960" w:rsidR="00B6394D" w:rsidRPr="0075512F" w:rsidDel="000A3E8D" w:rsidRDefault="008238E2" w:rsidP="000A3E8D">
      <w:pPr>
        <w:rPr>
          <w:del w:id="9287" w:author="Houyem Rais" w:date="2024-02-22T15:17:00Z"/>
          <w:lang w:bidi="ar-TN"/>
        </w:rPr>
        <w:pPrChange w:id="9288" w:author="Houyem Rais" w:date="2024-02-22T15:17:00Z">
          <w:pPr/>
        </w:pPrChange>
      </w:pPr>
      <w:del w:id="9289" w:author="Houyem Rais" w:date="2024-02-22T15:17:00Z">
        <w:r w:rsidRPr="0075512F" w:rsidDel="000A3E8D">
          <w:rPr>
            <w:noProof/>
          </w:rPr>
          <w:drawing>
            <wp:inline distT="0" distB="0" distL="0" distR="0" wp14:anchorId="7F252CAE" wp14:editId="118F6464">
              <wp:extent cx="5734050" cy="2085340"/>
              <wp:effectExtent l="0" t="0" r="0" b="0"/>
              <wp:docPr id="2033604971" name="Picture 20336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085340"/>
                      </a:xfrm>
                      <a:prstGeom prst="rect">
                        <a:avLst/>
                      </a:prstGeom>
                      <a:noFill/>
                      <a:ln>
                        <a:noFill/>
                      </a:ln>
                    </pic:spPr>
                  </pic:pic>
                </a:graphicData>
              </a:graphic>
            </wp:inline>
          </w:drawing>
        </w:r>
      </w:del>
    </w:p>
    <w:p w14:paraId="5EB0F486" w14:textId="338AA8CD" w:rsidR="007B4C9B" w:rsidRPr="0075512F" w:rsidDel="000A3E8D" w:rsidRDefault="00B6394D" w:rsidP="000A3E8D">
      <w:pPr>
        <w:rPr>
          <w:del w:id="9290" w:author="Houyem Rais" w:date="2024-02-22T15:17:00Z"/>
        </w:rPr>
        <w:pPrChange w:id="9291" w:author="Houyem Rais" w:date="2024-02-22T15:17:00Z">
          <w:pPr>
            <w:pStyle w:val="Caption"/>
            <w:jc w:val="center"/>
          </w:pPr>
        </w:pPrChange>
      </w:pPr>
      <w:bookmarkStart w:id="9292" w:name="_Toc142174838"/>
      <w:del w:id="9293"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28</w:delText>
        </w:r>
        <w:r w:rsidRPr="0075512F" w:rsidDel="000A3E8D">
          <w:rPr>
            <w:rFonts w:eastAsiaTheme="minorHAnsi" w:cstheme="majorBidi"/>
            <w:b/>
            <w:bCs/>
            <w:i/>
            <w:color w:val="0070C0"/>
            <w:sz w:val="18"/>
            <w:szCs w:val="18"/>
          </w:rPr>
          <w:fldChar w:fldCharType="end"/>
        </w:r>
        <w:r w:rsidRPr="0075512F" w:rsidDel="000A3E8D">
          <w:delText xml:space="preserve"> Evolution </w:delText>
        </w:r>
        <w:r w:rsidR="007B4C9B" w:rsidRPr="0075512F" w:rsidDel="000A3E8D">
          <w:delText>des cash-flows – Option 1 – Concession sans subvention (Partenaire public)</w:delText>
        </w:r>
        <w:r w:rsidR="00795002" w:rsidRPr="0075512F" w:rsidDel="000A3E8D">
          <w:delText xml:space="preserve"> – Variante D1 - 1 tablier</w:delText>
        </w:r>
        <w:bookmarkEnd w:id="9292"/>
      </w:del>
    </w:p>
    <w:p w14:paraId="48E8005F" w14:textId="1FA6FEED" w:rsidR="003342B5" w:rsidRPr="0075512F" w:rsidDel="000A3E8D" w:rsidRDefault="003342B5" w:rsidP="000A3E8D">
      <w:pPr>
        <w:rPr>
          <w:del w:id="9294" w:author="Houyem Rais" w:date="2024-02-22T15:17:00Z"/>
        </w:rPr>
        <w:pPrChange w:id="9295" w:author="Houyem Rais" w:date="2024-02-22T15:17:00Z">
          <w:pPr>
            <w:pStyle w:val="Titre4"/>
          </w:pPr>
        </w:pPrChange>
      </w:pPr>
      <w:bookmarkStart w:id="9296" w:name="_Toc142174742"/>
      <w:del w:id="9297" w:author="Houyem Rais" w:date="2024-02-22T15:17:00Z">
        <w:r w:rsidRPr="0075512F" w:rsidDel="000A3E8D">
          <w:delText>Option 2 : Contrat de Partenariat</w:delText>
        </w:r>
        <w:bookmarkEnd w:id="9296"/>
      </w:del>
    </w:p>
    <w:p w14:paraId="28AF4FC4" w14:textId="604E412D" w:rsidR="007E1F65" w:rsidRPr="0075512F" w:rsidDel="000A3E8D" w:rsidRDefault="00A06F47" w:rsidP="000A3E8D">
      <w:pPr>
        <w:rPr>
          <w:del w:id="9298" w:author="Houyem Rais" w:date="2024-02-22T15:17:00Z"/>
          <w:rFonts w:eastAsia="Calibri"/>
          <w:rtl/>
        </w:rPr>
        <w:pPrChange w:id="9299" w:author="Houyem Rais" w:date="2024-02-22T15:17:00Z">
          <w:pPr/>
        </w:pPrChange>
      </w:pPr>
      <w:del w:id="9300" w:author="Houyem Rais" w:date="2024-02-22T15:17:00Z">
        <w:r w:rsidRPr="0075512F" w:rsidDel="000A3E8D">
          <w:rPr>
            <w:rFonts w:eastAsia="Calibri"/>
          </w:rPr>
          <w:delText xml:space="preserve">Le coût de construction est de 609,3 MDT (CE 2023). En y appliquant l’inflation pendant la période de construction, nous obtenons le montant de 1025 MDT. </w:delText>
        </w:r>
        <w:r w:rsidR="007E1F65" w:rsidRPr="0075512F" w:rsidDel="000A3E8D">
          <w:rPr>
            <w:rFonts w:eastAsia="Calibri"/>
          </w:rPr>
          <w:delText>Pour le partenaire privé, il n’y a pas de subvention du coût de construction.</w:delText>
        </w:r>
      </w:del>
    </w:p>
    <w:p w14:paraId="74F76AB7" w14:textId="3CDF9C39" w:rsidR="003F4AC5" w:rsidDel="000A3E8D" w:rsidRDefault="003F4AC5" w:rsidP="000A3E8D">
      <w:pPr>
        <w:rPr>
          <w:del w:id="9301" w:author="Houyem Rais" w:date="2024-02-22T15:17:00Z"/>
          <w:rFonts w:eastAsiaTheme="minorHAnsi" w:cstheme="majorBidi"/>
          <w:b/>
          <w:bCs/>
          <w:i/>
          <w:color w:val="0070C0"/>
          <w:sz w:val="18"/>
          <w:szCs w:val="18"/>
        </w:rPr>
        <w:pPrChange w:id="9302" w:author="Houyem Rais" w:date="2024-02-22T15:17:00Z">
          <w:pPr>
            <w:spacing w:before="0" w:after="0" w:line="240" w:lineRule="auto"/>
            <w:jc w:val="left"/>
          </w:pPr>
        </w:pPrChange>
      </w:pPr>
      <w:del w:id="9303" w:author="Houyem Rais" w:date="2024-02-22T15:17:00Z">
        <w:r w:rsidDel="000A3E8D">
          <w:br w:type="page"/>
        </w:r>
      </w:del>
    </w:p>
    <w:p w14:paraId="6B5D58E0" w14:textId="2ED739D7" w:rsidR="009E6839" w:rsidRPr="0075512F" w:rsidDel="000A3E8D" w:rsidRDefault="00795002" w:rsidP="000A3E8D">
      <w:pPr>
        <w:rPr>
          <w:del w:id="9304" w:author="Houyem Rais" w:date="2024-02-22T15:17:00Z"/>
        </w:rPr>
        <w:pPrChange w:id="9305" w:author="Houyem Rais" w:date="2024-02-22T15:17:00Z">
          <w:pPr>
            <w:pStyle w:val="Caption"/>
          </w:pPr>
        </w:pPrChange>
      </w:pPr>
      <w:bookmarkStart w:id="9306" w:name="_Toc144481107"/>
      <w:del w:id="9307"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39</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2 - contrat de partenariat (Partenaire privé) – Variante D1 - 1 tablier</w:delText>
        </w:r>
        <w:bookmarkEnd w:id="9306"/>
      </w:del>
    </w:p>
    <w:tbl>
      <w:tblPr>
        <w:tblW w:w="9063" w:type="dxa"/>
        <w:tblLook w:val="04A0" w:firstRow="1" w:lastRow="0" w:firstColumn="1" w:lastColumn="0" w:noHBand="0" w:noVBand="1"/>
      </w:tblPr>
      <w:tblGrid>
        <w:gridCol w:w="2122"/>
        <w:gridCol w:w="992"/>
        <w:gridCol w:w="850"/>
        <w:gridCol w:w="2977"/>
        <w:gridCol w:w="1134"/>
        <w:gridCol w:w="988"/>
      </w:tblGrid>
      <w:tr w:rsidR="009E6839" w:rsidRPr="0075512F" w:rsidDel="000A3E8D" w14:paraId="454C6171" w14:textId="6F425D8F">
        <w:trPr>
          <w:trHeight w:val="397"/>
          <w:del w:id="9308" w:author="Houyem Rais" w:date="2024-02-22T15:17:00Z"/>
        </w:trPr>
        <w:tc>
          <w:tcPr>
            <w:tcW w:w="396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EDDD48E" w14:textId="5EC51C79" w:rsidR="009E6839" w:rsidRPr="0075512F" w:rsidDel="000A3E8D" w:rsidRDefault="009E6839" w:rsidP="000A3E8D">
            <w:pPr>
              <w:rPr>
                <w:del w:id="9309" w:author="Houyem Rais" w:date="2024-02-22T15:17:00Z"/>
                <w:b/>
                <w:bCs/>
                <w:lang w:bidi="ar-TN"/>
              </w:rPr>
              <w:pPrChange w:id="9310" w:author="Houyem Rais" w:date="2024-02-22T15:17:00Z">
                <w:pPr/>
              </w:pPrChange>
            </w:pPr>
            <w:del w:id="9311" w:author="Houyem Rais" w:date="2024-02-22T15:17:00Z">
              <w:r w:rsidRPr="0075512F" w:rsidDel="000A3E8D">
                <w:rPr>
                  <w:b/>
                  <w:bCs/>
                  <w:lang w:bidi="ar-TN"/>
                </w:rPr>
                <w:delText>Emplois (en MDT)</w:delText>
              </w:r>
            </w:del>
          </w:p>
        </w:tc>
        <w:tc>
          <w:tcPr>
            <w:tcW w:w="5099"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0F3026C7" w14:textId="6193697A" w:rsidR="009E6839" w:rsidRPr="0075512F" w:rsidDel="000A3E8D" w:rsidRDefault="009E6839" w:rsidP="000A3E8D">
            <w:pPr>
              <w:rPr>
                <w:del w:id="9312" w:author="Houyem Rais" w:date="2024-02-22T15:17:00Z"/>
                <w:b/>
                <w:bCs/>
                <w:lang w:bidi="ar-TN"/>
              </w:rPr>
              <w:pPrChange w:id="9313" w:author="Houyem Rais" w:date="2024-02-22T15:17:00Z">
                <w:pPr/>
              </w:pPrChange>
            </w:pPr>
            <w:del w:id="9314" w:author="Houyem Rais" w:date="2024-02-22T15:17:00Z">
              <w:r w:rsidRPr="0075512F" w:rsidDel="000A3E8D">
                <w:rPr>
                  <w:b/>
                  <w:bCs/>
                  <w:lang w:bidi="ar-TN"/>
                </w:rPr>
                <w:delText>Ressources (en MDT)</w:delText>
              </w:r>
            </w:del>
          </w:p>
        </w:tc>
      </w:tr>
      <w:tr w:rsidR="00A06F47" w:rsidRPr="0075512F" w:rsidDel="000A3E8D" w14:paraId="6D6CBF7C" w14:textId="3D12896A">
        <w:trPr>
          <w:trHeight w:val="340"/>
          <w:del w:id="9315"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E4316A3" w14:textId="503C5E73" w:rsidR="00A06F47" w:rsidRPr="0075512F" w:rsidDel="000A3E8D" w:rsidRDefault="00A06F47" w:rsidP="000A3E8D">
            <w:pPr>
              <w:rPr>
                <w:del w:id="9316" w:author="Houyem Rais" w:date="2024-02-22T15:17:00Z"/>
                <w:lang w:bidi="ar-TN"/>
              </w:rPr>
              <w:pPrChange w:id="9317" w:author="Houyem Rais" w:date="2024-02-22T15:17:00Z">
                <w:pPr/>
              </w:pPrChange>
            </w:pPr>
            <w:del w:id="9318" w:author="Houyem Rais" w:date="2024-02-22T15:17:00Z">
              <w:r w:rsidRPr="0075512F" w:rsidDel="000A3E8D">
                <w:rPr>
                  <w:lang w:bidi="ar-TN"/>
                </w:rPr>
                <w:delText>Coût de construction</w:delText>
              </w:r>
            </w:del>
          </w:p>
        </w:tc>
        <w:tc>
          <w:tcPr>
            <w:tcW w:w="992" w:type="dxa"/>
            <w:tcBorders>
              <w:top w:val="nil"/>
              <w:left w:val="nil"/>
              <w:bottom w:val="single" w:sz="4" w:space="0" w:color="auto"/>
              <w:right w:val="single" w:sz="4" w:space="0" w:color="auto"/>
            </w:tcBorders>
            <w:shd w:val="clear" w:color="auto" w:fill="auto"/>
            <w:noWrap/>
          </w:tcPr>
          <w:p w14:paraId="0EC840A3" w14:textId="1DD3DB65" w:rsidR="00A06F47" w:rsidRPr="0075512F" w:rsidDel="000A3E8D" w:rsidRDefault="00A06F47" w:rsidP="000A3E8D">
            <w:pPr>
              <w:rPr>
                <w:del w:id="9319" w:author="Houyem Rais" w:date="2024-02-22T15:17:00Z"/>
                <w:lang w:bidi="ar-TN"/>
              </w:rPr>
              <w:pPrChange w:id="9320" w:author="Houyem Rais" w:date="2024-02-22T15:17:00Z">
                <w:pPr/>
              </w:pPrChange>
            </w:pPr>
            <w:del w:id="9321" w:author="Houyem Rais" w:date="2024-02-22T15:17:00Z">
              <w:r w:rsidRPr="0075512F" w:rsidDel="000A3E8D">
                <w:delText>940</w:delText>
              </w:r>
            </w:del>
          </w:p>
        </w:tc>
        <w:tc>
          <w:tcPr>
            <w:tcW w:w="850" w:type="dxa"/>
            <w:tcBorders>
              <w:top w:val="nil"/>
              <w:left w:val="nil"/>
              <w:bottom w:val="single" w:sz="4" w:space="0" w:color="auto"/>
              <w:right w:val="single" w:sz="4" w:space="0" w:color="auto"/>
            </w:tcBorders>
            <w:shd w:val="clear" w:color="auto" w:fill="auto"/>
            <w:noWrap/>
          </w:tcPr>
          <w:p w14:paraId="33646364" w14:textId="4F4790CD" w:rsidR="00A06F47" w:rsidRPr="0075512F" w:rsidDel="000A3E8D" w:rsidRDefault="00A06F47" w:rsidP="000A3E8D">
            <w:pPr>
              <w:rPr>
                <w:del w:id="9322" w:author="Houyem Rais" w:date="2024-02-22T15:17:00Z"/>
                <w:lang w:bidi="ar-TN"/>
              </w:rPr>
              <w:pPrChange w:id="9323" w:author="Houyem Rais" w:date="2024-02-22T15:17:00Z">
                <w:pPr/>
              </w:pPrChange>
            </w:pPr>
            <w:del w:id="9324" w:author="Houyem Rais" w:date="2024-02-22T15:17:00Z">
              <w:r w:rsidRPr="0075512F" w:rsidDel="000A3E8D">
                <w:delText>91,7%</w:delText>
              </w:r>
            </w:del>
          </w:p>
        </w:tc>
        <w:tc>
          <w:tcPr>
            <w:tcW w:w="2977" w:type="dxa"/>
            <w:tcBorders>
              <w:top w:val="nil"/>
              <w:left w:val="nil"/>
              <w:bottom w:val="single" w:sz="4" w:space="0" w:color="auto"/>
              <w:right w:val="single" w:sz="4" w:space="0" w:color="auto"/>
            </w:tcBorders>
            <w:shd w:val="clear" w:color="auto" w:fill="auto"/>
            <w:noWrap/>
            <w:vAlign w:val="bottom"/>
          </w:tcPr>
          <w:p w14:paraId="2D45B351" w14:textId="769A42E9" w:rsidR="00A06F47" w:rsidRPr="0075512F" w:rsidDel="000A3E8D" w:rsidRDefault="00A06F47" w:rsidP="000A3E8D">
            <w:pPr>
              <w:rPr>
                <w:del w:id="9325" w:author="Houyem Rais" w:date="2024-02-22T15:17:00Z"/>
                <w:lang w:bidi="ar-TN"/>
              </w:rPr>
              <w:pPrChange w:id="9326" w:author="Houyem Rais" w:date="2024-02-22T15:17:00Z">
                <w:pPr/>
              </w:pPrChange>
            </w:pPr>
            <w:del w:id="9327" w:author="Houyem Rais" w:date="2024-02-22T15:17:00Z">
              <w:r w:rsidRPr="0075512F" w:rsidDel="000A3E8D">
                <w:rPr>
                  <w:lang w:bidi="ar-TN"/>
                </w:rPr>
                <w:delText>Fonds propres</w:delText>
              </w:r>
            </w:del>
          </w:p>
        </w:tc>
        <w:tc>
          <w:tcPr>
            <w:tcW w:w="1134" w:type="dxa"/>
            <w:tcBorders>
              <w:top w:val="nil"/>
              <w:left w:val="nil"/>
              <w:bottom w:val="single" w:sz="4" w:space="0" w:color="auto"/>
              <w:right w:val="single" w:sz="4" w:space="0" w:color="auto"/>
            </w:tcBorders>
            <w:shd w:val="clear" w:color="auto" w:fill="auto"/>
            <w:noWrap/>
          </w:tcPr>
          <w:p w14:paraId="65FD08E9" w14:textId="590C4070" w:rsidR="00A06F47" w:rsidRPr="0075512F" w:rsidDel="000A3E8D" w:rsidRDefault="00A06F47" w:rsidP="000A3E8D">
            <w:pPr>
              <w:rPr>
                <w:del w:id="9328" w:author="Houyem Rais" w:date="2024-02-22T15:17:00Z"/>
                <w:lang w:bidi="ar-TN"/>
              </w:rPr>
              <w:pPrChange w:id="9329" w:author="Houyem Rais" w:date="2024-02-22T15:17:00Z">
                <w:pPr/>
              </w:pPrChange>
            </w:pPr>
            <w:del w:id="9330" w:author="Houyem Rais" w:date="2024-02-22T15:17:00Z">
              <w:r w:rsidRPr="0075512F" w:rsidDel="000A3E8D">
                <w:delText>235</w:delText>
              </w:r>
            </w:del>
          </w:p>
        </w:tc>
        <w:tc>
          <w:tcPr>
            <w:tcW w:w="988" w:type="dxa"/>
            <w:tcBorders>
              <w:top w:val="nil"/>
              <w:left w:val="nil"/>
              <w:bottom w:val="single" w:sz="4" w:space="0" w:color="auto"/>
              <w:right w:val="single" w:sz="4" w:space="0" w:color="auto"/>
            </w:tcBorders>
            <w:shd w:val="clear" w:color="auto" w:fill="auto"/>
            <w:noWrap/>
          </w:tcPr>
          <w:p w14:paraId="374BAE5C" w14:textId="1008CFA4" w:rsidR="00A06F47" w:rsidRPr="0075512F" w:rsidDel="000A3E8D" w:rsidRDefault="00A06F47" w:rsidP="000A3E8D">
            <w:pPr>
              <w:rPr>
                <w:del w:id="9331" w:author="Houyem Rais" w:date="2024-02-22T15:17:00Z"/>
                <w:lang w:bidi="ar-TN"/>
              </w:rPr>
              <w:pPrChange w:id="9332" w:author="Houyem Rais" w:date="2024-02-22T15:17:00Z">
                <w:pPr/>
              </w:pPrChange>
            </w:pPr>
            <w:del w:id="9333" w:author="Houyem Rais" w:date="2024-02-22T15:17:00Z">
              <w:r w:rsidRPr="0075512F" w:rsidDel="000A3E8D">
                <w:delText>22,9%</w:delText>
              </w:r>
            </w:del>
          </w:p>
        </w:tc>
      </w:tr>
      <w:tr w:rsidR="00A06F47" w:rsidRPr="0075512F" w:rsidDel="000A3E8D" w14:paraId="01C6AC8A" w14:textId="14F48CAC">
        <w:trPr>
          <w:trHeight w:val="340"/>
          <w:del w:id="9334"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FFADD7F" w14:textId="12478374" w:rsidR="00A06F47" w:rsidRPr="0075512F" w:rsidDel="000A3E8D" w:rsidRDefault="00A06F47" w:rsidP="000A3E8D">
            <w:pPr>
              <w:rPr>
                <w:del w:id="9335" w:author="Houyem Rais" w:date="2024-02-22T15:17:00Z"/>
                <w:lang w:bidi="ar-TN"/>
              </w:rPr>
              <w:pPrChange w:id="9336" w:author="Houyem Rais" w:date="2024-02-22T15:17:00Z">
                <w:pPr/>
              </w:pPrChange>
            </w:pPr>
            <w:del w:id="9337" w:author="Houyem Rais" w:date="2024-02-22T15:17:00Z">
              <w:r w:rsidRPr="0075512F" w:rsidDel="000A3E8D">
                <w:rPr>
                  <w:lang w:bidi="ar-TN"/>
                </w:rPr>
                <w:delText>Intérêts intercalaires</w:delText>
              </w:r>
            </w:del>
          </w:p>
        </w:tc>
        <w:tc>
          <w:tcPr>
            <w:tcW w:w="992" w:type="dxa"/>
            <w:tcBorders>
              <w:top w:val="nil"/>
              <w:left w:val="nil"/>
              <w:bottom w:val="single" w:sz="4" w:space="0" w:color="auto"/>
              <w:right w:val="single" w:sz="4" w:space="0" w:color="auto"/>
            </w:tcBorders>
            <w:shd w:val="clear" w:color="auto" w:fill="auto"/>
            <w:noWrap/>
          </w:tcPr>
          <w:p w14:paraId="56104F3D" w14:textId="53120CC5" w:rsidR="00A06F47" w:rsidRPr="0075512F" w:rsidDel="000A3E8D" w:rsidRDefault="00A06F47" w:rsidP="000A3E8D">
            <w:pPr>
              <w:rPr>
                <w:del w:id="9338" w:author="Houyem Rais" w:date="2024-02-22T15:17:00Z"/>
                <w:lang w:bidi="ar-TN"/>
              </w:rPr>
              <w:pPrChange w:id="9339" w:author="Houyem Rais" w:date="2024-02-22T15:17:00Z">
                <w:pPr/>
              </w:pPrChange>
            </w:pPr>
            <w:del w:id="9340" w:author="Houyem Rais" w:date="2024-02-22T15:17:00Z">
              <w:r w:rsidRPr="0075512F" w:rsidDel="000A3E8D">
                <w:delText>85</w:delText>
              </w:r>
            </w:del>
          </w:p>
        </w:tc>
        <w:tc>
          <w:tcPr>
            <w:tcW w:w="850" w:type="dxa"/>
            <w:tcBorders>
              <w:top w:val="nil"/>
              <w:left w:val="nil"/>
              <w:bottom w:val="single" w:sz="4" w:space="0" w:color="auto"/>
              <w:right w:val="single" w:sz="4" w:space="0" w:color="auto"/>
            </w:tcBorders>
            <w:shd w:val="clear" w:color="auto" w:fill="auto"/>
            <w:noWrap/>
          </w:tcPr>
          <w:p w14:paraId="4ABCCBF9" w14:textId="46B03347" w:rsidR="00A06F47" w:rsidRPr="0075512F" w:rsidDel="000A3E8D" w:rsidRDefault="00A06F47" w:rsidP="000A3E8D">
            <w:pPr>
              <w:rPr>
                <w:del w:id="9341" w:author="Houyem Rais" w:date="2024-02-22T15:17:00Z"/>
                <w:lang w:bidi="ar-TN"/>
              </w:rPr>
              <w:pPrChange w:id="9342" w:author="Houyem Rais" w:date="2024-02-22T15:17:00Z">
                <w:pPr/>
              </w:pPrChange>
            </w:pPr>
            <w:del w:id="9343" w:author="Houyem Rais" w:date="2024-02-22T15:17:00Z">
              <w:r w:rsidRPr="0075512F" w:rsidDel="000A3E8D">
                <w:delText>8,3%</w:delText>
              </w:r>
            </w:del>
          </w:p>
        </w:tc>
        <w:tc>
          <w:tcPr>
            <w:tcW w:w="2977" w:type="dxa"/>
            <w:tcBorders>
              <w:top w:val="nil"/>
              <w:left w:val="nil"/>
              <w:bottom w:val="single" w:sz="4" w:space="0" w:color="auto"/>
              <w:right w:val="single" w:sz="4" w:space="0" w:color="auto"/>
            </w:tcBorders>
            <w:shd w:val="clear" w:color="auto" w:fill="auto"/>
            <w:noWrap/>
            <w:vAlign w:val="bottom"/>
          </w:tcPr>
          <w:p w14:paraId="47E9F01D" w14:textId="10ED1B87" w:rsidR="00A06F47" w:rsidRPr="0075512F" w:rsidDel="000A3E8D" w:rsidRDefault="00A06F47" w:rsidP="000A3E8D">
            <w:pPr>
              <w:rPr>
                <w:del w:id="9344" w:author="Houyem Rais" w:date="2024-02-22T15:17:00Z"/>
                <w:lang w:bidi="ar-TN"/>
              </w:rPr>
              <w:pPrChange w:id="9345" w:author="Houyem Rais" w:date="2024-02-22T15:17:00Z">
                <w:pPr/>
              </w:pPrChange>
            </w:pPr>
            <w:del w:id="9346" w:author="Houyem Rais" w:date="2024-02-22T15:17:00Z">
              <w:r w:rsidRPr="0075512F" w:rsidDel="000A3E8D">
                <w:rPr>
                  <w:lang w:bidi="ar-TN"/>
                </w:rPr>
                <w:delText>Dette</w:delText>
              </w:r>
            </w:del>
          </w:p>
        </w:tc>
        <w:tc>
          <w:tcPr>
            <w:tcW w:w="1134" w:type="dxa"/>
            <w:tcBorders>
              <w:top w:val="nil"/>
              <w:left w:val="nil"/>
              <w:bottom w:val="single" w:sz="4" w:space="0" w:color="auto"/>
              <w:right w:val="single" w:sz="4" w:space="0" w:color="auto"/>
            </w:tcBorders>
            <w:shd w:val="clear" w:color="auto" w:fill="auto"/>
            <w:noWrap/>
          </w:tcPr>
          <w:p w14:paraId="74AD6E82" w14:textId="581F4AFC" w:rsidR="00A06F47" w:rsidRPr="0075512F" w:rsidDel="000A3E8D" w:rsidRDefault="00A06F47" w:rsidP="000A3E8D">
            <w:pPr>
              <w:rPr>
                <w:del w:id="9347" w:author="Houyem Rais" w:date="2024-02-22T15:17:00Z"/>
                <w:lang w:bidi="ar-TN"/>
              </w:rPr>
              <w:pPrChange w:id="9348" w:author="Houyem Rais" w:date="2024-02-22T15:17:00Z">
                <w:pPr/>
              </w:pPrChange>
            </w:pPr>
            <w:del w:id="9349" w:author="Houyem Rais" w:date="2024-02-22T15:17:00Z">
              <w:r w:rsidRPr="0075512F" w:rsidDel="000A3E8D">
                <w:delText>790</w:delText>
              </w:r>
            </w:del>
          </w:p>
        </w:tc>
        <w:tc>
          <w:tcPr>
            <w:tcW w:w="988" w:type="dxa"/>
            <w:tcBorders>
              <w:top w:val="nil"/>
              <w:left w:val="nil"/>
              <w:bottom w:val="single" w:sz="4" w:space="0" w:color="auto"/>
              <w:right w:val="single" w:sz="4" w:space="0" w:color="auto"/>
            </w:tcBorders>
            <w:shd w:val="clear" w:color="auto" w:fill="auto"/>
            <w:noWrap/>
          </w:tcPr>
          <w:p w14:paraId="3C757999" w14:textId="006745FC" w:rsidR="00A06F47" w:rsidRPr="0075512F" w:rsidDel="000A3E8D" w:rsidRDefault="00A06F47" w:rsidP="000A3E8D">
            <w:pPr>
              <w:rPr>
                <w:del w:id="9350" w:author="Houyem Rais" w:date="2024-02-22T15:17:00Z"/>
                <w:lang w:bidi="ar-TN"/>
              </w:rPr>
              <w:pPrChange w:id="9351" w:author="Houyem Rais" w:date="2024-02-22T15:17:00Z">
                <w:pPr/>
              </w:pPrChange>
            </w:pPr>
            <w:del w:id="9352" w:author="Houyem Rais" w:date="2024-02-22T15:17:00Z">
              <w:r w:rsidRPr="0075512F" w:rsidDel="000A3E8D">
                <w:delText>77,1%</w:delText>
              </w:r>
            </w:del>
          </w:p>
        </w:tc>
      </w:tr>
      <w:tr w:rsidR="009E6839" w:rsidRPr="0075512F" w:rsidDel="000A3E8D" w14:paraId="2B993F75" w14:textId="187934E6">
        <w:trPr>
          <w:trHeight w:val="397"/>
          <w:del w:id="9353" w:author="Houyem Rais" w:date="2024-02-22T15:17:00Z"/>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6488BD5F" w14:textId="21C77B2D" w:rsidR="009E6839" w:rsidRPr="0075512F" w:rsidDel="000A3E8D" w:rsidRDefault="009E6839" w:rsidP="000A3E8D">
            <w:pPr>
              <w:rPr>
                <w:del w:id="9354" w:author="Houyem Rais" w:date="2024-02-22T15:17:00Z"/>
                <w:b/>
                <w:bCs/>
                <w:lang w:bidi="ar-TN"/>
              </w:rPr>
              <w:pPrChange w:id="9355" w:author="Houyem Rais" w:date="2024-02-22T15:17:00Z">
                <w:pPr/>
              </w:pPrChange>
            </w:pPr>
            <w:del w:id="9356" w:author="Houyem Rais" w:date="2024-02-22T15:17:00Z">
              <w:r w:rsidRPr="0075512F" w:rsidDel="000A3E8D">
                <w:rPr>
                  <w:b/>
                  <w:bCs/>
                  <w:lang w:bidi="ar-TN"/>
                </w:rPr>
                <w:delText>Total</w:delText>
              </w:r>
            </w:del>
          </w:p>
        </w:tc>
        <w:tc>
          <w:tcPr>
            <w:tcW w:w="992" w:type="dxa"/>
            <w:tcBorders>
              <w:top w:val="nil"/>
              <w:left w:val="nil"/>
              <w:bottom w:val="single" w:sz="4" w:space="0" w:color="auto"/>
              <w:right w:val="single" w:sz="4" w:space="0" w:color="auto"/>
            </w:tcBorders>
            <w:shd w:val="clear" w:color="000000" w:fill="D9D9D9"/>
            <w:noWrap/>
          </w:tcPr>
          <w:p w14:paraId="6CD5E03E" w14:textId="66A3BF06" w:rsidR="009E6839" w:rsidRPr="0075512F" w:rsidDel="000A3E8D" w:rsidRDefault="00333CDA" w:rsidP="000A3E8D">
            <w:pPr>
              <w:rPr>
                <w:del w:id="9357" w:author="Houyem Rais" w:date="2024-02-22T15:17:00Z"/>
                <w:b/>
                <w:bCs/>
                <w:lang w:bidi="ar-TN"/>
              </w:rPr>
              <w:pPrChange w:id="9358" w:author="Houyem Rais" w:date="2024-02-22T15:17:00Z">
                <w:pPr/>
              </w:pPrChange>
            </w:pPr>
            <w:del w:id="9359" w:author="Houyem Rais" w:date="2024-02-22T15:17:00Z">
              <w:r w:rsidRPr="0075512F" w:rsidDel="000A3E8D">
                <w:rPr>
                  <w:b/>
                  <w:bCs/>
                </w:rPr>
                <w:delText>1 025</w:delText>
              </w:r>
            </w:del>
          </w:p>
        </w:tc>
        <w:tc>
          <w:tcPr>
            <w:tcW w:w="850" w:type="dxa"/>
            <w:tcBorders>
              <w:top w:val="nil"/>
              <w:left w:val="nil"/>
              <w:bottom w:val="single" w:sz="4" w:space="0" w:color="auto"/>
              <w:right w:val="single" w:sz="4" w:space="0" w:color="auto"/>
            </w:tcBorders>
            <w:shd w:val="clear" w:color="000000" w:fill="D9D9D9"/>
            <w:noWrap/>
            <w:hideMark/>
          </w:tcPr>
          <w:p w14:paraId="64089897" w14:textId="7AEB85C1" w:rsidR="009E6839" w:rsidRPr="0075512F" w:rsidDel="000A3E8D" w:rsidRDefault="009E6839" w:rsidP="000A3E8D">
            <w:pPr>
              <w:rPr>
                <w:del w:id="9360" w:author="Houyem Rais" w:date="2024-02-22T15:17:00Z"/>
                <w:b/>
                <w:bCs/>
                <w:lang w:bidi="ar-TN"/>
              </w:rPr>
              <w:pPrChange w:id="9361" w:author="Houyem Rais" w:date="2024-02-22T15:17:00Z">
                <w:pPr/>
              </w:pPrChange>
            </w:pPr>
            <w:del w:id="9362" w:author="Houyem Rais" w:date="2024-02-22T15:17:00Z">
              <w:r w:rsidRPr="0075512F" w:rsidDel="000A3E8D">
                <w:rPr>
                  <w:b/>
                  <w:bCs/>
                </w:rPr>
                <w:delText>100%</w:delText>
              </w:r>
            </w:del>
          </w:p>
        </w:tc>
        <w:tc>
          <w:tcPr>
            <w:tcW w:w="2977" w:type="dxa"/>
            <w:tcBorders>
              <w:top w:val="nil"/>
              <w:left w:val="nil"/>
              <w:bottom w:val="single" w:sz="4" w:space="0" w:color="auto"/>
              <w:right w:val="single" w:sz="4" w:space="0" w:color="auto"/>
            </w:tcBorders>
            <w:shd w:val="clear" w:color="000000" w:fill="D9D9D9"/>
            <w:noWrap/>
            <w:vAlign w:val="center"/>
            <w:hideMark/>
          </w:tcPr>
          <w:p w14:paraId="38D2D29D" w14:textId="4EEE7B66" w:rsidR="009E6839" w:rsidRPr="0075512F" w:rsidDel="000A3E8D" w:rsidRDefault="009E6839" w:rsidP="000A3E8D">
            <w:pPr>
              <w:rPr>
                <w:del w:id="9363" w:author="Houyem Rais" w:date="2024-02-22T15:17:00Z"/>
                <w:b/>
                <w:bCs/>
                <w:lang w:bidi="ar-TN"/>
              </w:rPr>
              <w:pPrChange w:id="9364" w:author="Houyem Rais" w:date="2024-02-22T15:17:00Z">
                <w:pPr/>
              </w:pPrChange>
            </w:pPr>
            <w:del w:id="9365" w:author="Houyem Rais" w:date="2024-02-22T15:17:00Z">
              <w:r w:rsidRPr="0075512F" w:rsidDel="000A3E8D">
                <w:rPr>
                  <w:b/>
                  <w:bCs/>
                  <w:lang w:bidi="ar-TN"/>
                </w:rPr>
                <w:delText>Total</w:delText>
              </w:r>
            </w:del>
          </w:p>
        </w:tc>
        <w:tc>
          <w:tcPr>
            <w:tcW w:w="1134" w:type="dxa"/>
            <w:tcBorders>
              <w:top w:val="nil"/>
              <w:left w:val="nil"/>
              <w:bottom w:val="single" w:sz="4" w:space="0" w:color="auto"/>
              <w:right w:val="single" w:sz="4" w:space="0" w:color="auto"/>
            </w:tcBorders>
            <w:shd w:val="clear" w:color="000000" w:fill="D9D9D9"/>
            <w:noWrap/>
            <w:vAlign w:val="bottom"/>
          </w:tcPr>
          <w:p w14:paraId="0AE6B13F" w14:textId="7313523F" w:rsidR="009E6839" w:rsidRPr="0075512F" w:rsidDel="000A3E8D" w:rsidRDefault="00333CDA" w:rsidP="000A3E8D">
            <w:pPr>
              <w:rPr>
                <w:del w:id="9366" w:author="Houyem Rais" w:date="2024-02-22T15:17:00Z"/>
                <w:b/>
                <w:bCs/>
                <w:lang w:bidi="ar-TN"/>
              </w:rPr>
              <w:pPrChange w:id="9367" w:author="Houyem Rais" w:date="2024-02-22T15:17:00Z">
                <w:pPr/>
              </w:pPrChange>
            </w:pPr>
            <w:del w:id="9368" w:author="Houyem Rais" w:date="2024-02-22T15:17:00Z">
              <w:r w:rsidRPr="0075512F" w:rsidDel="000A3E8D">
                <w:rPr>
                  <w:b/>
                  <w:bCs/>
                  <w:lang w:bidi="ar-TN"/>
                </w:rPr>
                <w:delText>1 025</w:delText>
              </w:r>
            </w:del>
          </w:p>
        </w:tc>
        <w:tc>
          <w:tcPr>
            <w:tcW w:w="988" w:type="dxa"/>
            <w:tcBorders>
              <w:top w:val="nil"/>
              <w:left w:val="nil"/>
              <w:bottom w:val="single" w:sz="4" w:space="0" w:color="auto"/>
              <w:right w:val="single" w:sz="4" w:space="0" w:color="auto"/>
            </w:tcBorders>
            <w:shd w:val="clear" w:color="000000" w:fill="D9D9D9"/>
            <w:noWrap/>
            <w:vAlign w:val="center"/>
            <w:hideMark/>
          </w:tcPr>
          <w:p w14:paraId="4F2A7A0E" w14:textId="0F2EFBA9" w:rsidR="009E6839" w:rsidRPr="0075512F" w:rsidDel="000A3E8D" w:rsidRDefault="009E6839" w:rsidP="000A3E8D">
            <w:pPr>
              <w:rPr>
                <w:del w:id="9369" w:author="Houyem Rais" w:date="2024-02-22T15:17:00Z"/>
                <w:b/>
                <w:bCs/>
                <w:lang w:bidi="ar-TN"/>
              </w:rPr>
              <w:pPrChange w:id="9370" w:author="Houyem Rais" w:date="2024-02-22T15:17:00Z">
                <w:pPr/>
              </w:pPrChange>
            </w:pPr>
            <w:del w:id="9371" w:author="Houyem Rais" w:date="2024-02-22T15:17:00Z">
              <w:r w:rsidRPr="0075512F" w:rsidDel="000A3E8D">
                <w:rPr>
                  <w:b/>
                  <w:bCs/>
                  <w:lang w:bidi="ar-TN"/>
                </w:rPr>
                <w:delText>100%</w:delText>
              </w:r>
            </w:del>
          </w:p>
        </w:tc>
      </w:tr>
    </w:tbl>
    <w:p w14:paraId="264553CD" w14:textId="7C931B62" w:rsidR="00AF2827" w:rsidDel="000A3E8D" w:rsidRDefault="00AF2827" w:rsidP="000A3E8D">
      <w:pPr>
        <w:rPr>
          <w:ins w:id="9372" w:author="Farouk Bouhafs" w:date="2023-12-21T19:01:00Z"/>
          <w:del w:id="9373" w:author="Houyem Rais" w:date="2024-02-22T15:17:00Z"/>
        </w:rPr>
        <w:pPrChange w:id="9374" w:author="Houyem Rais" w:date="2024-02-22T15:17:00Z">
          <w:pPr/>
        </w:pPrChange>
      </w:pPr>
      <w:ins w:id="9375" w:author="Farouk Bouhafs" w:date="2023-12-21T18:29:00Z">
        <w:del w:id="9376" w:author="Houyem Rais" w:date="2024-02-22T15:17:00Z">
          <w:r w:rsidDel="000A3E8D">
            <w:delText>Les résultats de l’analyse financière de la variante D – 1 tablier sont synthétisés dans le tableau suivant.</w:delText>
          </w:r>
        </w:del>
      </w:ins>
    </w:p>
    <w:p w14:paraId="10288AB5" w14:textId="575E4B60" w:rsidR="00B7019E" w:rsidDel="000A3E8D" w:rsidRDefault="00B7019E" w:rsidP="000A3E8D">
      <w:pPr>
        <w:rPr>
          <w:ins w:id="9377" w:author="Farouk Bouhafs" w:date="2023-12-21T18:29:00Z"/>
          <w:del w:id="9378" w:author="Houyem Rais" w:date="2024-02-22T15:17:00Z"/>
        </w:rPr>
        <w:pPrChange w:id="9379" w:author="Houyem Rais" w:date="2024-02-22T15:17:00Z">
          <w:pPr/>
        </w:pPrChange>
      </w:pPr>
      <w:ins w:id="9380" w:author="Farouk Bouhafs" w:date="2023-12-21T19:01:00Z">
        <w:del w:id="9381" w:author="Houyem Rais" w:date="2024-02-22T15:17:00Z">
          <w:r w:rsidDel="000A3E8D">
            <w:delText xml:space="preserve">Tableau </w:delText>
          </w:r>
          <w:r w:rsidDel="000A3E8D">
            <w:fldChar w:fldCharType="begin"/>
          </w:r>
          <w:r w:rsidDel="000A3E8D">
            <w:delInstrText xml:space="preserve"> SEQ Tableau \* ARABIC </w:delInstrText>
          </w:r>
          <w:r w:rsidDel="000A3E8D">
            <w:fldChar w:fldCharType="separate"/>
          </w:r>
          <w:r w:rsidDel="000A3E8D">
            <w:rPr>
              <w:noProof/>
            </w:rPr>
            <w:delText>33</w:delText>
          </w:r>
          <w:r w:rsidDel="000A3E8D">
            <w:fldChar w:fldCharType="end"/>
          </w:r>
          <w:r w:rsidDel="000A3E8D">
            <w:delText xml:space="preserve"> Synthèse des résultats de l'analyse financière de la variante D - 1 tablier</w:delText>
          </w:r>
        </w:del>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Change w:id="9382" w:author="Farouk Bouhafs" w:date="2023-12-21T19:20:00Z">
          <w:tblPr>
            <w:tblW w:w="5000" w:type="pct"/>
            <w:tblCellMar>
              <w:left w:w="70" w:type="dxa"/>
              <w:right w:w="70" w:type="dxa"/>
            </w:tblCellMar>
            <w:tblLook w:val="04A0" w:firstRow="1" w:lastRow="0" w:firstColumn="1" w:lastColumn="0" w:noHBand="0" w:noVBand="1"/>
          </w:tblPr>
        </w:tblPrChange>
      </w:tblPr>
      <w:tblGrid>
        <w:gridCol w:w="1893"/>
        <w:gridCol w:w="1714"/>
        <w:gridCol w:w="1411"/>
        <w:gridCol w:w="1532"/>
        <w:gridCol w:w="1380"/>
        <w:gridCol w:w="1090"/>
        <w:tblGridChange w:id="9383">
          <w:tblGrid>
            <w:gridCol w:w="1892"/>
            <w:gridCol w:w="1712"/>
            <w:gridCol w:w="1409"/>
            <w:gridCol w:w="1530"/>
            <w:gridCol w:w="1379"/>
            <w:gridCol w:w="1088"/>
          </w:tblGrid>
        </w:tblGridChange>
      </w:tblGrid>
      <w:tr w:rsidR="00936E38" w:rsidRPr="00936E38" w:rsidDel="000A3E8D" w14:paraId="340F272A" w14:textId="328382D2" w:rsidTr="00A85FE3">
        <w:trPr>
          <w:trHeight w:val="795"/>
          <w:tblHeader/>
          <w:ins w:id="9384" w:author="Farouk Bouhafs" w:date="2023-12-21T18:54:00Z"/>
          <w:del w:id="9385" w:author="Houyem Rais" w:date="2024-02-22T15:17:00Z"/>
          <w:trPrChange w:id="9386" w:author="Farouk Bouhafs" w:date="2023-12-21T19:20:00Z">
            <w:trPr>
              <w:trHeight w:val="795"/>
            </w:trPr>
          </w:trPrChange>
        </w:trPr>
        <w:tc>
          <w:tcPr>
            <w:tcW w:w="1050" w:type="pct"/>
            <w:shd w:val="clear" w:color="000000" w:fill="F2F2F2"/>
            <w:vAlign w:val="center"/>
            <w:hideMark/>
            <w:tcPrChange w:id="9387" w:author="Farouk Bouhafs" w:date="2023-12-21T19:20:00Z">
              <w:tcPr>
                <w:tcW w:w="1050" w:type="pct"/>
                <w:tcBorders>
                  <w:top w:val="single" w:sz="8" w:space="0" w:color="auto"/>
                  <w:left w:val="single" w:sz="8" w:space="0" w:color="auto"/>
                  <w:bottom w:val="single" w:sz="8" w:space="0" w:color="auto"/>
                  <w:right w:val="single" w:sz="8" w:space="0" w:color="auto"/>
                </w:tcBorders>
                <w:shd w:val="clear" w:color="000000" w:fill="F2F2F2"/>
                <w:vAlign w:val="center"/>
                <w:hideMark/>
              </w:tcPr>
            </w:tcPrChange>
          </w:tcPr>
          <w:p w14:paraId="3384D73C" w14:textId="2BD29C57" w:rsidR="00936E38" w:rsidRPr="00936E38" w:rsidDel="000A3E8D" w:rsidRDefault="00936E38" w:rsidP="000A3E8D">
            <w:pPr>
              <w:rPr>
                <w:ins w:id="9388" w:author="Farouk Bouhafs" w:date="2023-12-21T18:54:00Z"/>
                <w:del w:id="9389" w:author="Houyem Rais" w:date="2024-02-22T15:17:00Z"/>
                <w:rFonts w:cs="Calibri"/>
                <w:b/>
                <w:bCs/>
                <w:sz w:val="20"/>
                <w:szCs w:val="20"/>
                <w:lang w:eastAsia="fr-FR"/>
              </w:rPr>
              <w:pPrChange w:id="9390" w:author="Houyem Rais" w:date="2024-02-22T15:17:00Z">
                <w:pPr>
                  <w:widowControl/>
                  <w:autoSpaceDE/>
                  <w:autoSpaceDN/>
                  <w:spacing w:before="0" w:after="0" w:line="240" w:lineRule="auto"/>
                </w:pPr>
              </w:pPrChange>
            </w:pPr>
            <w:ins w:id="9391" w:author="Farouk Bouhafs" w:date="2023-12-21T18:54:00Z">
              <w:del w:id="9392" w:author="Houyem Rais" w:date="2024-02-22T15:17:00Z">
                <w:r w:rsidRPr="00936E38" w:rsidDel="000A3E8D">
                  <w:rPr>
                    <w:rFonts w:cs="Calibri"/>
                    <w:b/>
                    <w:bCs/>
                    <w:sz w:val="20"/>
                    <w:szCs w:val="20"/>
                    <w:lang w:eastAsia="fr-FR"/>
                  </w:rPr>
                  <w:delText>Variante D - 1 Tablier</w:delText>
                </w:r>
              </w:del>
            </w:ins>
          </w:p>
        </w:tc>
        <w:tc>
          <w:tcPr>
            <w:tcW w:w="950" w:type="pct"/>
            <w:shd w:val="clear" w:color="000000" w:fill="D9E2F3"/>
            <w:vAlign w:val="center"/>
            <w:hideMark/>
            <w:tcPrChange w:id="9393" w:author="Farouk Bouhafs" w:date="2023-12-21T19:20:00Z">
              <w:tcPr>
                <w:tcW w:w="950" w:type="pct"/>
                <w:tcBorders>
                  <w:top w:val="single" w:sz="8" w:space="0" w:color="auto"/>
                  <w:left w:val="nil"/>
                  <w:bottom w:val="single" w:sz="8" w:space="0" w:color="auto"/>
                  <w:right w:val="single" w:sz="8" w:space="0" w:color="auto"/>
                </w:tcBorders>
                <w:shd w:val="clear" w:color="000000" w:fill="D9E2F3"/>
                <w:vAlign w:val="center"/>
                <w:hideMark/>
              </w:tcPr>
            </w:tcPrChange>
          </w:tcPr>
          <w:p w14:paraId="0A41EA53" w14:textId="14E25889" w:rsidR="00936E38" w:rsidRPr="00936E38" w:rsidDel="000A3E8D" w:rsidRDefault="00936E38" w:rsidP="000A3E8D">
            <w:pPr>
              <w:rPr>
                <w:ins w:id="9394" w:author="Farouk Bouhafs" w:date="2023-12-21T18:54:00Z"/>
                <w:del w:id="9395" w:author="Houyem Rais" w:date="2024-02-22T15:17:00Z"/>
                <w:rFonts w:cs="Calibri"/>
                <w:b/>
                <w:bCs/>
                <w:color w:val="000000"/>
                <w:sz w:val="20"/>
                <w:szCs w:val="20"/>
                <w:lang w:eastAsia="fr-FR"/>
              </w:rPr>
              <w:pPrChange w:id="9396" w:author="Houyem Rais" w:date="2024-02-22T15:17:00Z">
                <w:pPr>
                  <w:widowControl/>
                  <w:autoSpaceDE/>
                  <w:autoSpaceDN/>
                  <w:spacing w:before="0" w:after="0" w:line="240" w:lineRule="auto"/>
                  <w:jc w:val="center"/>
                </w:pPr>
              </w:pPrChange>
            </w:pPr>
            <w:ins w:id="9397" w:author="Farouk Bouhafs" w:date="2023-12-21T18:54:00Z">
              <w:del w:id="9398" w:author="Houyem Rais" w:date="2024-02-22T15:17:00Z">
                <w:r w:rsidRPr="00936E38" w:rsidDel="000A3E8D">
                  <w:rPr>
                    <w:rFonts w:cs="Calibri"/>
                    <w:b/>
                    <w:bCs/>
                    <w:color w:val="000000"/>
                    <w:sz w:val="20"/>
                    <w:szCs w:val="20"/>
                    <w:lang w:eastAsia="fr-FR"/>
                  </w:rPr>
                  <w:delText>Option 0 : Maitrise d'Ouvrage Publique</w:delText>
                </w:r>
              </w:del>
            </w:ins>
          </w:p>
        </w:tc>
        <w:tc>
          <w:tcPr>
            <w:tcW w:w="782" w:type="pct"/>
            <w:shd w:val="clear" w:color="000000" w:fill="D9E2F3"/>
            <w:vAlign w:val="center"/>
            <w:hideMark/>
            <w:tcPrChange w:id="9399" w:author="Farouk Bouhafs" w:date="2023-12-21T19:20:00Z">
              <w:tcPr>
                <w:tcW w:w="782" w:type="pct"/>
                <w:tcBorders>
                  <w:top w:val="single" w:sz="8" w:space="0" w:color="auto"/>
                  <w:left w:val="nil"/>
                  <w:bottom w:val="single" w:sz="8" w:space="0" w:color="auto"/>
                  <w:right w:val="single" w:sz="8" w:space="0" w:color="auto"/>
                </w:tcBorders>
                <w:shd w:val="clear" w:color="000000" w:fill="D9E2F3"/>
                <w:vAlign w:val="center"/>
                <w:hideMark/>
              </w:tcPr>
            </w:tcPrChange>
          </w:tcPr>
          <w:p w14:paraId="1DC7173F" w14:textId="119EDB43" w:rsidR="00936E38" w:rsidRPr="00936E38" w:rsidDel="000A3E8D" w:rsidRDefault="00936E38" w:rsidP="000A3E8D">
            <w:pPr>
              <w:rPr>
                <w:ins w:id="9400" w:author="Farouk Bouhafs" w:date="2023-12-21T18:54:00Z"/>
                <w:del w:id="9401" w:author="Houyem Rais" w:date="2024-02-22T15:17:00Z"/>
                <w:rFonts w:cs="Calibri"/>
                <w:b/>
                <w:bCs/>
                <w:color w:val="000000"/>
                <w:sz w:val="20"/>
                <w:szCs w:val="20"/>
                <w:lang w:eastAsia="fr-FR"/>
              </w:rPr>
              <w:pPrChange w:id="9402" w:author="Houyem Rais" w:date="2024-02-22T15:17:00Z">
                <w:pPr>
                  <w:widowControl/>
                  <w:autoSpaceDE/>
                  <w:autoSpaceDN/>
                  <w:spacing w:before="0" w:after="0" w:line="240" w:lineRule="auto"/>
                  <w:jc w:val="center"/>
                </w:pPr>
              </w:pPrChange>
            </w:pPr>
            <w:ins w:id="9403" w:author="Farouk Bouhafs" w:date="2023-12-21T18:54:00Z">
              <w:del w:id="9404" w:author="Houyem Rais" w:date="2024-02-22T15:17:00Z">
                <w:r w:rsidRPr="00936E38" w:rsidDel="000A3E8D">
                  <w:rPr>
                    <w:rFonts w:cs="Calibri"/>
                    <w:b/>
                    <w:bCs/>
                    <w:color w:val="000000"/>
                    <w:sz w:val="20"/>
                    <w:szCs w:val="20"/>
                    <w:lang w:eastAsia="fr-FR"/>
                  </w:rPr>
                  <w:delText>Option 1.1: Concession sans subvention</w:delText>
                </w:r>
              </w:del>
            </w:ins>
          </w:p>
        </w:tc>
        <w:tc>
          <w:tcPr>
            <w:tcW w:w="849" w:type="pct"/>
            <w:shd w:val="clear" w:color="000000" w:fill="D9E2F3"/>
            <w:vAlign w:val="center"/>
            <w:hideMark/>
            <w:tcPrChange w:id="9405" w:author="Farouk Bouhafs" w:date="2023-12-21T19:20:00Z">
              <w:tcPr>
                <w:tcW w:w="849" w:type="pct"/>
                <w:tcBorders>
                  <w:top w:val="single" w:sz="8" w:space="0" w:color="auto"/>
                  <w:left w:val="nil"/>
                  <w:bottom w:val="single" w:sz="8" w:space="0" w:color="auto"/>
                  <w:right w:val="single" w:sz="8" w:space="0" w:color="auto"/>
                </w:tcBorders>
                <w:shd w:val="clear" w:color="000000" w:fill="D9E2F3"/>
                <w:vAlign w:val="center"/>
                <w:hideMark/>
              </w:tcPr>
            </w:tcPrChange>
          </w:tcPr>
          <w:p w14:paraId="79D37BFD" w14:textId="57F39C6B" w:rsidR="00936E38" w:rsidRPr="00936E38" w:rsidDel="000A3E8D" w:rsidRDefault="00936E38" w:rsidP="000A3E8D">
            <w:pPr>
              <w:rPr>
                <w:ins w:id="9406" w:author="Farouk Bouhafs" w:date="2023-12-21T18:54:00Z"/>
                <w:del w:id="9407" w:author="Houyem Rais" w:date="2024-02-22T15:17:00Z"/>
                <w:rFonts w:cs="Calibri"/>
                <w:b/>
                <w:bCs/>
                <w:color w:val="000000"/>
                <w:sz w:val="20"/>
                <w:szCs w:val="20"/>
                <w:lang w:eastAsia="fr-FR"/>
              </w:rPr>
              <w:pPrChange w:id="9408" w:author="Houyem Rais" w:date="2024-02-22T15:17:00Z">
                <w:pPr>
                  <w:widowControl/>
                  <w:autoSpaceDE/>
                  <w:autoSpaceDN/>
                  <w:spacing w:before="0" w:after="0" w:line="240" w:lineRule="auto"/>
                  <w:jc w:val="center"/>
                </w:pPr>
              </w:pPrChange>
            </w:pPr>
            <w:ins w:id="9409" w:author="Farouk Bouhafs" w:date="2023-12-21T18:54:00Z">
              <w:del w:id="9410" w:author="Houyem Rais" w:date="2024-02-22T15:17:00Z">
                <w:r w:rsidRPr="00936E38" w:rsidDel="000A3E8D">
                  <w:rPr>
                    <w:rFonts w:cs="Calibri"/>
                    <w:b/>
                    <w:bCs/>
                    <w:color w:val="000000"/>
                    <w:sz w:val="20"/>
                    <w:szCs w:val="20"/>
                    <w:lang w:eastAsia="fr-FR"/>
                  </w:rPr>
                  <w:delText>Option 1.2 : Concession avec subvention</w:delText>
                </w:r>
              </w:del>
            </w:ins>
          </w:p>
        </w:tc>
        <w:tc>
          <w:tcPr>
            <w:tcW w:w="765" w:type="pct"/>
            <w:shd w:val="clear" w:color="000000" w:fill="D9E2F3"/>
            <w:vAlign w:val="center"/>
            <w:hideMark/>
            <w:tcPrChange w:id="9411" w:author="Farouk Bouhafs" w:date="2023-12-21T19:20:00Z">
              <w:tcPr>
                <w:tcW w:w="765" w:type="pct"/>
                <w:tcBorders>
                  <w:top w:val="single" w:sz="8" w:space="0" w:color="auto"/>
                  <w:left w:val="nil"/>
                  <w:bottom w:val="single" w:sz="8" w:space="0" w:color="auto"/>
                  <w:right w:val="single" w:sz="8" w:space="0" w:color="auto"/>
                </w:tcBorders>
                <w:shd w:val="clear" w:color="000000" w:fill="D9E2F3"/>
                <w:vAlign w:val="center"/>
                <w:hideMark/>
              </w:tcPr>
            </w:tcPrChange>
          </w:tcPr>
          <w:p w14:paraId="41488A47" w14:textId="0F103AD7" w:rsidR="00936E38" w:rsidRPr="00936E38" w:rsidDel="000A3E8D" w:rsidRDefault="00936E38" w:rsidP="000A3E8D">
            <w:pPr>
              <w:rPr>
                <w:ins w:id="9412" w:author="Farouk Bouhafs" w:date="2023-12-21T18:54:00Z"/>
                <w:del w:id="9413" w:author="Houyem Rais" w:date="2024-02-22T15:17:00Z"/>
                <w:rFonts w:cs="Calibri"/>
                <w:b/>
                <w:bCs/>
                <w:color w:val="000000"/>
                <w:sz w:val="20"/>
                <w:szCs w:val="20"/>
                <w:lang w:eastAsia="fr-FR"/>
              </w:rPr>
              <w:pPrChange w:id="9414" w:author="Houyem Rais" w:date="2024-02-22T15:17:00Z">
                <w:pPr>
                  <w:widowControl/>
                  <w:autoSpaceDE/>
                  <w:autoSpaceDN/>
                  <w:spacing w:before="0" w:after="0" w:line="240" w:lineRule="auto"/>
                  <w:jc w:val="center"/>
                </w:pPr>
              </w:pPrChange>
            </w:pPr>
            <w:ins w:id="9415" w:author="Farouk Bouhafs" w:date="2023-12-21T18:54:00Z">
              <w:del w:id="9416" w:author="Houyem Rais" w:date="2024-02-22T15:17:00Z">
                <w:r w:rsidRPr="00936E38" w:rsidDel="000A3E8D">
                  <w:rPr>
                    <w:rFonts w:cs="Calibri"/>
                    <w:b/>
                    <w:bCs/>
                    <w:color w:val="000000"/>
                    <w:sz w:val="20"/>
                    <w:szCs w:val="20"/>
                    <w:lang w:eastAsia="fr-FR"/>
                  </w:rPr>
                  <w:delText>PPP à paiement public</w:delText>
                </w:r>
              </w:del>
            </w:ins>
          </w:p>
        </w:tc>
        <w:tc>
          <w:tcPr>
            <w:tcW w:w="605" w:type="pct"/>
            <w:shd w:val="clear" w:color="000000" w:fill="D9E2F3"/>
            <w:vAlign w:val="center"/>
            <w:hideMark/>
            <w:tcPrChange w:id="9417" w:author="Farouk Bouhafs" w:date="2023-12-21T19:20:00Z">
              <w:tcPr>
                <w:tcW w:w="605" w:type="pct"/>
                <w:tcBorders>
                  <w:top w:val="single" w:sz="8" w:space="0" w:color="auto"/>
                  <w:left w:val="nil"/>
                  <w:bottom w:val="single" w:sz="8" w:space="0" w:color="auto"/>
                  <w:right w:val="single" w:sz="8" w:space="0" w:color="auto"/>
                </w:tcBorders>
                <w:shd w:val="clear" w:color="000000" w:fill="D9E2F3"/>
                <w:vAlign w:val="center"/>
                <w:hideMark/>
              </w:tcPr>
            </w:tcPrChange>
          </w:tcPr>
          <w:p w14:paraId="16ED98E4" w14:textId="37F7A50C" w:rsidR="00936E38" w:rsidRPr="00936E38" w:rsidDel="000A3E8D" w:rsidRDefault="00936E38" w:rsidP="000A3E8D">
            <w:pPr>
              <w:rPr>
                <w:ins w:id="9418" w:author="Farouk Bouhafs" w:date="2023-12-21T18:54:00Z"/>
                <w:del w:id="9419" w:author="Houyem Rais" w:date="2024-02-22T15:17:00Z"/>
                <w:rFonts w:cs="Calibri"/>
                <w:b/>
                <w:bCs/>
                <w:color w:val="000000"/>
                <w:sz w:val="20"/>
                <w:szCs w:val="20"/>
                <w:lang w:eastAsia="fr-FR"/>
              </w:rPr>
              <w:pPrChange w:id="9420" w:author="Houyem Rais" w:date="2024-02-22T15:17:00Z">
                <w:pPr>
                  <w:widowControl/>
                  <w:autoSpaceDE/>
                  <w:autoSpaceDN/>
                  <w:spacing w:before="0" w:after="0" w:line="240" w:lineRule="auto"/>
                  <w:jc w:val="center"/>
                </w:pPr>
              </w:pPrChange>
            </w:pPr>
            <w:ins w:id="9421" w:author="Farouk Bouhafs" w:date="2023-12-21T18:54:00Z">
              <w:del w:id="9422" w:author="Houyem Rais" w:date="2024-02-22T15:17:00Z">
                <w:r w:rsidRPr="00936E38" w:rsidDel="000A3E8D">
                  <w:rPr>
                    <w:rFonts w:cs="Calibri"/>
                    <w:b/>
                    <w:bCs/>
                    <w:color w:val="000000"/>
                    <w:sz w:val="20"/>
                    <w:szCs w:val="20"/>
                    <w:lang w:eastAsia="fr-FR"/>
                  </w:rPr>
                  <w:delText>EPC + F</w:delText>
                </w:r>
              </w:del>
            </w:ins>
          </w:p>
        </w:tc>
      </w:tr>
      <w:tr w:rsidR="00936E38" w:rsidRPr="00936E38" w:rsidDel="000A3E8D" w14:paraId="68225FB4" w14:textId="081FA48C" w:rsidTr="00A85FE3">
        <w:trPr>
          <w:trHeight w:val="270"/>
          <w:ins w:id="9423" w:author="Farouk Bouhafs" w:date="2023-12-21T18:54:00Z"/>
          <w:del w:id="9424" w:author="Houyem Rais" w:date="2024-02-22T15:17:00Z"/>
          <w:trPrChange w:id="9425" w:author="Farouk Bouhafs" w:date="2023-12-21T19:20:00Z">
            <w:trPr>
              <w:trHeight w:val="270"/>
            </w:trPr>
          </w:trPrChange>
        </w:trPr>
        <w:tc>
          <w:tcPr>
            <w:tcW w:w="1050" w:type="pct"/>
            <w:shd w:val="clear" w:color="000000" w:fill="F2F2F2"/>
            <w:vAlign w:val="center"/>
            <w:hideMark/>
            <w:tcPrChange w:id="9426" w:author="Farouk Bouhafs" w:date="2023-12-21T19:20:00Z">
              <w:tcPr>
                <w:tcW w:w="1050" w:type="pct"/>
                <w:tcBorders>
                  <w:top w:val="nil"/>
                  <w:left w:val="single" w:sz="8" w:space="0" w:color="auto"/>
                  <w:bottom w:val="single" w:sz="8" w:space="0" w:color="auto"/>
                  <w:right w:val="single" w:sz="8" w:space="0" w:color="auto"/>
                </w:tcBorders>
                <w:shd w:val="clear" w:color="000000" w:fill="F2F2F2"/>
                <w:vAlign w:val="center"/>
                <w:hideMark/>
              </w:tcPr>
            </w:tcPrChange>
          </w:tcPr>
          <w:p w14:paraId="445E42E9" w14:textId="490368A8" w:rsidR="00936E38" w:rsidRPr="00936E38" w:rsidDel="000A3E8D" w:rsidRDefault="00936E38" w:rsidP="000A3E8D">
            <w:pPr>
              <w:rPr>
                <w:ins w:id="9427" w:author="Farouk Bouhafs" w:date="2023-12-21T18:54:00Z"/>
                <w:del w:id="9428" w:author="Houyem Rais" w:date="2024-02-22T15:17:00Z"/>
                <w:rFonts w:cs="Calibri"/>
                <w:b/>
                <w:bCs/>
                <w:color w:val="000000"/>
                <w:sz w:val="20"/>
                <w:szCs w:val="20"/>
                <w:lang w:eastAsia="fr-FR"/>
              </w:rPr>
              <w:pPrChange w:id="9429" w:author="Houyem Rais" w:date="2024-02-22T15:17:00Z">
                <w:pPr>
                  <w:widowControl/>
                  <w:autoSpaceDE/>
                  <w:autoSpaceDN/>
                  <w:spacing w:before="0" w:after="0" w:line="240" w:lineRule="auto"/>
                </w:pPr>
              </w:pPrChange>
            </w:pPr>
            <w:ins w:id="9430" w:author="Farouk Bouhafs" w:date="2023-12-21T18:54:00Z">
              <w:del w:id="9431" w:author="Houyem Rais" w:date="2024-02-22T15:17:00Z">
                <w:r w:rsidRPr="00936E38" w:rsidDel="000A3E8D">
                  <w:rPr>
                    <w:rFonts w:cs="Calibri"/>
                    <w:b/>
                    <w:bCs/>
                    <w:color w:val="000000"/>
                    <w:sz w:val="20"/>
                    <w:szCs w:val="20"/>
                    <w:lang w:eastAsia="fr-FR"/>
                  </w:rPr>
                  <w:delText>Partenaire privé</w:delText>
                </w:r>
              </w:del>
            </w:ins>
          </w:p>
        </w:tc>
        <w:tc>
          <w:tcPr>
            <w:tcW w:w="950" w:type="pct"/>
            <w:shd w:val="clear" w:color="000000" w:fill="F2F2F2"/>
            <w:vAlign w:val="center"/>
            <w:hideMark/>
            <w:tcPrChange w:id="9432" w:author="Farouk Bouhafs" w:date="2023-12-21T19:20:00Z">
              <w:tcPr>
                <w:tcW w:w="950" w:type="pct"/>
                <w:tcBorders>
                  <w:top w:val="nil"/>
                  <w:left w:val="nil"/>
                  <w:bottom w:val="single" w:sz="8" w:space="0" w:color="auto"/>
                  <w:right w:val="single" w:sz="8" w:space="0" w:color="auto"/>
                </w:tcBorders>
                <w:shd w:val="clear" w:color="000000" w:fill="F2F2F2"/>
                <w:vAlign w:val="center"/>
                <w:hideMark/>
              </w:tcPr>
            </w:tcPrChange>
          </w:tcPr>
          <w:p w14:paraId="6F39B783" w14:textId="0C964FD8" w:rsidR="00936E38" w:rsidRPr="00936E38" w:rsidDel="000A3E8D" w:rsidRDefault="00936E38" w:rsidP="000A3E8D">
            <w:pPr>
              <w:rPr>
                <w:ins w:id="9433" w:author="Farouk Bouhafs" w:date="2023-12-21T18:54:00Z"/>
                <w:del w:id="9434" w:author="Houyem Rais" w:date="2024-02-22T15:17:00Z"/>
                <w:rFonts w:cs="Calibri"/>
                <w:b/>
                <w:bCs/>
                <w:sz w:val="20"/>
                <w:szCs w:val="20"/>
                <w:lang w:eastAsia="fr-FR"/>
              </w:rPr>
              <w:pPrChange w:id="9435" w:author="Houyem Rais" w:date="2024-02-22T15:17:00Z">
                <w:pPr>
                  <w:widowControl/>
                  <w:autoSpaceDE/>
                  <w:autoSpaceDN/>
                  <w:spacing w:before="0" w:after="0" w:line="240" w:lineRule="auto"/>
                  <w:jc w:val="center"/>
                </w:pPr>
              </w:pPrChange>
            </w:pPr>
            <w:ins w:id="9436" w:author="Farouk Bouhafs" w:date="2023-12-21T18:54:00Z">
              <w:del w:id="9437" w:author="Houyem Rais" w:date="2024-02-22T15:17:00Z">
                <w:r w:rsidRPr="00936E38" w:rsidDel="000A3E8D">
                  <w:rPr>
                    <w:rFonts w:cs="Calibri"/>
                    <w:b/>
                    <w:bCs/>
                    <w:sz w:val="20"/>
                    <w:szCs w:val="20"/>
                    <w:lang w:eastAsia="fr-FR"/>
                  </w:rPr>
                  <w:delText> </w:delText>
                </w:r>
              </w:del>
            </w:ins>
          </w:p>
        </w:tc>
        <w:tc>
          <w:tcPr>
            <w:tcW w:w="782" w:type="pct"/>
            <w:shd w:val="clear" w:color="000000" w:fill="F2F2F2"/>
            <w:vAlign w:val="center"/>
            <w:hideMark/>
            <w:tcPrChange w:id="9438" w:author="Farouk Bouhafs" w:date="2023-12-21T19:20:00Z">
              <w:tcPr>
                <w:tcW w:w="782" w:type="pct"/>
                <w:tcBorders>
                  <w:top w:val="nil"/>
                  <w:left w:val="nil"/>
                  <w:bottom w:val="single" w:sz="8" w:space="0" w:color="auto"/>
                  <w:right w:val="single" w:sz="8" w:space="0" w:color="auto"/>
                </w:tcBorders>
                <w:shd w:val="clear" w:color="000000" w:fill="F2F2F2"/>
                <w:vAlign w:val="center"/>
                <w:hideMark/>
              </w:tcPr>
            </w:tcPrChange>
          </w:tcPr>
          <w:p w14:paraId="144218C0" w14:textId="7445626A" w:rsidR="00936E38" w:rsidRPr="00936E38" w:rsidDel="000A3E8D" w:rsidRDefault="00936E38" w:rsidP="000A3E8D">
            <w:pPr>
              <w:rPr>
                <w:ins w:id="9439" w:author="Farouk Bouhafs" w:date="2023-12-21T18:54:00Z"/>
                <w:del w:id="9440" w:author="Houyem Rais" w:date="2024-02-22T15:17:00Z"/>
                <w:rFonts w:cs="Calibri"/>
                <w:b/>
                <w:bCs/>
                <w:sz w:val="20"/>
                <w:szCs w:val="20"/>
                <w:lang w:eastAsia="fr-FR"/>
              </w:rPr>
              <w:pPrChange w:id="9441" w:author="Houyem Rais" w:date="2024-02-22T15:17:00Z">
                <w:pPr>
                  <w:widowControl/>
                  <w:autoSpaceDE/>
                  <w:autoSpaceDN/>
                  <w:spacing w:before="0" w:after="0" w:line="240" w:lineRule="auto"/>
                  <w:jc w:val="center"/>
                </w:pPr>
              </w:pPrChange>
            </w:pPr>
            <w:ins w:id="9442" w:author="Farouk Bouhafs" w:date="2023-12-21T18:54:00Z">
              <w:del w:id="9443" w:author="Houyem Rais" w:date="2024-02-22T15:17:00Z">
                <w:r w:rsidRPr="00936E38" w:rsidDel="000A3E8D">
                  <w:rPr>
                    <w:rFonts w:cs="Calibri"/>
                    <w:b/>
                    <w:bCs/>
                    <w:sz w:val="20"/>
                    <w:szCs w:val="20"/>
                    <w:lang w:eastAsia="fr-FR"/>
                  </w:rPr>
                  <w:delText> </w:delText>
                </w:r>
              </w:del>
            </w:ins>
          </w:p>
        </w:tc>
        <w:tc>
          <w:tcPr>
            <w:tcW w:w="849" w:type="pct"/>
            <w:shd w:val="clear" w:color="000000" w:fill="F2F2F2"/>
            <w:vAlign w:val="center"/>
            <w:hideMark/>
            <w:tcPrChange w:id="9444" w:author="Farouk Bouhafs" w:date="2023-12-21T19:20:00Z">
              <w:tcPr>
                <w:tcW w:w="849" w:type="pct"/>
                <w:tcBorders>
                  <w:top w:val="nil"/>
                  <w:left w:val="nil"/>
                  <w:bottom w:val="single" w:sz="8" w:space="0" w:color="auto"/>
                  <w:right w:val="single" w:sz="8" w:space="0" w:color="auto"/>
                </w:tcBorders>
                <w:shd w:val="clear" w:color="000000" w:fill="F2F2F2"/>
                <w:vAlign w:val="center"/>
                <w:hideMark/>
              </w:tcPr>
            </w:tcPrChange>
          </w:tcPr>
          <w:p w14:paraId="46BC307A" w14:textId="5DD2BD36" w:rsidR="00936E38" w:rsidRPr="00936E38" w:rsidDel="000A3E8D" w:rsidRDefault="00936E38" w:rsidP="000A3E8D">
            <w:pPr>
              <w:rPr>
                <w:ins w:id="9445" w:author="Farouk Bouhafs" w:date="2023-12-21T18:54:00Z"/>
                <w:del w:id="9446" w:author="Houyem Rais" w:date="2024-02-22T15:17:00Z"/>
                <w:rFonts w:cs="Calibri"/>
                <w:b/>
                <w:bCs/>
                <w:sz w:val="20"/>
                <w:szCs w:val="20"/>
                <w:lang w:eastAsia="fr-FR"/>
              </w:rPr>
              <w:pPrChange w:id="9447" w:author="Houyem Rais" w:date="2024-02-22T15:17:00Z">
                <w:pPr>
                  <w:widowControl/>
                  <w:autoSpaceDE/>
                  <w:autoSpaceDN/>
                  <w:spacing w:before="0" w:after="0" w:line="240" w:lineRule="auto"/>
                  <w:jc w:val="center"/>
                </w:pPr>
              </w:pPrChange>
            </w:pPr>
            <w:ins w:id="9448" w:author="Farouk Bouhafs" w:date="2023-12-21T18:54:00Z">
              <w:del w:id="9449" w:author="Houyem Rais" w:date="2024-02-22T15:17:00Z">
                <w:r w:rsidRPr="00936E38" w:rsidDel="000A3E8D">
                  <w:rPr>
                    <w:rFonts w:cs="Calibri"/>
                    <w:b/>
                    <w:bCs/>
                    <w:sz w:val="20"/>
                    <w:szCs w:val="20"/>
                    <w:lang w:eastAsia="fr-FR"/>
                  </w:rPr>
                  <w:delText> </w:delText>
                </w:r>
              </w:del>
            </w:ins>
          </w:p>
        </w:tc>
        <w:tc>
          <w:tcPr>
            <w:tcW w:w="765" w:type="pct"/>
            <w:shd w:val="clear" w:color="000000" w:fill="F2F2F2"/>
            <w:vAlign w:val="center"/>
            <w:hideMark/>
            <w:tcPrChange w:id="9450" w:author="Farouk Bouhafs" w:date="2023-12-21T19:20:00Z">
              <w:tcPr>
                <w:tcW w:w="765" w:type="pct"/>
                <w:tcBorders>
                  <w:top w:val="nil"/>
                  <w:left w:val="nil"/>
                  <w:bottom w:val="single" w:sz="8" w:space="0" w:color="auto"/>
                  <w:right w:val="single" w:sz="8" w:space="0" w:color="auto"/>
                </w:tcBorders>
                <w:shd w:val="clear" w:color="000000" w:fill="F2F2F2"/>
                <w:vAlign w:val="center"/>
                <w:hideMark/>
              </w:tcPr>
            </w:tcPrChange>
          </w:tcPr>
          <w:p w14:paraId="3C9C9109" w14:textId="51C9DD4D" w:rsidR="00936E38" w:rsidRPr="00936E38" w:rsidDel="000A3E8D" w:rsidRDefault="00936E38" w:rsidP="000A3E8D">
            <w:pPr>
              <w:rPr>
                <w:ins w:id="9451" w:author="Farouk Bouhafs" w:date="2023-12-21T18:54:00Z"/>
                <w:del w:id="9452" w:author="Houyem Rais" w:date="2024-02-22T15:17:00Z"/>
                <w:rFonts w:cs="Calibri"/>
                <w:b/>
                <w:bCs/>
                <w:sz w:val="20"/>
                <w:szCs w:val="20"/>
                <w:lang w:eastAsia="fr-FR"/>
              </w:rPr>
              <w:pPrChange w:id="9453" w:author="Houyem Rais" w:date="2024-02-22T15:17:00Z">
                <w:pPr>
                  <w:widowControl/>
                  <w:autoSpaceDE/>
                  <w:autoSpaceDN/>
                  <w:spacing w:before="0" w:after="0" w:line="240" w:lineRule="auto"/>
                  <w:jc w:val="center"/>
                </w:pPr>
              </w:pPrChange>
            </w:pPr>
            <w:ins w:id="9454" w:author="Farouk Bouhafs" w:date="2023-12-21T18:54:00Z">
              <w:del w:id="9455" w:author="Houyem Rais" w:date="2024-02-22T15:17:00Z">
                <w:r w:rsidRPr="00936E38" w:rsidDel="000A3E8D">
                  <w:rPr>
                    <w:rFonts w:cs="Calibri"/>
                    <w:b/>
                    <w:bCs/>
                    <w:sz w:val="20"/>
                    <w:szCs w:val="20"/>
                    <w:lang w:eastAsia="fr-FR"/>
                  </w:rPr>
                  <w:delText> </w:delText>
                </w:r>
              </w:del>
            </w:ins>
          </w:p>
        </w:tc>
        <w:tc>
          <w:tcPr>
            <w:tcW w:w="605" w:type="pct"/>
            <w:shd w:val="clear" w:color="000000" w:fill="F2F2F2"/>
            <w:vAlign w:val="center"/>
            <w:hideMark/>
            <w:tcPrChange w:id="9456" w:author="Farouk Bouhafs" w:date="2023-12-21T19:20:00Z">
              <w:tcPr>
                <w:tcW w:w="605" w:type="pct"/>
                <w:tcBorders>
                  <w:top w:val="nil"/>
                  <w:left w:val="nil"/>
                  <w:bottom w:val="single" w:sz="8" w:space="0" w:color="auto"/>
                  <w:right w:val="single" w:sz="8" w:space="0" w:color="auto"/>
                </w:tcBorders>
                <w:shd w:val="clear" w:color="000000" w:fill="F2F2F2"/>
                <w:vAlign w:val="center"/>
                <w:hideMark/>
              </w:tcPr>
            </w:tcPrChange>
          </w:tcPr>
          <w:p w14:paraId="5D74E281" w14:textId="380A8F13" w:rsidR="00936E38" w:rsidRPr="00936E38" w:rsidDel="000A3E8D" w:rsidRDefault="00936E38" w:rsidP="000A3E8D">
            <w:pPr>
              <w:rPr>
                <w:ins w:id="9457" w:author="Farouk Bouhafs" w:date="2023-12-21T18:54:00Z"/>
                <w:del w:id="9458" w:author="Houyem Rais" w:date="2024-02-22T15:17:00Z"/>
                <w:rFonts w:cs="Calibri"/>
                <w:b/>
                <w:bCs/>
                <w:sz w:val="20"/>
                <w:szCs w:val="20"/>
                <w:lang w:eastAsia="fr-FR"/>
              </w:rPr>
              <w:pPrChange w:id="9459" w:author="Houyem Rais" w:date="2024-02-22T15:17:00Z">
                <w:pPr>
                  <w:widowControl/>
                  <w:autoSpaceDE/>
                  <w:autoSpaceDN/>
                  <w:spacing w:before="0" w:after="0" w:line="240" w:lineRule="auto"/>
                  <w:jc w:val="center"/>
                </w:pPr>
              </w:pPrChange>
            </w:pPr>
            <w:ins w:id="9460" w:author="Farouk Bouhafs" w:date="2023-12-21T18:54:00Z">
              <w:del w:id="9461" w:author="Houyem Rais" w:date="2024-02-22T15:17:00Z">
                <w:r w:rsidRPr="00936E38" w:rsidDel="000A3E8D">
                  <w:rPr>
                    <w:rFonts w:cs="Calibri"/>
                    <w:b/>
                    <w:bCs/>
                    <w:sz w:val="20"/>
                    <w:szCs w:val="20"/>
                    <w:lang w:eastAsia="fr-FR"/>
                  </w:rPr>
                  <w:delText> </w:delText>
                </w:r>
              </w:del>
            </w:ins>
          </w:p>
        </w:tc>
      </w:tr>
      <w:tr w:rsidR="00936E38" w:rsidRPr="00936E38" w:rsidDel="000A3E8D" w14:paraId="3313E0C8" w14:textId="44DA6E43" w:rsidTr="00A85FE3">
        <w:trPr>
          <w:trHeight w:val="270"/>
          <w:ins w:id="9462" w:author="Farouk Bouhafs" w:date="2023-12-21T18:54:00Z"/>
          <w:del w:id="9463" w:author="Houyem Rais" w:date="2024-02-22T15:17:00Z"/>
          <w:trPrChange w:id="9464" w:author="Farouk Bouhafs" w:date="2023-12-21T19:20:00Z">
            <w:trPr>
              <w:trHeight w:val="270"/>
            </w:trPr>
          </w:trPrChange>
        </w:trPr>
        <w:tc>
          <w:tcPr>
            <w:tcW w:w="1050" w:type="pct"/>
            <w:shd w:val="clear" w:color="auto" w:fill="auto"/>
            <w:vAlign w:val="center"/>
            <w:hideMark/>
            <w:tcPrChange w:id="9465"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09BE6B5D" w14:textId="0E6656CE" w:rsidR="00936E38" w:rsidRPr="00936E38" w:rsidDel="000A3E8D" w:rsidRDefault="00936E38" w:rsidP="000A3E8D">
            <w:pPr>
              <w:rPr>
                <w:ins w:id="9466" w:author="Farouk Bouhafs" w:date="2023-12-21T18:54:00Z"/>
                <w:del w:id="9467" w:author="Houyem Rais" w:date="2024-02-22T15:17:00Z"/>
                <w:rFonts w:cs="Calibri"/>
                <w:b/>
                <w:bCs/>
                <w:sz w:val="20"/>
                <w:szCs w:val="20"/>
                <w:lang w:eastAsia="fr-FR"/>
              </w:rPr>
              <w:pPrChange w:id="9468" w:author="Houyem Rais" w:date="2024-02-22T15:17:00Z">
                <w:pPr>
                  <w:widowControl/>
                  <w:autoSpaceDE/>
                  <w:autoSpaceDN/>
                  <w:spacing w:before="0" w:after="0" w:line="240" w:lineRule="auto"/>
                </w:pPr>
              </w:pPrChange>
            </w:pPr>
            <w:ins w:id="9469" w:author="Farouk Bouhafs" w:date="2023-12-21T18:54:00Z">
              <w:del w:id="9470" w:author="Houyem Rais" w:date="2024-02-22T15:17:00Z">
                <w:r w:rsidRPr="00936E38" w:rsidDel="000A3E8D">
                  <w:rPr>
                    <w:rFonts w:cs="Calibri"/>
                    <w:b/>
                    <w:bCs/>
                    <w:sz w:val="20"/>
                    <w:szCs w:val="20"/>
                    <w:lang w:eastAsia="fr-FR"/>
                  </w:rPr>
                  <w:delText>Emplois (MDT)</w:delText>
                </w:r>
              </w:del>
            </w:ins>
          </w:p>
        </w:tc>
        <w:tc>
          <w:tcPr>
            <w:tcW w:w="950" w:type="pct"/>
            <w:shd w:val="clear" w:color="auto" w:fill="auto"/>
            <w:vAlign w:val="center"/>
            <w:hideMark/>
            <w:tcPrChange w:id="9471"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692982A2" w14:textId="7A8C9AE8" w:rsidR="00936E38" w:rsidRPr="00936E38" w:rsidDel="000A3E8D" w:rsidRDefault="00936E38" w:rsidP="000A3E8D">
            <w:pPr>
              <w:rPr>
                <w:ins w:id="9472" w:author="Farouk Bouhafs" w:date="2023-12-21T18:54:00Z"/>
                <w:del w:id="9473" w:author="Houyem Rais" w:date="2024-02-22T15:17:00Z"/>
                <w:rFonts w:cs="Calibri"/>
                <w:b/>
                <w:bCs/>
                <w:sz w:val="20"/>
                <w:szCs w:val="20"/>
                <w:lang w:eastAsia="fr-FR"/>
              </w:rPr>
              <w:pPrChange w:id="9474" w:author="Houyem Rais" w:date="2024-02-22T15:17:00Z">
                <w:pPr>
                  <w:widowControl/>
                  <w:autoSpaceDE/>
                  <w:autoSpaceDN/>
                  <w:spacing w:before="0" w:after="0" w:line="240" w:lineRule="auto"/>
                  <w:jc w:val="center"/>
                </w:pPr>
              </w:pPrChange>
            </w:pPr>
            <w:ins w:id="9475" w:author="Farouk Bouhafs" w:date="2023-12-21T18:54:00Z">
              <w:del w:id="9476" w:author="Houyem Rais" w:date="2024-02-22T15:17:00Z">
                <w:r w:rsidRPr="00936E38" w:rsidDel="000A3E8D">
                  <w:rPr>
                    <w:rFonts w:cs="Calibri"/>
                    <w:b/>
                    <w:bCs/>
                    <w:sz w:val="20"/>
                    <w:szCs w:val="20"/>
                    <w:lang w:eastAsia="fr-FR"/>
                  </w:rPr>
                  <w:delText>0,0</w:delText>
                </w:r>
              </w:del>
            </w:ins>
          </w:p>
        </w:tc>
        <w:tc>
          <w:tcPr>
            <w:tcW w:w="782" w:type="pct"/>
            <w:shd w:val="clear" w:color="auto" w:fill="auto"/>
            <w:vAlign w:val="center"/>
            <w:hideMark/>
            <w:tcPrChange w:id="9477"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7885755D" w14:textId="7FFE957A" w:rsidR="00936E38" w:rsidRPr="00936E38" w:rsidDel="000A3E8D" w:rsidRDefault="00936E38" w:rsidP="000A3E8D">
            <w:pPr>
              <w:rPr>
                <w:ins w:id="9478" w:author="Farouk Bouhafs" w:date="2023-12-21T18:54:00Z"/>
                <w:del w:id="9479" w:author="Houyem Rais" w:date="2024-02-22T15:17:00Z"/>
                <w:rFonts w:cs="Calibri"/>
                <w:b/>
                <w:bCs/>
                <w:sz w:val="20"/>
                <w:szCs w:val="20"/>
                <w:lang w:eastAsia="fr-FR"/>
              </w:rPr>
              <w:pPrChange w:id="9480" w:author="Houyem Rais" w:date="2024-02-22T15:17:00Z">
                <w:pPr>
                  <w:widowControl/>
                  <w:autoSpaceDE/>
                  <w:autoSpaceDN/>
                  <w:spacing w:before="0" w:after="0" w:line="240" w:lineRule="auto"/>
                  <w:jc w:val="center"/>
                </w:pPr>
              </w:pPrChange>
            </w:pPr>
            <w:ins w:id="9481" w:author="Farouk Bouhafs" w:date="2023-12-21T18:54:00Z">
              <w:del w:id="9482" w:author="Houyem Rais" w:date="2024-02-22T15:17:00Z">
                <w:r w:rsidRPr="00936E38" w:rsidDel="000A3E8D">
                  <w:rPr>
                    <w:rFonts w:cs="Calibri"/>
                    <w:b/>
                    <w:bCs/>
                    <w:sz w:val="20"/>
                    <w:szCs w:val="20"/>
                    <w:lang w:eastAsia="fr-FR"/>
                  </w:rPr>
                  <w:delText>858,5</w:delText>
                </w:r>
              </w:del>
            </w:ins>
          </w:p>
        </w:tc>
        <w:tc>
          <w:tcPr>
            <w:tcW w:w="849" w:type="pct"/>
            <w:shd w:val="clear" w:color="auto" w:fill="auto"/>
            <w:vAlign w:val="center"/>
            <w:hideMark/>
            <w:tcPrChange w:id="9483"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32F45BEF" w14:textId="3599A7E1" w:rsidR="00936E38" w:rsidRPr="00936E38" w:rsidDel="000A3E8D" w:rsidRDefault="00936E38" w:rsidP="000A3E8D">
            <w:pPr>
              <w:rPr>
                <w:ins w:id="9484" w:author="Farouk Bouhafs" w:date="2023-12-21T18:54:00Z"/>
                <w:del w:id="9485" w:author="Houyem Rais" w:date="2024-02-22T15:17:00Z"/>
                <w:rFonts w:cs="Calibri"/>
                <w:b/>
                <w:bCs/>
                <w:sz w:val="20"/>
                <w:szCs w:val="20"/>
                <w:lang w:eastAsia="fr-FR"/>
              </w:rPr>
              <w:pPrChange w:id="9486" w:author="Houyem Rais" w:date="2024-02-22T15:17:00Z">
                <w:pPr>
                  <w:widowControl/>
                  <w:autoSpaceDE/>
                  <w:autoSpaceDN/>
                  <w:spacing w:before="0" w:after="0" w:line="240" w:lineRule="auto"/>
                  <w:jc w:val="center"/>
                </w:pPr>
              </w:pPrChange>
            </w:pPr>
            <w:ins w:id="9487" w:author="Farouk Bouhafs" w:date="2023-12-21T18:54:00Z">
              <w:del w:id="9488" w:author="Houyem Rais" w:date="2024-02-22T15:17:00Z">
                <w:r w:rsidRPr="00936E38" w:rsidDel="000A3E8D">
                  <w:rPr>
                    <w:rFonts w:cs="Calibri"/>
                    <w:b/>
                    <w:bCs/>
                    <w:sz w:val="20"/>
                    <w:szCs w:val="20"/>
                    <w:lang w:eastAsia="fr-FR"/>
                  </w:rPr>
                  <w:delText>797,9</w:delText>
                </w:r>
              </w:del>
            </w:ins>
          </w:p>
        </w:tc>
        <w:tc>
          <w:tcPr>
            <w:tcW w:w="765" w:type="pct"/>
            <w:shd w:val="clear" w:color="auto" w:fill="auto"/>
            <w:vAlign w:val="center"/>
            <w:hideMark/>
            <w:tcPrChange w:id="9489"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6377B012" w14:textId="02607881" w:rsidR="00936E38" w:rsidRPr="00936E38" w:rsidDel="000A3E8D" w:rsidRDefault="00936E38" w:rsidP="000A3E8D">
            <w:pPr>
              <w:rPr>
                <w:ins w:id="9490" w:author="Farouk Bouhafs" w:date="2023-12-21T18:54:00Z"/>
                <w:del w:id="9491" w:author="Houyem Rais" w:date="2024-02-22T15:17:00Z"/>
                <w:rFonts w:cs="Calibri"/>
                <w:b/>
                <w:bCs/>
                <w:sz w:val="20"/>
                <w:szCs w:val="20"/>
                <w:lang w:eastAsia="fr-FR"/>
              </w:rPr>
              <w:pPrChange w:id="9492" w:author="Houyem Rais" w:date="2024-02-22T15:17:00Z">
                <w:pPr>
                  <w:widowControl/>
                  <w:autoSpaceDE/>
                  <w:autoSpaceDN/>
                  <w:spacing w:before="0" w:after="0" w:line="240" w:lineRule="auto"/>
                  <w:jc w:val="center"/>
                </w:pPr>
              </w:pPrChange>
            </w:pPr>
            <w:ins w:id="9493" w:author="Farouk Bouhafs" w:date="2023-12-21T18:54:00Z">
              <w:del w:id="9494" w:author="Houyem Rais" w:date="2024-02-22T15:17:00Z">
                <w:r w:rsidRPr="00936E38" w:rsidDel="000A3E8D">
                  <w:rPr>
                    <w:rFonts w:cs="Calibri"/>
                    <w:b/>
                    <w:bCs/>
                    <w:sz w:val="20"/>
                    <w:szCs w:val="20"/>
                    <w:lang w:eastAsia="fr-FR"/>
                  </w:rPr>
                  <w:delText>858,5</w:delText>
                </w:r>
              </w:del>
            </w:ins>
          </w:p>
        </w:tc>
        <w:tc>
          <w:tcPr>
            <w:tcW w:w="605" w:type="pct"/>
            <w:shd w:val="clear" w:color="auto" w:fill="auto"/>
            <w:vAlign w:val="center"/>
            <w:hideMark/>
            <w:tcPrChange w:id="9495"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01AA90FD" w14:textId="54546603" w:rsidR="00936E38" w:rsidRPr="00936E38" w:rsidDel="000A3E8D" w:rsidRDefault="00936E38" w:rsidP="000A3E8D">
            <w:pPr>
              <w:rPr>
                <w:ins w:id="9496" w:author="Farouk Bouhafs" w:date="2023-12-21T18:54:00Z"/>
                <w:del w:id="9497" w:author="Houyem Rais" w:date="2024-02-22T15:17:00Z"/>
                <w:rFonts w:cs="Calibri"/>
                <w:b/>
                <w:bCs/>
                <w:sz w:val="20"/>
                <w:szCs w:val="20"/>
                <w:lang w:eastAsia="fr-FR"/>
              </w:rPr>
              <w:pPrChange w:id="9498" w:author="Houyem Rais" w:date="2024-02-22T15:17:00Z">
                <w:pPr>
                  <w:widowControl/>
                  <w:autoSpaceDE/>
                  <w:autoSpaceDN/>
                  <w:spacing w:before="0" w:after="0" w:line="240" w:lineRule="auto"/>
                  <w:jc w:val="center"/>
                </w:pPr>
              </w:pPrChange>
            </w:pPr>
            <w:ins w:id="9499" w:author="Farouk Bouhafs" w:date="2023-12-21T18:54:00Z">
              <w:del w:id="9500" w:author="Houyem Rais" w:date="2024-02-22T15:17:00Z">
                <w:r w:rsidRPr="00936E38" w:rsidDel="000A3E8D">
                  <w:rPr>
                    <w:rFonts w:cs="Calibri"/>
                    <w:b/>
                    <w:bCs/>
                    <w:sz w:val="20"/>
                    <w:szCs w:val="20"/>
                    <w:lang w:eastAsia="fr-FR"/>
                  </w:rPr>
                  <w:delText>0,0</w:delText>
                </w:r>
              </w:del>
            </w:ins>
          </w:p>
        </w:tc>
      </w:tr>
      <w:tr w:rsidR="00936E38" w:rsidRPr="00936E38" w:rsidDel="000A3E8D" w14:paraId="2682692D" w14:textId="220D771A" w:rsidTr="00A85FE3">
        <w:trPr>
          <w:trHeight w:val="263"/>
          <w:ins w:id="9501" w:author="Farouk Bouhafs" w:date="2023-12-21T18:54:00Z"/>
          <w:del w:id="9502" w:author="Houyem Rais" w:date="2024-02-22T15:17:00Z"/>
          <w:trPrChange w:id="9503" w:author="Farouk Bouhafs" w:date="2023-12-21T19:20:00Z">
            <w:trPr>
              <w:trHeight w:val="263"/>
            </w:trPr>
          </w:trPrChange>
        </w:trPr>
        <w:tc>
          <w:tcPr>
            <w:tcW w:w="1050" w:type="pct"/>
            <w:vMerge w:val="restart"/>
            <w:shd w:val="clear" w:color="auto" w:fill="auto"/>
            <w:vAlign w:val="center"/>
            <w:hideMark/>
            <w:tcPrChange w:id="9504"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298691F8" w14:textId="3AF05F88" w:rsidR="00936E38" w:rsidRPr="00936E38" w:rsidDel="000A3E8D" w:rsidRDefault="00936E38" w:rsidP="000A3E8D">
            <w:pPr>
              <w:rPr>
                <w:ins w:id="9505" w:author="Farouk Bouhafs" w:date="2023-12-21T18:54:00Z"/>
                <w:del w:id="9506" w:author="Houyem Rais" w:date="2024-02-22T15:17:00Z"/>
                <w:rFonts w:cs="Calibri"/>
                <w:sz w:val="20"/>
                <w:szCs w:val="20"/>
                <w:lang w:eastAsia="fr-FR"/>
              </w:rPr>
              <w:pPrChange w:id="9507" w:author="Houyem Rais" w:date="2024-02-22T15:17:00Z">
                <w:pPr>
                  <w:widowControl/>
                  <w:autoSpaceDE/>
                  <w:autoSpaceDN/>
                  <w:spacing w:before="0" w:after="0" w:line="240" w:lineRule="auto"/>
                </w:pPr>
              </w:pPrChange>
            </w:pPr>
            <w:ins w:id="9508" w:author="Farouk Bouhafs" w:date="2023-12-21T18:54:00Z">
              <w:del w:id="9509" w:author="Houyem Rais" w:date="2024-02-22T15:17:00Z">
                <w:r w:rsidRPr="00936E38" w:rsidDel="000A3E8D">
                  <w:rPr>
                    <w:rFonts w:cs="Calibri"/>
                    <w:sz w:val="20"/>
                    <w:szCs w:val="20"/>
                    <w:lang w:eastAsia="fr-FR"/>
                  </w:rPr>
                  <w:delText>Coût de construction</w:delText>
                </w:r>
              </w:del>
            </w:ins>
          </w:p>
        </w:tc>
        <w:tc>
          <w:tcPr>
            <w:tcW w:w="950" w:type="pct"/>
            <w:shd w:val="clear" w:color="auto" w:fill="auto"/>
            <w:vAlign w:val="center"/>
            <w:hideMark/>
            <w:tcPrChange w:id="9510" w:author="Farouk Bouhafs" w:date="2023-12-21T19:20:00Z">
              <w:tcPr>
                <w:tcW w:w="950" w:type="pct"/>
                <w:tcBorders>
                  <w:top w:val="nil"/>
                  <w:left w:val="nil"/>
                  <w:bottom w:val="nil"/>
                  <w:right w:val="single" w:sz="8" w:space="0" w:color="auto"/>
                </w:tcBorders>
                <w:shd w:val="clear" w:color="auto" w:fill="auto"/>
                <w:vAlign w:val="center"/>
                <w:hideMark/>
              </w:tcPr>
            </w:tcPrChange>
          </w:tcPr>
          <w:p w14:paraId="2A9AB040" w14:textId="04075A35" w:rsidR="00936E38" w:rsidRPr="00936E38" w:rsidDel="000A3E8D" w:rsidRDefault="00936E38" w:rsidP="000A3E8D">
            <w:pPr>
              <w:rPr>
                <w:ins w:id="9511" w:author="Farouk Bouhafs" w:date="2023-12-21T18:54:00Z"/>
                <w:del w:id="9512" w:author="Houyem Rais" w:date="2024-02-22T15:17:00Z"/>
                <w:rFonts w:cs="Calibri"/>
                <w:sz w:val="20"/>
                <w:szCs w:val="20"/>
                <w:lang w:eastAsia="fr-FR"/>
              </w:rPr>
              <w:pPrChange w:id="9513" w:author="Houyem Rais" w:date="2024-02-22T15:17:00Z">
                <w:pPr>
                  <w:widowControl/>
                  <w:autoSpaceDE/>
                  <w:autoSpaceDN/>
                  <w:spacing w:before="0" w:after="0" w:line="240" w:lineRule="auto"/>
                  <w:jc w:val="center"/>
                </w:pPr>
              </w:pPrChange>
            </w:pPr>
            <w:ins w:id="9514" w:author="Farouk Bouhafs" w:date="2023-12-21T18:54:00Z">
              <w:del w:id="9515"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9516" w:author="Farouk Bouhafs" w:date="2023-12-21T19:20:00Z">
              <w:tcPr>
                <w:tcW w:w="782" w:type="pct"/>
                <w:tcBorders>
                  <w:top w:val="nil"/>
                  <w:left w:val="nil"/>
                  <w:bottom w:val="nil"/>
                  <w:right w:val="single" w:sz="8" w:space="0" w:color="auto"/>
                </w:tcBorders>
                <w:shd w:val="clear" w:color="auto" w:fill="auto"/>
                <w:vAlign w:val="center"/>
                <w:hideMark/>
              </w:tcPr>
            </w:tcPrChange>
          </w:tcPr>
          <w:p w14:paraId="0B6857B0" w14:textId="3F96F157" w:rsidR="00936E38" w:rsidRPr="00936E38" w:rsidDel="000A3E8D" w:rsidRDefault="00936E38" w:rsidP="000A3E8D">
            <w:pPr>
              <w:rPr>
                <w:ins w:id="9517" w:author="Farouk Bouhafs" w:date="2023-12-21T18:54:00Z"/>
                <w:del w:id="9518" w:author="Houyem Rais" w:date="2024-02-22T15:17:00Z"/>
                <w:rFonts w:cs="Calibri"/>
                <w:sz w:val="20"/>
                <w:szCs w:val="20"/>
                <w:lang w:eastAsia="fr-FR"/>
              </w:rPr>
              <w:pPrChange w:id="9519" w:author="Houyem Rais" w:date="2024-02-22T15:17:00Z">
                <w:pPr>
                  <w:widowControl/>
                  <w:autoSpaceDE/>
                  <w:autoSpaceDN/>
                  <w:spacing w:before="0" w:after="0" w:line="240" w:lineRule="auto"/>
                  <w:jc w:val="center"/>
                </w:pPr>
              </w:pPrChange>
            </w:pPr>
            <w:ins w:id="9520" w:author="Farouk Bouhafs" w:date="2023-12-21T18:54:00Z">
              <w:del w:id="9521" w:author="Houyem Rais" w:date="2024-02-22T15:17:00Z">
                <w:r w:rsidRPr="00936E38" w:rsidDel="000A3E8D">
                  <w:rPr>
                    <w:rFonts w:cs="Calibri"/>
                    <w:sz w:val="20"/>
                    <w:szCs w:val="20"/>
                    <w:lang w:eastAsia="fr-FR"/>
                  </w:rPr>
                  <w:delText>787,2</w:delText>
                </w:r>
              </w:del>
            </w:ins>
          </w:p>
        </w:tc>
        <w:tc>
          <w:tcPr>
            <w:tcW w:w="849" w:type="pct"/>
            <w:shd w:val="clear" w:color="auto" w:fill="auto"/>
            <w:vAlign w:val="center"/>
            <w:hideMark/>
            <w:tcPrChange w:id="9522" w:author="Farouk Bouhafs" w:date="2023-12-21T19:20:00Z">
              <w:tcPr>
                <w:tcW w:w="849" w:type="pct"/>
                <w:tcBorders>
                  <w:top w:val="nil"/>
                  <w:left w:val="nil"/>
                  <w:bottom w:val="nil"/>
                  <w:right w:val="single" w:sz="8" w:space="0" w:color="auto"/>
                </w:tcBorders>
                <w:shd w:val="clear" w:color="auto" w:fill="auto"/>
                <w:vAlign w:val="center"/>
                <w:hideMark/>
              </w:tcPr>
            </w:tcPrChange>
          </w:tcPr>
          <w:p w14:paraId="3CF8C142" w14:textId="74745BF1" w:rsidR="00936E38" w:rsidRPr="00936E38" w:rsidDel="000A3E8D" w:rsidRDefault="00936E38" w:rsidP="000A3E8D">
            <w:pPr>
              <w:rPr>
                <w:ins w:id="9523" w:author="Farouk Bouhafs" w:date="2023-12-21T18:54:00Z"/>
                <w:del w:id="9524" w:author="Houyem Rais" w:date="2024-02-22T15:17:00Z"/>
                <w:rFonts w:cs="Calibri"/>
                <w:sz w:val="20"/>
                <w:szCs w:val="20"/>
                <w:lang w:eastAsia="fr-FR"/>
              </w:rPr>
              <w:pPrChange w:id="9525" w:author="Houyem Rais" w:date="2024-02-22T15:17:00Z">
                <w:pPr>
                  <w:widowControl/>
                  <w:autoSpaceDE/>
                  <w:autoSpaceDN/>
                  <w:spacing w:before="0" w:after="0" w:line="240" w:lineRule="auto"/>
                  <w:jc w:val="center"/>
                </w:pPr>
              </w:pPrChange>
            </w:pPr>
            <w:ins w:id="9526" w:author="Farouk Bouhafs" w:date="2023-12-21T18:54:00Z">
              <w:del w:id="9527" w:author="Houyem Rais" w:date="2024-02-22T15:17:00Z">
                <w:r w:rsidRPr="00936E38" w:rsidDel="000A3E8D">
                  <w:rPr>
                    <w:rFonts w:cs="Calibri"/>
                    <w:sz w:val="20"/>
                    <w:szCs w:val="20"/>
                    <w:lang w:eastAsia="fr-FR"/>
                  </w:rPr>
                  <w:delText>787,2</w:delText>
                </w:r>
              </w:del>
            </w:ins>
          </w:p>
        </w:tc>
        <w:tc>
          <w:tcPr>
            <w:tcW w:w="765" w:type="pct"/>
            <w:shd w:val="clear" w:color="auto" w:fill="auto"/>
            <w:vAlign w:val="center"/>
            <w:hideMark/>
            <w:tcPrChange w:id="9528" w:author="Farouk Bouhafs" w:date="2023-12-21T19:20:00Z">
              <w:tcPr>
                <w:tcW w:w="765" w:type="pct"/>
                <w:tcBorders>
                  <w:top w:val="nil"/>
                  <w:left w:val="nil"/>
                  <w:bottom w:val="nil"/>
                  <w:right w:val="single" w:sz="8" w:space="0" w:color="auto"/>
                </w:tcBorders>
                <w:shd w:val="clear" w:color="auto" w:fill="auto"/>
                <w:vAlign w:val="center"/>
                <w:hideMark/>
              </w:tcPr>
            </w:tcPrChange>
          </w:tcPr>
          <w:p w14:paraId="2E1AD9A8" w14:textId="7F923409" w:rsidR="00936E38" w:rsidRPr="00936E38" w:rsidDel="000A3E8D" w:rsidRDefault="00936E38" w:rsidP="000A3E8D">
            <w:pPr>
              <w:rPr>
                <w:ins w:id="9529" w:author="Farouk Bouhafs" w:date="2023-12-21T18:54:00Z"/>
                <w:del w:id="9530" w:author="Houyem Rais" w:date="2024-02-22T15:17:00Z"/>
                <w:rFonts w:cs="Calibri"/>
                <w:sz w:val="20"/>
                <w:szCs w:val="20"/>
                <w:lang w:eastAsia="fr-FR"/>
              </w:rPr>
              <w:pPrChange w:id="9531" w:author="Houyem Rais" w:date="2024-02-22T15:17:00Z">
                <w:pPr>
                  <w:widowControl/>
                  <w:autoSpaceDE/>
                  <w:autoSpaceDN/>
                  <w:spacing w:before="0" w:after="0" w:line="240" w:lineRule="auto"/>
                  <w:jc w:val="center"/>
                </w:pPr>
              </w:pPrChange>
            </w:pPr>
            <w:ins w:id="9532" w:author="Farouk Bouhafs" w:date="2023-12-21T18:54:00Z">
              <w:del w:id="9533" w:author="Houyem Rais" w:date="2024-02-22T15:17:00Z">
                <w:r w:rsidRPr="00936E38" w:rsidDel="000A3E8D">
                  <w:rPr>
                    <w:rFonts w:cs="Calibri"/>
                    <w:sz w:val="20"/>
                    <w:szCs w:val="20"/>
                    <w:lang w:eastAsia="fr-FR"/>
                  </w:rPr>
                  <w:delText>787,2</w:delText>
                </w:r>
              </w:del>
            </w:ins>
          </w:p>
        </w:tc>
        <w:tc>
          <w:tcPr>
            <w:tcW w:w="605" w:type="pct"/>
            <w:shd w:val="clear" w:color="auto" w:fill="auto"/>
            <w:vAlign w:val="center"/>
            <w:hideMark/>
            <w:tcPrChange w:id="9534" w:author="Farouk Bouhafs" w:date="2023-12-21T19:20:00Z">
              <w:tcPr>
                <w:tcW w:w="605" w:type="pct"/>
                <w:tcBorders>
                  <w:top w:val="nil"/>
                  <w:left w:val="nil"/>
                  <w:bottom w:val="nil"/>
                  <w:right w:val="single" w:sz="8" w:space="0" w:color="auto"/>
                </w:tcBorders>
                <w:shd w:val="clear" w:color="auto" w:fill="auto"/>
                <w:vAlign w:val="center"/>
                <w:hideMark/>
              </w:tcPr>
            </w:tcPrChange>
          </w:tcPr>
          <w:p w14:paraId="571CC790" w14:textId="758C4A5B" w:rsidR="00936E38" w:rsidRPr="00936E38" w:rsidDel="000A3E8D" w:rsidRDefault="00936E38" w:rsidP="000A3E8D">
            <w:pPr>
              <w:rPr>
                <w:ins w:id="9535" w:author="Farouk Bouhafs" w:date="2023-12-21T18:54:00Z"/>
                <w:del w:id="9536" w:author="Houyem Rais" w:date="2024-02-22T15:17:00Z"/>
                <w:rFonts w:cs="Calibri"/>
                <w:sz w:val="20"/>
                <w:szCs w:val="20"/>
                <w:lang w:eastAsia="fr-FR"/>
              </w:rPr>
              <w:pPrChange w:id="9537" w:author="Houyem Rais" w:date="2024-02-22T15:17:00Z">
                <w:pPr>
                  <w:widowControl/>
                  <w:autoSpaceDE/>
                  <w:autoSpaceDN/>
                  <w:spacing w:before="0" w:after="0" w:line="240" w:lineRule="auto"/>
                  <w:jc w:val="center"/>
                </w:pPr>
              </w:pPrChange>
            </w:pPr>
            <w:ins w:id="9538" w:author="Farouk Bouhafs" w:date="2023-12-21T18:54:00Z">
              <w:del w:id="9539" w:author="Houyem Rais" w:date="2024-02-22T15:17:00Z">
                <w:r w:rsidRPr="00936E38" w:rsidDel="000A3E8D">
                  <w:rPr>
                    <w:rFonts w:cs="Calibri"/>
                    <w:sz w:val="20"/>
                    <w:szCs w:val="20"/>
                    <w:lang w:eastAsia="fr-FR"/>
                  </w:rPr>
                  <w:delText>0,0</w:delText>
                </w:r>
              </w:del>
            </w:ins>
          </w:p>
        </w:tc>
      </w:tr>
      <w:tr w:rsidR="00936E38" w:rsidRPr="00936E38" w:rsidDel="000A3E8D" w14:paraId="08D874B3" w14:textId="4C1C2222" w:rsidTr="00A85FE3">
        <w:trPr>
          <w:trHeight w:val="270"/>
          <w:ins w:id="9540" w:author="Farouk Bouhafs" w:date="2023-12-21T18:54:00Z"/>
          <w:del w:id="9541" w:author="Houyem Rais" w:date="2024-02-22T15:17:00Z"/>
          <w:trPrChange w:id="9542" w:author="Farouk Bouhafs" w:date="2023-12-21T19:20:00Z">
            <w:trPr>
              <w:trHeight w:val="270"/>
            </w:trPr>
          </w:trPrChange>
        </w:trPr>
        <w:tc>
          <w:tcPr>
            <w:tcW w:w="1050" w:type="pct"/>
            <w:vMerge/>
            <w:vAlign w:val="center"/>
            <w:hideMark/>
            <w:tcPrChange w:id="9543"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33A7B998" w14:textId="799EE59A" w:rsidR="00936E38" w:rsidRPr="00936E38" w:rsidDel="000A3E8D" w:rsidRDefault="00936E38" w:rsidP="000A3E8D">
            <w:pPr>
              <w:rPr>
                <w:ins w:id="9544" w:author="Farouk Bouhafs" w:date="2023-12-21T18:54:00Z"/>
                <w:del w:id="9545" w:author="Houyem Rais" w:date="2024-02-22T15:17:00Z"/>
                <w:rFonts w:cs="Calibri"/>
                <w:sz w:val="20"/>
                <w:szCs w:val="20"/>
                <w:lang w:eastAsia="fr-FR"/>
              </w:rPr>
              <w:pPrChange w:id="9546"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9547"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4487D802" w14:textId="77FBCB84" w:rsidR="00936E38" w:rsidRPr="00936E38" w:rsidDel="000A3E8D" w:rsidRDefault="00936E38" w:rsidP="000A3E8D">
            <w:pPr>
              <w:rPr>
                <w:ins w:id="9548" w:author="Farouk Bouhafs" w:date="2023-12-21T18:54:00Z"/>
                <w:del w:id="9549" w:author="Houyem Rais" w:date="2024-02-22T15:17:00Z"/>
                <w:rFonts w:cs="Calibri"/>
                <w:i/>
                <w:iCs/>
                <w:sz w:val="20"/>
                <w:szCs w:val="20"/>
                <w:lang w:eastAsia="fr-FR"/>
              </w:rPr>
              <w:pPrChange w:id="9550" w:author="Houyem Rais" w:date="2024-02-22T15:17:00Z">
                <w:pPr>
                  <w:widowControl/>
                  <w:autoSpaceDE/>
                  <w:autoSpaceDN/>
                  <w:spacing w:before="0" w:after="0" w:line="240" w:lineRule="auto"/>
                  <w:jc w:val="center"/>
                </w:pPr>
              </w:pPrChange>
            </w:pPr>
            <w:ins w:id="9551" w:author="Farouk Bouhafs" w:date="2023-12-21T18:54:00Z">
              <w:del w:id="9552"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9553"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2A768BC3" w14:textId="5E96A562" w:rsidR="00936E38" w:rsidRPr="00936E38" w:rsidDel="000A3E8D" w:rsidRDefault="00936E38" w:rsidP="000A3E8D">
            <w:pPr>
              <w:rPr>
                <w:ins w:id="9554" w:author="Farouk Bouhafs" w:date="2023-12-21T18:54:00Z"/>
                <w:del w:id="9555" w:author="Houyem Rais" w:date="2024-02-22T15:17:00Z"/>
                <w:rFonts w:cs="Calibri"/>
                <w:i/>
                <w:iCs/>
                <w:sz w:val="20"/>
                <w:szCs w:val="20"/>
                <w:lang w:eastAsia="fr-FR"/>
              </w:rPr>
              <w:pPrChange w:id="9556" w:author="Houyem Rais" w:date="2024-02-22T15:17:00Z">
                <w:pPr>
                  <w:widowControl/>
                  <w:autoSpaceDE/>
                  <w:autoSpaceDN/>
                  <w:spacing w:before="0" w:after="0" w:line="240" w:lineRule="auto"/>
                  <w:jc w:val="center"/>
                </w:pPr>
              </w:pPrChange>
            </w:pPr>
            <w:ins w:id="9557" w:author="Farouk Bouhafs" w:date="2023-12-21T18:54:00Z">
              <w:del w:id="9558" w:author="Houyem Rais" w:date="2024-02-22T15:17:00Z">
                <w:r w:rsidRPr="00936E38" w:rsidDel="000A3E8D">
                  <w:rPr>
                    <w:rFonts w:cs="Calibri"/>
                    <w:i/>
                    <w:iCs/>
                    <w:sz w:val="20"/>
                    <w:szCs w:val="20"/>
                    <w:lang w:eastAsia="fr-FR"/>
                  </w:rPr>
                  <w:delText>91,7%</w:delText>
                </w:r>
              </w:del>
            </w:ins>
          </w:p>
        </w:tc>
        <w:tc>
          <w:tcPr>
            <w:tcW w:w="849" w:type="pct"/>
            <w:shd w:val="clear" w:color="auto" w:fill="auto"/>
            <w:vAlign w:val="center"/>
            <w:hideMark/>
            <w:tcPrChange w:id="9559"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20DC72D0" w14:textId="23112144" w:rsidR="00936E38" w:rsidRPr="00936E38" w:rsidDel="000A3E8D" w:rsidRDefault="00936E38" w:rsidP="000A3E8D">
            <w:pPr>
              <w:rPr>
                <w:ins w:id="9560" w:author="Farouk Bouhafs" w:date="2023-12-21T18:54:00Z"/>
                <w:del w:id="9561" w:author="Houyem Rais" w:date="2024-02-22T15:17:00Z"/>
                <w:rFonts w:cs="Calibri"/>
                <w:i/>
                <w:iCs/>
                <w:sz w:val="20"/>
                <w:szCs w:val="20"/>
                <w:lang w:eastAsia="fr-FR"/>
              </w:rPr>
              <w:pPrChange w:id="9562" w:author="Houyem Rais" w:date="2024-02-22T15:17:00Z">
                <w:pPr>
                  <w:widowControl/>
                  <w:autoSpaceDE/>
                  <w:autoSpaceDN/>
                  <w:spacing w:before="0" w:after="0" w:line="240" w:lineRule="auto"/>
                  <w:jc w:val="center"/>
                </w:pPr>
              </w:pPrChange>
            </w:pPr>
            <w:ins w:id="9563" w:author="Farouk Bouhafs" w:date="2023-12-21T18:54:00Z">
              <w:del w:id="9564" w:author="Houyem Rais" w:date="2024-02-22T15:17:00Z">
                <w:r w:rsidRPr="00936E38" w:rsidDel="000A3E8D">
                  <w:rPr>
                    <w:rFonts w:cs="Calibri"/>
                    <w:i/>
                    <w:iCs/>
                    <w:sz w:val="20"/>
                    <w:szCs w:val="20"/>
                    <w:lang w:eastAsia="fr-FR"/>
                  </w:rPr>
                  <w:delText>98,7%</w:delText>
                </w:r>
              </w:del>
            </w:ins>
          </w:p>
        </w:tc>
        <w:tc>
          <w:tcPr>
            <w:tcW w:w="765" w:type="pct"/>
            <w:shd w:val="clear" w:color="auto" w:fill="auto"/>
            <w:vAlign w:val="center"/>
            <w:hideMark/>
            <w:tcPrChange w:id="9565"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442D472A" w14:textId="27D8332F" w:rsidR="00936E38" w:rsidRPr="00936E38" w:rsidDel="000A3E8D" w:rsidRDefault="00936E38" w:rsidP="000A3E8D">
            <w:pPr>
              <w:rPr>
                <w:ins w:id="9566" w:author="Farouk Bouhafs" w:date="2023-12-21T18:54:00Z"/>
                <w:del w:id="9567" w:author="Houyem Rais" w:date="2024-02-22T15:17:00Z"/>
                <w:rFonts w:cs="Calibri"/>
                <w:i/>
                <w:iCs/>
                <w:sz w:val="20"/>
                <w:szCs w:val="20"/>
                <w:lang w:eastAsia="fr-FR"/>
              </w:rPr>
              <w:pPrChange w:id="9568" w:author="Houyem Rais" w:date="2024-02-22T15:17:00Z">
                <w:pPr>
                  <w:widowControl/>
                  <w:autoSpaceDE/>
                  <w:autoSpaceDN/>
                  <w:spacing w:before="0" w:after="0" w:line="240" w:lineRule="auto"/>
                  <w:jc w:val="center"/>
                </w:pPr>
              </w:pPrChange>
            </w:pPr>
            <w:ins w:id="9569" w:author="Farouk Bouhafs" w:date="2023-12-21T18:54:00Z">
              <w:del w:id="9570" w:author="Houyem Rais" w:date="2024-02-22T15:17:00Z">
                <w:r w:rsidRPr="00936E38" w:rsidDel="000A3E8D">
                  <w:rPr>
                    <w:rFonts w:cs="Calibri"/>
                    <w:i/>
                    <w:iCs/>
                    <w:sz w:val="20"/>
                    <w:szCs w:val="20"/>
                    <w:lang w:eastAsia="fr-FR"/>
                  </w:rPr>
                  <w:delText>91,7%</w:delText>
                </w:r>
              </w:del>
            </w:ins>
          </w:p>
        </w:tc>
        <w:tc>
          <w:tcPr>
            <w:tcW w:w="605" w:type="pct"/>
            <w:shd w:val="clear" w:color="auto" w:fill="auto"/>
            <w:vAlign w:val="center"/>
            <w:hideMark/>
            <w:tcPrChange w:id="9571"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180FF98A" w14:textId="544A93FD" w:rsidR="00936E38" w:rsidRPr="00936E38" w:rsidDel="000A3E8D" w:rsidRDefault="00936E38" w:rsidP="000A3E8D">
            <w:pPr>
              <w:rPr>
                <w:ins w:id="9572" w:author="Farouk Bouhafs" w:date="2023-12-21T18:54:00Z"/>
                <w:del w:id="9573" w:author="Houyem Rais" w:date="2024-02-22T15:17:00Z"/>
                <w:rFonts w:cs="Calibri"/>
                <w:i/>
                <w:iCs/>
                <w:sz w:val="20"/>
                <w:szCs w:val="20"/>
                <w:lang w:eastAsia="fr-FR"/>
              </w:rPr>
              <w:pPrChange w:id="9574" w:author="Houyem Rais" w:date="2024-02-22T15:17:00Z">
                <w:pPr>
                  <w:widowControl/>
                  <w:autoSpaceDE/>
                  <w:autoSpaceDN/>
                  <w:spacing w:before="0" w:after="0" w:line="240" w:lineRule="auto"/>
                  <w:jc w:val="center"/>
                </w:pPr>
              </w:pPrChange>
            </w:pPr>
            <w:ins w:id="9575" w:author="Farouk Bouhafs" w:date="2023-12-21T18:54:00Z">
              <w:del w:id="9576" w:author="Houyem Rais" w:date="2024-02-22T15:17:00Z">
                <w:r w:rsidRPr="00936E38" w:rsidDel="000A3E8D">
                  <w:rPr>
                    <w:rFonts w:cs="Calibri"/>
                    <w:i/>
                    <w:iCs/>
                    <w:sz w:val="20"/>
                    <w:szCs w:val="20"/>
                    <w:lang w:eastAsia="fr-FR"/>
                  </w:rPr>
                  <w:delText>0,0%</w:delText>
                </w:r>
              </w:del>
            </w:ins>
          </w:p>
        </w:tc>
      </w:tr>
      <w:tr w:rsidR="00936E38" w:rsidRPr="00936E38" w:rsidDel="000A3E8D" w14:paraId="0103F22F" w14:textId="4EE6088A" w:rsidTr="00A85FE3">
        <w:trPr>
          <w:trHeight w:val="263"/>
          <w:ins w:id="9577" w:author="Farouk Bouhafs" w:date="2023-12-21T18:54:00Z"/>
          <w:del w:id="9578" w:author="Houyem Rais" w:date="2024-02-22T15:17:00Z"/>
          <w:trPrChange w:id="9579" w:author="Farouk Bouhafs" w:date="2023-12-21T19:20:00Z">
            <w:trPr>
              <w:trHeight w:val="263"/>
            </w:trPr>
          </w:trPrChange>
        </w:trPr>
        <w:tc>
          <w:tcPr>
            <w:tcW w:w="1050" w:type="pct"/>
            <w:vMerge w:val="restart"/>
            <w:shd w:val="clear" w:color="auto" w:fill="auto"/>
            <w:vAlign w:val="center"/>
            <w:hideMark/>
            <w:tcPrChange w:id="9580"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E9A3B9" w14:textId="7F204C32" w:rsidR="00936E38" w:rsidRPr="00936E38" w:rsidDel="000A3E8D" w:rsidRDefault="00936E38" w:rsidP="000A3E8D">
            <w:pPr>
              <w:rPr>
                <w:ins w:id="9581" w:author="Farouk Bouhafs" w:date="2023-12-21T18:54:00Z"/>
                <w:del w:id="9582" w:author="Houyem Rais" w:date="2024-02-22T15:17:00Z"/>
                <w:rFonts w:cs="Calibri"/>
                <w:sz w:val="20"/>
                <w:szCs w:val="20"/>
                <w:lang w:eastAsia="fr-FR"/>
              </w:rPr>
              <w:pPrChange w:id="9583" w:author="Houyem Rais" w:date="2024-02-22T15:17:00Z">
                <w:pPr>
                  <w:widowControl/>
                  <w:autoSpaceDE/>
                  <w:autoSpaceDN/>
                  <w:spacing w:before="0" w:after="0" w:line="240" w:lineRule="auto"/>
                </w:pPr>
              </w:pPrChange>
            </w:pPr>
            <w:ins w:id="9584" w:author="Farouk Bouhafs" w:date="2023-12-21T18:54:00Z">
              <w:del w:id="9585" w:author="Houyem Rais" w:date="2024-02-22T15:17:00Z">
                <w:r w:rsidRPr="00936E38" w:rsidDel="000A3E8D">
                  <w:rPr>
                    <w:rFonts w:cs="Calibri"/>
                    <w:sz w:val="20"/>
                    <w:szCs w:val="20"/>
                    <w:lang w:eastAsia="fr-FR"/>
                  </w:rPr>
                  <w:delText>Intérêts intercalaires</w:delText>
                </w:r>
              </w:del>
            </w:ins>
          </w:p>
        </w:tc>
        <w:tc>
          <w:tcPr>
            <w:tcW w:w="950" w:type="pct"/>
            <w:shd w:val="clear" w:color="auto" w:fill="auto"/>
            <w:vAlign w:val="center"/>
            <w:hideMark/>
            <w:tcPrChange w:id="9586" w:author="Farouk Bouhafs" w:date="2023-12-21T19:20:00Z">
              <w:tcPr>
                <w:tcW w:w="950" w:type="pct"/>
                <w:tcBorders>
                  <w:top w:val="nil"/>
                  <w:left w:val="nil"/>
                  <w:bottom w:val="nil"/>
                  <w:right w:val="single" w:sz="8" w:space="0" w:color="auto"/>
                </w:tcBorders>
                <w:shd w:val="clear" w:color="auto" w:fill="auto"/>
                <w:vAlign w:val="center"/>
                <w:hideMark/>
              </w:tcPr>
            </w:tcPrChange>
          </w:tcPr>
          <w:p w14:paraId="723AEDA2" w14:textId="564B75D4" w:rsidR="00936E38" w:rsidRPr="00936E38" w:rsidDel="000A3E8D" w:rsidRDefault="00936E38" w:rsidP="000A3E8D">
            <w:pPr>
              <w:rPr>
                <w:ins w:id="9587" w:author="Farouk Bouhafs" w:date="2023-12-21T18:54:00Z"/>
                <w:del w:id="9588" w:author="Houyem Rais" w:date="2024-02-22T15:17:00Z"/>
                <w:rFonts w:cs="Calibri"/>
                <w:sz w:val="20"/>
                <w:szCs w:val="20"/>
                <w:lang w:eastAsia="fr-FR"/>
              </w:rPr>
              <w:pPrChange w:id="9589" w:author="Houyem Rais" w:date="2024-02-22T15:17:00Z">
                <w:pPr>
                  <w:widowControl/>
                  <w:autoSpaceDE/>
                  <w:autoSpaceDN/>
                  <w:spacing w:before="0" w:after="0" w:line="240" w:lineRule="auto"/>
                  <w:jc w:val="center"/>
                </w:pPr>
              </w:pPrChange>
            </w:pPr>
            <w:ins w:id="9590" w:author="Farouk Bouhafs" w:date="2023-12-21T18:54:00Z">
              <w:del w:id="9591"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9592" w:author="Farouk Bouhafs" w:date="2023-12-21T19:20:00Z">
              <w:tcPr>
                <w:tcW w:w="782" w:type="pct"/>
                <w:tcBorders>
                  <w:top w:val="nil"/>
                  <w:left w:val="nil"/>
                  <w:bottom w:val="nil"/>
                  <w:right w:val="single" w:sz="8" w:space="0" w:color="auto"/>
                </w:tcBorders>
                <w:shd w:val="clear" w:color="auto" w:fill="auto"/>
                <w:vAlign w:val="center"/>
                <w:hideMark/>
              </w:tcPr>
            </w:tcPrChange>
          </w:tcPr>
          <w:p w14:paraId="59BB629A" w14:textId="5D9BED87" w:rsidR="00936E38" w:rsidRPr="00936E38" w:rsidDel="000A3E8D" w:rsidRDefault="00936E38" w:rsidP="000A3E8D">
            <w:pPr>
              <w:rPr>
                <w:ins w:id="9593" w:author="Farouk Bouhafs" w:date="2023-12-21T18:54:00Z"/>
                <w:del w:id="9594" w:author="Houyem Rais" w:date="2024-02-22T15:17:00Z"/>
                <w:rFonts w:cs="Calibri"/>
                <w:sz w:val="20"/>
                <w:szCs w:val="20"/>
                <w:lang w:eastAsia="fr-FR"/>
              </w:rPr>
              <w:pPrChange w:id="9595" w:author="Houyem Rais" w:date="2024-02-22T15:17:00Z">
                <w:pPr>
                  <w:widowControl/>
                  <w:autoSpaceDE/>
                  <w:autoSpaceDN/>
                  <w:spacing w:before="0" w:after="0" w:line="240" w:lineRule="auto"/>
                  <w:jc w:val="center"/>
                </w:pPr>
              </w:pPrChange>
            </w:pPr>
            <w:ins w:id="9596" w:author="Farouk Bouhafs" w:date="2023-12-21T18:54:00Z">
              <w:del w:id="9597" w:author="Houyem Rais" w:date="2024-02-22T15:17:00Z">
                <w:r w:rsidRPr="00936E38" w:rsidDel="000A3E8D">
                  <w:rPr>
                    <w:rFonts w:cs="Calibri"/>
                    <w:sz w:val="20"/>
                    <w:szCs w:val="20"/>
                    <w:lang w:eastAsia="fr-FR"/>
                  </w:rPr>
                  <w:delText>71,3</w:delText>
                </w:r>
              </w:del>
            </w:ins>
          </w:p>
        </w:tc>
        <w:tc>
          <w:tcPr>
            <w:tcW w:w="849" w:type="pct"/>
            <w:shd w:val="clear" w:color="auto" w:fill="auto"/>
            <w:vAlign w:val="center"/>
            <w:hideMark/>
            <w:tcPrChange w:id="9598" w:author="Farouk Bouhafs" w:date="2023-12-21T19:20:00Z">
              <w:tcPr>
                <w:tcW w:w="849" w:type="pct"/>
                <w:tcBorders>
                  <w:top w:val="nil"/>
                  <w:left w:val="nil"/>
                  <w:bottom w:val="nil"/>
                  <w:right w:val="single" w:sz="8" w:space="0" w:color="auto"/>
                </w:tcBorders>
                <w:shd w:val="clear" w:color="auto" w:fill="auto"/>
                <w:vAlign w:val="center"/>
                <w:hideMark/>
              </w:tcPr>
            </w:tcPrChange>
          </w:tcPr>
          <w:p w14:paraId="04C28671" w14:textId="5245C99B" w:rsidR="00936E38" w:rsidRPr="00936E38" w:rsidDel="000A3E8D" w:rsidRDefault="00936E38" w:rsidP="000A3E8D">
            <w:pPr>
              <w:rPr>
                <w:ins w:id="9599" w:author="Farouk Bouhafs" w:date="2023-12-21T18:54:00Z"/>
                <w:del w:id="9600" w:author="Houyem Rais" w:date="2024-02-22T15:17:00Z"/>
                <w:rFonts w:cs="Calibri"/>
                <w:sz w:val="20"/>
                <w:szCs w:val="20"/>
                <w:lang w:eastAsia="fr-FR"/>
              </w:rPr>
              <w:pPrChange w:id="9601" w:author="Houyem Rais" w:date="2024-02-22T15:17:00Z">
                <w:pPr>
                  <w:widowControl/>
                  <w:autoSpaceDE/>
                  <w:autoSpaceDN/>
                  <w:spacing w:before="0" w:after="0" w:line="240" w:lineRule="auto"/>
                  <w:jc w:val="center"/>
                </w:pPr>
              </w:pPrChange>
            </w:pPr>
            <w:ins w:id="9602" w:author="Farouk Bouhafs" w:date="2023-12-21T18:54:00Z">
              <w:del w:id="9603" w:author="Houyem Rais" w:date="2024-02-22T15:17:00Z">
                <w:r w:rsidRPr="00936E38" w:rsidDel="000A3E8D">
                  <w:rPr>
                    <w:rFonts w:cs="Calibri"/>
                    <w:sz w:val="20"/>
                    <w:szCs w:val="20"/>
                    <w:lang w:eastAsia="fr-FR"/>
                  </w:rPr>
                  <w:delText>10,7</w:delText>
                </w:r>
              </w:del>
            </w:ins>
          </w:p>
        </w:tc>
        <w:tc>
          <w:tcPr>
            <w:tcW w:w="765" w:type="pct"/>
            <w:shd w:val="clear" w:color="auto" w:fill="auto"/>
            <w:vAlign w:val="center"/>
            <w:hideMark/>
            <w:tcPrChange w:id="9604" w:author="Farouk Bouhafs" w:date="2023-12-21T19:20:00Z">
              <w:tcPr>
                <w:tcW w:w="765" w:type="pct"/>
                <w:tcBorders>
                  <w:top w:val="nil"/>
                  <w:left w:val="nil"/>
                  <w:bottom w:val="nil"/>
                  <w:right w:val="single" w:sz="8" w:space="0" w:color="auto"/>
                </w:tcBorders>
                <w:shd w:val="clear" w:color="auto" w:fill="auto"/>
                <w:vAlign w:val="center"/>
                <w:hideMark/>
              </w:tcPr>
            </w:tcPrChange>
          </w:tcPr>
          <w:p w14:paraId="35AC3E05" w14:textId="67E831E1" w:rsidR="00936E38" w:rsidRPr="00936E38" w:rsidDel="000A3E8D" w:rsidRDefault="00936E38" w:rsidP="000A3E8D">
            <w:pPr>
              <w:rPr>
                <w:ins w:id="9605" w:author="Farouk Bouhafs" w:date="2023-12-21T18:54:00Z"/>
                <w:del w:id="9606" w:author="Houyem Rais" w:date="2024-02-22T15:17:00Z"/>
                <w:rFonts w:cs="Calibri"/>
                <w:sz w:val="20"/>
                <w:szCs w:val="20"/>
                <w:lang w:eastAsia="fr-FR"/>
              </w:rPr>
              <w:pPrChange w:id="9607" w:author="Houyem Rais" w:date="2024-02-22T15:17:00Z">
                <w:pPr>
                  <w:widowControl/>
                  <w:autoSpaceDE/>
                  <w:autoSpaceDN/>
                  <w:spacing w:before="0" w:after="0" w:line="240" w:lineRule="auto"/>
                  <w:jc w:val="center"/>
                </w:pPr>
              </w:pPrChange>
            </w:pPr>
            <w:ins w:id="9608" w:author="Farouk Bouhafs" w:date="2023-12-21T18:54:00Z">
              <w:del w:id="9609" w:author="Houyem Rais" w:date="2024-02-22T15:17:00Z">
                <w:r w:rsidRPr="00936E38" w:rsidDel="000A3E8D">
                  <w:rPr>
                    <w:rFonts w:cs="Calibri"/>
                    <w:sz w:val="20"/>
                    <w:szCs w:val="20"/>
                    <w:lang w:eastAsia="fr-FR"/>
                  </w:rPr>
                  <w:delText>71,3</w:delText>
                </w:r>
              </w:del>
            </w:ins>
          </w:p>
        </w:tc>
        <w:tc>
          <w:tcPr>
            <w:tcW w:w="605" w:type="pct"/>
            <w:shd w:val="clear" w:color="auto" w:fill="auto"/>
            <w:vAlign w:val="center"/>
            <w:hideMark/>
            <w:tcPrChange w:id="9610" w:author="Farouk Bouhafs" w:date="2023-12-21T19:20:00Z">
              <w:tcPr>
                <w:tcW w:w="605" w:type="pct"/>
                <w:tcBorders>
                  <w:top w:val="nil"/>
                  <w:left w:val="nil"/>
                  <w:bottom w:val="nil"/>
                  <w:right w:val="single" w:sz="8" w:space="0" w:color="auto"/>
                </w:tcBorders>
                <w:shd w:val="clear" w:color="auto" w:fill="auto"/>
                <w:vAlign w:val="center"/>
                <w:hideMark/>
              </w:tcPr>
            </w:tcPrChange>
          </w:tcPr>
          <w:p w14:paraId="2BD41CA9" w14:textId="77FD63AE" w:rsidR="00936E38" w:rsidRPr="00936E38" w:rsidDel="000A3E8D" w:rsidRDefault="00936E38" w:rsidP="000A3E8D">
            <w:pPr>
              <w:rPr>
                <w:ins w:id="9611" w:author="Farouk Bouhafs" w:date="2023-12-21T18:54:00Z"/>
                <w:del w:id="9612" w:author="Houyem Rais" w:date="2024-02-22T15:17:00Z"/>
                <w:rFonts w:cs="Calibri"/>
                <w:sz w:val="20"/>
                <w:szCs w:val="20"/>
                <w:lang w:eastAsia="fr-FR"/>
              </w:rPr>
              <w:pPrChange w:id="9613" w:author="Houyem Rais" w:date="2024-02-22T15:17:00Z">
                <w:pPr>
                  <w:widowControl/>
                  <w:autoSpaceDE/>
                  <w:autoSpaceDN/>
                  <w:spacing w:before="0" w:after="0" w:line="240" w:lineRule="auto"/>
                  <w:jc w:val="center"/>
                </w:pPr>
              </w:pPrChange>
            </w:pPr>
            <w:ins w:id="9614" w:author="Farouk Bouhafs" w:date="2023-12-21T18:54:00Z">
              <w:del w:id="9615" w:author="Houyem Rais" w:date="2024-02-22T15:17:00Z">
                <w:r w:rsidRPr="00936E38" w:rsidDel="000A3E8D">
                  <w:rPr>
                    <w:rFonts w:cs="Calibri"/>
                    <w:sz w:val="20"/>
                    <w:szCs w:val="20"/>
                    <w:lang w:eastAsia="fr-FR"/>
                  </w:rPr>
                  <w:delText>0,0</w:delText>
                </w:r>
              </w:del>
            </w:ins>
          </w:p>
        </w:tc>
      </w:tr>
      <w:tr w:rsidR="00936E38" w:rsidRPr="00936E38" w:rsidDel="000A3E8D" w14:paraId="50FF829C" w14:textId="6F84561A" w:rsidTr="00A85FE3">
        <w:trPr>
          <w:trHeight w:val="270"/>
          <w:ins w:id="9616" w:author="Farouk Bouhafs" w:date="2023-12-21T18:54:00Z"/>
          <w:del w:id="9617" w:author="Houyem Rais" w:date="2024-02-22T15:17:00Z"/>
          <w:trPrChange w:id="9618" w:author="Farouk Bouhafs" w:date="2023-12-21T19:20:00Z">
            <w:trPr>
              <w:trHeight w:val="270"/>
            </w:trPr>
          </w:trPrChange>
        </w:trPr>
        <w:tc>
          <w:tcPr>
            <w:tcW w:w="1050" w:type="pct"/>
            <w:vMerge/>
            <w:vAlign w:val="center"/>
            <w:hideMark/>
            <w:tcPrChange w:id="9619"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0617E428" w14:textId="69E2798F" w:rsidR="00936E38" w:rsidRPr="00936E38" w:rsidDel="000A3E8D" w:rsidRDefault="00936E38" w:rsidP="000A3E8D">
            <w:pPr>
              <w:rPr>
                <w:ins w:id="9620" w:author="Farouk Bouhafs" w:date="2023-12-21T18:54:00Z"/>
                <w:del w:id="9621" w:author="Houyem Rais" w:date="2024-02-22T15:17:00Z"/>
                <w:rFonts w:cs="Calibri"/>
                <w:sz w:val="20"/>
                <w:szCs w:val="20"/>
                <w:lang w:eastAsia="fr-FR"/>
              </w:rPr>
              <w:pPrChange w:id="9622"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9623"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5D9891C5" w14:textId="30453E62" w:rsidR="00936E38" w:rsidRPr="00936E38" w:rsidDel="000A3E8D" w:rsidRDefault="00936E38" w:rsidP="000A3E8D">
            <w:pPr>
              <w:rPr>
                <w:ins w:id="9624" w:author="Farouk Bouhafs" w:date="2023-12-21T18:54:00Z"/>
                <w:del w:id="9625" w:author="Houyem Rais" w:date="2024-02-22T15:17:00Z"/>
                <w:rFonts w:cs="Calibri"/>
                <w:i/>
                <w:iCs/>
                <w:sz w:val="20"/>
                <w:szCs w:val="20"/>
                <w:lang w:eastAsia="fr-FR"/>
              </w:rPr>
              <w:pPrChange w:id="9626" w:author="Houyem Rais" w:date="2024-02-22T15:17:00Z">
                <w:pPr>
                  <w:widowControl/>
                  <w:autoSpaceDE/>
                  <w:autoSpaceDN/>
                  <w:spacing w:before="0" w:after="0" w:line="240" w:lineRule="auto"/>
                  <w:jc w:val="center"/>
                </w:pPr>
              </w:pPrChange>
            </w:pPr>
            <w:ins w:id="9627" w:author="Farouk Bouhafs" w:date="2023-12-21T18:54:00Z">
              <w:del w:id="9628"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9629"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411D1818" w14:textId="514A9737" w:rsidR="00936E38" w:rsidRPr="00936E38" w:rsidDel="000A3E8D" w:rsidRDefault="00936E38" w:rsidP="000A3E8D">
            <w:pPr>
              <w:rPr>
                <w:ins w:id="9630" w:author="Farouk Bouhafs" w:date="2023-12-21T18:54:00Z"/>
                <w:del w:id="9631" w:author="Houyem Rais" w:date="2024-02-22T15:17:00Z"/>
                <w:rFonts w:cs="Calibri"/>
                <w:i/>
                <w:iCs/>
                <w:sz w:val="20"/>
                <w:szCs w:val="20"/>
                <w:lang w:eastAsia="fr-FR"/>
              </w:rPr>
              <w:pPrChange w:id="9632" w:author="Houyem Rais" w:date="2024-02-22T15:17:00Z">
                <w:pPr>
                  <w:widowControl/>
                  <w:autoSpaceDE/>
                  <w:autoSpaceDN/>
                  <w:spacing w:before="0" w:after="0" w:line="240" w:lineRule="auto"/>
                  <w:jc w:val="center"/>
                </w:pPr>
              </w:pPrChange>
            </w:pPr>
            <w:ins w:id="9633" w:author="Farouk Bouhafs" w:date="2023-12-21T18:54:00Z">
              <w:del w:id="9634" w:author="Houyem Rais" w:date="2024-02-22T15:17:00Z">
                <w:r w:rsidRPr="00936E38" w:rsidDel="000A3E8D">
                  <w:rPr>
                    <w:rFonts w:cs="Calibri"/>
                    <w:i/>
                    <w:iCs/>
                    <w:sz w:val="20"/>
                    <w:szCs w:val="20"/>
                    <w:lang w:eastAsia="fr-FR"/>
                  </w:rPr>
                  <w:delText>8,3%</w:delText>
                </w:r>
              </w:del>
            </w:ins>
          </w:p>
        </w:tc>
        <w:tc>
          <w:tcPr>
            <w:tcW w:w="849" w:type="pct"/>
            <w:shd w:val="clear" w:color="auto" w:fill="auto"/>
            <w:vAlign w:val="center"/>
            <w:hideMark/>
            <w:tcPrChange w:id="9635"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14322F48" w14:textId="20AA3B35" w:rsidR="00936E38" w:rsidRPr="00936E38" w:rsidDel="000A3E8D" w:rsidRDefault="00936E38" w:rsidP="000A3E8D">
            <w:pPr>
              <w:rPr>
                <w:ins w:id="9636" w:author="Farouk Bouhafs" w:date="2023-12-21T18:54:00Z"/>
                <w:del w:id="9637" w:author="Houyem Rais" w:date="2024-02-22T15:17:00Z"/>
                <w:rFonts w:cs="Calibri"/>
                <w:i/>
                <w:iCs/>
                <w:sz w:val="20"/>
                <w:szCs w:val="20"/>
                <w:lang w:eastAsia="fr-FR"/>
              </w:rPr>
              <w:pPrChange w:id="9638" w:author="Houyem Rais" w:date="2024-02-22T15:17:00Z">
                <w:pPr>
                  <w:widowControl/>
                  <w:autoSpaceDE/>
                  <w:autoSpaceDN/>
                  <w:spacing w:before="0" w:after="0" w:line="240" w:lineRule="auto"/>
                  <w:jc w:val="center"/>
                </w:pPr>
              </w:pPrChange>
            </w:pPr>
            <w:ins w:id="9639" w:author="Farouk Bouhafs" w:date="2023-12-21T18:54:00Z">
              <w:del w:id="9640" w:author="Houyem Rais" w:date="2024-02-22T15:17:00Z">
                <w:r w:rsidRPr="00936E38" w:rsidDel="000A3E8D">
                  <w:rPr>
                    <w:rFonts w:cs="Calibri"/>
                    <w:i/>
                    <w:iCs/>
                    <w:sz w:val="20"/>
                    <w:szCs w:val="20"/>
                    <w:lang w:eastAsia="fr-FR"/>
                  </w:rPr>
                  <w:delText>1,3%</w:delText>
                </w:r>
              </w:del>
            </w:ins>
          </w:p>
        </w:tc>
        <w:tc>
          <w:tcPr>
            <w:tcW w:w="765" w:type="pct"/>
            <w:shd w:val="clear" w:color="auto" w:fill="auto"/>
            <w:vAlign w:val="center"/>
            <w:hideMark/>
            <w:tcPrChange w:id="9641"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644C9979" w14:textId="5A3D7E58" w:rsidR="00936E38" w:rsidRPr="00936E38" w:rsidDel="000A3E8D" w:rsidRDefault="00936E38" w:rsidP="000A3E8D">
            <w:pPr>
              <w:rPr>
                <w:ins w:id="9642" w:author="Farouk Bouhafs" w:date="2023-12-21T18:54:00Z"/>
                <w:del w:id="9643" w:author="Houyem Rais" w:date="2024-02-22T15:17:00Z"/>
                <w:rFonts w:cs="Calibri"/>
                <w:i/>
                <w:iCs/>
                <w:sz w:val="20"/>
                <w:szCs w:val="20"/>
                <w:lang w:eastAsia="fr-FR"/>
              </w:rPr>
              <w:pPrChange w:id="9644" w:author="Houyem Rais" w:date="2024-02-22T15:17:00Z">
                <w:pPr>
                  <w:widowControl/>
                  <w:autoSpaceDE/>
                  <w:autoSpaceDN/>
                  <w:spacing w:before="0" w:after="0" w:line="240" w:lineRule="auto"/>
                  <w:jc w:val="center"/>
                </w:pPr>
              </w:pPrChange>
            </w:pPr>
            <w:ins w:id="9645" w:author="Farouk Bouhafs" w:date="2023-12-21T18:54:00Z">
              <w:del w:id="9646" w:author="Houyem Rais" w:date="2024-02-22T15:17:00Z">
                <w:r w:rsidRPr="00936E38" w:rsidDel="000A3E8D">
                  <w:rPr>
                    <w:rFonts w:cs="Calibri"/>
                    <w:i/>
                    <w:iCs/>
                    <w:sz w:val="20"/>
                    <w:szCs w:val="20"/>
                    <w:lang w:eastAsia="fr-FR"/>
                  </w:rPr>
                  <w:delText>8,3%</w:delText>
                </w:r>
              </w:del>
            </w:ins>
          </w:p>
        </w:tc>
        <w:tc>
          <w:tcPr>
            <w:tcW w:w="605" w:type="pct"/>
            <w:shd w:val="clear" w:color="auto" w:fill="auto"/>
            <w:vAlign w:val="center"/>
            <w:hideMark/>
            <w:tcPrChange w:id="9647"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69A89943" w14:textId="17B756A9" w:rsidR="00936E38" w:rsidRPr="00936E38" w:rsidDel="000A3E8D" w:rsidRDefault="00936E38" w:rsidP="000A3E8D">
            <w:pPr>
              <w:rPr>
                <w:ins w:id="9648" w:author="Farouk Bouhafs" w:date="2023-12-21T18:54:00Z"/>
                <w:del w:id="9649" w:author="Houyem Rais" w:date="2024-02-22T15:17:00Z"/>
                <w:rFonts w:cs="Calibri"/>
                <w:i/>
                <w:iCs/>
                <w:sz w:val="20"/>
                <w:szCs w:val="20"/>
                <w:lang w:eastAsia="fr-FR"/>
              </w:rPr>
              <w:pPrChange w:id="9650" w:author="Houyem Rais" w:date="2024-02-22T15:17:00Z">
                <w:pPr>
                  <w:widowControl/>
                  <w:autoSpaceDE/>
                  <w:autoSpaceDN/>
                  <w:spacing w:before="0" w:after="0" w:line="240" w:lineRule="auto"/>
                  <w:jc w:val="center"/>
                </w:pPr>
              </w:pPrChange>
            </w:pPr>
            <w:ins w:id="9651" w:author="Farouk Bouhafs" w:date="2023-12-21T18:54:00Z">
              <w:del w:id="9652" w:author="Houyem Rais" w:date="2024-02-22T15:17:00Z">
                <w:r w:rsidRPr="00936E38" w:rsidDel="000A3E8D">
                  <w:rPr>
                    <w:rFonts w:cs="Calibri"/>
                    <w:i/>
                    <w:iCs/>
                    <w:sz w:val="20"/>
                    <w:szCs w:val="20"/>
                    <w:lang w:eastAsia="fr-FR"/>
                  </w:rPr>
                  <w:delText>0,0%</w:delText>
                </w:r>
              </w:del>
            </w:ins>
          </w:p>
        </w:tc>
      </w:tr>
      <w:tr w:rsidR="00936E38" w:rsidRPr="00936E38" w:rsidDel="000A3E8D" w14:paraId="1A403EC9" w14:textId="5A1F390E" w:rsidTr="00A85FE3">
        <w:trPr>
          <w:trHeight w:val="270"/>
          <w:ins w:id="9653" w:author="Farouk Bouhafs" w:date="2023-12-21T18:54:00Z"/>
          <w:del w:id="9654" w:author="Houyem Rais" w:date="2024-02-22T15:17:00Z"/>
          <w:trPrChange w:id="9655" w:author="Farouk Bouhafs" w:date="2023-12-21T19:20:00Z">
            <w:trPr>
              <w:trHeight w:val="270"/>
            </w:trPr>
          </w:trPrChange>
        </w:trPr>
        <w:tc>
          <w:tcPr>
            <w:tcW w:w="1050" w:type="pct"/>
            <w:shd w:val="clear" w:color="auto" w:fill="auto"/>
            <w:vAlign w:val="center"/>
            <w:hideMark/>
            <w:tcPrChange w:id="9656"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6F5D96B0" w14:textId="5C2B65D1" w:rsidR="00936E38" w:rsidRPr="00936E38" w:rsidDel="000A3E8D" w:rsidRDefault="00936E38" w:rsidP="000A3E8D">
            <w:pPr>
              <w:rPr>
                <w:ins w:id="9657" w:author="Farouk Bouhafs" w:date="2023-12-21T18:54:00Z"/>
                <w:del w:id="9658" w:author="Houyem Rais" w:date="2024-02-22T15:17:00Z"/>
                <w:rFonts w:cs="Calibri"/>
                <w:b/>
                <w:bCs/>
                <w:sz w:val="20"/>
                <w:szCs w:val="20"/>
                <w:lang w:eastAsia="fr-FR"/>
              </w:rPr>
              <w:pPrChange w:id="9659" w:author="Houyem Rais" w:date="2024-02-22T15:17:00Z">
                <w:pPr>
                  <w:widowControl/>
                  <w:autoSpaceDE/>
                  <w:autoSpaceDN/>
                  <w:spacing w:before="0" w:after="0" w:line="240" w:lineRule="auto"/>
                </w:pPr>
              </w:pPrChange>
            </w:pPr>
            <w:ins w:id="9660" w:author="Farouk Bouhafs" w:date="2023-12-21T18:54:00Z">
              <w:del w:id="9661" w:author="Houyem Rais" w:date="2024-02-22T15:17:00Z">
                <w:r w:rsidRPr="00936E38" w:rsidDel="000A3E8D">
                  <w:rPr>
                    <w:rFonts w:cs="Calibri"/>
                    <w:b/>
                    <w:bCs/>
                    <w:sz w:val="20"/>
                    <w:szCs w:val="20"/>
                    <w:lang w:eastAsia="fr-FR"/>
                  </w:rPr>
                  <w:delText>Ressources (MDT)</w:delText>
                </w:r>
              </w:del>
            </w:ins>
          </w:p>
        </w:tc>
        <w:tc>
          <w:tcPr>
            <w:tcW w:w="950" w:type="pct"/>
            <w:shd w:val="clear" w:color="auto" w:fill="auto"/>
            <w:vAlign w:val="center"/>
            <w:hideMark/>
            <w:tcPrChange w:id="9662"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746AD67F" w14:textId="4AE7C0A0" w:rsidR="00936E38" w:rsidRPr="00936E38" w:rsidDel="000A3E8D" w:rsidRDefault="00936E38" w:rsidP="000A3E8D">
            <w:pPr>
              <w:rPr>
                <w:ins w:id="9663" w:author="Farouk Bouhafs" w:date="2023-12-21T18:54:00Z"/>
                <w:del w:id="9664" w:author="Houyem Rais" w:date="2024-02-22T15:17:00Z"/>
                <w:rFonts w:cs="Calibri"/>
                <w:b/>
                <w:bCs/>
                <w:sz w:val="20"/>
                <w:szCs w:val="20"/>
                <w:lang w:eastAsia="fr-FR"/>
              </w:rPr>
              <w:pPrChange w:id="9665" w:author="Houyem Rais" w:date="2024-02-22T15:17:00Z">
                <w:pPr>
                  <w:widowControl/>
                  <w:autoSpaceDE/>
                  <w:autoSpaceDN/>
                  <w:spacing w:before="0" w:after="0" w:line="240" w:lineRule="auto"/>
                  <w:jc w:val="center"/>
                </w:pPr>
              </w:pPrChange>
            </w:pPr>
            <w:ins w:id="9666" w:author="Farouk Bouhafs" w:date="2023-12-21T18:54:00Z">
              <w:del w:id="9667" w:author="Houyem Rais" w:date="2024-02-22T15:17:00Z">
                <w:r w:rsidRPr="00936E38" w:rsidDel="000A3E8D">
                  <w:rPr>
                    <w:rFonts w:cs="Calibri"/>
                    <w:b/>
                    <w:bCs/>
                    <w:sz w:val="20"/>
                    <w:szCs w:val="20"/>
                    <w:lang w:eastAsia="fr-FR"/>
                  </w:rPr>
                  <w:delText>0,0</w:delText>
                </w:r>
              </w:del>
            </w:ins>
          </w:p>
        </w:tc>
        <w:tc>
          <w:tcPr>
            <w:tcW w:w="782" w:type="pct"/>
            <w:shd w:val="clear" w:color="auto" w:fill="auto"/>
            <w:vAlign w:val="center"/>
            <w:hideMark/>
            <w:tcPrChange w:id="9668"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41B3AA04" w14:textId="1832958D" w:rsidR="00936E38" w:rsidRPr="00936E38" w:rsidDel="000A3E8D" w:rsidRDefault="00936E38" w:rsidP="000A3E8D">
            <w:pPr>
              <w:rPr>
                <w:ins w:id="9669" w:author="Farouk Bouhafs" w:date="2023-12-21T18:54:00Z"/>
                <w:del w:id="9670" w:author="Houyem Rais" w:date="2024-02-22T15:17:00Z"/>
                <w:rFonts w:cs="Calibri"/>
                <w:b/>
                <w:bCs/>
                <w:sz w:val="20"/>
                <w:szCs w:val="20"/>
                <w:lang w:eastAsia="fr-FR"/>
              </w:rPr>
              <w:pPrChange w:id="9671" w:author="Houyem Rais" w:date="2024-02-22T15:17:00Z">
                <w:pPr>
                  <w:widowControl/>
                  <w:autoSpaceDE/>
                  <w:autoSpaceDN/>
                  <w:spacing w:before="0" w:after="0" w:line="240" w:lineRule="auto"/>
                  <w:jc w:val="center"/>
                </w:pPr>
              </w:pPrChange>
            </w:pPr>
            <w:ins w:id="9672" w:author="Farouk Bouhafs" w:date="2023-12-21T18:54:00Z">
              <w:del w:id="9673" w:author="Houyem Rais" w:date="2024-02-22T15:17:00Z">
                <w:r w:rsidRPr="00936E38" w:rsidDel="000A3E8D">
                  <w:rPr>
                    <w:rFonts w:cs="Calibri"/>
                    <w:b/>
                    <w:bCs/>
                    <w:sz w:val="20"/>
                    <w:szCs w:val="20"/>
                    <w:lang w:eastAsia="fr-FR"/>
                  </w:rPr>
                  <w:delText>858,5</w:delText>
                </w:r>
              </w:del>
            </w:ins>
          </w:p>
        </w:tc>
        <w:tc>
          <w:tcPr>
            <w:tcW w:w="849" w:type="pct"/>
            <w:shd w:val="clear" w:color="auto" w:fill="auto"/>
            <w:vAlign w:val="center"/>
            <w:hideMark/>
            <w:tcPrChange w:id="9674"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248E3A3D" w14:textId="0053B22D" w:rsidR="00936E38" w:rsidRPr="00936E38" w:rsidDel="000A3E8D" w:rsidRDefault="00936E38" w:rsidP="000A3E8D">
            <w:pPr>
              <w:rPr>
                <w:ins w:id="9675" w:author="Farouk Bouhafs" w:date="2023-12-21T18:54:00Z"/>
                <w:del w:id="9676" w:author="Houyem Rais" w:date="2024-02-22T15:17:00Z"/>
                <w:rFonts w:cs="Calibri"/>
                <w:b/>
                <w:bCs/>
                <w:sz w:val="20"/>
                <w:szCs w:val="20"/>
                <w:lang w:eastAsia="fr-FR"/>
              </w:rPr>
              <w:pPrChange w:id="9677" w:author="Houyem Rais" w:date="2024-02-22T15:17:00Z">
                <w:pPr>
                  <w:widowControl/>
                  <w:autoSpaceDE/>
                  <w:autoSpaceDN/>
                  <w:spacing w:before="0" w:after="0" w:line="240" w:lineRule="auto"/>
                  <w:jc w:val="center"/>
                </w:pPr>
              </w:pPrChange>
            </w:pPr>
            <w:ins w:id="9678" w:author="Farouk Bouhafs" w:date="2023-12-21T18:54:00Z">
              <w:del w:id="9679" w:author="Houyem Rais" w:date="2024-02-22T15:17:00Z">
                <w:r w:rsidRPr="00936E38" w:rsidDel="000A3E8D">
                  <w:rPr>
                    <w:rFonts w:cs="Calibri"/>
                    <w:b/>
                    <w:bCs/>
                    <w:sz w:val="20"/>
                    <w:szCs w:val="20"/>
                    <w:lang w:eastAsia="fr-FR"/>
                  </w:rPr>
                  <w:delText>797,9</w:delText>
                </w:r>
              </w:del>
            </w:ins>
          </w:p>
        </w:tc>
        <w:tc>
          <w:tcPr>
            <w:tcW w:w="765" w:type="pct"/>
            <w:shd w:val="clear" w:color="auto" w:fill="auto"/>
            <w:vAlign w:val="center"/>
            <w:hideMark/>
            <w:tcPrChange w:id="9680"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7F5D0761" w14:textId="2CCD2EB8" w:rsidR="00936E38" w:rsidRPr="00936E38" w:rsidDel="000A3E8D" w:rsidRDefault="00936E38" w:rsidP="000A3E8D">
            <w:pPr>
              <w:rPr>
                <w:ins w:id="9681" w:author="Farouk Bouhafs" w:date="2023-12-21T18:54:00Z"/>
                <w:del w:id="9682" w:author="Houyem Rais" w:date="2024-02-22T15:17:00Z"/>
                <w:rFonts w:cs="Calibri"/>
                <w:b/>
                <w:bCs/>
                <w:sz w:val="20"/>
                <w:szCs w:val="20"/>
                <w:lang w:eastAsia="fr-FR"/>
              </w:rPr>
              <w:pPrChange w:id="9683" w:author="Houyem Rais" w:date="2024-02-22T15:17:00Z">
                <w:pPr>
                  <w:widowControl/>
                  <w:autoSpaceDE/>
                  <w:autoSpaceDN/>
                  <w:spacing w:before="0" w:after="0" w:line="240" w:lineRule="auto"/>
                  <w:jc w:val="center"/>
                </w:pPr>
              </w:pPrChange>
            </w:pPr>
            <w:ins w:id="9684" w:author="Farouk Bouhafs" w:date="2023-12-21T18:54:00Z">
              <w:del w:id="9685" w:author="Houyem Rais" w:date="2024-02-22T15:17:00Z">
                <w:r w:rsidRPr="00936E38" w:rsidDel="000A3E8D">
                  <w:rPr>
                    <w:rFonts w:cs="Calibri"/>
                    <w:b/>
                    <w:bCs/>
                    <w:sz w:val="20"/>
                    <w:szCs w:val="20"/>
                    <w:lang w:eastAsia="fr-FR"/>
                  </w:rPr>
                  <w:delText>858,5</w:delText>
                </w:r>
              </w:del>
            </w:ins>
          </w:p>
        </w:tc>
        <w:tc>
          <w:tcPr>
            <w:tcW w:w="605" w:type="pct"/>
            <w:shd w:val="clear" w:color="auto" w:fill="auto"/>
            <w:vAlign w:val="center"/>
            <w:hideMark/>
            <w:tcPrChange w:id="9686"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2EF1108C" w14:textId="6E053DC2" w:rsidR="00936E38" w:rsidRPr="00936E38" w:rsidDel="000A3E8D" w:rsidRDefault="00936E38" w:rsidP="000A3E8D">
            <w:pPr>
              <w:rPr>
                <w:ins w:id="9687" w:author="Farouk Bouhafs" w:date="2023-12-21T18:54:00Z"/>
                <w:del w:id="9688" w:author="Houyem Rais" w:date="2024-02-22T15:17:00Z"/>
                <w:rFonts w:cs="Calibri"/>
                <w:b/>
                <w:bCs/>
                <w:sz w:val="20"/>
                <w:szCs w:val="20"/>
                <w:lang w:eastAsia="fr-FR"/>
              </w:rPr>
              <w:pPrChange w:id="9689" w:author="Houyem Rais" w:date="2024-02-22T15:17:00Z">
                <w:pPr>
                  <w:widowControl/>
                  <w:autoSpaceDE/>
                  <w:autoSpaceDN/>
                  <w:spacing w:before="0" w:after="0" w:line="240" w:lineRule="auto"/>
                  <w:jc w:val="center"/>
                </w:pPr>
              </w:pPrChange>
            </w:pPr>
            <w:ins w:id="9690" w:author="Farouk Bouhafs" w:date="2023-12-21T18:54:00Z">
              <w:del w:id="9691" w:author="Houyem Rais" w:date="2024-02-22T15:17:00Z">
                <w:r w:rsidRPr="00936E38" w:rsidDel="000A3E8D">
                  <w:rPr>
                    <w:rFonts w:cs="Calibri"/>
                    <w:b/>
                    <w:bCs/>
                    <w:sz w:val="20"/>
                    <w:szCs w:val="20"/>
                    <w:lang w:eastAsia="fr-FR"/>
                  </w:rPr>
                  <w:delText>0,0</w:delText>
                </w:r>
              </w:del>
            </w:ins>
          </w:p>
        </w:tc>
      </w:tr>
      <w:tr w:rsidR="00936E38" w:rsidRPr="00936E38" w:rsidDel="000A3E8D" w14:paraId="4F724F5D" w14:textId="6CED95EC" w:rsidTr="00A85FE3">
        <w:trPr>
          <w:trHeight w:val="263"/>
          <w:ins w:id="9692" w:author="Farouk Bouhafs" w:date="2023-12-21T18:54:00Z"/>
          <w:del w:id="9693" w:author="Houyem Rais" w:date="2024-02-22T15:17:00Z"/>
          <w:trPrChange w:id="9694" w:author="Farouk Bouhafs" w:date="2023-12-21T19:20:00Z">
            <w:trPr>
              <w:trHeight w:val="263"/>
            </w:trPr>
          </w:trPrChange>
        </w:trPr>
        <w:tc>
          <w:tcPr>
            <w:tcW w:w="1050" w:type="pct"/>
            <w:vMerge w:val="restart"/>
            <w:shd w:val="clear" w:color="auto" w:fill="auto"/>
            <w:vAlign w:val="center"/>
            <w:hideMark/>
            <w:tcPrChange w:id="9695"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396427" w14:textId="009B6452" w:rsidR="00936E38" w:rsidRPr="00936E38" w:rsidDel="000A3E8D" w:rsidRDefault="00936E38" w:rsidP="000A3E8D">
            <w:pPr>
              <w:rPr>
                <w:ins w:id="9696" w:author="Farouk Bouhafs" w:date="2023-12-21T18:54:00Z"/>
                <w:del w:id="9697" w:author="Houyem Rais" w:date="2024-02-22T15:17:00Z"/>
                <w:rFonts w:cs="Calibri"/>
                <w:sz w:val="20"/>
                <w:szCs w:val="20"/>
                <w:lang w:eastAsia="fr-FR"/>
              </w:rPr>
              <w:pPrChange w:id="9698" w:author="Houyem Rais" w:date="2024-02-22T15:17:00Z">
                <w:pPr>
                  <w:widowControl/>
                  <w:autoSpaceDE/>
                  <w:autoSpaceDN/>
                  <w:spacing w:before="0" w:after="0" w:line="240" w:lineRule="auto"/>
                </w:pPr>
              </w:pPrChange>
            </w:pPr>
            <w:ins w:id="9699" w:author="Farouk Bouhafs" w:date="2023-12-21T18:54:00Z">
              <w:del w:id="9700" w:author="Houyem Rais" w:date="2024-02-22T15:17:00Z">
                <w:r w:rsidRPr="00936E38" w:rsidDel="000A3E8D">
                  <w:rPr>
                    <w:rFonts w:cs="Calibri"/>
                    <w:sz w:val="20"/>
                    <w:szCs w:val="20"/>
                    <w:lang w:eastAsia="fr-FR"/>
                  </w:rPr>
                  <w:delText>Fonds propres</w:delText>
                </w:r>
              </w:del>
            </w:ins>
          </w:p>
        </w:tc>
        <w:tc>
          <w:tcPr>
            <w:tcW w:w="950" w:type="pct"/>
            <w:shd w:val="clear" w:color="auto" w:fill="auto"/>
            <w:vAlign w:val="center"/>
            <w:hideMark/>
            <w:tcPrChange w:id="9701" w:author="Farouk Bouhafs" w:date="2023-12-21T19:20:00Z">
              <w:tcPr>
                <w:tcW w:w="950" w:type="pct"/>
                <w:tcBorders>
                  <w:top w:val="nil"/>
                  <w:left w:val="nil"/>
                  <w:bottom w:val="nil"/>
                  <w:right w:val="single" w:sz="8" w:space="0" w:color="auto"/>
                </w:tcBorders>
                <w:shd w:val="clear" w:color="auto" w:fill="auto"/>
                <w:vAlign w:val="center"/>
                <w:hideMark/>
              </w:tcPr>
            </w:tcPrChange>
          </w:tcPr>
          <w:p w14:paraId="00C4094F" w14:textId="799F5794" w:rsidR="00936E38" w:rsidRPr="00936E38" w:rsidDel="000A3E8D" w:rsidRDefault="00936E38" w:rsidP="000A3E8D">
            <w:pPr>
              <w:rPr>
                <w:ins w:id="9702" w:author="Farouk Bouhafs" w:date="2023-12-21T18:54:00Z"/>
                <w:del w:id="9703" w:author="Houyem Rais" w:date="2024-02-22T15:17:00Z"/>
                <w:rFonts w:cs="Calibri"/>
                <w:sz w:val="20"/>
                <w:szCs w:val="20"/>
                <w:lang w:eastAsia="fr-FR"/>
              </w:rPr>
              <w:pPrChange w:id="9704" w:author="Houyem Rais" w:date="2024-02-22T15:17:00Z">
                <w:pPr>
                  <w:widowControl/>
                  <w:autoSpaceDE/>
                  <w:autoSpaceDN/>
                  <w:spacing w:before="0" w:after="0" w:line="240" w:lineRule="auto"/>
                  <w:jc w:val="center"/>
                </w:pPr>
              </w:pPrChange>
            </w:pPr>
            <w:ins w:id="9705" w:author="Farouk Bouhafs" w:date="2023-12-21T18:54:00Z">
              <w:del w:id="9706"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9707" w:author="Farouk Bouhafs" w:date="2023-12-21T19:20:00Z">
              <w:tcPr>
                <w:tcW w:w="782" w:type="pct"/>
                <w:tcBorders>
                  <w:top w:val="nil"/>
                  <w:left w:val="nil"/>
                  <w:bottom w:val="nil"/>
                  <w:right w:val="single" w:sz="8" w:space="0" w:color="auto"/>
                </w:tcBorders>
                <w:shd w:val="clear" w:color="auto" w:fill="auto"/>
                <w:vAlign w:val="center"/>
                <w:hideMark/>
              </w:tcPr>
            </w:tcPrChange>
          </w:tcPr>
          <w:p w14:paraId="7BA5C6B4" w14:textId="373D639A" w:rsidR="00936E38" w:rsidRPr="00936E38" w:rsidDel="000A3E8D" w:rsidRDefault="00936E38" w:rsidP="000A3E8D">
            <w:pPr>
              <w:rPr>
                <w:ins w:id="9708" w:author="Farouk Bouhafs" w:date="2023-12-21T18:54:00Z"/>
                <w:del w:id="9709" w:author="Houyem Rais" w:date="2024-02-22T15:17:00Z"/>
                <w:rFonts w:cs="Calibri"/>
                <w:sz w:val="20"/>
                <w:szCs w:val="20"/>
                <w:lang w:eastAsia="fr-FR"/>
              </w:rPr>
              <w:pPrChange w:id="9710" w:author="Houyem Rais" w:date="2024-02-22T15:17:00Z">
                <w:pPr>
                  <w:widowControl/>
                  <w:autoSpaceDE/>
                  <w:autoSpaceDN/>
                  <w:spacing w:before="0" w:after="0" w:line="240" w:lineRule="auto"/>
                  <w:jc w:val="center"/>
                </w:pPr>
              </w:pPrChange>
            </w:pPr>
            <w:ins w:id="9711" w:author="Farouk Bouhafs" w:date="2023-12-21T18:54:00Z">
              <w:del w:id="9712" w:author="Houyem Rais" w:date="2024-02-22T15:17:00Z">
                <w:r w:rsidRPr="00936E38" w:rsidDel="000A3E8D">
                  <w:rPr>
                    <w:rFonts w:cs="Calibri"/>
                    <w:sz w:val="20"/>
                    <w:szCs w:val="20"/>
                    <w:lang w:eastAsia="fr-FR"/>
                  </w:rPr>
                  <w:delText>196,8</w:delText>
                </w:r>
              </w:del>
            </w:ins>
          </w:p>
        </w:tc>
        <w:tc>
          <w:tcPr>
            <w:tcW w:w="849" w:type="pct"/>
            <w:shd w:val="clear" w:color="auto" w:fill="auto"/>
            <w:vAlign w:val="center"/>
            <w:hideMark/>
            <w:tcPrChange w:id="9713" w:author="Farouk Bouhafs" w:date="2023-12-21T19:20:00Z">
              <w:tcPr>
                <w:tcW w:w="849" w:type="pct"/>
                <w:tcBorders>
                  <w:top w:val="nil"/>
                  <w:left w:val="nil"/>
                  <w:bottom w:val="nil"/>
                  <w:right w:val="single" w:sz="8" w:space="0" w:color="auto"/>
                </w:tcBorders>
                <w:shd w:val="clear" w:color="auto" w:fill="auto"/>
                <w:vAlign w:val="center"/>
                <w:hideMark/>
              </w:tcPr>
            </w:tcPrChange>
          </w:tcPr>
          <w:p w14:paraId="21C4F1A3" w14:textId="58CCDA6B" w:rsidR="00936E38" w:rsidRPr="00936E38" w:rsidDel="000A3E8D" w:rsidRDefault="00936E38" w:rsidP="000A3E8D">
            <w:pPr>
              <w:rPr>
                <w:ins w:id="9714" w:author="Farouk Bouhafs" w:date="2023-12-21T18:54:00Z"/>
                <w:del w:id="9715" w:author="Houyem Rais" w:date="2024-02-22T15:17:00Z"/>
                <w:rFonts w:cs="Calibri"/>
                <w:sz w:val="20"/>
                <w:szCs w:val="20"/>
                <w:lang w:eastAsia="fr-FR"/>
              </w:rPr>
              <w:pPrChange w:id="9716" w:author="Houyem Rais" w:date="2024-02-22T15:17:00Z">
                <w:pPr>
                  <w:widowControl/>
                  <w:autoSpaceDE/>
                  <w:autoSpaceDN/>
                  <w:spacing w:before="0" w:after="0" w:line="240" w:lineRule="auto"/>
                  <w:jc w:val="center"/>
                </w:pPr>
              </w:pPrChange>
            </w:pPr>
            <w:ins w:id="9717" w:author="Farouk Bouhafs" w:date="2023-12-21T18:54:00Z">
              <w:del w:id="9718" w:author="Houyem Rais" w:date="2024-02-22T15:17:00Z">
                <w:r w:rsidRPr="00936E38" w:rsidDel="000A3E8D">
                  <w:rPr>
                    <w:rFonts w:cs="Calibri"/>
                    <w:sz w:val="20"/>
                    <w:szCs w:val="20"/>
                    <w:lang w:eastAsia="fr-FR"/>
                  </w:rPr>
                  <w:delText>29,4</w:delText>
                </w:r>
              </w:del>
            </w:ins>
          </w:p>
        </w:tc>
        <w:tc>
          <w:tcPr>
            <w:tcW w:w="765" w:type="pct"/>
            <w:shd w:val="clear" w:color="auto" w:fill="auto"/>
            <w:vAlign w:val="center"/>
            <w:hideMark/>
            <w:tcPrChange w:id="9719" w:author="Farouk Bouhafs" w:date="2023-12-21T19:20:00Z">
              <w:tcPr>
                <w:tcW w:w="765" w:type="pct"/>
                <w:tcBorders>
                  <w:top w:val="nil"/>
                  <w:left w:val="nil"/>
                  <w:bottom w:val="nil"/>
                  <w:right w:val="single" w:sz="8" w:space="0" w:color="auto"/>
                </w:tcBorders>
                <w:shd w:val="clear" w:color="auto" w:fill="auto"/>
                <w:vAlign w:val="center"/>
                <w:hideMark/>
              </w:tcPr>
            </w:tcPrChange>
          </w:tcPr>
          <w:p w14:paraId="1B76BE2D" w14:textId="5A2F1976" w:rsidR="00936E38" w:rsidRPr="00936E38" w:rsidDel="000A3E8D" w:rsidRDefault="00936E38" w:rsidP="000A3E8D">
            <w:pPr>
              <w:rPr>
                <w:ins w:id="9720" w:author="Farouk Bouhafs" w:date="2023-12-21T18:54:00Z"/>
                <w:del w:id="9721" w:author="Houyem Rais" w:date="2024-02-22T15:17:00Z"/>
                <w:rFonts w:cs="Calibri"/>
                <w:sz w:val="20"/>
                <w:szCs w:val="20"/>
                <w:lang w:eastAsia="fr-FR"/>
              </w:rPr>
              <w:pPrChange w:id="9722" w:author="Houyem Rais" w:date="2024-02-22T15:17:00Z">
                <w:pPr>
                  <w:widowControl/>
                  <w:autoSpaceDE/>
                  <w:autoSpaceDN/>
                  <w:spacing w:before="0" w:after="0" w:line="240" w:lineRule="auto"/>
                  <w:jc w:val="center"/>
                </w:pPr>
              </w:pPrChange>
            </w:pPr>
            <w:ins w:id="9723" w:author="Farouk Bouhafs" w:date="2023-12-21T18:54:00Z">
              <w:del w:id="9724" w:author="Houyem Rais" w:date="2024-02-22T15:17:00Z">
                <w:r w:rsidRPr="00936E38" w:rsidDel="000A3E8D">
                  <w:rPr>
                    <w:rFonts w:cs="Calibri"/>
                    <w:sz w:val="20"/>
                    <w:szCs w:val="20"/>
                    <w:lang w:eastAsia="fr-FR"/>
                  </w:rPr>
                  <w:delText>196,8</w:delText>
                </w:r>
              </w:del>
            </w:ins>
          </w:p>
        </w:tc>
        <w:tc>
          <w:tcPr>
            <w:tcW w:w="605" w:type="pct"/>
            <w:shd w:val="clear" w:color="auto" w:fill="auto"/>
            <w:vAlign w:val="center"/>
            <w:hideMark/>
            <w:tcPrChange w:id="9725" w:author="Farouk Bouhafs" w:date="2023-12-21T19:20:00Z">
              <w:tcPr>
                <w:tcW w:w="605" w:type="pct"/>
                <w:tcBorders>
                  <w:top w:val="nil"/>
                  <w:left w:val="nil"/>
                  <w:bottom w:val="nil"/>
                  <w:right w:val="single" w:sz="8" w:space="0" w:color="auto"/>
                </w:tcBorders>
                <w:shd w:val="clear" w:color="auto" w:fill="auto"/>
                <w:vAlign w:val="center"/>
                <w:hideMark/>
              </w:tcPr>
            </w:tcPrChange>
          </w:tcPr>
          <w:p w14:paraId="356A9486" w14:textId="392F76CE" w:rsidR="00936E38" w:rsidRPr="00936E38" w:rsidDel="000A3E8D" w:rsidRDefault="00936E38" w:rsidP="000A3E8D">
            <w:pPr>
              <w:rPr>
                <w:ins w:id="9726" w:author="Farouk Bouhafs" w:date="2023-12-21T18:54:00Z"/>
                <w:del w:id="9727" w:author="Houyem Rais" w:date="2024-02-22T15:17:00Z"/>
                <w:rFonts w:cs="Calibri"/>
                <w:sz w:val="20"/>
                <w:szCs w:val="20"/>
                <w:lang w:eastAsia="fr-FR"/>
              </w:rPr>
              <w:pPrChange w:id="9728" w:author="Houyem Rais" w:date="2024-02-22T15:17:00Z">
                <w:pPr>
                  <w:widowControl/>
                  <w:autoSpaceDE/>
                  <w:autoSpaceDN/>
                  <w:spacing w:before="0" w:after="0" w:line="240" w:lineRule="auto"/>
                  <w:jc w:val="center"/>
                </w:pPr>
              </w:pPrChange>
            </w:pPr>
            <w:ins w:id="9729" w:author="Farouk Bouhafs" w:date="2023-12-21T18:54:00Z">
              <w:del w:id="9730" w:author="Houyem Rais" w:date="2024-02-22T15:17:00Z">
                <w:r w:rsidRPr="00936E38" w:rsidDel="000A3E8D">
                  <w:rPr>
                    <w:rFonts w:cs="Calibri"/>
                    <w:sz w:val="20"/>
                    <w:szCs w:val="20"/>
                    <w:lang w:eastAsia="fr-FR"/>
                  </w:rPr>
                  <w:delText>0,0</w:delText>
                </w:r>
              </w:del>
            </w:ins>
          </w:p>
        </w:tc>
      </w:tr>
      <w:tr w:rsidR="00936E38" w:rsidRPr="00936E38" w:rsidDel="000A3E8D" w14:paraId="62C97578" w14:textId="597B44D4" w:rsidTr="00A85FE3">
        <w:trPr>
          <w:trHeight w:val="270"/>
          <w:ins w:id="9731" w:author="Farouk Bouhafs" w:date="2023-12-21T18:54:00Z"/>
          <w:del w:id="9732" w:author="Houyem Rais" w:date="2024-02-22T15:17:00Z"/>
          <w:trPrChange w:id="9733" w:author="Farouk Bouhafs" w:date="2023-12-21T19:20:00Z">
            <w:trPr>
              <w:trHeight w:val="270"/>
            </w:trPr>
          </w:trPrChange>
        </w:trPr>
        <w:tc>
          <w:tcPr>
            <w:tcW w:w="1050" w:type="pct"/>
            <w:vMerge/>
            <w:vAlign w:val="center"/>
            <w:hideMark/>
            <w:tcPrChange w:id="9734"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61A8D4AA" w14:textId="719D7DCF" w:rsidR="00936E38" w:rsidRPr="00936E38" w:rsidDel="000A3E8D" w:rsidRDefault="00936E38" w:rsidP="000A3E8D">
            <w:pPr>
              <w:rPr>
                <w:ins w:id="9735" w:author="Farouk Bouhafs" w:date="2023-12-21T18:54:00Z"/>
                <w:del w:id="9736" w:author="Houyem Rais" w:date="2024-02-22T15:17:00Z"/>
                <w:rFonts w:cs="Calibri"/>
                <w:sz w:val="20"/>
                <w:szCs w:val="20"/>
                <w:lang w:eastAsia="fr-FR"/>
              </w:rPr>
              <w:pPrChange w:id="9737"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9738"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24F36862" w14:textId="40243307" w:rsidR="00936E38" w:rsidRPr="00936E38" w:rsidDel="000A3E8D" w:rsidRDefault="00936E38" w:rsidP="000A3E8D">
            <w:pPr>
              <w:rPr>
                <w:ins w:id="9739" w:author="Farouk Bouhafs" w:date="2023-12-21T18:54:00Z"/>
                <w:del w:id="9740" w:author="Houyem Rais" w:date="2024-02-22T15:17:00Z"/>
                <w:rFonts w:cs="Calibri"/>
                <w:sz w:val="20"/>
                <w:szCs w:val="20"/>
                <w:lang w:eastAsia="fr-FR"/>
              </w:rPr>
              <w:pPrChange w:id="9741" w:author="Houyem Rais" w:date="2024-02-22T15:17:00Z">
                <w:pPr>
                  <w:widowControl/>
                  <w:autoSpaceDE/>
                  <w:autoSpaceDN/>
                  <w:spacing w:before="0" w:after="0" w:line="240" w:lineRule="auto"/>
                  <w:jc w:val="center"/>
                </w:pPr>
              </w:pPrChange>
            </w:pPr>
            <w:ins w:id="9742" w:author="Farouk Bouhafs" w:date="2023-12-21T18:54:00Z">
              <w:del w:id="9743"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9744"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28F83D49" w14:textId="20D54BFE" w:rsidR="00936E38" w:rsidRPr="00936E38" w:rsidDel="000A3E8D" w:rsidRDefault="00936E38" w:rsidP="000A3E8D">
            <w:pPr>
              <w:rPr>
                <w:ins w:id="9745" w:author="Farouk Bouhafs" w:date="2023-12-21T18:54:00Z"/>
                <w:del w:id="9746" w:author="Houyem Rais" w:date="2024-02-22T15:17:00Z"/>
                <w:rFonts w:cs="Calibri"/>
                <w:sz w:val="20"/>
                <w:szCs w:val="20"/>
                <w:lang w:eastAsia="fr-FR"/>
              </w:rPr>
              <w:pPrChange w:id="9747" w:author="Houyem Rais" w:date="2024-02-22T15:17:00Z">
                <w:pPr>
                  <w:widowControl/>
                  <w:autoSpaceDE/>
                  <w:autoSpaceDN/>
                  <w:spacing w:before="0" w:after="0" w:line="240" w:lineRule="auto"/>
                  <w:jc w:val="center"/>
                </w:pPr>
              </w:pPrChange>
            </w:pPr>
            <w:ins w:id="9748" w:author="Farouk Bouhafs" w:date="2023-12-21T18:54:00Z">
              <w:del w:id="9749" w:author="Houyem Rais" w:date="2024-02-22T15:17:00Z">
                <w:r w:rsidRPr="00936E38" w:rsidDel="000A3E8D">
                  <w:rPr>
                    <w:rFonts w:cs="Calibri"/>
                    <w:sz w:val="20"/>
                    <w:szCs w:val="20"/>
                    <w:lang w:eastAsia="fr-FR"/>
                  </w:rPr>
                  <w:delText>22,9%</w:delText>
                </w:r>
              </w:del>
            </w:ins>
          </w:p>
        </w:tc>
        <w:tc>
          <w:tcPr>
            <w:tcW w:w="849" w:type="pct"/>
            <w:shd w:val="clear" w:color="auto" w:fill="auto"/>
            <w:vAlign w:val="center"/>
            <w:hideMark/>
            <w:tcPrChange w:id="9750"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5653F083" w14:textId="3E7102BC" w:rsidR="00936E38" w:rsidRPr="00936E38" w:rsidDel="000A3E8D" w:rsidRDefault="00936E38" w:rsidP="000A3E8D">
            <w:pPr>
              <w:rPr>
                <w:ins w:id="9751" w:author="Farouk Bouhafs" w:date="2023-12-21T18:54:00Z"/>
                <w:del w:id="9752" w:author="Houyem Rais" w:date="2024-02-22T15:17:00Z"/>
                <w:rFonts w:cs="Calibri"/>
                <w:sz w:val="20"/>
                <w:szCs w:val="20"/>
                <w:lang w:eastAsia="fr-FR"/>
              </w:rPr>
              <w:pPrChange w:id="9753" w:author="Houyem Rais" w:date="2024-02-22T15:17:00Z">
                <w:pPr>
                  <w:widowControl/>
                  <w:autoSpaceDE/>
                  <w:autoSpaceDN/>
                  <w:spacing w:before="0" w:after="0" w:line="240" w:lineRule="auto"/>
                  <w:jc w:val="center"/>
                </w:pPr>
              </w:pPrChange>
            </w:pPr>
            <w:ins w:id="9754" w:author="Farouk Bouhafs" w:date="2023-12-21T18:54:00Z">
              <w:del w:id="9755" w:author="Houyem Rais" w:date="2024-02-22T15:17:00Z">
                <w:r w:rsidRPr="00936E38" w:rsidDel="000A3E8D">
                  <w:rPr>
                    <w:rFonts w:cs="Calibri"/>
                    <w:sz w:val="20"/>
                    <w:szCs w:val="20"/>
                    <w:lang w:eastAsia="fr-FR"/>
                  </w:rPr>
                  <w:delText>3,7%</w:delText>
                </w:r>
              </w:del>
            </w:ins>
          </w:p>
        </w:tc>
        <w:tc>
          <w:tcPr>
            <w:tcW w:w="765" w:type="pct"/>
            <w:shd w:val="clear" w:color="auto" w:fill="auto"/>
            <w:vAlign w:val="center"/>
            <w:hideMark/>
            <w:tcPrChange w:id="9756"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6D3EA701" w14:textId="0445628E" w:rsidR="00936E38" w:rsidRPr="00936E38" w:rsidDel="000A3E8D" w:rsidRDefault="00936E38" w:rsidP="000A3E8D">
            <w:pPr>
              <w:rPr>
                <w:ins w:id="9757" w:author="Farouk Bouhafs" w:date="2023-12-21T18:54:00Z"/>
                <w:del w:id="9758" w:author="Houyem Rais" w:date="2024-02-22T15:17:00Z"/>
                <w:rFonts w:cs="Calibri"/>
                <w:sz w:val="20"/>
                <w:szCs w:val="20"/>
                <w:lang w:eastAsia="fr-FR"/>
              </w:rPr>
              <w:pPrChange w:id="9759" w:author="Houyem Rais" w:date="2024-02-22T15:17:00Z">
                <w:pPr>
                  <w:widowControl/>
                  <w:autoSpaceDE/>
                  <w:autoSpaceDN/>
                  <w:spacing w:before="0" w:after="0" w:line="240" w:lineRule="auto"/>
                  <w:jc w:val="center"/>
                </w:pPr>
              </w:pPrChange>
            </w:pPr>
            <w:ins w:id="9760" w:author="Farouk Bouhafs" w:date="2023-12-21T18:54:00Z">
              <w:del w:id="9761" w:author="Houyem Rais" w:date="2024-02-22T15:17:00Z">
                <w:r w:rsidRPr="00936E38" w:rsidDel="000A3E8D">
                  <w:rPr>
                    <w:rFonts w:cs="Calibri"/>
                    <w:sz w:val="20"/>
                    <w:szCs w:val="20"/>
                    <w:lang w:eastAsia="fr-FR"/>
                  </w:rPr>
                  <w:delText>22,9%</w:delText>
                </w:r>
              </w:del>
            </w:ins>
          </w:p>
        </w:tc>
        <w:tc>
          <w:tcPr>
            <w:tcW w:w="605" w:type="pct"/>
            <w:shd w:val="clear" w:color="auto" w:fill="auto"/>
            <w:vAlign w:val="center"/>
            <w:hideMark/>
            <w:tcPrChange w:id="9762"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1799D444" w14:textId="3094D9FB" w:rsidR="00936E38" w:rsidRPr="00936E38" w:rsidDel="000A3E8D" w:rsidRDefault="00936E38" w:rsidP="000A3E8D">
            <w:pPr>
              <w:rPr>
                <w:ins w:id="9763" w:author="Farouk Bouhafs" w:date="2023-12-21T18:54:00Z"/>
                <w:del w:id="9764" w:author="Houyem Rais" w:date="2024-02-22T15:17:00Z"/>
                <w:rFonts w:cs="Calibri"/>
                <w:sz w:val="20"/>
                <w:szCs w:val="20"/>
                <w:lang w:eastAsia="fr-FR"/>
              </w:rPr>
              <w:pPrChange w:id="9765" w:author="Houyem Rais" w:date="2024-02-22T15:17:00Z">
                <w:pPr>
                  <w:widowControl/>
                  <w:autoSpaceDE/>
                  <w:autoSpaceDN/>
                  <w:spacing w:before="0" w:after="0" w:line="240" w:lineRule="auto"/>
                  <w:jc w:val="center"/>
                </w:pPr>
              </w:pPrChange>
            </w:pPr>
            <w:ins w:id="9766" w:author="Farouk Bouhafs" w:date="2023-12-21T18:54:00Z">
              <w:del w:id="9767" w:author="Houyem Rais" w:date="2024-02-22T15:17:00Z">
                <w:r w:rsidRPr="00936E38" w:rsidDel="000A3E8D">
                  <w:rPr>
                    <w:rFonts w:cs="Calibri"/>
                    <w:sz w:val="20"/>
                    <w:szCs w:val="20"/>
                    <w:lang w:eastAsia="fr-FR"/>
                  </w:rPr>
                  <w:delText>0,0%</w:delText>
                </w:r>
              </w:del>
            </w:ins>
          </w:p>
        </w:tc>
      </w:tr>
      <w:tr w:rsidR="00936E38" w:rsidRPr="00936E38" w:rsidDel="000A3E8D" w14:paraId="59ED4123" w14:textId="3614C54D" w:rsidTr="00A85FE3">
        <w:trPr>
          <w:trHeight w:val="263"/>
          <w:ins w:id="9768" w:author="Farouk Bouhafs" w:date="2023-12-21T18:54:00Z"/>
          <w:del w:id="9769" w:author="Houyem Rais" w:date="2024-02-22T15:17:00Z"/>
          <w:trPrChange w:id="9770" w:author="Farouk Bouhafs" w:date="2023-12-21T19:20:00Z">
            <w:trPr>
              <w:trHeight w:val="263"/>
            </w:trPr>
          </w:trPrChange>
        </w:trPr>
        <w:tc>
          <w:tcPr>
            <w:tcW w:w="1050" w:type="pct"/>
            <w:vMerge w:val="restart"/>
            <w:shd w:val="clear" w:color="auto" w:fill="auto"/>
            <w:vAlign w:val="center"/>
            <w:hideMark/>
            <w:tcPrChange w:id="9771"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F6AE8A9" w14:textId="1AD5F615" w:rsidR="00936E38" w:rsidRPr="00936E38" w:rsidDel="000A3E8D" w:rsidRDefault="00936E38" w:rsidP="000A3E8D">
            <w:pPr>
              <w:rPr>
                <w:ins w:id="9772" w:author="Farouk Bouhafs" w:date="2023-12-21T18:54:00Z"/>
                <w:del w:id="9773" w:author="Houyem Rais" w:date="2024-02-22T15:17:00Z"/>
                <w:rFonts w:cs="Calibri"/>
                <w:sz w:val="20"/>
                <w:szCs w:val="20"/>
                <w:lang w:eastAsia="fr-FR"/>
              </w:rPr>
              <w:pPrChange w:id="9774" w:author="Houyem Rais" w:date="2024-02-22T15:17:00Z">
                <w:pPr>
                  <w:widowControl/>
                  <w:autoSpaceDE/>
                  <w:autoSpaceDN/>
                  <w:spacing w:before="0" w:after="0" w:line="240" w:lineRule="auto"/>
                </w:pPr>
              </w:pPrChange>
            </w:pPr>
            <w:ins w:id="9775" w:author="Farouk Bouhafs" w:date="2023-12-21T18:54:00Z">
              <w:del w:id="9776" w:author="Houyem Rais" w:date="2024-02-22T15:17:00Z">
                <w:r w:rsidRPr="00936E38" w:rsidDel="000A3E8D">
                  <w:rPr>
                    <w:rFonts w:cs="Calibri"/>
                    <w:sz w:val="20"/>
                    <w:szCs w:val="20"/>
                    <w:lang w:eastAsia="fr-FR"/>
                  </w:rPr>
                  <w:delText>Dette</w:delText>
                </w:r>
              </w:del>
            </w:ins>
          </w:p>
        </w:tc>
        <w:tc>
          <w:tcPr>
            <w:tcW w:w="950" w:type="pct"/>
            <w:shd w:val="clear" w:color="auto" w:fill="auto"/>
            <w:vAlign w:val="center"/>
            <w:hideMark/>
            <w:tcPrChange w:id="9777" w:author="Farouk Bouhafs" w:date="2023-12-21T19:20:00Z">
              <w:tcPr>
                <w:tcW w:w="950" w:type="pct"/>
                <w:tcBorders>
                  <w:top w:val="nil"/>
                  <w:left w:val="nil"/>
                  <w:bottom w:val="nil"/>
                  <w:right w:val="single" w:sz="8" w:space="0" w:color="auto"/>
                </w:tcBorders>
                <w:shd w:val="clear" w:color="auto" w:fill="auto"/>
                <w:vAlign w:val="center"/>
                <w:hideMark/>
              </w:tcPr>
            </w:tcPrChange>
          </w:tcPr>
          <w:p w14:paraId="636C4C9F" w14:textId="6103062C" w:rsidR="00936E38" w:rsidRPr="00936E38" w:rsidDel="000A3E8D" w:rsidRDefault="00936E38" w:rsidP="000A3E8D">
            <w:pPr>
              <w:rPr>
                <w:ins w:id="9778" w:author="Farouk Bouhafs" w:date="2023-12-21T18:54:00Z"/>
                <w:del w:id="9779" w:author="Houyem Rais" w:date="2024-02-22T15:17:00Z"/>
                <w:rFonts w:cs="Calibri"/>
                <w:sz w:val="20"/>
                <w:szCs w:val="20"/>
                <w:lang w:eastAsia="fr-FR"/>
              </w:rPr>
              <w:pPrChange w:id="9780" w:author="Houyem Rais" w:date="2024-02-22T15:17:00Z">
                <w:pPr>
                  <w:widowControl/>
                  <w:autoSpaceDE/>
                  <w:autoSpaceDN/>
                  <w:spacing w:before="0" w:after="0" w:line="240" w:lineRule="auto"/>
                  <w:jc w:val="center"/>
                </w:pPr>
              </w:pPrChange>
            </w:pPr>
            <w:ins w:id="9781" w:author="Farouk Bouhafs" w:date="2023-12-21T18:54:00Z">
              <w:del w:id="9782"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9783" w:author="Farouk Bouhafs" w:date="2023-12-21T19:20:00Z">
              <w:tcPr>
                <w:tcW w:w="782" w:type="pct"/>
                <w:tcBorders>
                  <w:top w:val="nil"/>
                  <w:left w:val="nil"/>
                  <w:bottom w:val="nil"/>
                  <w:right w:val="single" w:sz="8" w:space="0" w:color="auto"/>
                </w:tcBorders>
                <w:shd w:val="clear" w:color="auto" w:fill="auto"/>
                <w:vAlign w:val="center"/>
                <w:hideMark/>
              </w:tcPr>
            </w:tcPrChange>
          </w:tcPr>
          <w:p w14:paraId="4CC45690" w14:textId="35F84601" w:rsidR="00936E38" w:rsidRPr="00936E38" w:rsidDel="000A3E8D" w:rsidRDefault="00936E38" w:rsidP="000A3E8D">
            <w:pPr>
              <w:rPr>
                <w:ins w:id="9784" w:author="Farouk Bouhafs" w:date="2023-12-21T18:54:00Z"/>
                <w:del w:id="9785" w:author="Houyem Rais" w:date="2024-02-22T15:17:00Z"/>
                <w:rFonts w:cs="Calibri"/>
                <w:sz w:val="20"/>
                <w:szCs w:val="20"/>
                <w:lang w:eastAsia="fr-FR"/>
              </w:rPr>
              <w:pPrChange w:id="9786" w:author="Houyem Rais" w:date="2024-02-22T15:17:00Z">
                <w:pPr>
                  <w:widowControl/>
                  <w:autoSpaceDE/>
                  <w:autoSpaceDN/>
                  <w:spacing w:before="0" w:after="0" w:line="240" w:lineRule="auto"/>
                  <w:jc w:val="center"/>
                </w:pPr>
              </w:pPrChange>
            </w:pPr>
            <w:ins w:id="9787" w:author="Farouk Bouhafs" w:date="2023-12-21T18:54:00Z">
              <w:del w:id="9788" w:author="Houyem Rais" w:date="2024-02-22T15:17:00Z">
                <w:r w:rsidRPr="00936E38" w:rsidDel="000A3E8D">
                  <w:rPr>
                    <w:rFonts w:cs="Calibri"/>
                    <w:sz w:val="20"/>
                    <w:szCs w:val="20"/>
                    <w:lang w:eastAsia="fr-FR"/>
                  </w:rPr>
                  <w:delText>661,7</w:delText>
                </w:r>
              </w:del>
            </w:ins>
          </w:p>
        </w:tc>
        <w:tc>
          <w:tcPr>
            <w:tcW w:w="849" w:type="pct"/>
            <w:shd w:val="clear" w:color="auto" w:fill="auto"/>
            <w:vAlign w:val="center"/>
            <w:hideMark/>
            <w:tcPrChange w:id="9789" w:author="Farouk Bouhafs" w:date="2023-12-21T19:20:00Z">
              <w:tcPr>
                <w:tcW w:w="849" w:type="pct"/>
                <w:tcBorders>
                  <w:top w:val="nil"/>
                  <w:left w:val="nil"/>
                  <w:bottom w:val="nil"/>
                  <w:right w:val="single" w:sz="8" w:space="0" w:color="auto"/>
                </w:tcBorders>
                <w:shd w:val="clear" w:color="auto" w:fill="auto"/>
                <w:vAlign w:val="center"/>
                <w:hideMark/>
              </w:tcPr>
            </w:tcPrChange>
          </w:tcPr>
          <w:p w14:paraId="2339B43F" w14:textId="41FA779B" w:rsidR="00936E38" w:rsidRPr="00936E38" w:rsidDel="000A3E8D" w:rsidRDefault="00936E38" w:rsidP="000A3E8D">
            <w:pPr>
              <w:rPr>
                <w:ins w:id="9790" w:author="Farouk Bouhafs" w:date="2023-12-21T18:54:00Z"/>
                <w:del w:id="9791" w:author="Houyem Rais" w:date="2024-02-22T15:17:00Z"/>
                <w:rFonts w:cs="Calibri"/>
                <w:sz w:val="20"/>
                <w:szCs w:val="20"/>
                <w:lang w:eastAsia="fr-FR"/>
              </w:rPr>
              <w:pPrChange w:id="9792" w:author="Houyem Rais" w:date="2024-02-22T15:17:00Z">
                <w:pPr>
                  <w:widowControl/>
                  <w:autoSpaceDE/>
                  <w:autoSpaceDN/>
                  <w:spacing w:before="0" w:after="0" w:line="240" w:lineRule="auto"/>
                  <w:jc w:val="center"/>
                </w:pPr>
              </w:pPrChange>
            </w:pPr>
            <w:ins w:id="9793" w:author="Farouk Bouhafs" w:date="2023-12-21T18:54:00Z">
              <w:del w:id="9794" w:author="Houyem Rais" w:date="2024-02-22T15:17:00Z">
                <w:r w:rsidRPr="00936E38" w:rsidDel="000A3E8D">
                  <w:rPr>
                    <w:rFonts w:cs="Calibri"/>
                    <w:sz w:val="20"/>
                    <w:szCs w:val="20"/>
                    <w:lang w:eastAsia="fr-FR"/>
                  </w:rPr>
                  <w:delText>99,0</w:delText>
                </w:r>
              </w:del>
            </w:ins>
          </w:p>
        </w:tc>
        <w:tc>
          <w:tcPr>
            <w:tcW w:w="765" w:type="pct"/>
            <w:shd w:val="clear" w:color="auto" w:fill="auto"/>
            <w:vAlign w:val="center"/>
            <w:hideMark/>
            <w:tcPrChange w:id="9795" w:author="Farouk Bouhafs" w:date="2023-12-21T19:20:00Z">
              <w:tcPr>
                <w:tcW w:w="765" w:type="pct"/>
                <w:tcBorders>
                  <w:top w:val="nil"/>
                  <w:left w:val="nil"/>
                  <w:bottom w:val="nil"/>
                  <w:right w:val="single" w:sz="8" w:space="0" w:color="auto"/>
                </w:tcBorders>
                <w:shd w:val="clear" w:color="auto" w:fill="auto"/>
                <w:vAlign w:val="center"/>
                <w:hideMark/>
              </w:tcPr>
            </w:tcPrChange>
          </w:tcPr>
          <w:p w14:paraId="77C497DF" w14:textId="53ADCAB5" w:rsidR="00936E38" w:rsidRPr="00936E38" w:rsidDel="000A3E8D" w:rsidRDefault="00936E38" w:rsidP="000A3E8D">
            <w:pPr>
              <w:rPr>
                <w:ins w:id="9796" w:author="Farouk Bouhafs" w:date="2023-12-21T18:54:00Z"/>
                <w:del w:id="9797" w:author="Houyem Rais" w:date="2024-02-22T15:17:00Z"/>
                <w:rFonts w:cs="Calibri"/>
                <w:sz w:val="20"/>
                <w:szCs w:val="20"/>
                <w:lang w:eastAsia="fr-FR"/>
              </w:rPr>
              <w:pPrChange w:id="9798" w:author="Houyem Rais" w:date="2024-02-22T15:17:00Z">
                <w:pPr>
                  <w:widowControl/>
                  <w:autoSpaceDE/>
                  <w:autoSpaceDN/>
                  <w:spacing w:before="0" w:after="0" w:line="240" w:lineRule="auto"/>
                  <w:jc w:val="center"/>
                </w:pPr>
              </w:pPrChange>
            </w:pPr>
            <w:ins w:id="9799" w:author="Farouk Bouhafs" w:date="2023-12-21T18:54:00Z">
              <w:del w:id="9800" w:author="Houyem Rais" w:date="2024-02-22T15:17:00Z">
                <w:r w:rsidRPr="00936E38" w:rsidDel="000A3E8D">
                  <w:rPr>
                    <w:rFonts w:cs="Calibri"/>
                    <w:sz w:val="20"/>
                    <w:szCs w:val="20"/>
                    <w:lang w:eastAsia="fr-FR"/>
                  </w:rPr>
                  <w:delText>661,7</w:delText>
                </w:r>
              </w:del>
            </w:ins>
          </w:p>
        </w:tc>
        <w:tc>
          <w:tcPr>
            <w:tcW w:w="605" w:type="pct"/>
            <w:shd w:val="clear" w:color="auto" w:fill="auto"/>
            <w:vAlign w:val="center"/>
            <w:hideMark/>
            <w:tcPrChange w:id="9801" w:author="Farouk Bouhafs" w:date="2023-12-21T19:20:00Z">
              <w:tcPr>
                <w:tcW w:w="605" w:type="pct"/>
                <w:tcBorders>
                  <w:top w:val="nil"/>
                  <w:left w:val="nil"/>
                  <w:bottom w:val="nil"/>
                  <w:right w:val="single" w:sz="8" w:space="0" w:color="auto"/>
                </w:tcBorders>
                <w:shd w:val="clear" w:color="auto" w:fill="auto"/>
                <w:vAlign w:val="center"/>
                <w:hideMark/>
              </w:tcPr>
            </w:tcPrChange>
          </w:tcPr>
          <w:p w14:paraId="4C032EB0" w14:textId="206DF9CC" w:rsidR="00936E38" w:rsidRPr="00936E38" w:rsidDel="000A3E8D" w:rsidRDefault="00936E38" w:rsidP="000A3E8D">
            <w:pPr>
              <w:rPr>
                <w:ins w:id="9802" w:author="Farouk Bouhafs" w:date="2023-12-21T18:54:00Z"/>
                <w:del w:id="9803" w:author="Houyem Rais" w:date="2024-02-22T15:17:00Z"/>
                <w:rFonts w:cs="Calibri"/>
                <w:sz w:val="20"/>
                <w:szCs w:val="20"/>
                <w:lang w:eastAsia="fr-FR"/>
              </w:rPr>
              <w:pPrChange w:id="9804" w:author="Houyem Rais" w:date="2024-02-22T15:17:00Z">
                <w:pPr>
                  <w:widowControl/>
                  <w:autoSpaceDE/>
                  <w:autoSpaceDN/>
                  <w:spacing w:before="0" w:after="0" w:line="240" w:lineRule="auto"/>
                  <w:jc w:val="center"/>
                </w:pPr>
              </w:pPrChange>
            </w:pPr>
            <w:ins w:id="9805" w:author="Farouk Bouhafs" w:date="2023-12-21T18:54:00Z">
              <w:del w:id="9806" w:author="Houyem Rais" w:date="2024-02-22T15:17:00Z">
                <w:r w:rsidRPr="00936E38" w:rsidDel="000A3E8D">
                  <w:rPr>
                    <w:rFonts w:cs="Calibri"/>
                    <w:sz w:val="20"/>
                    <w:szCs w:val="20"/>
                    <w:lang w:eastAsia="fr-FR"/>
                  </w:rPr>
                  <w:delText>0,0</w:delText>
                </w:r>
              </w:del>
            </w:ins>
          </w:p>
        </w:tc>
      </w:tr>
      <w:tr w:rsidR="00936E38" w:rsidRPr="00936E38" w:rsidDel="000A3E8D" w14:paraId="685583FC" w14:textId="38323005" w:rsidTr="00A85FE3">
        <w:trPr>
          <w:trHeight w:val="270"/>
          <w:ins w:id="9807" w:author="Farouk Bouhafs" w:date="2023-12-21T18:54:00Z"/>
          <w:del w:id="9808" w:author="Houyem Rais" w:date="2024-02-22T15:17:00Z"/>
          <w:trPrChange w:id="9809" w:author="Farouk Bouhafs" w:date="2023-12-21T19:20:00Z">
            <w:trPr>
              <w:trHeight w:val="270"/>
            </w:trPr>
          </w:trPrChange>
        </w:trPr>
        <w:tc>
          <w:tcPr>
            <w:tcW w:w="1050" w:type="pct"/>
            <w:vMerge/>
            <w:vAlign w:val="center"/>
            <w:hideMark/>
            <w:tcPrChange w:id="9810"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22EB4743" w14:textId="55E1EBAB" w:rsidR="00936E38" w:rsidRPr="00936E38" w:rsidDel="000A3E8D" w:rsidRDefault="00936E38" w:rsidP="000A3E8D">
            <w:pPr>
              <w:rPr>
                <w:ins w:id="9811" w:author="Farouk Bouhafs" w:date="2023-12-21T18:54:00Z"/>
                <w:del w:id="9812" w:author="Houyem Rais" w:date="2024-02-22T15:17:00Z"/>
                <w:rFonts w:cs="Calibri"/>
                <w:sz w:val="20"/>
                <w:szCs w:val="20"/>
                <w:lang w:eastAsia="fr-FR"/>
              </w:rPr>
              <w:pPrChange w:id="9813"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9814"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37199CE6" w14:textId="3F9CDD87" w:rsidR="00936E38" w:rsidRPr="00936E38" w:rsidDel="000A3E8D" w:rsidRDefault="00936E38" w:rsidP="000A3E8D">
            <w:pPr>
              <w:rPr>
                <w:ins w:id="9815" w:author="Farouk Bouhafs" w:date="2023-12-21T18:54:00Z"/>
                <w:del w:id="9816" w:author="Houyem Rais" w:date="2024-02-22T15:17:00Z"/>
                <w:rFonts w:cs="Calibri"/>
                <w:i/>
                <w:iCs/>
                <w:sz w:val="20"/>
                <w:szCs w:val="20"/>
                <w:lang w:eastAsia="fr-FR"/>
              </w:rPr>
              <w:pPrChange w:id="9817" w:author="Houyem Rais" w:date="2024-02-22T15:17:00Z">
                <w:pPr>
                  <w:widowControl/>
                  <w:autoSpaceDE/>
                  <w:autoSpaceDN/>
                  <w:spacing w:before="0" w:after="0" w:line="240" w:lineRule="auto"/>
                  <w:jc w:val="center"/>
                </w:pPr>
              </w:pPrChange>
            </w:pPr>
            <w:ins w:id="9818" w:author="Farouk Bouhafs" w:date="2023-12-21T18:54:00Z">
              <w:del w:id="9819"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9820"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6CA4E8F0" w14:textId="00A6397F" w:rsidR="00936E38" w:rsidRPr="00936E38" w:rsidDel="000A3E8D" w:rsidRDefault="00936E38" w:rsidP="000A3E8D">
            <w:pPr>
              <w:rPr>
                <w:ins w:id="9821" w:author="Farouk Bouhafs" w:date="2023-12-21T18:54:00Z"/>
                <w:del w:id="9822" w:author="Houyem Rais" w:date="2024-02-22T15:17:00Z"/>
                <w:rFonts w:cs="Calibri"/>
                <w:i/>
                <w:iCs/>
                <w:sz w:val="20"/>
                <w:szCs w:val="20"/>
                <w:lang w:eastAsia="fr-FR"/>
              </w:rPr>
              <w:pPrChange w:id="9823" w:author="Houyem Rais" w:date="2024-02-22T15:17:00Z">
                <w:pPr>
                  <w:widowControl/>
                  <w:autoSpaceDE/>
                  <w:autoSpaceDN/>
                  <w:spacing w:before="0" w:after="0" w:line="240" w:lineRule="auto"/>
                  <w:jc w:val="center"/>
                </w:pPr>
              </w:pPrChange>
            </w:pPr>
            <w:ins w:id="9824" w:author="Farouk Bouhafs" w:date="2023-12-21T18:54:00Z">
              <w:del w:id="9825" w:author="Houyem Rais" w:date="2024-02-22T15:17:00Z">
                <w:r w:rsidRPr="00936E38" w:rsidDel="000A3E8D">
                  <w:rPr>
                    <w:rFonts w:cs="Calibri"/>
                    <w:i/>
                    <w:iCs/>
                    <w:sz w:val="20"/>
                    <w:szCs w:val="20"/>
                    <w:lang w:eastAsia="fr-FR"/>
                  </w:rPr>
                  <w:delText>77,1%</w:delText>
                </w:r>
              </w:del>
            </w:ins>
          </w:p>
        </w:tc>
        <w:tc>
          <w:tcPr>
            <w:tcW w:w="849" w:type="pct"/>
            <w:shd w:val="clear" w:color="auto" w:fill="auto"/>
            <w:vAlign w:val="center"/>
            <w:hideMark/>
            <w:tcPrChange w:id="9826"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0D8920AC" w14:textId="6DFC3D95" w:rsidR="00936E38" w:rsidRPr="00936E38" w:rsidDel="000A3E8D" w:rsidRDefault="00936E38" w:rsidP="000A3E8D">
            <w:pPr>
              <w:rPr>
                <w:ins w:id="9827" w:author="Farouk Bouhafs" w:date="2023-12-21T18:54:00Z"/>
                <w:del w:id="9828" w:author="Houyem Rais" w:date="2024-02-22T15:17:00Z"/>
                <w:rFonts w:cs="Calibri"/>
                <w:i/>
                <w:iCs/>
                <w:sz w:val="20"/>
                <w:szCs w:val="20"/>
                <w:lang w:eastAsia="fr-FR"/>
              </w:rPr>
              <w:pPrChange w:id="9829" w:author="Houyem Rais" w:date="2024-02-22T15:17:00Z">
                <w:pPr>
                  <w:widowControl/>
                  <w:autoSpaceDE/>
                  <w:autoSpaceDN/>
                  <w:spacing w:before="0" w:after="0" w:line="240" w:lineRule="auto"/>
                  <w:jc w:val="center"/>
                </w:pPr>
              </w:pPrChange>
            </w:pPr>
            <w:ins w:id="9830" w:author="Farouk Bouhafs" w:date="2023-12-21T18:54:00Z">
              <w:del w:id="9831" w:author="Houyem Rais" w:date="2024-02-22T15:17:00Z">
                <w:r w:rsidRPr="00936E38" w:rsidDel="000A3E8D">
                  <w:rPr>
                    <w:rFonts w:cs="Calibri"/>
                    <w:i/>
                    <w:iCs/>
                    <w:sz w:val="20"/>
                    <w:szCs w:val="20"/>
                    <w:lang w:eastAsia="fr-FR"/>
                  </w:rPr>
                  <w:delText>12,4%</w:delText>
                </w:r>
              </w:del>
            </w:ins>
          </w:p>
        </w:tc>
        <w:tc>
          <w:tcPr>
            <w:tcW w:w="765" w:type="pct"/>
            <w:shd w:val="clear" w:color="auto" w:fill="auto"/>
            <w:vAlign w:val="center"/>
            <w:hideMark/>
            <w:tcPrChange w:id="9832"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60B72619" w14:textId="4CC5165C" w:rsidR="00936E38" w:rsidRPr="00936E38" w:rsidDel="000A3E8D" w:rsidRDefault="00936E38" w:rsidP="000A3E8D">
            <w:pPr>
              <w:rPr>
                <w:ins w:id="9833" w:author="Farouk Bouhafs" w:date="2023-12-21T18:54:00Z"/>
                <w:del w:id="9834" w:author="Houyem Rais" w:date="2024-02-22T15:17:00Z"/>
                <w:rFonts w:cs="Calibri"/>
                <w:i/>
                <w:iCs/>
                <w:sz w:val="20"/>
                <w:szCs w:val="20"/>
                <w:lang w:eastAsia="fr-FR"/>
              </w:rPr>
              <w:pPrChange w:id="9835" w:author="Houyem Rais" w:date="2024-02-22T15:17:00Z">
                <w:pPr>
                  <w:widowControl/>
                  <w:autoSpaceDE/>
                  <w:autoSpaceDN/>
                  <w:spacing w:before="0" w:after="0" w:line="240" w:lineRule="auto"/>
                  <w:jc w:val="center"/>
                </w:pPr>
              </w:pPrChange>
            </w:pPr>
            <w:ins w:id="9836" w:author="Farouk Bouhafs" w:date="2023-12-21T18:54:00Z">
              <w:del w:id="9837" w:author="Houyem Rais" w:date="2024-02-22T15:17:00Z">
                <w:r w:rsidRPr="00936E38" w:rsidDel="000A3E8D">
                  <w:rPr>
                    <w:rFonts w:cs="Calibri"/>
                    <w:i/>
                    <w:iCs/>
                    <w:sz w:val="20"/>
                    <w:szCs w:val="20"/>
                    <w:lang w:eastAsia="fr-FR"/>
                  </w:rPr>
                  <w:delText>77,1%</w:delText>
                </w:r>
              </w:del>
            </w:ins>
          </w:p>
        </w:tc>
        <w:tc>
          <w:tcPr>
            <w:tcW w:w="605" w:type="pct"/>
            <w:shd w:val="clear" w:color="auto" w:fill="auto"/>
            <w:vAlign w:val="center"/>
            <w:hideMark/>
            <w:tcPrChange w:id="9838"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6D3D6F16" w14:textId="19E9C4DE" w:rsidR="00936E38" w:rsidRPr="00936E38" w:rsidDel="000A3E8D" w:rsidRDefault="00936E38" w:rsidP="000A3E8D">
            <w:pPr>
              <w:rPr>
                <w:ins w:id="9839" w:author="Farouk Bouhafs" w:date="2023-12-21T18:54:00Z"/>
                <w:del w:id="9840" w:author="Houyem Rais" w:date="2024-02-22T15:17:00Z"/>
                <w:rFonts w:cs="Calibri"/>
                <w:i/>
                <w:iCs/>
                <w:sz w:val="20"/>
                <w:szCs w:val="20"/>
                <w:lang w:eastAsia="fr-FR"/>
              </w:rPr>
              <w:pPrChange w:id="9841" w:author="Houyem Rais" w:date="2024-02-22T15:17:00Z">
                <w:pPr>
                  <w:widowControl/>
                  <w:autoSpaceDE/>
                  <w:autoSpaceDN/>
                  <w:spacing w:before="0" w:after="0" w:line="240" w:lineRule="auto"/>
                  <w:jc w:val="center"/>
                </w:pPr>
              </w:pPrChange>
            </w:pPr>
            <w:ins w:id="9842" w:author="Farouk Bouhafs" w:date="2023-12-21T18:54:00Z">
              <w:del w:id="9843" w:author="Houyem Rais" w:date="2024-02-22T15:17:00Z">
                <w:r w:rsidRPr="00936E38" w:rsidDel="000A3E8D">
                  <w:rPr>
                    <w:rFonts w:cs="Calibri"/>
                    <w:i/>
                    <w:iCs/>
                    <w:sz w:val="20"/>
                    <w:szCs w:val="20"/>
                    <w:lang w:eastAsia="fr-FR"/>
                  </w:rPr>
                  <w:delText>0,0%</w:delText>
                </w:r>
              </w:del>
            </w:ins>
          </w:p>
        </w:tc>
      </w:tr>
      <w:tr w:rsidR="00936E38" w:rsidRPr="00936E38" w:rsidDel="000A3E8D" w14:paraId="4026044E" w14:textId="014FBAD2" w:rsidTr="00A85FE3">
        <w:trPr>
          <w:trHeight w:val="263"/>
          <w:ins w:id="9844" w:author="Farouk Bouhafs" w:date="2023-12-21T18:54:00Z"/>
          <w:del w:id="9845" w:author="Houyem Rais" w:date="2024-02-22T15:17:00Z"/>
          <w:trPrChange w:id="9846" w:author="Farouk Bouhafs" w:date="2023-12-21T19:20:00Z">
            <w:trPr>
              <w:trHeight w:val="263"/>
            </w:trPr>
          </w:trPrChange>
        </w:trPr>
        <w:tc>
          <w:tcPr>
            <w:tcW w:w="1050" w:type="pct"/>
            <w:vMerge w:val="restart"/>
            <w:shd w:val="clear" w:color="auto" w:fill="auto"/>
            <w:vAlign w:val="center"/>
            <w:hideMark/>
            <w:tcPrChange w:id="9847"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A15AE54" w14:textId="71FA5450" w:rsidR="00936E38" w:rsidRPr="00936E38" w:rsidDel="000A3E8D" w:rsidRDefault="00936E38" w:rsidP="000A3E8D">
            <w:pPr>
              <w:rPr>
                <w:ins w:id="9848" w:author="Farouk Bouhafs" w:date="2023-12-21T18:54:00Z"/>
                <w:del w:id="9849" w:author="Houyem Rais" w:date="2024-02-22T15:17:00Z"/>
                <w:rFonts w:cs="Calibri"/>
                <w:sz w:val="20"/>
                <w:szCs w:val="20"/>
                <w:lang w:eastAsia="fr-FR"/>
              </w:rPr>
              <w:pPrChange w:id="9850" w:author="Houyem Rais" w:date="2024-02-22T15:17:00Z">
                <w:pPr>
                  <w:widowControl/>
                  <w:autoSpaceDE/>
                  <w:autoSpaceDN/>
                  <w:spacing w:before="0" w:after="0" w:line="240" w:lineRule="auto"/>
                </w:pPr>
              </w:pPrChange>
            </w:pPr>
            <w:ins w:id="9851" w:author="Farouk Bouhafs" w:date="2023-12-21T18:54:00Z">
              <w:del w:id="9852" w:author="Houyem Rais" w:date="2024-02-22T15:17:00Z">
                <w:r w:rsidRPr="00936E38" w:rsidDel="000A3E8D">
                  <w:rPr>
                    <w:rFonts w:cs="Calibri"/>
                    <w:sz w:val="20"/>
                    <w:szCs w:val="20"/>
                    <w:lang w:eastAsia="fr-FR"/>
                  </w:rPr>
                  <w:delText>Subvention d'investissement</w:delText>
                </w:r>
              </w:del>
            </w:ins>
          </w:p>
        </w:tc>
        <w:tc>
          <w:tcPr>
            <w:tcW w:w="950" w:type="pct"/>
            <w:shd w:val="clear" w:color="auto" w:fill="auto"/>
            <w:vAlign w:val="center"/>
            <w:hideMark/>
            <w:tcPrChange w:id="9853" w:author="Farouk Bouhafs" w:date="2023-12-21T19:20:00Z">
              <w:tcPr>
                <w:tcW w:w="950" w:type="pct"/>
                <w:tcBorders>
                  <w:top w:val="nil"/>
                  <w:left w:val="nil"/>
                  <w:bottom w:val="nil"/>
                  <w:right w:val="single" w:sz="8" w:space="0" w:color="auto"/>
                </w:tcBorders>
                <w:shd w:val="clear" w:color="auto" w:fill="auto"/>
                <w:vAlign w:val="center"/>
                <w:hideMark/>
              </w:tcPr>
            </w:tcPrChange>
          </w:tcPr>
          <w:p w14:paraId="3CCDA42F" w14:textId="1DB9D3F5" w:rsidR="00936E38" w:rsidRPr="00936E38" w:rsidDel="000A3E8D" w:rsidRDefault="00936E38" w:rsidP="000A3E8D">
            <w:pPr>
              <w:rPr>
                <w:ins w:id="9854" w:author="Farouk Bouhafs" w:date="2023-12-21T18:54:00Z"/>
                <w:del w:id="9855" w:author="Houyem Rais" w:date="2024-02-22T15:17:00Z"/>
                <w:rFonts w:cs="Calibri"/>
                <w:sz w:val="20"/>
                <w:szCs w:val="20"/>
                <w:lang w:eastAsia="fr-FR"/>
              </w:rPr>
              <w:pPrChange w:id="9856" w:author="Houyem Rais" w:date="2024-02-22T15:17:00Z">
                <w:pPr>
                  <w:widowControl/>
                  <w:autoSpaceDE/>
                  <w:autoSpaceDN/>
                  <w:spacing w:before="0" w:after="0" w:line="240" w:lineRule="auto"/>
                  <w:jc w:val="center"/>
                </w:pPr>
              </w:pPrChange>
            </w:pPr>
            <w:ins w:id="9857" w:author="Farouk Bouhafs" w:date="2023-12-21T18:54:00Z">
              <w:del w:id="9858"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9859" w:author="Farouk Bouhafs" w:date="2023-12-21T19:20:00Z">
              <w:tcPr>
                <w:tcW w:w="782" w:type="pct"/>
                <w:tcBorders>
                  <w:top w:val="nil"/>
                  <w:left w:val="nil"/>
                  <w:bottom w:val="nil"/>
                  <w:right w:val="single" w:sz="8" w:space="0" w:color="auto"/>
                </w:tcBorders>
                <w:shd w:val="clear" w:color="auto" w:fill="auto"/>
                <w:vAlign w:val="center"/>
                <w:hideMark/>
              </w:tcPr>
            </w:tcPrChange>
          </w:tcPr>
          <w:p w14:paraId="3820667B" w14:textId="4AFD197F" w:rsidR="00936E38" w:rsidRPr="00936E38" w:rsidDel="000A3E8D" w:rsidRDefault="00936E38" w:rsidP="000A3E8D">
            <w:pPr>
              <w:rPr>
                <w:ins w:id="9860" w:author="Farouk Bouhafs" w:date="2023-12-21T18:54:00Z"/>
                <w:del w:id="9861" w:author="Houyem Rais" w:date="2024-02-22T15:17:00Z"/>
                <w:rFonts w:cs="Calibri"/>
                <w:sz w:val="20"/>
                <w:szCs w:val="20"/>
                <w:lang w:eastAsia="fr-FR"/>
              </w:rPr>
              <w:pPrChange w:id="9862" w:author="Houyem Rais" w:date="2024-02-22T15:17:00Z">
                <w:pPr>
                  <w:widowControl/>
                  <w:autoSpaceDE/>
                  <w:autoSpaceDN/>
                  <w:spacing w:before="0" w:after="0" w:line="240" w:lineRule="auto"/>
                  <w:jc w:val="center"/>
                </w:pPr>
              </w:pPrChange>
            </w:pPr>
            <w:ins w:id="9863" w:author="Farouk Bouhafs" w:date="2023-12-21T18:54:00Z">
              <w:del w:id="9864"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9865" w:author="Farouk Bouhafs" w:date="2023-12-21T19:20:00Z">
              <w:tcPr>
                <w:tcW w:w="849" w:type="pct"/>
                <w:tcBorders>
                  <w:top w:val="nil"/>
                  <w:left w:val="nil"/>
                  <w:bottom w:val="nil"/>
                  <w:right w:val="single" w:sz="8" w:space="0" w:color="auto"/>
                </w:tcBorders>
                <w:shd w:val="clear" w:color="auto" w:fill="auto"/>
                <w:vAlign w:val="center"/>
                <w:hideMark/>
              </w:tcPr>
            </w:tcPrChange>
          </w:tcPr>
          <w:p w14:paraId="4E085A7E" w14:textId="13DC2C2F" w:rsidR="00936E38" w:rsidRPr="00936E38" w:rsidDel="000A3E8D" w:rsidRDefault="00936E38" w:rsidP="000A3E8D">
            <w:pPr>
              <w:rPr>
                <w:ins w:id="9866" w:author="Farouk Bouhafs" w:date="2023-12-21T18:54:00Z"/>
                <w:del w:id="9867" w:author="Houyem Rais" w:date="2024-02-22T15:17:00Z"/>
                <w:rFonts w:cs="Calibri"/>
                <w:sz w:val="20"/>
                <w:szCs w:val="20"/>
                <w:lang w:eastAsia="fr-FR"/>
              </w:rPr>
              <w:pPrChange w:id="9868" w:author="Houyem Rais" w:date="2024-02-22T15:17:00Z">
                <w:pPr>
                  <w:widowControl/>
                  <w:autoSpaceDE/>
                  <w:autoSpaceDN/>
                  <w:spacing w:before="0" w:after="0" w:line="240" w:lineRule="auto"/>
                  <w:jc w:val="center"/>
                </w:pPr>
              </w:pPrChange>
            </w:pPr>
            <w:ins w:id="9869" w:author="Farouk Bouhafs" w:date="2023-12-21T18:54:00Z">
              <w:del w:id="9870" w:author="Houyem Rais" w:date="2024-02-22T15:17:00Z">
                <w:r w:rsidRPr="00936E38" w:rsidDel="000A3E8D">
                  <w:rPr>
                    <w:rFonts w:cs="Calibri"/>
                    <w:sz w:val="20"/>
                    <w:szCs w:val="20"/>
                    <w:lang w:eastAsia="fr-FR"/>
                  </w:rPr>
                  <w:delText>669,5</w:delText>
                </w:r>
              </w:del>
            </w:ins>
          </w:p>
        </w:tc>
        <w:tc>
          <w:tcPr>
            <w:tcW w:w="765" w:type="pct"/>
            <w:shd w:val="clear" w:color="auto" w:fill="auto"/>
            <w:vAlign w:val="center"/>
            <w:hideMark/>
            <w:tcPrChange w:id="9871" w:author="Farouk Bouhafs" w:date="2023-12-21T19:20:00Z">
              <w:tcPr>
                <w:tcW w:w="765" w:type="pct"/>
                <w:tcBorders>
                  <w:top w:val="nil"/>
                  <w:left w:val="nil"/>
                  <w:bottom w:val="nil"/>
                  <w:right w:val="single" w:sz="8" w:space="0" w:color="auto"/>
                </w:tcBorders>
                <w:shd w:val="clear" w:color="auto" w:fill="auto"/>
                <w:vAlign w:val="center"/>
                <w:hideMark/>
              </w:tcPr>
            </w:tcPrChange>
          </w:tcPr>
          <w:p w14:paraId="31847D80" w14:textId="5BFE554D" w:rsidR="00936E38" w:rsidRPr="00936E38" w:rsidDel="000A3E8D" w:rsidRDefault="00936E38" w:rsidP="000A3E8D">
            <w:pPr>
              <w:rPr>
                <w:ins w:id="9872" w:author="Farouk Bouhafs" w:date="2023-12-21T18:54:00Z"/>
                <w:del w:id="9873" w:author="Houyem Rais" w:date="2024-02-22T15:17:00Z"/>
                <w:rFonts w:cs="Calibri"/>
                <w:sz w:val="20"/>
                <w:szCs w:val="20"/>
                <w:lang w:eastAsia="fr-FR"/>
              </w:rPr>
              <w:pPrChange w:id="9874" w:author="Houyem Rais" w:date="2024-02-22T15:17:00Z">
                <w:pPr>
                  <w:widowControl/>
                  <w:autoSpaceDE/>
                  <w:autoSpaceDN/>
                  <w:spacing w:before="0" w:after="0" w:line="240" w:lineRule="auto"/>
                  <w:jc w:val="center"/>
                </w:pPr>
              </w:pPrChange>
            </w:pPr>
            <w:ins w:id="9875" w:author="Farouk Bouhafs" w:date="2023-12-21T18:54:00Z">
              <w:del w:id="9876"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9877" w:author="Farouk Bouhafs" w:date="2023-12-21T19:20:00Z">
              <w:tcPr>
                <w:tcW w:w="605" w:type="pct"/>
                <w:tcBorders>
                  <w:top w:val="nil"/>
                  <w:left w:val="nil"/>
                  <w:bottom w:val="nil"/>
                  <w:right w:val="single" w:sz="8" w:space="0" w:color="auto"/>
                </w:tcBorders>
                <w:shd w:val="clear" w:color="auto" w:fill="auto"/>
                <w:vAlign w:val="center"/>
                <w:hideMark/>
              </w:tcPr>
            </w:tcPrChange>
          </w:tcPr>
          <w:p w14:paraId="42CF564A" w14:textId="7ECC5E6F" w:rsidR="00936E38" w:rsidRPr="00936E38" w:rsidDel="000A3E8D" w:rsidRDefault="00936E38" w:rsidP="000A3E8D">
            <w:pPr>
              <w:rPr>
                <w:ins w:id="9878" w:author="Farouk Bouhafs" w:date="2023-12-21T18:54:00Z"/>
                <w:del w:id="9879" w:author="Houyem Rais" w:date="2024-02-22T15:17:00Z"/>
                <w:rFonts w:cs="Calibri"/>
                <w:sz w:val="20"/>
                <w:szCs w:val="20"/>
                <w:lang w:eastAsia="fr-FR"/>
              </w:rPr>
              <w:pPrChange w:id="9880" w:author="Houyem Rais" w:date="2024-02-22T15:17:00Z">
                <w:pPr>
                  <w:widowControl/>
                  <w:autoSpaceDE/>
                  <w:autoSpaceDN/>
                  <w:spacing w:before="0" w:after="0" w:line="240" w:lineRule="auto"/>
                  <w:jc w:val="center"/>
                </w:pPr>
              </w:pPrChange>
            </w:pPr>
            <w:ins w:id="9881" w:author="Farouk Bouhafs" w:date="2023-12-21T18:54:00Z">
              <w:del w:id="9882" w:author="Houyem Rais" w:date="2024-02-22T15:17:00Z">
                <w:r w:rsidRPr="00936E38" w:rsidDel="000A3E8D">
                  <w:rPr>
                    <w:rFonts w:cs="Calibri"/>
                    <w:sz w:val="20"/>
                    <w:szCs w:val="20"/>
                    <w:lang w:eastAsia="fr-FR"/>
                  </w:rPr>
                  <w:delText>0,0</w:delText>
                </w:r>
              </w:del>
            </w:ins>
          </w:p>
        </w:tc>
      </w:tr>
      <w:tr w:rsidR="00936E38" w:rsidRPr="00936E38" w:rsidDel="000A3E8D" w14:paraId="231193DA" w14:textId="4656A3E7" w:rsidTr="00A85FE3">
        <w:trPr>
          <w:trHeight w:val="270"/>
          <w:ins w:id="9883" w:author="Farouk Bouhafs" w:date="2023-12-21T18:54:00Z"/>
          <w:del w:id="9884" w:author="Houyem Rais" w:date="2024-02-22T15:17:00Z"/>
          <w:trPrChange w:id="9885" w:author="Farouk Bouhafs" w:date="2023-12-21T19:20:00Z">
            <w:trPr>
              <w:trHeight w:val="270"/>
            </w:trPr>
          </w:trPrChange>
        </w:trPr>
        <w:tc>
          <w:tcPr>
            <w:tcW w:w="1050" w:type="pct"/>
            <w:vMerge/>
            <w:vAlign w:val="center"/>
            <w:hideMark/>
            <w:tcPrChange w:id="9886"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32FF72A7" w14:textId="6ABEAC61" w:rsidR="00936E38" w:rsidRPr="00936E38" w:rsidDel="000A3E8D" w:rsidRDefault="00936E38" w:rsidP="000A3E8D">
            <w:pPr>
              <w:rPr>
                <w:ins w:id="9887" w:author="Farouk Bouhafs" w:date="2023-12-21T18:54:00Z"/>
                <w:del w:id="9888" w:author="Houyem Rais" w:date="2024-02-22T15:17:00Z"/>
                <w:rFonts w:cs="Calibri"/>
                <w:sz w:val="20"/>
                <w:szCs w:val="20"/>
                <w:lang w:eastAsia="fr-FR"/>
              </w:rPr>
              <w:pPrChange w:id="9889"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9890"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0CDE511B" w14:textId="711D5498" w:rsidR="00936E38" w:rsidRPr="00936E38" w:rsidDel="000A3E8D" w:rsidRDefault="00936E38" w:rsidP="000A3E8D">
            <w:pPr>
              <w:rPr>
                <w:ins w:id="9891" w:author="Farouk Bouhafs" w:date="2023-12-21T18:54:00Z"/>
                <w:del w:id="9892" w:author="Houyem Rais" w:date="2024-02-22T15:17:00Z"/>
                <w:rFonts w:cs="Calibri"/>
                <w:i/>
                <w:iCs/>
                <w:sz w:val="20"/>
                <w:szCs w:val="20"/>
                <w:lang w:eastAsia="fr-FR"/>
              </w:rPr>
              <w:pPrChange w:id="9893" w:author="Houyem Rais" w:date="2024-02-22T15:17:00Z">
                <w:pPr>
                  <w:widowControl/>
                  <w:autoSpaceDE/>
                  <w:autoSpaceDN/>
                  <w:spacing w:before="0" w:after="0" w:line="240" w:lineRule="auto"/>
                  <w:jc w:val="center"/>
                </w:pPr>
              </w:pPrChange>
            </w:pPr>
            <w:ins w:id="9894" w:author="Farouk Bouhafs" w:date="2023-12-21T18:54:00Z">
              <w:del w:id="9895"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9896"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47DA2384" w14:textId="65393373" w:rsidR="00936E38" w:rsidRPr="00936E38" w:rsidDel="000A3E8D" w:rsidRDefault="00936E38" w:rsidP="000A3E8D">
            <w:pPr>
              <w:rPr>
                <w:ins w:id="9897" w:author="Farouk Bouhafs" w:date="2023-12-21T18:54:00Z"/>
                <w:del w:id="9898" w:author="Houyem Rais" w:date="2024-02-22T15:17:00Z"/>
                <w:rFonts w:cs="Calibri"/>
                <w:i/>
                <w:iCs/>
                <w:sz w:val="20"/>
                <w:szCs w:val="20"/>
                <w:lang w:eastAsia="fr-FR"/>
              </w:rPr>
              <w:pPrChange w:id="9899" w:author="Houyem Rais" w:date="2024-02-22T15:17:00Z">
                <w:pPr>
                  <w:widowControl/>
                  <w:autoSpaceDE/>
                  <w:autoSpaceDN/>
                  <w:spacing w:before="0" w:after="0" w:line="240" w:lineRule="auto"/>
                  <w:jc w:val="center"/>
                </w:pPr>
              </w:pPrChange>
            </w:pPr>
            <w:ins w:id="9900" w:author="Farouk Bouhafs" w:date="2023-12-21T18:54:00Z">
              <w:del w:id="9901"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9902"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16916D53" w14:textId="330FCDE6" w:rsidR="00936E38" w:rsidRPr="00936E38" w:rsidDel="000A3E8D" w:rsidRDefault="00936E38" w:rsidP="000A3E8D">
            <w:pPr>
              <w:rPr>
                <w:ins w:id="9903" w:author="Farouk Bouhafs" w:date="2023-12-21T18:54:00Z"/>
                <w:del w:id="9904" w:author="Houyem Rais" w:date="2024-02-22T15:17:00Z"/>
                <w:rFonts w:cs="Calibri"/>
                <w:i/>
                <w:iCs/>
                <w:sz w:val="20"/>
                <w:szCs w:val="20"/>
                <w:lang w:eastAsia="fr-FR"/>
              </w:rPr>
              <w:pPrChange w:id="9905" w:author="Houyem Rais" w:date="2024-02-22T15:17:00Z">
                <w:pPr>
                  <w:widowControl/>
                  <w:autoSpaceDE/>
                  <w:autoSpaceDN/>
                  <w:spacing w:before="0" w:after="0" w:line="240" w:lineRule="auto"/>
                  <w:jc w:val="center"/>
                </w:pPr>
              </w:pPrChange>
            </w:pPr>
            <w:ins w:id="9906" w:author="Farouk Bouhafs" w:date="2023-12-21T18:54:00Z">
              <w:del w:id="9907" w:author="Houyem Rais" w:date="2024-02-22T15:17:00Z">
                <w:r w:rsidRPr="00936E38" w:rsidDel="000A3E8D">
                  <w:rPr>
                    <w:rFonts w:cs="Calibri"/>
                    <w:i/>
                    <w:iCs/>
                    <w:sz w:val="20"/>
                    <w:szCs w:val="20"/>
                    <w:lang w:eastAsia="fr-FR"/>
                  </w:rPr>
                  <w:delText>83,9%</w:delText>
                </w:r>
              </w:del>
            </w:ins>
          </w:p>
        </w:tc>
        <w:tc>
          <w:tcPr>
            <w:tcW w:w="765" w:type="pct"/>
            <w:shd w:val="clear" w:color="auto" w:fill="auto"/>
            <w:vAlign w:val="center"/>
            <w:hideMark/>
            <w:tcPrChange w:id="9908"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641BD1FB" w14:textId="3718EA98" w:rsidR="00936E38" w:rsidRPr="00936E38" w:rsidDel="000A3E8D" w:rsidRDefault="00936E38" w:rsidP="000A3E8D">
            <w:pPr>
              <w:rPr>
                <w:ins w:id="9909" w:author="Farouk Bouhafs" w:date="2023-12-21T18:54:00Z"/>
                <w:del w:id="9910" w:author="Houyem Rais" w:date="2024-02-22T15:17:00Z"/>
                <w:rFonts w:cs="Calibri"/>
                <w:i/>
                <w:iCs/>
                <w:sz w:val="20"/>
                <w:szCs w:val="20"/>
                <w:lang w:eastAsia="fr-FR"/>
              </w:rPr>
              <w:pPrChange w:id="9911" w:author="Houyem Rais" w:date="2024-02-22T15:17:00Z">
                <w:pPr>
                  <w:widowControl/>
                  <w:autoSpaceDE/>
                  <w:autoSpaceDN/>
                  <w:spacing w:before="0" w:after="0" w:line="240" w:lineRule="auto"/>
                  <w:jc w:val="center"/>
                </w:pPr>
              </w:pPrChange>
            </w:pPr>
            <w:ins w:id="9912" w:author="Farouk Bouhafs" w:date="2023-12-21T18:54:00Z">
              <w:del w:id="9913" w:author="Houyem Rais" w:date="2024-02-22T15:17:00Z">
                <w:r w:rsidRPr="00936E38" w:rsidDel="000A3E8D">
                  <w:rPr>
                    <w:rFonts w:cs="Calibri"/>
                    <w:i/>
                    <w:iCs/>
                    <w:sz w:val="20"/>
                    <w:szCs w:val="20"/>
                    <w:lang w:eastAsia="fr-FR"/>
                  </w:rPr>
                  <w:delText>0,0%</w:delText>
                </w:r>
              </w:del>
            </w:ins>
          </w:p>
        </w:tc>
        <w:tc>
          <w:tcPr>
            <w:tcW w:w="605" w:type="pct"/>
            <w:shd w:val="clear" w:color="auto" w:fill="auto"/>
            <w:vAlign w:val="center"/>
            <w:hideMark/>
            <w:tcPrChange w:id="9914"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1A53794E" w14:textId="7F71A868" w:rsidR="00936E38" w:rsidRPr="00936E38" w:rsidDel="000A3E8D" w:rsidRDefault="00936E38" w:rsidP="000A3E8D">
            <w:pPr>
              <w:rPr>
                <w:ins w:id="9915" w:author="Farouk Bouhafs" w:date="2023-12-21T18:54:00Z"/>
                <w:del w:id="9916" w:author="Houyem Rais" w:date="2024-02-22T15:17:00Z"/>
                <w:rFonts w:cs="Calibri"/>
                <w:i/>
                <w:iCs/>
                <w:sz w:val="20"/>
                <w:szCs w:val="20"/>
                <w:lang w:eastAsia="fr-FR"/>
              </w:rPr>
              <w:pPrChange w:id="9917" w:author="Houyem Rais" w:date="2024-02-22T15:17:00Z">
                <w:pPr>
                  <w:widowControl/>
                  <w:autoSpaceDE/>
                  <w:autoSpaceDN/>
                  <w:spacing w:before="0" w:after="0" w:line="240" w:lineRule="auto"/>
                  <w:jc w:val="center"/>
                </w:pPr>
              </w:pPrChange>
            </w:pPr>
            <w:ins w:id="9918" w:author="Farouk Bouhafs" w:date="2023-12-21T18:54:00Z">
              <w:del w:id="9919" w:author="Houyem Rais" w:date="2024-02-22T15:17:00Z">
                <w:r w:rsidRPr="00936E38" w:rsidDel="000A3E8D">
                  <w:rPr>
                    <w:rFonts w:cs="Calibri"/>
                    <w:i/>
                    <w:iCs/>
                    <w:sz w:val="20"/>
                    <w:szCs w:val="20"/>
                    <w:lang w:eastAsia="fr-FR"/>
                  </w:rPr>
                  <w:delText>0,0%</w:delText>
                </w:r>
              </w:del>
            </w:ins>
          </w:p>
        </w:tc>
      </w:tr>
      <w:tr w:rsidR="00936E38" w:rsidRPr="00936E38" w:rsidDel="000A3E8D" w14:paraId="7BC0E760" w14:textId="4E5E7A21" w:rsidTr="00A85FE3">
        <w:trPr>
          <w:trHeight w:val="270"/>
          <w:ins w:id="9920" w:author="Farouk Bouhafs" w:date="2023-12-21T18:54:00Z"/>
          <w:del w:id="9921" w:author="Houyem Rais" w:date="2024-02-22T15:17:00Z"/>
          <w:trPrChange w:id="9922" w:author="Farouk Bouhafs" w:date="2023-12-21T19:20:00Z">
            <w:trPr>
              <w:trHeight w:val="270"/>
            </w:trPr>
          </w:trPrChange>
        </w:trPr>
        <w:tc>
          <w:tcPr>
            <w:tcW w:w="1050" w:type="pct"/>
            <w:shd w:val="clear" w:color="auto" w:fill="auto"/>
            <w:vAlign w:val="center"/>
            <w:hideMark/>
            <w:tcPrChange w:id="9923"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26BDFC89" w14:textId="4918C552" w:rsidR="00936E38" w:rsidRPr="00936E38" w:rsidDel="000A3E8D" w:rsidRDefault="00936E38" w:rsidP="000A3E8D">
            <w:pPr>
              <w:rPr>
                <w:ins w:id="9924" w:author="Farouk Bouhafs" w:date="2023-12-21T18:54:00Z"/>
                <w:del w:id="9925" w:author="Houyem Rais" w:date="2024-02-22T15:17:00Z"/>
                <w:rFonts w:cs="Calibri"/>
                <w:i/>
                <w:iCs/>
                <w:sz w:val="20"/>
                <w:szCs w:val="20"/>
                <w:lang w:eastAsia="fr-FR"/>
              </w:rPr>
              <w:pPrChange w:id="9926" w:author="Houyem Rais" w:date="2024-02-22T15:17:00Z">
                <w:pPr>
                  <w:widowControl/>
                  <w:autoSpaceDE/>
                  <w:autoSpaceDN/>
                  <w:spacing w:before="0" w:after="0" w:line="240" w:lineRule="auto"/>
                </w:pPr>
              </w:pPrChange>
            </w:pPr>
            <w:ins w:id="9927" w:author="Farouk Bouhafs" w:date="2023-12-21T18:54:00Z">
              <w:del w:id="9928" w:author="Houyem Rais" w:date="2024-02-22T15:17:00Z">
                <w:r w:rsidRPr="00936E38" w:rsidDel="000A3E8D">
                  <w:rPr>
                    <w:rFonts w:cs="Calibri"/>
                    <w:i/>
                    <w:iCs/>
                    <w:sz w:val="20"/>
                    <w:szCs w:val="20"/>
                    <w:lang w:eastAsia="fr-FR"/>
                  </w:rPr>
                  <w:delText>TRI visé des fonds propres</w:delText>
                </w:r>
              </w:del>
            </w:ins>
          </w:p>
        </w:tc>
        <w:tc>
          <w:tcPr>
            <w:tcW w:w="950" w:type="pct"/>
            <w:shd w:val="clear" w:color="auto" w:fill="auto"/>
            <w:vAlign w:val="center"/>
            <w:hideMark/>
            <w:tcPrChange w:id="9929"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618DD94D" w14:textId="59A99BA6" w:rsidR="00936E38" w:rsidRPr="00936E38" w:rsidDel="000A3E8D" w:rsidRDefault="00936E38" w:rsidP="000A3E8D">
            <w:pPr>
              <w:rPr>
                <w:ins w:id="9930" w:author="Farouk Bouhafs" w:date="2023-12-21T18:54:00Z"/>
                <w:del w:id="9931" w:author="Houyem Rais" w:date="2024-02-22T15:17:00Z"/>
                <w:rFonts w:cs="Calibri"/>
                <w:i/>
                <w:iCs/>
                <w:sz w:val="20"/>
                <w:szCs w:val="20"/>
                <w:lang w:eastAsia="fr-FR"/>
              </w:rPr>
              <w:pPrChange w:id="9932" w:author="Houyem Rais" w:date="2024-02-22T15:17:00Z">
                <w:pPr>
                  <w:widowControl/>
                  <w:autoSpaceDE/>
                  <w:autoSpaceDN/>
                  <w:spacing w:before="0" w:after="0" w:line="240" w:lineRule="auto"/>
                  <w:jc w:val="center"/>
                </w:pPr>
              </w:pPrChange>
            </w:pPr>
            <w:ins w:id="9933" w:author="Farouk Bouhafs" w:date="2023-12-21T18:54:00Z">
              <w:del w:id="9934" w:author="Houyem Rais" w:date="2024-02-22T15:17:00Z">
                <w:r w:rsidRPr="00936E38" w:rsidDel="000A3E8D">
                  <w:rPr>
                    <w:rFonts w:cs="Calibri"/>
                    <w:i/>
                    <w:iCs/>
                    <w:sz w:val="20"/>
                    <w:szCs w:val="20"/>
                    <w:lang w:eastAsia="fr-FR"/>
                  </w:rPr>
                  <w:delText>-</w:delText>
                </w:r>
              </w:del>
            </w:ins>
          </w:p>
        </w:tc>
        <w:tc>
          <w:tcPr>
            <w:tcW w:w="782" w:type="pct"/>
            <w:shd w:val="clear" w:color="auto" w:fill="auto"/>
            <w:vAlign w:val="center"/>
            <w:hideMark/>
            <w:tcPrChange w:id="9935"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19D64E65" w14:textId="53CBC450" w:rsidR="00936E38" w:rsidRPr="00936E38" w:rsidDel="000A3E8D" w:rsidRDefault="00936E38" w:rsidP="000A3E8D">
            <w:pPr>
              <w:rPr>
                <w:ins w:id="9936" w:author="Farouk Bouhafs" w:date="2023-12-21T18:54:00Z"/>
                <w:del w:id="9937" w:author="Houyem Rais" w:date="2024-02-22T15:17:00Z"/>
                <w:rFonts w:cs="Calibri"/>
                <w:i/>
                <w:iCs/>
                <w:sz w:val="20"/>
                <w:szCs w:val="20"/>
                <w:lang w:eastAsia="fr-FR"/>
              </w:rPr>
              <w:pPrChange w:id="9938" w:author="Houyem Rais" w:date="2024-02-22T15:17:00Z">
                <w:pPr>
                  <w:widowControl/>
                  <w:autoSpaceDE/>
                  <w:autoSpaceDN/>
                  <w:spacing w:before="0" w:after="0" w:line="240" w:lineRule="auto"/>
                  <w:jc w:val="center"/>
                </w:pPr>
              </w:pPrChange>
            </w:pPr>
            <w:ins w:id="9939" w:author="Farouk Bouhafs" w:date="2023-12-21T18:54:00Z">
              <w:del w:id="9940" w:author="Houyem Rais" w:date="2024-02-22T15:17:00Z">
                <w:r w:rsidRPr="00936E38" w:rsidDel="000A3E8D">
                  <w:rPr>
                    <w:rFonts w:cs="Calibri"/>
                    <w:i/>
                    <w:iCs/>
                    <w:sz w:val="20"/>
                    <w:szCs w:val="20"/>
                    <w:lang w:eastAsia="fr-FR"/>
                  </w:rPr>
                  <w:delText>15,0%</w:delText>
                </w:r>
              </w:del>
            </w:ins>
          </w:p>
        </w:tc>
        <w:tc>
          <w:tcPr>
            <w:tcW w:w="849" w:type="pct"/>
            <w:shd w:val="clear" w:color="auto" w:fill="auto"/>
            <w:vAlign w:val="center"/>
            <w:hideMark/>
            <w:tcPrChange w:id="9941"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4D8A2FFD" w14:textId="1898FDE1" w:rsidR="00936E38" w:rsidRPr="00936E38" w:rsidDel="000A3E8D" w:rsidRDefault="00936E38" w:rsidP="000A3E8D">
            <w:pPr>
              <w:rPr>
                <w:ins w:id="9942" w:author="Farouk Bouhafs" w:date="2023-12-21T18:54:00Z"/>
                <w:del w:id="9943" w:author="Houyem Rais" w:date="2024-02-22T15:17:00Z"/>
                <w:rFonts w:cs="Calibri"/>
                <w:i/>
                <w:iCs/>
                <w:sz w:val="20"/>
                <w:szCs w:val="20"/>
                <w:lang w:eastAsia="fr-FR"/>
              </w:rPr>
              <w:pPrChange w:id="9944" w:author="Houyem Rais" w:date="2024-02-22T15:17:00Z">
                <w:pPr>
                  <w:widowControl/>
                  <w:autoSpaceDE/>
                  <w:autoSpaceDN/>
                  <w:spacing w:before="0" w:after="0" w:line="240" w:lineRule="auto"/>
                  <w:jc w:val="center"/>
                </w:pPr>
              </w:pPrChange>
            </w:pPr>
            <w:ins w:id="9945" w:author="Farouk Bouhafs" w:date="2023-12-21T18:54:00Z">
              <w:del w:id="9946" w:author="Houyem Rais" w:date="2024-02-22T15:17:00Z">
                <w:r w:rsidRPr="00936E38" w:rsidDel="000A3E8D">
                  <w:rPr>
                    <w:rFonts w:cs="Calibri"/>
                    <w:i/>
                    <w:iCs/>
                    <w:sz w:val="20"/>
                    <w:szCs w:val="20"/>
                    <w:lang w:eastAsia="fr-FR"/>
                  </w:rPr>
                  <w:delText>15,0%</w:delText>
                </w:r>
              </w:del>
            </w:ins>
          </w:p>
        </w:tc>
        <w:tc>
          <w:tcPr>
            <w:tcW w:w="765" w:type="pct"/>
            <w:shd w:val="clear" w:color="auto" w:fill="auto"/>
            <w:vAlign w:val="center"/>
            <w:hideMark/>
            <w:tcPrChange w:id="9947"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495FD8B2" w14:textId="65D826D9" w:rsidR="00936E38" w:rsidRPr="00936E38" w:rsidDel="000A3E8D" w:rsidRDefault="00936E38" w:rsidP="000A3E8D">
            <w:pPr>
              <w:rPr>
                <w:ins w:id="9948" w:author="Farouk Bouhafs" w:date="2023-12-21T18:54:00Z"/>
                <w:del w:id="9949" w:author="Houyem Rais" w:date="2024-02-22T15:17:00Z"/>
                <w:rFonts w:cs="Calibri"/>
                <w:i/>
                <w:iCs/>
                <w:sz w:val="20"/>
                <w:szCs w:val="20"/>
                <w:lang w:eastAsia="fr-FR"/>
              </w:rPr>
              <w:pPrChange w:id="9950" w:author="Houyem Rais" w:date="2024-02-22T15:17:00Z">
                <w:pPr>
                  <w:widowControl/>
                  <w:autoSpaceDE/>
                  <w:autoSpaceDN/>
                  <w:spacing w:before="0" w:after="0" w:line="240" w:lineRule="auto"/>
                  <w:jc w:val="center"/>
                </w:pPr>
              </w:pPrChange>
            </w:pPr>
            <w:ins w:id="9951" w:author="Farouk Bouhafs" w:date="2023-12-21T18:54:00Z">
              <w:del w:id="9952" w:author="Houyem Rais" w:date="2024-02-22T15:17:00Z">
                <w:r w:rsidRPr="00936E38" w:rsidDel="000A3E8D">
                  <w:rPr>
                    <w:rFonts w:cs="Calibri"/>
                    <w:i/>
                    <w:iCs/>
                    <w:sz w:val="20"/>
                    <w:szCs w:val="20"/>
                    <w:lang w:eastAsia="fr-FR"/>
                  </w:rPr>
                  <w:delText>15,0%</w:delText>
                </w:r>
              </w:del>
            </w:ins>
          </w:p>
        </w:tc>
        <w:tc>
          <w:tcPr>
            <w:tcW w:w="605" w:type="pct"/>
            <w:shd w:val="clear" w:color="auto" w:fill="auto"/>
            <w:vAlign w:val="center"/>
            <w:hideMark/>
            <w:tcPrChange w:id="9953"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7D09120E" w14:textId="1D61DCC0" w:rsidR="00936E38" w:rsidRPr="00936E38" w:rsidDel="000A3E8D" w:rsidRDefault="00936E38" w:rsidP="000A3E8D">
            <w:pPr>
              <w:rPr>
                <w:ins w:id="9954" w:author="Farouk Bouhafs" w:date="2023-12-21T18:54:00Z"/>
                <w:del w:id="9955" w:author="Houyem Rais" w:date="2024-02-22T15:17:00Z"/>
                <w:rFonts w:cs="Calibri"/>
                <w:i/>
                <w:iCs/>
                <w:sz w:val="20"/>
                <w:szCs w:val="20"/>
                <w:lang w:eastAsia="fr-FR"/>
              </w:rPr>
              <w:pPrChange w:id="9956" w:author="Houyem Rais" w:date="2024-02-22T15:17:00Z">
                <w:pPr>
                  <w:widowControl/>
                  <w:autoSpaceDE/>
                  <w:autoSpaceDN/>
                  <w:spacing w:before="0" w:after="0" w:line="240" w:lineRule="auto"/>
                  <w:jc w:val="center"/>
                </w:pPr>
              </w:pPrChange>
            </w:pPr>
            <w:ins w:id="9957" w:author="Farouk Bouhafs" w:date="2023-12-21T18:54:00Z">
              <w:del w:id="9958" w:author="Houyem Rais" w:date="2024-02-22T15:17:00Z">
                <w:r w:rsidRPr="00936E38" w:rsidDel="000A3E8D">
                  <w:rPr>
                    <w:rFonts w:cs="Calibri"/>
                    <w:i/>
                    <w:iCs/>
                    <w:sz w:val="20"/>
                    <w:szCs w:val="20"/>
                    <w:lang w:eastAsia="fr-FR"/>
                  </w:rPr>
                  <w:delText>-</w:delText>
                </w:r>
              </w:del>
            </w:ins>
          </w:p>
        </w:tc>
      </w:tr>
      <w:tr w:rsidR="00936E38" w:rsidRPr="00936E38" w:rsidDel="000A3E8D" w14:paraId="00D74C6A" w14:textId="63C22EC8" w:rsidTr="00A85FE3">
        <w:trPr>
          <w:trHeight w:val="270"/>
          <w:ins w:id="9959" w:author="Farouk Bouhafs" w:date="2023-12-21T18:54:00Z"/>
          <w:del w:id="9960" w:author="Houyem Rais" w:date="2024-02-22T15:17:00Z"/>
          <w:trPrChange w:id="9961" w:author="Farouk Bouhafs" w:date="2023-12-21T19:20:00Z">
            <w:trPr>
              <w:trHeight w:val="270"/>
            </w:trPr>
          </w:trPrChange>
        </w:trPr>
        <w:tc>
          <w:tcPr>
            <w:tcW w:w="1050" w:type="pct"/>
            <w:shd w:val="clear" w:color="auto" w:fill="auto"/>
            <w:vAlign w:val="center"/>
            <w:hideMark/>
            <w:tcPrChange w:id="9962"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7AD292B2" w14:textId="65B140E8" w:rsidR="00936E38" w:rsidRPr="00936E38" w:rsidDel="000A3E8D" w:rsidRDefault="00936E38" w:rsidP="000A3E8D">
            <w:pPr>
              <w:rPr>
                <w:ins w:id="9963" w:author="Farouk Bouhafs" w:date="2023-12-21T18:54:00Z"/>
                <w:del w:id="9964" w:author="Houyem Rais" w:date="2024-02-22T15:17:00Z"/>
                <w:rFonts w:cs="Calibri"/>
                <w:b/>
                <w:bCs/>
                <w:color w:val="C00000"/>
                <w:sz w:val="20"/>
                <w:szCs w:val="20"/>
                <w:lang w:eastAsia="fr-FR"/>
              </w:rPr>
              <w:pPrChange w:id="9965" w:author="Houyem Rais" w:date="2024-02-22T15:17:00Z">
                <w:pPr>
                  <w:widowControl/>
                  <w:autoSpaceDE/>
                  <w:autoSpaceDN/>
                  <w:spacing w:before="0" w:after="0" w:line="240" w:lineRule="auto"/>
                </w:pPr>
              </w:pPrChange>
            </w:pPr>
            <w:ins w:id="9966" w:author="Farouk Bouhafs" w:date="2023-12-21T18:54:00Z">
              <w:del w:id="9967" w:author="Houyem Rais" w:date="2024-02-22T15:17:00Z">
                <w:r w:rsidRPr="00936E38" w:rsidDel="000A3E8D">
                  <w:rPr>
                    <w:rFonts w:cs="Calibri"/>
                    <w:b/>
                    <w:bCs/>
                    <w:color w:val="C00000"/>
                    <w:sz w:val="20"/>
                    <w:szCs w:val="20"/>
                    <w:lang w:eastAsia="fr-FR"/>
                  </w:rPr>
                  <w:delText>TRI des fonds propres</w:delText>
                </w:r>
              </w:del>
            </w:ins>
          </w:p>
        </w:tc>
        <w:tc>
          <w:tcPr>
            <w:tcW w:w="950" w:type="pct"/>
            <w:shd w:val="clear" w:color="auto" w:fill="auto"/>
            <w:vAlign w:val="center"/>
            <w:hideMark/>
            <w:tcPrChange w:id="9968"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7B52A0E9" w14:textId="03AA0101" w:rsidR="00936E38" w:rsidRPr="00936E38" w:rsidDel="000A3E8D" w:rsidRDefault="00936E38" w:rsidP="000A3E8D">
            <w:pPr>
              <w:rPr>
                <w:ins w:id="9969" w:author="Farouk Bouhafs" w:date="2023-12-21T18:54:00Z"/>
                <w:del w:id="9970" w:author="Houyem Rais" w:date="2024-02-22T15:17:00Z"/>
                <w:rFonts w:cs="Calibri"/>
                <w:b/>
                <w:bCs/>
                <w:color w:val="C00000"/>
                <w:sz w:val="20"/>
                <w:szCs w:val="20"/>
                <w:lang w:eastAsia="fr-FR"/>
              </w:rPr>
              <w:pPrChange w:id="9971" w:author="Houyem Rais" w:date="2024-02-22T15:17:00Z">
                <w:pPr>
                  <w:widowControl/>
                  <w:autoSpaceDE/>
                  <w:autoSpaceDN/>
                  <w:spacing w:before="0" w:after="0" w:line="240" w:lineRule="auto"/>
                  <w:jc w:val="center"/>
                </w:pPr>
              </w:pPrChange>
            </w:pPr>
            <w:ins w:id="9972" w:author="Farouk Bouhafs" w:date="2023-12-21T18:54:00Z">
              <w:del w:id="9973" w:author="Houyem Rais" w:date="2024-02-22T15:17:00Z">
                <w:r w:rsidRPr="00936E38" w:rsidDel="000A3E8D">
                  <w:rPr>
                    <w:rFonts w:cs="Calibri"/>
                    <w:b/>
                    <w:bCs/>
                    <w:color w:val="C00000"/>
                    <w:sz w:val="20"/>
                    <w:szCs w:val="20"/>
                    <w:lang w:eastAsia="fr-FR"/>
                  </w:rPr>
                  <w:delText>N/A</w:delText>
                </w:r>
              </w:del>
            </w:ins>
          </w:p>
        </w:tc>
        <w:tc>
          <w:tcPr>
            <w:tcW w:w="782" w:type="pct"/>
            <w:shd w:val="clear" w:color="auto" w:fill="auto"/>
            <w:vAlign w:val="center"/>
            <w:hideMark/>
            <w:tcPrChange w:id="9974"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2BF3FA5D" w14:textId="78097600" w:rsidR="00936E38" w:rsidRPr="00936E38" w:rsidDel="000A3E8D" w:rsidRDefault="00936E38" w:rsidP="000A3E8D">
            <w:pPr>
              <w:rPr>
                <w:ins w:id="9975" w:author="Farouk Bouhafs" w:date="2023-12-21T18:54:00Z"/>
                <w:del w:id="9976" w:author="Houyem Rais" w:date="2024-02-22T15:17:00Z"/>
                <w:rFonts w:cs="Calibri"/>
                <w:b/>
                <w:bCs/>
                <w:color w:val="C00000"/>
                <w:sz w:val="20"/>
                <w:szCs w:val="20"/>
                <w:lang w:eastAsia="fr-FR"/>
              </w:rPr>
              <w:pPrChange w:id="9977" w:author="Houyem Rais" w:date="2024-02-22T15:17:00Z">
                <w:pPr>
                  <w:widowControl/>
                  <w:autoSpaceDE/>
                  <w:autoSpaceDN/>
                  <w:spacing w:before="0" w:after="0" w:line="240" w:lineRule="auto"/>
                  <w:jc w:val="center"/>
                </w:pPr>
              </w:pPrChange>
            </w:pPr>
            <w:ins w:id="9978" w:author="Farouk Bouhafs" w:date="2023-12-21T18:54:00Z">
              <w:del w:id="9979" w:author="Houyem Rais" w:date="2024-02-22T15:17:00Z">
                <w:r w:rsidRPr="00936E38" w:rsidDel="000A3E8D">
                  <w:rPr>
                    <w:rFonts w:cs="Calibri"/>
                    <w:b/>
                    <w:bCs/>
                    <w:color w:val="C00000"/>
                    <w:sz w:val="20"/>
                    <w:szCs w:val="20"/>
                    <w:lang w:eastAsia="fr-FR"/>
                  </w:rPr>
                  <w:delText>0,0%</w:delText>
                </w:r>
              </w:del>
            </w:ins>
          </w:p>
        </w:tc>
        <w:tc>
          <w:tcPr>
            <w:tcW w:w="849" w:type="pct"/>
            <w:shd w:val="clear" w:color="auto" w:fill="auto"/>
            <w:vAlign w:val="center"/>
            <w:hideMark/>
            <w:tcPrChange w:id="9980"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49D89508" w14:textId="2139CF92" w:rsidR="00936E38" w:rsidRPr="00936E38" w:rsidDel="000A3E8D" w:rsidRDefault="00936E38" w:rsidP="000A3E8D">
            <w:pPr>
              <w:rPr>
                <w:ins w:id="9981" w:author="Farouk Bouhafs" w:date="2023-12-21T18:54:00Z"/>
                <w:del w:id="9982" w:author="Houyem Rais" w:date="2024-02-22T15:17:00Z"/>
                <w:rFonts w:cs="Calibri"/>
                <w:b/>
                <w:bCs/>
                <w:color w:val="C00000"/>
                <w:sz w:val="20"/>
                <w:szCs w:val="20"/>
                <w:lang w:eastAsia="fr-FR"/>
              </w:rPr>
              <w:pPrChange w:id="9983" w:author="Houyem Rais" w:date="2024-02-22T15:17:00Z">
                <w:pPr>
                  <w:widowControl/>
                  <w:autoSpaceDE/>
                  <w:autoSpaceDN/>
                  <w:spacing w:before="0" w:after="0" w:line="240" w:lineRule="auto"/>
                  <w:jc w:val="center"/>
                </w:pPr>
              </w:pPrChange>
            </w:pPr>
            <w:ins w:id="9984" w:author="Farouk Bouhafs" w:date="2023-12-21T18:54:00Z">
              <w:del w:id="9985" w:author="Houyem Rais" w:date="2024-02-22T15:17:00Z">
                <w:r w:rsidRPr="00936E38" w:rsidDel="000A3E8D">
                  <w:rPr>
                    <w:rFonts w:cs="Calibri"/>
                    <w:b/>
                    <w:bCs/>
                    <w:color w:val="C00000"/>
                    <w:sz w:val="20"/>
                    <w:szCs w:val="20"/>
                    <w:lang w:eastAsia="fr-FR"/>
                  </w:rPr>
                  <w:delText>15,0%</w:delText>
                </w:r>
              </w:del>
            </w:ins>
          </w:p>
        </w:tc>
        <w:tc>
          <w:tcPr>
            <w:tcW w:w="765" w:type="pct"/>
            <w:shd w:val="clear" w:color="auto" w:fill="auto"/>
            <w:vAlign w:val="center"/>
            <w:hideMark/>
            <w:tcPrChange w:id="9986"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14DA262E" w14:textId="531D483B" w:rsidR="00936E38" w:rsidRPr="00936E38" w:rsidDel="000A3E8D" w:rsidRDefault="00936E38" w:rsidP="000A3E8D">
            <w:pPr>
              <w:rPr>
                <w:ins w:id="9987" w:author="Farouk Bouhafs" w:date="2023-12-21T18:54:00Z"/>
                <w:del w:id="9988" w:author="Houyem Rais" w:date="2024-02-22T15:17:00Z"/>
                <w:rFonts w:cs="Calibri"/>
                <w:b/>
                <w:bCs/>
                <w:color w:val="C00000"/>
                <w:sz w:val="20"/>
                <w:szCs w:val="20"/>
                <w:lang w:eastAsia="fr-FR"/>
              </w:rPr>
              <w:pPrChange w:id="9989" w:author="Houyem Rais" w:date="2024-02-22T15:17:00Z">
                <w:pPr>
                  <w:widowControl/>
                  <w:autoSpaceDE/>
                  <w:autoSpaceDN/>
                  <w:spacing w:before="0" w:after="0" w:line="240" w:lineRule="auto"/>
                  <w:jc w:val="center"/>
                </w:pPr>
              </w:pPrChange>
            </w:pPr>
            <w:ins w:id="9990" w:author="Farouk Bouhafs" w:date="2023-12-21T18:54:00Z">
              <w:del w:id="9991" w:author="Houyem Rais" w:date="2024-02-22T15:17:00Z">
                <w:r w:rsidRPr="00936E38" w:rsidDel="000A3E8D">
                  <w:rPr>
                    <w:rFonts w:cs="Calibri"/>
                    <w:b/>
                    <w:bCs/>
                    <w:color w:val="C00000"/>
                    <w:sz w:val="20"/>
                    <w:szCs w:val="20"/>
                    <w:lang w:eastAsia="fr-FR"/>
                  </w:rPr>
                  <w:delText>15,0%</w:delText>
                </w:r>
              </w:del>
            </w:ins>
          </w:p>
        </w:tc>
        <w:tc>
          <w:tcPr>
            <w:tcW w:w="605" w:type="pct"/>
            <w:shd w:val="clear" w:color="auto" w:fill="auto"/>
            <w:vAlign w:val="center"/>
            <w:hideMark/>
            <w:tcPrChange w:id="9992"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0FF77720" w14:textId="415E8FDF" w:rsidR="00936E38" w:rsidRPr="00936E38" w:rsidDel="000A3E8D" w:rsidRDefault="00936E38" w:rsidP="000A3E8D">
            <w:pPr>
              <w:rPr>
                <w:ins w:id="9993" w:author="Farouk Bouhafs" w:date="2023-12-21T18:54:00Z"/>
                <w:del w:id="9994" w:author="Houyem Rais" w:date="2024-02-22T15:17:00Z"/>
                <w:rFonts w:cs="Calibri"/>
                <w:b/>
                <w:bCs/>
                <w:color w:val="C00000"/>
                <w:sz w:val="20"/>
                <w:szCs w:val="20"/>
                <w:lang w:eastAsia="fr-FR"/>
              </w:rPr>
              <w:pPrChange w:id="9995" w:author="Houyem Rais" w:date="2024-02-22T15:17:00Z">
                <w:pPr>
                  <w:widowControl/>
                  <w:autoSpaceDE/>
                  <w:autoSpaceDN/>
                  <w:spacing w:before="0" w:after="0" w:line="240" w:lineRule="auto"/>
                  <w:jc w:val="center"/>
                </w:pPr>
              </w:pPrChange>
            </w:pPr>
            <w:ins w:id="9996" w:author="Farouk Bouhafs" w:date="2023-12-21T18:54:00Z">
              <w:del w:id="9997" w:author="Houyem Rais" w:date="2024-02-22T15:17:00Z">
                <w:r w:rsidRPr="00936E38" w:rsidDel="000A3E8D">
                  <w:rPr>
                    <w:rFonts w:cs="Calibri"/>
                    <w:b/>
                    <w:bCs/>
                    <w:color w:val="C00000"/>
                    <w:sz w:val="20"/>
                    <w:szCs w:val="20"/>
                    <w:lang w:eastAsia="fr-FR"/>
                  </w:rPr>
                  <w:delText>N/A</w:delText>
                </w:r>
              </w:del>
            </w:ins>
          </w:p>
        </w:tc>
      </w:tr>
      <w:tr w:rsidR="00936E38" w:rsidRPr="00936E38" w:rsidDel="000A3E8D" w14:paraId="57A6CC9F" w14:textId="6BC3C18B" w:rsidTr="00A85FE3">
        <w:trPr>
          <w:trHeight w:val="795"/>
          <w:ins w:id="9998" w:author="Farouk Bouhafs" w:date="2023-12-21T18:54:00Z"/>
          <w:del w:id="9999" w:author="Houyem Rais" w:date="2024-02-22T15:17:00Z"/>
          <w:trPrChange w:id="10000" w:author="Farouk Bouhafs" w:date="2023-12-21T19:20:00Z">
            <w:trPr>
              <w:trHeight w:val="795"/>
            </w:trPr>
          </w:trPrChange>
        </w:trPr>
        <w:tc>
          <w:tcPr>
            <w:tcW w:w="1050" w:type="pct"/>
            <w:shd w:val="clear" w:color="auto" w:fill="auto"/>
            <w:vAlign w:val="center"/>
            <w:hideMark/>
            <w:tcPrChange w:id="10001"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0D7EB3DB" w14:textId="5AEC4C44" w:rsidR="00936E38" w:rsidRPr="00936E38" w:rsidDel="000A3E8D" w:rsidRDefault="00936E38" w:rsidP="000A3E8D">
            <w:pPr>
              <w:rPr>
                <w:ins w:id="10002" w:author="Farouk Bouhafs" w:date="2023-12-21T18:54:00Z"/>
                <w:del w:id="10003" w:author="Houyem Rais" w:date="2024-02-22T15:17:00Z"/>
                <w:rFonts w:cs="Calibri"/>
                <w:b/>
                <w:bCs/>
                <w:color w:val="00B050"/>
                <w:sz w:val="20"/>
                <w:szCs w:val="20"/>
                <w:lang w:eastAsia="fr-FR"/>
              </w:rPr>
              <w:pPrChange w:id="10004" w:author="Houyem Rais" w:date="2024-02-22T15:17:00Z">
                <w:pPr>
                  <w:widowControl/>
                  <w:autoSpaceDE/>
                  <w:autoSpaceDN/>
                  <w:spacing w:before="0" w:after="0" w:line="240" w:lineRule="auto"/>
                </w:pPr>
              </w:pPrChange>
            </w:pPr>
            <w:ins w:id="10005" w:author="Farouk Bouhafs" w:date="2023-12-21T18:54:00Z">
              <w:del w:id="10006" w:author="Houyem Rais" w:date="2024-02-22T15:17:00Z">
                <w:r w:rsidRPr="00936E38" w:rsidDel="000A3E8D">
                  <w:rPr>
                    <w:rFonts w:cs="Calibri"/>
                    <w:b/>
                    <w:bCs/>
                    <w:color w:val="00B050"/>
                    <w:sz w:val="20"/>
                    <w:szCs w:val="20"/>
                    <w:lang w:eastAsia="fr-FR"/>
                  </w:rPr>
                  <w:delText>Multiplicateur de tarif pour atteindre la viabilité financière (concession)</w:delText>
                </w:r>
              </w:del>
            </w:ins>
          </w:p>
        </w:tc>
        <w:tc>
          <w:tcPr>
            <w:tcW w:w="950" w:type="pct"/>
            <w:shd w:val="clear" w:color="auto" w:fill="auto"/>
            <w:vAlign w:val="center"/>
            <w:hideMark/>
            <w:tcPrChange w:id="10007"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50C6885D" w14:textId="6C96D206" w:rsidR="00936E38" w:rsidRPr="00936E38" w:rsidDel="000A3E8D" w:rsidRDefault="00936E38" w:rsidP="000A3E8D">
            <w:pPr>
              <w:rPr>
                <w:ins w:id="10008" w:author="Farouk Bouhafs" w:date="2023-12-21T18:54:00Z"/>
                <w:del w:id="10009" w:author="Houyem Rais" w:date="2024-02-22T15:17:00Z"/>
                <w:rFonts w:cs="Calibri"/>
                <w:b/>
                <w:bCs/>
                <w:color w:val="C00000"/>
                <w:sz w:val="20"/>
                <w:szCs w:val="20"/>
                <w:lang w:eastAsia="fr-FR"/>
              </w:rPr>
              <w:pPrChange w:id="10010" w:author="Houyem Rais" w:date="2024-02-22T15:17:00Z">
                <w:pPr>
                  <w:widowControl/>
                  <w:autoSpaceDE/>
                  <w:autoSpaceDN/>
                  <w:spacing w:before="0" w:after="0" w:line="240" w:lineRule="auto"/>
                  <w:jc w:val="center"/>
                </w:pPr>
              </w:pPrChange>
            </w:pPr>
            <w:ins w:id="10011" w:author="Farouk Bouhafs" w:date="2023-12-21T18:54:00Z">
              <w:del w:id="10012" w:author="Houyem Rais" w:date="2024-02-22T15:17:00Z">
                <w:r w:rsidRPr="00936E38" w:rsidDel="000A3E8D">
                  <w:rPr>
                    <w:rFonts w:cs="Calibri"/>
                    <w:b/>
                    <w:bCs/>
                    <w:color w:val="C00000"/>
                    <w:sz w:val="20"/>
                    <w:szCs w:val="20"/>
                    <w:lang w:eastAsia="fr-FR"/>
                  </w:rPr>
                  <w:delText>-</w:delText>
                </w:r>
              </w:del>
            </w:ins>
          </w:p>
        </w:tc>
        <w:tc>
          <w:tcPr>
            <w:tcW w:w="782" w:type="pct"/>
            <w:shd w:val="clear" w:color="auto" w:fill="auto"/>
            <w:vAlign w:val="center"/>
            <w:hideMark/>
            <w:tcPrChange w:id="10013"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6B6A2D47" w14:textId="469EC9EC" w:rsidR="00936E38" w:rsidRPr="00936E38" w:rsidDel="000A3E8D" w:rsidRDefault="00936E38" w:rsidP="000A3E8D">
            <w:pPr>
              <w:rPr>
                <w:ins w:id="10014" w:author="Farouk Bouhafs" w:date="2023-12-21T18:54:00Z"/>
                <w:del w:id="10015" w:author="Houyem Rais" w:date="2024-02-22T15:17:00Z"/>
                <w:rFonts w:cs="Calibri"/>
                <w:b/>
                <w:bCs/>
                <w:color w:val="00B050"/>
                <w:sz w:val="20"/>
                <w:szCs w:val="20"/>
                <w:lang w:eastAsia="fr-FR"/>
              </w:rPr>
              <w:pPrChange w:id="10016" w:author="Houyem Rais" w:date="2024-02-22T15:17:00Z">
                <w:pPr>
                  <w:widowControl/>
                  <w:autoSpaceDE/>
                  <w:autoSpaceDN/>
                  <w:spacing w:before="0" w:after="0" w:line="240" w:lineRule="auto"/>
                  <w:jc w:val="center"/>
                </w:pPr>
              </w:pPrChange>
            </w:pPr>
            <w:ins w:id="10017" w:author="Farouk Bouhafs" w:date="2023-12-21T18:54:00Z">
              <w:del w:id="10018" w:author="Houyem Rais" w:date="2024-02-22T15:17:00Z">
                <w:r w:rsidRPr="00936E38" w:rsidDel="000A3E8D">
                  <w:rPr>
                    <w:rFonts w:cs="Calibri"/>
                    <w:b/>
                    <w:bCs/>
                    <w:color w:val="00B050"/>
                    <w:sz w:val="20"/>
                    <w:szCs w:val="20"/>
                    <w:lang w:eastAsia="fr-FR"/>
                  </w:rPr>
                  <w:delText>6,0</w:delText>
                </w:r>
              </w:del>
            </w:ins>
          </w:p>
        </w:tc>
        <w:tc>
          <w:tcPr>
            <w:tcW w:w="849" w:type="pct"/>
            <w:shd w:val="clear" w:color="auto" w:fill="auto"/>
            <w:vAlign w:val="center"/>
            <w:hideMark/>
            <w:tcPrChange w:id="10019"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6357E04C" w14:textId="457A80C0" w:rsidR="00936E38" w:rsidRPr="00936E38" w:rsidDel="000A3E8D" w:rsidRDefault="00936E38" w:rsidP="000A3E8D">
            <w:pPr>
              <w:rPr>
                <w:ins w:id="10020" w:author="Farouk Bouhafs" w:date="2023-12-21T18:54:00Z"/>
                <w:del w:id="10021" w:author="Houyem Rais" w:date="2024-02-22T15:17:00Z"/>
                <w:rFonts w:cs="Calibri"/>
                <w:b/>
                <w:bCs/>
                <w:color w:val="00B050"/>
                <w:sz w:val="20"/>
                <w:szCs w:val="20"/>
                <w:lang w:eastAsia="fr-FR"/>
              </w:rPr>
              <w:pPrChange w:id="10022" w:author="Houyem Rais" w:date="2024-02-22T15:17:00Z">
                <w:pPr>
                  <w:widowControl/>
                  <w:autoSpaceDE/>
                  <w:autoSpaceDN/>
                  <w:spacing w:before="0" w:after="0" w:line="240" w:lineRule="auto"/>
                  <w:jc w:val="center"/>
                </w:pPr>
              </w:pPrChange>
            </w:pPr>
            <w:ins w:id="10023" w:author="Farouk Bouhafs" w:date="2023-12-21T18:54:00Z">
              <w:del w:id="10024" w:author="Houyem Rais" w:date="2024-02-22T15:17:00Z">
                <w:r w:rsidRPr="00936E38" w:rsidDel="000A3E8D">
                  <w:rPr>
                    <w:rFonts w:cs="Calibri"/>
                    <w:b/>
                    <w:bCs/>
                    <w:color w:val="00B050"/>
                    <w:sz w:val="20"/>
                    <w:szCs w:val="20"/>
                    <w:lang w:eastAsia="fr-FR"/>
                  </w:rPr>
                  <w:delText>-</w:delText>
                </w:r>
              </w:del>
            </w:ins>
          </w:p>
        </w:tc>
        <w:tc>
          <w:tcPr>
            <w:tcW w:w="765" w:type="pct"/>
            <w:shd w:val="clear" w:color="auto" w:fill="auto"/>
            <w:vAlign w:val="center"/>
            <w:hideMark/>
            <w:tcPrChange w:id="10025"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3D44A5D7" w14:textId="24683715" w:rsidR="00936E38" w:rsidRPr="00936E38" w:rsidDel="000A3E8D" w:rsidRDefault="00936E38" w:rsidP="000A3E8D">
            <w:pPr>
              <w:rPr>
                <w:ins w:id="10026" w:author="Farouk Bouhafs" w:date="2023-12-21T18:54:00Z"/>
                <w:del w:id="10027" w:author="Houyem Rais" w:date="2024-02-22T15:17:00Z"/>
                <w:rFonts w:cs="Calibri"/>
                <w:b/>
                <w:bCs/>
                <w:color w:val="C00000"/>
                <w:sz w:val="20"/>
                <w:szCs w:val="20"/>
                <w:lang w:eastAsia="fr-FR"/>
              </w:rPr>
              <w:pPrChange w:id="10028" w:author="Houyem Rais" w:date="2024-02-22T15:17:00Z">
                <w:pPr>
                  <w:widowControl/>
                  <w:autoSpaceDE/>
                  <w:autoSpaceDN/>
                  <w:spacing w:before="0" w:after="0" w:line="240" w:lineRule="auto"/>
                  <w:jc w:val="center"/>
                </w:pPr>
              </w:pPrChange>
            </w:pPr>
            <w:ins w:id="10029" w:author="Farouk Bouhafs" w:date="2023-12-21T18:54:00Z">
              <w:del w:id="10030" w:author="Houyem Rais" w:date="2024-02-22T15:17:00Z">
                <w:r w:rsidRPr="00936E38" w:rsidDel="000A3E8D">
                  <w:rPr>
                    <w:rFonts w:cs="Calibri"/>
                    <w:b/>
                    <w:bCs/>
                    <w:color w:val="C00000"/>
                    <w:sz w:val="20"/>
                    <w:szCs w:val="20"/>
                    <w:lang w:eastAsia="fr-FR"/>
                  </w:rPr>
                  <w:delText>-</w:delText>
                </w:r>
              </w:del>
            </w:ins>
          </w:p>
        </w:tc>
        <w:tc>
          <w:tcPr>
            <w:tcW w:w="605" w:type="pct"/>
            <w:shd w:val="clear" w:color="auto" w:fill="auto"/>
            <w:vAlign w:val="center"/>
            <w:hideMark/>
            <w:tcPrChange w:id="10031"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0D9B07F8" w14:textId="5B0F0F1D" w:rsidR="00936E38" w:rsidRPr="00936E38" w:rsidDel="000A3E8D" w:rsidRDefault="00936E38" w:rsidP="000A3E8D">
            <w:pPr>
              <w:rPr>
                <w:ins w:id="10032" w:author="Farouk Bouhafs" w:date="2023-12-21T18:54:00Z"/>
                <w:del w:id="10033" w:author="Houyem Rais" w:date="2024-02-22T15:17:00Z"/>
                <w:rFonts w:cs="Calibri"/>
                <w:b/>
                <w:bCs/>
                <w:color w:val="C00000"/>
                <w:sz w:val="20"/>
                <w:szCs w:val="20"/>
                <w:lang w:eastAsia="fr-FR"/>
              </w:rPr>
              <w:pPrChange w:id="10034" w:author="Houyem Rais" w:date="2024-02-22T15:17:00Z">
                <w:pPr>
                  <w:widowControl/>
                  <w:autoSpaceDE/>
                  <w:autoSpaceDN/>
                  <w:spacing w:before="0" w:after="0" w:line="240" w:lineRule="auto"/>
                  <w:jc w:val="center"/>
                </w:pPr>
              </w:pPrChange>
            </w:pPr>
            <w:ins w:id="10035" w:author="Farouk Bouhafs" w:date="2023-12-21T18:54:00Z">
              <w:del w:id="10036" w:author="Houyem Rais" w:date="2024-02-22T15:17:00Z">
                <w:r w:rsidRPr="00936E38" w:rsidDel="000A3E8D">
                  <w:rPr>
                    <w:rFonts w:cs="Calibri"/>
                    <w:b/>
                    <w:bCs/>
                    <w:color w:val="C00000"/>
                    <w:sz w:val="20"/>
                    <w:szCs w:val="20"/>
                    <w:lang w:eastAsia="fr-FR"/>
                  </w:rPr>
                  <w:delText>-</w:delText>
                </w:r>
              </w:del>
            </w:ins>
          </w:p>
        </w:tc>
      </w:tr>
      <w:tr w:rsidR="00936E38" w:rsidRPr="00936E38" w:rsidDel="000A3E8D" w14:paraId="4F81D37E" w14:textId="0973DD1A" w:rsidTr="00A85FE3">
        <w:trPr>
          <w:trHeight w:val="1058"/>
          <w:ins w:id="10037" w:author="Farouk Bouhafs" w:date="2023-12-21T18:54:00Z"/>
          <w:del w:id="10038" w:author="Houyem Rais" w:date="2024-02-22T15:17:00Z"/>
          <w:trPrChange w:id="10039" w:author="Farouk Bouhafs" w:date="2023-12-21T19:20:00Z">
            <w:trPr>
              <w:trHeight w:val="1058"/>
            </w:trPr>
          </w:trPrChange>
        </w:trPr>
        <w:tc>
          <w:tcPr>
            <w:tcW w:w="1050" w:type="pct"/>
            <w:shd w:val="clear" w:color="auto" w:fill="auto"/>
            <w:vAlign w:val="center"/>
            <w:hideMark/>
            <w:tcPrChange w:id="10040"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3EB23D8E" w14:textId="706E0274" w:rsidR="00936E38" w:rsidRPr="00936E38" w:rsidDel="000A3E8D" w:rsidRDefault="00936E38" w:rsidP="000A3E8D">
            <w:pPr>
              <w:rPr>
                <w:ins w:id="10041" w:author="Farouk Bouhafs" w:date="2023-12-21T18:54:00Z"/>
                <w:del w:id="10042" w:author="Houyem Rais" w:date="2024-02-22T15:17:00Z"/>
                <w:rFonts w:cs="Calibri"/>
                <w:b/>
                <w:bCs/>
                <w:color w:val="60497A"/>
                <w:sz w:val="20"/>
                <w:szCs w:val="20"/>
                <w:lang w:eastAsia="fr-FR"/>
              </w:rPr>
              <w:pPrChange w:id="10043" w:author="Houyem Rais" w:date="2024-02-22T15:17:00Z">
                <w:pPr>
                  <w:widowControl/>
                  <w:autoSpaceDE/>
                  <w:autoSpaceDN/>
                  <w:spacing w:before="0" w:after="0" w:line="240" w:lineRule="auto"/>
                </w:pPr>
              </w:pPrChange>
            </w:pPr>
            <w:ins w:id="10044" w:author="Farouk Bouhafs" w:date="2023-12-21T18:54:00Z">
              <w:del w:id="10045" w:author="Houyem Rais" w:date="2024-02-22T15:17:00Z">
                <w:r w:rsidRPr="00936E38" w:rsidDel="000A3E8D">
                  <w:rPr>
                    <w:rFonts w:cs="Calibri"/>
                    <w:b/>
                    <w:bCs/>
                    <w:color w:val="60497A"/>
                    <w:sz w:val="20"/>
                    <w:szCs w:val="20"/>
                    <w:lang w:eastAsia="fr-FR"/>
                  </w:rPr>
                  <w:delText>Niveau de subvention nécessaire pour atteindre la viabilité financière (concession)</w:delText>
                </w:r>
              </w:del>
            </w:ins>
          </w:p>
        </w:tc>
        <w:tc>
          <w:tcPr>
            <w:tcW w:w="950" w:type="pct"/>
            <w:shd w:val="clear" w:color="auto" w:fill="auto"/>
            <w:vAlign w:val="center"/>
            <w:hideMark/>
            <w:tcPrChange w:id="10046"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56F057E9" w14:textId="72F9742E" w:rsidR="00936E38" w:rsidRPr="00936E38" w:rsidDel="000A3E8D" w:rsidRDefault="00936E38" w:rsidP="000A3E8D">
            <w:pPr>
              <w:rPr>
                <w:ins w:id="10047" w:author="Farouk Bouhafs" w:date="2023-12-21T18:54:00Z"/>
                <w:del w:id="10048" w:author="Houyem Rais" w:date="2024-02-22T15:17:00Z"/>
                <w:rFonts w:cs="Calibri"/>
                <w:b/>
                <w:bCs/>
                <w:color w:val="60497A"/>
                <w:sz w:val="20"/>
                <w:szCs w:val="20"/>
                <w:lang w:eastAsia="fr-FR"/>
              </w:rPr>
              <w:pPrChange w:id="10049" w:author="Houyem Rais" w:date="2024-02-22T15:17:00Z">
                <w:pPr>
                  <w:widowControl/>
                  <w:autoSpaceDE/>
                  <w:autoSpaceDN/>
                  <w:spacing w:before="0" w:after="0" w:line="240" w:lineRule="auto"/>
                  <w:jc w:val="center"/>
                </w:pPr>
              </w:pPrChange>
            </w:pPr>
            <w:ins w:id="10050" w:author="Farouk Bouhafs" w:date="2023-12-21T18:54:00Z">
              <w:del w:id="10051" w:author="Houyem Rais" w:date="2024-02-22T15:17:00Z">
                <w:r w:rsidRPr="00936E38" w:rsidDel="000A3E8D">
                  <w:rPr>
                    <w:rFonts w:cs="Calibri"/>
                    <w:b/>
                    <w:bCs/>
                    <w:color w:val="60497A"/>
                    <w:sz w:val="20"/>
                    <w:szCs w:val="20"/>
                    <w:lang w:eastAsia="fr-FR"/>
                  </w:rPr>
                  <w:delText>-</w:delText>
                </w:r>
              </w:del>
            </w:ins>
          </w:p>
        </w:tc>
        <w:tc>
          <w:tcPr>
            <w:tcW w:w="782" w:type="pct"/>
            <w:shd w:val="clear" w:color="auto" w:fill="auto"/>
            <w:vAlign w:val="center"/>
            <w:hideMark/>
            <w:tcPrChange w:id="10052"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5D6971FD" w14:textId="5F1E4912" w:rsidR="00936E38" w:rsidRPr="00936E38" w:rsidDel="000A3E8D" w:rsidRDefault="00936E38" w:rsidP="000A3E8D">
            <w:pPr>
              <w:rPr>
                <w:ins w:id="10053" w:author="Farouk Bouhafs" w:date="2023-12-21T18:54:00Z"/>
                <w:del w:id="10054" w:author="Houyem Rais" w:date="2024-02-22T15:17:00Z"/>
                <w:rFonts w:cs="Calibri"/>
                <w:b/>
                <w:bCs/>
                <w:color w:val="60497A"/>
                <w:sz w:val="20"/>
                <w:szCs w:val="20"/>
                <w:lang w:eastAsia="fr-FR"/>
              </w:rPr>
              <w:pPrChange w:id="10055" w:author="Houyem Rais" w:date="2024-02-22T15:17:00Z">
                <w:pPr>
                  <w:widowControl/>
                  <w:autoSpaceDE/>
                  <w:autoSpaceDN/>
                  <w:spacing w:before="0" w:after="0" w:line="240" w:lineRule="auto"/>
                  <w:jc w:val="center"/>
                </w:pPr>
              </w:pPrChange>
            </w:pPr>
            <w:ins w:id="10056" w:author="Farouk Bouhafs" w:date="2023-12-21T18:54:00Z">
              <w:del w:id="10057" w:author="Houyem Rais" w:date="2024-02-22T15:17:00Z">
                <w:r w:rsidRPr="00936E38" w:rsidDel="000A3E8D">
                  <w:rPr>
                    <w:rFonts w:cs="Calibri"/>
                    <w:b/>
                    <w:bCs/>
                    <w:color w:val="60497A"/>
                    <w:sz w:val="20"/>
                    <w:szCs w:val="20"/>
                    <w:lang w:eastAsia="fr-FR"/>
                  </w:rPr>
                  <w:delText>-</w:delText>
                </w:r>
              </w:del>
            </w:ins>
          </w:p>
        </w:tc>
        <w:tc>
          <w:tcPr>
            <w:tcW w:w="849" w:type="pct"/>
            <w:shd w:val="clear" w:color="auto" w:fill="auto"/>
            <w:vAlign w:val="center"/>
            <w:hideMark/>
            <w:tcPrChange w:id="10058"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3146E9C7" w14:textId="418B9885" w:rsidR="00936E38" w:rsidRPr="00936E38" w:rsidDel="000A3E8D" w:rsidRDefault="00936E38" w:rsidP="000A3E8D">
            <w:pPr>
              <w:rPr>
                <w:ins w:id="10059" w:author="Farouk Bouhafs" w:date="2023-12-21T18:54:00Z"/>
                <w:del w:id="10060" w:author="Houyem Rais" w:date="2024-02-22T15:17:00Z"/>
                <w:rFonts w:cs="Calibri"/>
                <w:b/>
                <w:bCs/>
                <w:color w:val="60497A"/>
                <w:sz w:val="20"/>
                <w:szCs w:val="20"/>
                <w:lang w:eastAsia="fr-FR"/>
              </w:rPr>
              <w:pPrChange w:id="10061" w:author="Houyem Rais" w:date="2024-02-22T15:17:00Z">
                <w:pPr>
                  <w:widowControl/>
                  <w:autoSpaceDE/>
                  <w:autoSpaceDN/>
                  <w:spacing w:before="0" w:after="0" w:line="240" w:lineRule="auto"/>
                  <w:jc w:val="center"/>
                </w:pPr>
              </w:pPrChange>
            </w:pPr>
            <w:ins w:id="10062" w:author="Farouk Bouhafs" w:date="2023-12-21T18:54:00Z">
              <w:del w:id="10063" w:author="Houyem Rais" w:date="2024-02-22T15:17:00Z">
                <w:r w:rsidRPr="00936E38" w:rsidDel="000A3E8D">
                  <w:rPr>
                    <w:rFonts w:cs="Calibri"/>
                    <w:b/>
                    <w:bCs/>
                    <w:color w:val="60497A"/>
                    <w:sz w:val="20"/>
                    <w:szCs w:val="20"/>
                    <w:lang w:eastAsia="fr-FR"/>
                  </w:rPr>
                  <w:delText>85%</w:delText>
                </w:r>
              </w:del>
            </w:ins>
          </w:p>
        </w:tc>
        <w:tc>
          <w:tcPr>
            <w:tcW w:w="765" w:type="pct"/>
            <w:shd w:val="clear" w:color="auto" w:fill="auto"/>
            <w:vAlign w:val="center"/>
            <w:hideMark/>
            <w:tcPrChange w:id="10064"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08833C3B" w14:textId="42ABA2A0" w:rsidR="00936E38" w:rsidRPr="00936E38" w:rsidDel="000A3E8D" w:rsidRDefault="00936E38" w:rsidP="000A3E8D">
            <w:pPr>
              <w:rPr>
                <w:ins w:id="10065" w:author="Farouk Bouhafs" w:date="2023-12-21T18:54:00Z"/>
                <w:del w:id="10066" w:author="Houyem Rais" w:date="2024-02-22T15:17:00Z"/>
                <w:rFonts w:cs="Calibri"/>
                <w:b/>
                <w:bCs/>
                <w:color w:val="60497A"/>
                <w:sz w:val="20"/>
                <w:szCs w:val="20"/>
                <w:lang w:eastAsia="fr-FR"/>
              </w:rPr>
              <w:pPrChange w:id="10067" w:author="Houyem Rais" w:date="2024-02-22T15:17:00Z">
                <w:pPr>
                  <w:widowControl/>
                  <w:autoSpaceDE/>
                  <w:autoSpaceDN/>
                  <w:spacing w:before="0" w:after="0" w:line="240" w:lineRule="auto"/>
                  <w:jc w:val="center"/>
                </w:pPr>
              </w:pPrChange>
            </w:pPr>
            <w:ins w:id="10068" w:author="Farouk Bouhafs" w:date="2023-12-21T18:54:00Z">
              <w:del w:id="10069" w:author="Houyem Rais" w:date="2024-02-22T15:17:00Z">
                <w:r w:rsidRPr="00936E38" w:rsidDel="000A3E8D">
                  <w:rPr>
                    <w:rFonts w:cs="Calibri"/>
                    <w:b/>
                    <w:bCs/>
                    <w:color w:val="60497A"/>
                    <w:sz w:val="20"/>
                    <w:szCs w:val="20"/>
                    <w:lang w:eastAsia="fr-FR"/>
                  </w:rPr>
                  <w:delText>-</w:delText>
                </w:r>
              </w:del>
            </w:ins>
          </w:p>
        </w:tc>
        <w:tc>
          <w:tcPr>
            <w:tcW w:w="605" w:type="pct"/>
            <w:shd w:val="clear" w:color="auto" w:fill="auto"/>
            <w:vAlign w:val="center"/>
            <w:hideMark/>
            <w:tcPrChange w:id="10070"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2DAA5B1B" w14:textId="5A9461AC" w:rsidR="00936E38" w:rsidRPr="00936E38" w:rsidDel="000A3E8D" w:rsidRDefault="00936E38" w:rsidP="000A3E8D">
            <w:pPr>
              <w:rPr>
                <w:ins w:id="10071" w:author="Farouk Bouhafs" w:date="2023-12-21T18:54:00Z"/>
                <w:del w:id="10072" w:author="Houyem Rais" w:date="2024-02-22T15:17:00Z"/>
                <w:rFonts w:cs="Calibri"/>
                <w:b/>
                <w:bCs/>
                <w:color w:val="60497A"/>
                <w:sz w:val="20"/>
                <w:szCs w:val="20"/>
                <w:lang w:eastAsia="fr-FR"/>
              </w:rPr>
              <w:pPrChange w:id="10073" w:author="Houyem Rais" w:date="2024-02-22T15:17:00Z">
                <w:pPr>
                  <w:widowControl/>
                  <w:autoSpaceDE/>
                  <w:autoSpaceDN/>
                  <w:spacing w:before="0" w:after="0" w:line="240" w:lineRule="auto"/>
                  <w:jc w:val="center"/>
                </w:pPr>
              </w:pPrChange>
            </w:pPr>
            <w:ins w:id="10074" w:author="Farouk Bouhafs" w:date="2023-12-21T18:54:00Z">
              <w:del w:id="10075" w:author="Houyem Rais" w:date="2024-02-22T15:17:00Z">
                <w:r w:rsidRPr="00936E38" w:rsidDel="000A3E8D">
                  <w:rPr>
                    <w:rFonts w:cs="Calibri"/>
                    <w:b/>
                    <w:bCs/>
                    <w:color w:val="60497A"/>
                    <w:sz w:val="20"/>
                    <w:szCs w:val="20"/>
                    <w:lang w:eastAsia="fr-FR"/>
                  </w:rPr>
                  <w:delText>-</w:delText>
                </w:r>
              </w:del>
            </w:ins>
          </w:p>
        </w:tc>
      </w:tr>
      <w:tr w:rsidR="00936E38" w:rsidRPr="00936E38" w:rsidDel="000A3E8D" w14:paraId="220A72A1" w14:textId="770D1ECF" w:rsidTr="00A85FE3">
        <w:trPr>
          <w:trHeight w:val="270"/>
          <w:ins w:id="10076" w:author="Farouk Bouhafs" w:date="2023-12-21T18:54:00Z"/>
          <w:del w:id="10077" w:author="Houyem Rais" w:date="2024-02-22T15:17:00Z"/>
          <w:trPrChange w:id="10078" w:author="Farouk Bouhafs" w:date="2023-12-21T19:20:00Z">
            <w:trPr>
              <w:trHeight w:val="270"/>
            </w:trPr>
          </w:trPrChange>
        </w:trPr>
        <w:tc>
          <w:tcPr>
            <w:tcW w:w="1050" w:type="pct"/>
            <w:shd w:val="clear" w:color="auto" w:fill="auto"/>
            <w:vAlign w:val="center"/>
            <w:hideMark/>
            <w:tcPrChange w:id="10079"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76FAF8B0" w14:textId="414D5C5F" w:rsidR="00936E38" w:rsidRPr="00936E38" w:rsidDel="000A3E8D" w:rsidRDefault="00936E38" w:rsidP="000A3E8D">
            <w:pPr>
              <w:rPr>
                <w:ins w:id="10080" w:author="Farouk Bouhafs" w:date="2023-12-21T18:54:00Z"/>
                <w:del w:id="10081" w:author="Houyem Rais" w:date="2024-02-22T15:17:00Z"/>
                <w:rFonts w:cs="Calibri"/>
                <w:b/>
                <w:bCs/>
                <w:color w:val="000000"/>
                <w:sz w:val="20"/>
                <w:szCs w:val="20"/>
                <w:lang w:eastAsia="fr-FR"/>
              </w:rPr>
              <w:pPrChange w:id="10082" w:author="Houyem Rais" w:date="2024-02-22T15:17:00Z">
                <w:pPr>
                  <w:widowControl/>
                  <w:autoSpaceDE/>
                  <w:autoSpaceDN/>
                  <w:spacing w:before="0" w:after="0" w:line="240" w:lineRule="auto"/>
                </w:pPr>
              </w:pPrChange>
            </w:pPr>
            <w:ins w:id="10083" w:author="Farouk Bouhafs" w:date="2023-12-21T18:54:00Z">
              <w:del w:id="10084" w:author="Houyem Rais" w:date="2024-02-22T15:17:00Z">
                <w:r w:rsidRPr="00936E38" w:rsidDel="000A3E8D">
                  <w:rPr>
                    <w:rFonts w:cs="Calibri"/>
                    <w:b/>
                    <w:bCs/>
                    <w:color w:val="000000"/>
                    <w:sz w:val="20"/>
                    <w:szCs w:val="20"/>
                    <w:lang w:eastAsia="fr-FR"/>
                  </w:rPr>
                  <w:delText>TRI du projet</w:delText>
                </w:r>
              </w:del>
            </w:ins>
          </w:p>
        </w:tc>
        <w:tc>
          <w:tcPr>
            <w:tcW w:w="950" w:type="pct"/>
            <w:shd w:val="clear" w:color="auto" w:fill="auto"/>
            <w:vAlign w:val="center"/>
            <w:hideMark/>
            <w:tcPrChange w:id="10085"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15238195" w14:textId="7DF5DE59" w:rsidR="00936E38" w:rsidRPr="00936E38" w:rsidDel="000A3E8D" w:rsidRDefault="00936E38" w:rsidP="000A3E8D">
            <w:pPr>
              <w:rPr>
                <w:ins w:id="10086" w:author="Farouk Bouhafs" w:date="2023-12-21T18:54:00Z"/>
                <w:del w:id="10087" w:author="Houyem Rais" w:date="2024-02-22T15:17:00Z"/>
                <w:rFonts w:cs="Calibri"/>
                <w:b/>
                <w:bCs/>
                <w:color w:val="000000"/>
                <w:sz w:val="20"/>
                <w:szCs w:val="20"/>
                <w:lang w:eastAsia="fr-FR"/>
              </w:rPr>
              <w:pPrChange w:id="10088" w:author="Houyem Rais" w:date="2024-02-22T15:17:00Z">
                <w:pPr>
                  <w:widowControl/>
                  <w:autoSpaceDE/>
                  <w:autoSpaceDN/>
                  <w:spacing w:before="0" w:after="0" w:line="240" w:lineRule="auto"/>
                  <w:jc w:val="center"/>
                </w:pPr>
              </w:pPrChange>
            </w:pPr>
            <w:ins w:id="10089" w:author="Farouk Bouhafs" w:date="2023-12-21T18:54:00Z">
              <w:del w:id="10090" w:author="Houyem Rais" w:date="2024-02-22T15:17:00Z">
                <w:r w:rsidRPr="00936E38" w:rsidDel="000A3E8D">
                  <w:rPr>
                    <w:rFonts w:cs="Calibri"/>
                    <w:b/>
                    <w:bCs/>
                    <w:color w:val="000000"/>
                    <w:sz w:val="20"/>
                    <w:szCs w:val="20"/>
                    <w:lang w:eastAsia="fr-FR"/>
                  </w:rPr>
                  <w:delText>0,0%</w:delText>
                </w:r>
              </w:del>
            </w:ins>
          </w:p>
        </w:tc>
        <w:tc>
          <w:tcPr>
            <w:tcW w:w="782" w:type="pct"/>
            <w:shd w:val="clear" w:color="auto" w:fill="auto"/>
            <w:vAlign w:val="center"/>
            <w:hideMark/>
            <w:tcPrChange w:id="10091"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0E2EFE88" w14:textId="6AD7D4F6" w:rsidR="00936E38" w:rsidRPr="00936E38" w:rsidDel="000A3E8D" w:rsidRDefault="00936E38" w:rsidP="000A3E8D">
            <w:pPr>
              <w:rPr>
                <w:ins w:id="10092" w:author="Farouk Bouhafs" w:date="2023-12-21T18:54:00Z"/>
                <w:del w:id="10093" w:author="Houyem Rais" w:date="2024-02-22T15:17:00Z"/>
                <w:rFonts w:cs="Calibri"/>
                <w:b/>
                <w:bCs/>
                <w:color w:val="000000"/>
                <w:sz w:val="20"/>
                <w:szCs w:val="20"/>
                <w:lang w:eastAsia="fr-FR"/>
              </w:rPr>
              <w:pPrChange w:id="10094" w:author="Houyem Rais" w:date="2024-02-22T15:17:00Z">
                <w:pPr>
                  <w:widowControl/>
                  <w:autoSpaceDE/>
                  <w:autoSpaceDN/>
                  <w:spacing w:before="0" w:after="0" w:line="240" w:lineRule="auto"/>
                  <w:jc w:val="center"/>
                </w:pPr>
              </w:pPrChange>
            </w:pPr>
            <w:ins w:id="10095" w:author="Farouk Bouhafs" w:date="2023-12-21T18:54:00Z">
              <w:del w:id="10096" w:author="Houyem Rais" w:date="2024-02-22T15:17:00Z">
                <w:r w:rsidRPr="00936E38" w:rsidDel="000A3E8D">
                  <w:rPr>
                    <w:rFonts w:cs="Calibri"/>
                    <w:b/>
                    <w:bCs/>
                    <w:color w:val="000000"/>
                    <w:sz w:val="20"/>
                    <w:szCs w:val="20"/>
                    <w:lang w:eastAsia="fr-FR"/>
                  </w:rPr>
                  <w:delText>-6,5%</w:delText>
                </w:r>
              </w:del>
            </w:ins>
          </w:p>
        </w:tc>
        <w:tc>
          <w:tcPr>
            <w:tcW w:w="849" w:type="pct"/>
            <w:shd w:val="clear" w:color="auto" w:fill="auto"/>
            <w:vAlign w:val="center"/>
            <w:hideMark/>
            <w:tcPrChange w:id="10097"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3BE7733C" w14:textId="46B1B645" w:rsidR="00936E38" w:rsidRPr="00936E38" w:rsidDel="000A3E8D" w:rsidRDefault="00936E38" w:rsidP="000A3E8D">
            <w:pPr>
              <w:rPr>
                <w:ins w:id="10098" w:author="Farouk Bouhafs" w:date="2023-12-21T18:54:00Z"/>
                <w:del w:id="10099" w:author="Houyem Rais" w:date="2024-02-22T15:17:00Z"/>
                <w:rFonts w:cs="Calibri"/>
                <w:b/>
                <w:bCs/>
                <w:color w:val="000000"/>
                <w:sz w:val="20"/>
                <w:szCs w:val="20"/>
                <w:lang w:eastAsia="fr-FR"/>
              </w:rPr>
              <w:pPrChange w:id="10100" w:author="Houyem Rais" w:date="2024-02-22T15:17:00Z">
                <w:pPr>
                  <w:widowControl/>
                  <w:autoSpaceDE/>
                  <w:autoSpaceDN/>
                  <w:spacing w:before="0" w:after="0" w:line="240" w:lineRule="auto"/>
                  <w:jc w:val="center"/>
                </w:pPr>
              </w:pPrChange>
            </w:pPr>
            <w:ins w:id="10101" w:author="Farouk Bouhafs" w:date="2023-12-21T18:54:00Z">
              <w:del w:id="10102" w:author="Houyem Rais" w:date="2024-02-22T15:17:00Z">
                <w:r w:rsidRPr="00936E38" w:rsidDel="000A3E8D">
                  <w:rPr>
                    <w:rFonts w:cs="Calibri"/>
                    <w:b/>
                    <w:bCs/>
                    <w:color w:val="000000"/>
                    <w:sz w:val="20"/>
                    <w:szCs w:val="20"/>
                    <w:lang w:eastAsia="fr-FR"/>
                  </w:rPr>
                  <w:delText>-6,5%</w:delText>
                </w:r>
              </w:del>
            </w:ins>
          </w:p>
        </w:tc>
        <w:tc>
          <w:tcPr>
            <w:tcW w:w="765" w:type="pct"/>
            <w:shd w:val="clear" w:color="auto" w:fill="auto"/>
            <w:vAlign w:val="center"/>
            <w:hideMark/>
            <w:tcPrChange w:id="10103"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393C97BE" w14:textId="641D5AE1" w:rsidR="00936E38" w:rsidRPr="00936E38" w:rsidDel="000A3E8D" w:rsidRDefault="00936E38" w:rsidP="000A3E8D">
            <w:pPr>
              <w:rPr>
                <w:ins w:id="10104" w:author="Farouk Bouhafs" w:date="2023-12-21T18:54:00Z"/>
                <w:del w:id="10105" w:author="Houyem Rais" w:date="2024-02-22T15:17:00Z"/>
                <w:rFonts w:cs="Calibri"/>
                <w:b/>
                <w:bCs/>
                <w:color w:val="000000"/>
                <w:sz w:val="20"/>
                <w:szCs w:val="20"/>
                <w:lang w:eastAsia="fr-FR"/>
              </w:rPr>
              <w:pPrChange w:id="10106" w:author="Houyem Rais" w:date="2024-02-22T15:17:00Z">
                <w:pPr>
                  <w:widowControl/>
                  <w:autoSpaceDE/>
                  <w:autoSpaceDN/>
                  <w:spacing w:before="0" w:after="0" w:line="240" w:lineRule="auto"/>
                  <w:jc w:val="center"/>
                </w:pPr>
              </w:pPrChange>
            </w:pPr>
            <w:ins w:id="10107" w:author="Farouk Bouhafs" w:date="2023-12-21T18:54:00Z">
              <w:del w:id="10108" w:author="Houyem Rais" w:date="2024-02-22T15:17:00Z">
                <w:r w:rsidRPr="00936E38" w:rsidDel="000A3E8D">
                  <w:rPr>
                    <w:rFonts w:cs="Calibri"/>
                    <w:b/>
                    <w:bCs/>
                    <w:color w:val="000000"/>
                    <w:sz w:val="20"/>
                    <w:szCs w:val="20"/>
                    <w:lang w:eastAsia="fr-FR"/>
                  </w:rPr>
                  <w:delText>0,0%</w:delText>
                </w:r>
              </w:del>
            </w:ins>
          </w:p>
        </w:tc>
        <w:tc>
          <w:tcPr>
            <w:tcW w:w="605" w:type="pct"/>
            <w:shd w:val="clear" w:color="auto" w:fill="auto"/>
            <w:vAlign w:val="center"/>
            <w:hideMark/>
            <w:tcPrChange w:id="10109"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649630C8" w14:textId="55B760E5" w:rsidR="00936E38" w:rsidRPr="00936E38" w:rsidDel="000A3E8D" w:rsidRDefault="00936E38" w:rsidP="000A3E8D">
            <w:pPr>
              <w:rPr>
                <w:ins w:id="10110" w:author="Farouk Bouhafs" w:date="2023-12-21T18:54:00Z"/>
                <w:del w:id="10111" w:author="Houyem Rais" w:date="2024-02-22T15:17:00Z"/>
                <w:rFonts w:cs="Calibri"/>
                <w:b/>
                <w:bCs/>
                <w:color w:val="000000"/>
                <w:sz w:val="20"/>
                <w:szCs w:val="20"/>
                <w:lang w:eastAsia="fr-FR"/>
              </w:rPr>
              <w:pPrChange w:id="10112" w:author="Houyem Rais" w:date="2024-02-22T15:17:00Z">
                <w:pPr>
                  <w:widowControl/>
                  <w:autoSpaceDE/>
                  <w:autoSpaceDN/>
                  <w:spacing w:before="0" w:after="0" w:line="240" w:lineRule="auto"/>
                  <w:jc w:val="center"/>
                </w:pPr>
              </w:pPrChange>
            </w:pPr>
            <w:ins w:id="10113" w:author="Farouk Bouhafs" w:date="2023-12-21T18:54:00Z">
              <w:del w:id="10114" w:author="Houyem Rais" w:date="2024-02-22T15:17:00Z">
                <w:r w:rsidRPr="00936E38" w:rsidDel="000A3E8D">
                  <w:rPr>
                    <w:rFonts w:cs="Calibri"/>
                    <w:b/>
                    <w:bCs/>
                    <w:color w:val="000000"/>
                    <w:sz w:val="20"/>
                    <w:szCs w:val="20"/>
                    <w:lang w:eastAsia="fr-FR"/>
                  </w:rPr>
                  <w:delText>0,0%</w:delText>
                </w:r>
              </w:del>
            </w:ins>
          </w:p>
        </w:tc>
      </w:tr>
      <w:tr w:rsidR="00936E38" w:rsidRPr="00936E38" w:rsidDel="000A3E8D" w14:paraId="26B33E59" w14:textId="2D170508" w:rsidTr="00A85FE3">
        <w:trPr>
          <w:trHeight w:val="270"/>
          <w:ins w:id="10115" w:author="Farouk Bouhafs" w:date="2023-12-21T18:54:00Z"/>
          <w:del w:id="10116" w:author="Houyem Rais" w:date="2024-02-22T15:17:00Z"/>
          <w:trPrChange w:id="10117" w:author="Farouk Bouhafs" w:date="2023-12-21T19:20:00Z">
            <w:trPr>
              <w:trHeight w:val="270"/>
            </w:trPr>
          </w:trPrChange>
        </w:trPr>
        <w:tc>
          <w:tcPr>
            <w:tcW w:w="1050" w:type="pct"/>
            <w:shd w:val="clear" w:color="auto" w:fill="auto"/>
            <w:vAlign w:val="center"/>
            <w:hideMark/>
            <w:tcPrChange w:id="10118"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0537DA22" w14:textId="0BCC5172" w:rsidR="00936E38" w:rsidRPr="00936E38" w:rsidDel="000A3E8D" w:rsidRDefault="00936E38" w:rsidP="000A3E8D">
            <w:pPr>
              <w:rPr>
                <w:ins w:id="10119" w:author="Farouk Bouhafs" w:date="2023-12-21T18:54:00Z"/>
                <w:del w:id="10120" w:author="Houyem Rais" w:date="2024-02-22T15:17:00Z"/>
                <w:rFonts w:cs="Calibri"/>
                <w:sz w:val="20"/>
                <w:szCs w:val="20"/>
                <w:lang w:eastAsia="fr-FR"/>
              </w:rPr>
              <w:pPrChange w:id="10121" w:author="Houyem Rais" w:date="2024-02-22T15:17:00Z">
                <w:pPr>
                  <w:widowControl/>
                  <w:autoSpaceDE/>
                  <w:autoSpaceDN/>
                  <w:spacing w:before="0" w:after="0" w:line="240" w:lineRule="auto"/>
                </w:pPr>
              </w:pPrChange>
            </w:pPr>
            <w:ins w:id="10122" w:author="Farouk Bouhafs" w:date="2023-12-21T18:54:00Z">
              <w:del w:id="10123" w:author="Houyem Rais" w:date="2024-02-22T15:17:00Z">
                <w:r w:rsidRPr="00936E38" w:rsidDel="000A3E8D">
                  <w:rPr>
                    <w:rFonts w:cs="Calibri"/>
                    <w:sz w:val="20"/>
                    <w:szCs w:val="20"/>
                    <w:lang w:eastAsia="fr-FR"/>
                  </w:rPr>
                  <w:delText>ADSCR minimum</w:delText>
                </w:r>
              </w:del>
            </w:ins>
          </w:p>
        </w:tc>
        <w:tc>
          <w:tcPr>
            <w:tcW w:w="950" w:type="pct"/>
            <w:shd w:val="clear" w:color="auto" w:fill="auto"/>
            <w:vAlign w:val="center"/>
            <w:hideMark/>
            <w:tcPrChange w:id="10124"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4AB800D3" w14:textId="68D5756C" w:rsidR="00936E38" w:rsidRPr="00936E38" w:rsidDel="000A3E8D" w:rsidRDefault="00936E38" w:rsidP="000A3E8D">
            <w:pPr>
              <w:rPr>
                <w:ins w:id="10125" w:author="Farouk Bouhafs" w:date="2023-12-21T18:54:00Z"/>
                <w:del w:id="10126" w:author="Houyem Rais" w:date="2024-02-22T15:17:00Z"/>
                <w:rFonts w:cs="Calibri"/>
                <w:sz w:val="20"/>
                <w:szCs w:val="20"/>
                <w:lang w:eastAsia="fr-FR"/>
              </w:rPr>
              <w:pPrChange w:id="10127" w:author="Houyem Rais" w:date="2024-02-22T15:17:00Z">
                <w:pPr>
                  <w:widowControl/>
                  <w:autoSpaceDE/>
                  <w:autoSpaceDN/>
                  <w:spacing w:before="0" w:after="0" w:line="240" w:lineRule="auto"/>
                  <w:jc w:val="center"/>
                </w:pPr>
              </w:pPrChange>
            </w:pPr>
            <w:ins w:id="10128" w:author="Farouk Bouhafs" w:date="2023-12-21T18:54:00Z">
              <w:del w:id="10129"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10130"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10047A85" w14:textId="7ADF738A" w:rsidR="00936E38" w:rsidRPr="00936E38" w:rsidDel="000A3E8D" w:rsidRDefault="00936E38" w:rsidP="000A3E8D">
            <w:pPr>
              <w:rPr>
                <w:ins w:id="10131" w:author="Farouk Bouhafs" w:date="2023-12-21T18:54:00Z"/>
                <w:del w:id="10132" w:author="Houyem Rais" w:date="2024-02-22T15:17:00Z"/>
                <w:rFonts w:cs="Calibri"/>
                <w:sz w:val="20"/>
                <w:szCs w:val="20"/>
                <w:lang w:eastAsia="fr-FR"/>
              </w:rPr>
              <w:pPrChange w:id="10133" w:author="Houyem Rais" w:date="2024-02-22T15:17:00Z">
                <w:pPr>
                  <w:widowControl/>
                  <w:autoSpaceDE/>
                  <w:autoSpaceDN/>
                  <w:spacing w:before="0" w:after="0" w:line="240" w:lineRule="auto"/>
                  <w:jc w:val="center"/>
                </w:pPr>
              </w:pPrChange>
            </w:pPr>
            <w:ins w:id="10134" w:author="Farouk Bouhafs" w:date="2023-12-21T18:54:00Z">
              <w:del w:id="10135" w:author="Houyem Rais" w:date="2024-02-22T15:17:00Z">
                <w:r w:rsidRPr="00936E38" w:rsidDel="000A3E8D">
                  <w:rPr>
                    <w:rFonts w:cs="Calibri"/>
                    <w:sz w:val="20"/>
                    <w:szCs w:val="20"/>
                    <w:lang w:eastAsia="fr-FR"/>
                  </w:rPr>
                  <w:delText>0,34</w:delText>
                </w:r>
              </w:del>
            </w:ins>
          </w:p>
        </w:tc>
        <w:tc>
          <w:tcPr>
            <w:tcW w:w="849" w:type="pct"/>
            <w:shd w:val="clear" w:color="auto" w:fill="auto"/>
            <w:vAlign w:val="center"/>
            <w:hideMark/>
            <w:tcPrChange w:id="10136"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16DCE7F5" w14:textId="324BEF8B" w:rsidR="00936E38" w:rsidRPr="00936E38" w:rsidDel="000A3E8D" w:rsidRDefault="00936E38" w:rsidP="000A3E8D">
            <w:pPr>
              <w:rPr>
                <w:ins w:id="10137" w:author="Farouk Bouhafs" w:date="2023-12-21T18:54:00Z"/>
                <w:del w:id="10138" w:author="Houyem Rais" w:date="2024-02-22T15:17:00Z"/>
                <w:rFonts w:cs="Calibri"/>
                <w:sz w:val="20"/>
                <w:szCs w:val="20"/>
                <w:lang w:eastAsia="fr-FR"/>
              </w:rPr>
              <w:pPrChange w:id="10139" w:author="Houyem Rais" w:date="2024-02-22T15:17:00Z">
                <w:pPr>
                  <w:widowControl/>
                  <w:autoSpaceDE/>
                  <w:autoSpaceDN/>
                  <w:spacing w:before="0" w:after="0" w:line="240" w:lineRule="auto"/>
                  <w:jc w:val="center"/>
                </w:pPr>
              </w:pPrChange>
            </w:pPr>
            <w:ins w:id="10140" w:author="Farouk Bouhafs" w:date="2023-12-21T18:54:00Z">
              <w:del w:id="10141" w:author="Houyem Rais" w:date="2024-02-22T15:17:00Z">
                <w:r w:rsidRPr="00936E38" w:rsidDel="000A3E8D">
                  <w:rPr>
                    <w:rFonts w:cs="Calibri"/>
                    <w:sz w:val="20"/>
                    <w:szCs w:val="20"/>
                    <w:lang w:eastAsia="fr-FR"/>
                  </w:rPr>
                  <w:delText>2,09</w:delText>
                </w:r>
              </w:del>
            </w:ins>
          </w:p>
        </w:tc>
        <w:tc>
          <w:tcPr>
            <w:tcW w:w="765" w:type="pct"/>
            <w:shd w:val="clear" w:color="auto" w:fill="auto"/>
            <w:vAlign w:val="center"/>
            <w:hideMark/>
            <w:tcPrChange w:id="10142"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33BB58DA" w14:textId="516FD21E" w:rsidR="00936E38" w:rsidRPr="00936E38" w:rsidDel="000A3E8D" w:rsidRDefault="00936E38" w:rsidP="000A3E8D">
            <w:pPr>
              <w:rPr>
                <w:ins w:id="10143" w:author="Farouk Bouhafs" w:date="2023-12-21T18:54:00Z"/>
                <w:del w:id="10144" w:author="Houyem Rais" w:date="2024-02-22T15:17:00Z"/>
                <w:rFonts w:cs="Calibri"/>
                <w:sz w:val="20"/>
                <w:szCs w:val="20"/>
                <w:lang w:eastAsia="fr-FR"/>
              </w:rPr>
              <w:pPrChange w:id="10145" w:author="Houyem Rais" w:date="2024-02-22T15:17:00Z">
                <w:pPr>
                  <w:widowControl/>
                  <w:autoSpaceDE/>
                  <w:autoSpaceDN/>
                  <w:spacing w:before="0" w:after="0" w:line="240" w:lineRule="auto"/>
                  <w:jc w:val="center"/>
                </w:pPr>
              </w:pPrChange>
            </w:pPr>
            <w:ins w:id="10146" w:author="Farouk Bouhafs" w:date="2023-12-21T18:54:00Z">
              <w:del w:id="10147" w:author="Houyem Rais" w:date="2024-02-22T15:17:00Z">
                <w:r w:rsidRPr="00936E38" w:rsidDel="000A3E8D">
                  <w:rPr>
                    <w:rFonts w:cs="Calibri"/>
                    <w:sz w:val="20"/>
                    <w:szCs w:val="20"/>
                    <w:lang w:eastAsia="fr-FR"/>
                  </w:rPr>
                  <w:delText>2,24</w:delText>
                </w:r>
              </w:del>
            </w:ins>
          </w:p>
        </w:tc>
        <w:tc>
          <w:tcPr>
            <w:tcW w:w="605" w:type="pct"/>
            <w:shd w:val="clear" w:color="auto" w:fill="auto"/>
            <w:vAlign w:val="center"/>
            <w:hideMark/>
            <w:tcPrChange w:id="10148"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354C7B89" w14:textId="2ED7EFCB" w:rsidR="00936E38" w:rsidRPr="00936E38" w:rsidDel="000A3E8D" w:rsidRDefault="00936E38" w:rsidP="000A3E8D">
            <w:pPr>
              <w:rPr>
                <w:ins w:id="10149" w:author="Farouk Bouhafs" w:date="2023-12-21T18:54:00Z"/>
                <w:del w:id="10150" w:author="Houyem Rais" w:date="2024-02-22T15:17:00Z"/>
                <w:rFonts w:cs="Calibri"/>
                <w:sz w:val="20"/>
                <w:szCs w:val="20"/>
                <w:lang w:eastAsia="fr-FR"/>
              </w:rPr>
              <w:pPrChange w:id="10151" w:author="Houyem Rais" w:date="2024-02-22T15:17:00Z">
                <w:pPr>
                  <w:widowControl/>
                  <w:autoSpaceDE/>
                  <w:autoSpaceDN/>
                  <w:spacing w:before="0" w:after="0" w:line="240" w:lineRule="auto"/>
                  <w:jc w:val="center"/>
                </w:pPr>
              </w:pPrChange>
            </w:pPr>
            <w:ins w:id="10152" w:author="Farouk Bouhafs" w:date="2023-12-21T18:54:00Z">
              <w:del w:id="10153" w:author="Houyem Rais" w:date="2024-02-22T15:17:00Z">
                <w:r w:rsidRPr="00936E38" w:rsidDel="000A3E8D">
                  <w:rPr>
                    <w:rFonts w:cs="Calibri"/>
                    <w:sz w:val="20"/>
                    <w:szCs w:val="20"/>
                    <w:lang w:eastAsia="fr-FR"/>
                  </w:rPr>
                  <w:delText>0,0</w:delText>
                </w:r>
              </w:del>
            </w:ins>
          </w:p>
        </w:tc>
      </w:tr>
      <w:tr w:rsidR="00936E38" w:rsidRPr="00936E38" w:rsidDel="000A3E8D" w14:paraId="1DC311EF" w14:textId="3D57F705" w:rsidTr="00A85FE3">
        <w:trPr>
          <w:trHeight w:val="270"/>
          <w:ins w:id="10154" w:author="Farouk Bouhafs" w:date="2023-12-21T18:54:00Z"/>
          <w:del w:id="10155" w:author="Houyem Rais" w:date="2024-02-22T15:17:00Z"/>
          <w:trPrChange w:id="10156" w:author="Farouk Bouhafs" w:date="2023-12-21T19:20:00Z">
            <w:trPr>
              <w:trHeight w:val="270"/>
            </w:trPr>
          </w:trPrChange>
        </w:trPr>
        <w:tc>
          <w:tcPr>
            <w:tcW w:w="1050" w:type="pct"/>
            <w:shd w:val="clear" w:color="000000" w:fill="F2F2F2"/>
            <w:vAlign w:val="center"/>
            <w:hideMark/>
            <w:tcPrChange w:id="10157" w:author="Farouk Bouhafs" w:date="2023-12-21T19:20:00Z">
              <w:tcPr>
                <w:tcW w:w="1050" w:type="pct"/>
                <w:tcBorders>
                  <w:top w:val="nil"/>
                  <w:left w:val="single" w:sz="8" w:space="0" w:color="auto"/>
                  <w:bottom w:val="single" w:sz="8" w:space="0" w:color="auto"/>
                  <w:right w:val="single" w:sz="8" w:space="0" w:color="auto"/>
                </w:tcBorders>
                <w:shd w:val="clear" w:color="000000" w:fill="F2F2F2"/>
                <w:vAlign w:val="center"/>
                <w:hideMark/>
              </w:tcPr>
            </w:tcPrChange>
          </w:tcPr>
          <w:p w14:paraId="00691822" w14:textId="223DA330" w:rsidR="00936E38" w:rsidRPr="00936E38" w:rsidDel="000A3E8D" w:rsidRDefault="00936E38" w:rsidP="000A3E8D">
            <w:pPr>
              <w:rPr>
                <w:ins w:id="10158" w:author="Farouk Bouhafs" w:date="2023-12-21T18:54:00Z"/>
                <w:del w:id="10159" w:author="Houyem Rais" w:date="2024-02-22T15:17:00Z"/>
                <w:rFonts w:cs="Calibri"/>
                <w:b/>
                <w:bCs/>
                <w:color w:val="000000"/>
                <w:sz w:val="20"/>
                <w:szCs w:val="20"/>
                <w:lang w:eastAsia="fr-FR"/>
              </w:rPr>
              <w:pPrChange w:id="10160" w:author="Houyem Rais" w:date="2024-02-22T15:17:00Z">
                <w:pPr>
                  <w:widowControl/>
                  <w:autoSpaceDE/>
                  <w:autoSpaceDN/>
                  <w:spacing w:before="0" w:after="0" w:line="240" w:lineRule="auto"/>
                </w:pPr>
              </w:pPrChange>
            </w:pPr>
            <w:ins w:id="10161" w:author="Farouk Bouhafs" w:date="2023-12-21T18:54:00Z">
              <w:del w:id="10162" w:author="Houyem Rais" w:date="2024-02-22T15:17:00Z">
                <w:r w:rsidRPr="00936E38" w:rsidDel="000A3E8D">
                  <w:rPr>
                    <w:rFonts w:cs="Calibri"/>
                    <w:b/>
                    <w:bCs/>
                    <w:color w:val="000000"/>
                    <w:sz w:val="20"/>
                    <w:szCs w:val="20"/>
                    <w:lang w:eastAsia="fr-FR"/>
                  </w:rPr>
                  <w:delText>Secteur public</w:delText>
                </w:r>
              </w:del>
            </w:ins>
          </w:p>
        </w:tc>
        <w:tc>
          <w:tcPr>
            <w:tcW w:w="950" w:type="pct"/>
            <w:shd w:val="clear" w:color="000000" w:fill="F2F2F2"/>
            <w:vAlign w:val="center"/>
            <w:hideMark/>
            <w:tcPrChange w:id="10163" w:author="Farouk Bouhafs" w:date="2023-12-21T19:20:00Z">
              <w:tcPr>
                <w:tcW w:w="950" w:type="pct"/>
                <w:tcBorders>
                  <w:top w:val="nil"/>
                  <w:left w:val="nil"/>
                  <w:bottom w:val="single" w:sz="8" w:space="0" w:color="auto"/>
                  <w:right w:val="single" w:sz="8" w:space="0" w:color="auto"/>
                </w:tcBorders>
                <w:shd w:val="clear" w:color="000000" w:fill="F2F2F2"/>
                <w:vAlign w:val="center"/>
                <w:hideMark/>
              </w:tcPr>
            </w:tcPrChange>
          </w:tcPr>
          <w:p w14:paraId="5ACF70B8" w14:textId="66D827D9" w:rsidR="00936E38" w:rsidRPr="00936E38" w:rsidDel="000A3E8D" w:rsidRDefault="00936E38" w:rsidP="000A3E8D">
            <w:pPr>
              <w:rPr>
                <w:ins w:id="10164" w:author="Farouk Bouhafs" w:date="2023-12-21T18:54:00Z"/>
                <w:del w:id="10165" w:author="Houyem Rais" w:date="2024-02-22T15:17:00Z"/>
                <w:rFonts w:cs="Calibri"/>
                <w:b/>
                <w:bCs/>
                <w:sz w:val="20"/>
                <w:szCs w:val="20"/>
                <w:lang w:eastAsia="fr-FR"/>
              </w:rPr>
              <w:pPrChange w:id="10166" w:author="Houyem Rais" w:date="2024-02-22T15:17:00Z">
                <w:pPr>
                  <w:widowControl/>
                  <w:autoSpaceDE/>
                  <w:autoSpaceDN/>
                  <w:spacing w:before="0" w:after="0" w:line="240" w:lineRule="auto"/>
                  <w:jc w:val="center"/>
                </w:pPr>
              </w:pPrChange>
            </w:pPr>
            <w:ins w:id="10167" w:author="Farouk Bouhafs" w:date="2023-12-21T18:54:00Z">
              <w:del w:id="10168" w:author="Houyem Rais" w:date="2024-02-22T15:17:00Z">
                <w:r w:rsidRPr="00936E38" w:rsidDel="000A3E8D">
                  <w:rPr>
                    <w:rFonts w:cs="Calibri"/>
                    <w:b/>
                    <w:bCs/>
                    <w:sz w:val="20"/>
                    <w:szCs w:val="20"/>
                    <w:lang w:eastAsia="fr-FR"/>
                  </w:rPr>
                  <w:delText> </w:delText>
                </w:r>
              </w:del>
            </w:ins>
          </w:p>
        </w:tc>
        <w:tc>
          <w:tcPr>
            <w:tcW w:w="782" w:type="pct"/>
            <w:shd w:val="clear" w:color="000000" w:fill="F2F2F2"/>
            <w:vAlign w:val="center"/>
            <w:hideMark/>
            <w:tcPrChange w:id="10169" w:author="Farouk Bouhafs" w:date="2023-12-21T19:20:00Z">
              <w:tcPr>
                <w:tcW w:w="782" w:type="pct"/>
                <w:tcBorders>
                  <w:top w:val="nil"/>
                  <w:left w:val="nil"/>
                  <w:bottom w:val="single" w:sz="8" w:space="0" w:color="auto"/>
                  <w:right w:val="single" w:sz="8" w:space="0" w:color="auto"/>
                </w:tcBorders>
                <w:shd w:val="clear" w:color="000000" w:fill="F2F2F2"/>
                <w:vAlign w:val="center"/>
                <w:hideMark/>
              </w:tcPr>
            </w:tcPrChange>
          </w:tcPr>
          <w:p w14:paraId="63242EAA" w14:textId="28D46695" w:rsidR="00936E38" w:rsidRPr="00936E38" w:rsidDel="000A3E8D" w:rsidRDefault="00936E38" w:rsidP="000A3E8D">
            <w:pPr>
              <w:rPr>
                <w:ins w:id="10170" w:author="Farouk Bouhafs" w:date="2023-12-21T18:54:00Z"/>
                <w:del w:id="10171" w:author="Houyem Rais" w:date="2024-02-22T15:17:00Z"/>
                <w:rFonts w:cs="Calibri"/>
                <w:b/>
                <w:bCs/>
                <w:sz w:val="20"/>
                <w:szCs w:val="20"/>
                <w:lang w:eastAsia="fr-FR"/>
              </w:rPr>
              <w:pPrChange w:id="10172" w:author="Houyem Rais" w:date="2024-02-22T15:17:00Z">
                <w:pPr>
                  <w:widowControl/>
                  <w:autoSpaceDE/>
                  <w:autoSpaceDN/>
                  <w:spacing w:before="0" w:after="0" w:line="240" w:lineRule="auto"/>
                  <w:jc w:val="center"/>
                </w:pPr>
              </w:pPrChange>
            </w:pPr>
            <w:ins w:id="10173" w:author="Farouk Bouhafs" w:date="2023-12-21T18:54:00Z">
              <w:del w:id="10174" w:author="Houyem Rais" w:date="2024-02-22T15:17:00Z">
                <w:r w:rsidRPr="00936E38" w:rsidDel="000A3E8D">
                  <w:rPr>
                    <w:rFonts w:cs="Calibri"/>
                    <w:b/>
                    <w:bCs/>
                    <w:sz w:val="20"/>
                    <w:szCs w:val="20"/>
                    <w:lang w:eastAsia="fr-FR"/>
                  </w:rPr>
                  <w:delText> </w:delText>
                </w:r>
              </w:del>
            </w:ins>
          </w:p>
        </w:tc>
        <w:tc>
          <w:tcPr>
            <w:tcW w:w="849" w:type="pct"/>
            <w:shd w:val="clear" w:color="000000" w:fill="F2F2F2"/>
            <w:vAlign w:val="center"/>
            <w:hideMark/>
            <w:tcPrChange w:id="10175" w:author="Farouk Bouhafs" w:date="2023-12-21T19:20:00Z">
              <w:tcPr>
                <w:tcW w:w="849" w:type="pct"/>
                <w:tcBorders>
                  <w:top w:val="nil"/>
                  <w:left w:val="nil"/>
                  <w:bottom w:val="single" w:sz="8" w:space="0" w:color="auto"/>
                  <w:right w:val="single" w:sz="8" w:space="0" w:color="auto"/>
                </w:tcBorders>
                <w:shd w:val="clear" w:color="000000" w:fill="F2F2F2"/>
                <w:vAlign w:val="center"/>
                <w:hideMark/>
              </w:tcPr>
            </w:tcPrChange>
          </w:tcPr>
          <w:p w14:paraId="7E1F2697" w14:textId="25BF8187" w:rsidR="00936E38" w:rsidRPr="00936E38" w:rsidDel="000A3E8D" w:rsidRDefault="00936E38" w:rsidP="000A3E8D">
            <w:pPr>
              <w:rPr>
                <w:ins w:id="10176" w:author="Farouk Bouhafs" w:date="2023-12-21T18:54:00Z"/>
                <w:del w:id="10177" w:author="Houyem Rais" w:date="2024-02-22T15:17:00Z"/>
                <w:rFonts w:cs="Calibri"/>
                <w:b/>
                <w:bCs/>
                <w:sz w:val="20"/>
                <w:szCs w:val="20"/>
                <w:lang w:eastAsia="fr-FR"/>
              </w:rPr>
              <w:pPrChange w:id="10178" w:author="Houyem Rais" w:date="2024-02-22T15:17:00Z">
                <w:pPr>
                  <w:widowControl/>
                  <w:autoSpaceDE/>
                  <w:autoSpaceDN/>
                  <w:spacing w:before="0" w:after="0" w:line="240" w:lineRule="auto"/>
                  <w:jc w:val="center"/>
                </w:pPr>
              </w:pPrChange>
            </w:pPr>
            <w:ins w:id="10179" w:author="Farouk Bouhafs" w:date="2023-12-21T18:54:00Z">
              <w:del w:id="10180" w:author="Houyem Rais" w:date="2024-02-22T15:17:00Z">
                <w:r w:rsidRPr="00936E38" w:rsidDel="000A3E8D">
                  <w:rPr>
                    <w:rFonts w:cs="Calibri"/>
                    <w:b/>
                    <w:bCs/>
                    <w:sz w:val="20"/>
                    <w:szCs w:val="20"/>
                    <w:lang w:eastAsia="fr-FR"/>
                  </w:rPr>
                  <w:delText> </w:delText>
                </w:r>
              </w:del>
            </w:ins>
          </w:p>
        </w:tc>
        <w:tc>
          <w:tcPr>
            <w:tcW w:w="765" w:type="pct"/>
            <w:shd w:val="clear" w:color="000000" w:fill="F2F2F2"/>
            <w:vAlign w:val="center"/>
            <w:hideMark/>
            <w:tcPrChange w:id="10181" w:author="Farouk Bouhafs" w:date="2023-12-21T19:20:00Z">
              <w:tcPr>
                <w:tcW w:w="765" w:type="pct"/>
                <w:tcBorders>
                  <w:top w:val="nil"/>
                  <w:left w:val="nil"/>
                  <w:bottom w:val="single" w:sz="8" w:space="0" w:color="auto"/>
                  <w:right w:val="single" w:sz="8" w:space="0" w:color="auto"/>
                </w:tcBorders>
                <w:shd w:val="clear" w:color="000000" w:fill="F2F2F2"/>
                <w:vAlign w:val="center"/>
                <w:hideMark/>
              </w:tcPr>
            </w:tcPrChange>
          </w:tcPr>
          <w:p w14:paraId="0C187235" w14:textId="232EC380" w:rsidR="00936E38" w:rsidRPr="00936E38" w:rsidDel="000A3E8D" w:rsidRDefault="00936E38" w:rsidP="000A3E8D">
            <w:pPr>
              <w:rPr>
                <w:ins w:id="10182" w:author="Farouk Bouhafs" w:date="2023-12-21T18:54:00Z"/>
                <w:del w:id="10183" w:author="Houyem Rais" w:date="2024-02-22T15:17:00Z"/>
                <w:rFonts w:cs="Calibri"/>
                <w:b/>
                <w:bCs/>
                <w:sz w:val="20"/>
                <w:szCs w:val="20"/>
                <w:lang w:eastAsia="fr-FR"/>
              </w:rPr>
              <w:pPrChange w:id="10184" w:author="Houyem Rais" w:date="2024-02-22T15:17:00Z">
                <w:pPr>
                  <w:widowControl/>
                  <w:autoSpaceDE/>
                  <w:autoSpaceDN/>
                  <w:spacing w:before="0" w:after="0" w:line="240" w:lineRule="auto"/>
                  <w:jc w:val="center"/>
                </w:pPr>
              </w:pPrChange>
            </w:pPr>
            <w:ins w:id="10185" w:author="Farouk Bouhafs" w:date="2023-12-21T18:54:00Z">
              <w:del w:id="10186" w:author="Houyem Rais" w:date="2024-02-22T15:17:00Z">
                <w:r w:rsidRPr="00936E38" w:rsidDel="000A3E8D">
                  <w:rPr>
                    <w:rFonts w:cs="Calibri"/>
                    <w:b/>
                    <w:bCs/>
                    <w:sz w:val="20"/>
                    <w:szCs w:val="20"/>
                    <w:lang w:eastAsia="fr-FR"/>
                  </w:rPr>
                  <w:delText> </w:delText>
                </w:r>
              </w:del>
            </w:ins>
          </w:p>
        </w:tc>
        <w:tc>
          <w:tcPr>
            <w:tcW w:w="605" w:type="pct"/>
            <w:shd w:val="clear" w:color="000000" w:fill="F2F2F2"/>
            <w:vAlign w:val="center"/>
            <w:hideMark/>
            <w:tcPrChange w:id="10187" w:author="Farouk Bouhafs" w:date="2023-12-21T19:20:00Z">
              <w:tcPr>
                <w:tcW w:w="605" w:type="pct"/>
                <w:tcBorders>
                  <w:top w:val="nil"/>
                  <w:left w:val="nil"/>
                  <w:bottom w:val="single" w:sz="8" w:space="0" w:color="auto"/>
                  <w:right w:val="single" w:sz="8" w:space="0" w:color="auto"/>
                </w:tcBorders>
                <w:shd w:val="clear" w:color="000000" w:fill="F2F2F2"/>
                <w:vAlign w:val="center"/>
                <w:hideMark/>
              </w:tcPr>
            </w:tcPrChange>
          </w:tcPr>
          <w:p w14:paraId="20E21EC4" w14:textId="57283A78" w:rsidR="00936E38" w:rsidRPr="00936E38" w:rsidDel="000A3E8D" w:rsidRDefault="00936E38" w:rsidP="000A3E8D">
            <w:pPr>
              <w:rPr>
                <w:ins w:id="10188" w:author="Farouk Bouhafs" w:date="2023-12-21T18:54:00Z"/>
                <w:del w:id="10189" w:author="Houyem Rais" w:date="2024-02-22T15:17:00Z"/>
                <w:rFonts w:cs="Calibri"/>
                <w:b/>
                <w:bCs/>
                <w:sz w:val="20"/>
                <w:szCs w:val="20"/>
                <w:lang w:eastAsia="fr-FR"/>
              </w:rPr>
              <w:pPrChange w:id="10190" w:author="Houyem Rais" w:date="2024-02-22T15:17:00Z">
                <w:pPr>
                  <w:widowControl/>
                  <w:autoSpaceDE/>
                  <w:autoSpaceDN/>
                  <w:spacing w:before="0" w:after="0" w:line="240" w:lineRule="auto"/>
                  <w:jc w:val="center"/>
                </w:pPr>
              </w:pPrChange>
            </w:pPr>
            <w:ins w:id="10191" w:author="Farouk Bouhafs" w:date="2023-12-21T18:54:00Z">
              <w:del w:id="10192" w:author="Houyem Rais" w:date="2024-02-22T15:17:00Z">
                <w:r w:rsidRPr="00936E38" w:rsidDel="000A3E8D">
                  <w:rPr>
                    <w:rFonts w:cs="Calibri"/>
                    <w:b/>
                    <w:bCs/>
                    <w:sz w:val="20"/>
                    <w:szCs w:val="20"/>
                    <w:lang w:eastAsia="fr-FR"/>
                  </w:rPr>
                  <w:delText> </w:delText>
                </w:r>
              </w:del>
            </w:ins>
          </w:p>
        </w:tc>
      </w:tr>
      <w:tr w:rsidR="00936E38" w:rsidRPr="00936E38" w:rsidDel="000A3E8D" w14:paraId="1073B2C7" w14:textId="567AEE4C" w:rsidTr="00A85FE3">
        <w:trPr>
          <w:trHeight w:val="270"/>
          <w:ins w:id="10193" w:author="Farouk Bouhafs" w:date="2023-12-21T18:54:00Z"/>
          <w:del w:id="10194" w:author="Houyem Rais" w:date="2024-02-22T15:17:00Z"/>
          <w:trPrChange w:id="10195" w:author="Farouk Bouhafs" w:date="2023-12-21T19:20:00Z">
            <w:trPr>
              <w:trHeight w:val="270"/>
            </w:trPr>
          </w:trPrChange>
        </w:trPr>
        <w:tc>
          <w:tcPr>
            <w:tcW w:w="1050" w:type="pct"/>
            <w:shd w:val="clear" w:color="auto" w:fill="auto"/>
            <w:vAlign w:val="center"/>
            <w:hideMark/>
            <w:tcPrChange w:id="10196"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5F93B14C" w14:textId="55BD3F48" w:rsidR="00936E38" w:rsidRPr="00936E38" w:rsidDel="000A3E8D" w:rsidRDefault="00936E38" w:rsidP="000A3E8D">
            <w:pPr>
              <w:rPr>
                <w:ins w:id="10197" w:author="Farouk Bouhafs" w:date="2023-12-21T18:54:00Z"/>
                <w:del w:id="10198" w:author="Houyem Rais" w:date="2024-02-22T15:17:00Z"/>
                <w:rFonts w:cs="Calibri"/>
                <w:b/>
                <w:bCs/>
                <w:sz w:val="20"/>
                <w:szCs w:val="20"/>
                <w:lang w:eastAsia="fr-FR"/>
              </w:rPr>
              <w:pPrChange w:id="10199" w:author="Houyem Rais" w:date="2024-02-22T15:17:00Z">
                <w:pPr>
                  <w:widowControl/>
                  <w:autoSpaceDE/>
                  <w:autoSpaceDN/>
                  <w:spacing w:before="0" w:after="0" w:line="240" w:lineRule="auto"/>
                </w:pPr>
              </w:pPrChange>
            </w:pPr>
            <w:ins w:id="10200" w:author="Farouk Bouhafs" w:date="2023-12-21T18:54:00Z">
              <w:del w:id="10201" w:author="Houyem Rais" w:date="2024-02-22T15:17:00Z">
                <w:r w:rsidRPr="00936E38" w:rsidDel="000A3E8D">
                  <w:rPr>
                    <w:rFonts w:cs="Calibri"/>
                    <w:b/>
                    <w:bCs/>
                    <w:sz w:val="20"/>
                    <w:szCs w:val="20"/>
                    <w:lang w:eastAsia="fr-FR"/>
                  </w:rPr>
                  <w:delText>Emplois (MDT)</w:delText>
                </w:r>
              </w:del>
            </w:ins>
          </w:p>
        </w:tc>
        <w:tc>
          <w:tcPr>
            <w:tcW w:w="950" w:type="pct"/>
            <w:shd w:val="clear" w:color="auto" w:fill="auto"/>
            <w:vAlign w:val="center"/>
            <w:hideMark/>
            <w:tcPrChange w:id="10202"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4005A8A5" w14:textId="0347C5F2" w:rsidR="00936E38" w:rsidRPr="00936E38" w:rsidDel="000A3E8D" w:rsidRDefault="00936E38" w:rsidP="000A3E8D">
            <w:pPr>
              <w:rPr>
                <w:ins w:id="10203" w:author="Farouk Bouhafs" w:date="2023-12-21T18:54:00Z"/>
                <w:del w:id="10204" w:author="Houyem Rais" w:date="2024-02-22T15:17:00Z"/>
                <w:rFonts w:cs="Calibri"/>
                <w:b/>
                <w:bCs/>
                <w:sz w:val="20"/>
                <w:szCs w:val="20"/>
                <w:lang w:eastAsia="fr-FR"/>
              </w:rPr>
              <w:pPrChange w:id="10205" w:author="Houyem Rais" w:date="2024-02-22T15:17:00Z">
                <w:pPr>
                  <w:widowControl/>
                  <w:autoSpaceDE/>
                  <w:autoSpaceDN/>
                  <w:spacing w:before="0" w:after="0" w:line="240" w:lineRule="auto"/>
                  <w:jc w:val="center"/>
                </w:pPr>
              </w:pPrChange>
            </w:pPr>
            <w:ins w:id="10206" w:author="Farouk Bouhafs" w:date="2023-12-21T18:54:00Z">
              <w:del w:id="10207" w:author="Houyem Rais" w:date="2024-02-22T15:17:00Z">
                <w:r w:rsidRPr="00936E38" w:rsidDel="000A3E8D">
                  <w:rPr>
                    <w:rFonts w:cs="Calibri"/>
                    <w:b/>
                    <w:bCs/>
                    <w:sz w:val="20"/>
                    <w:szCs w:val="20"/>
                    <w:lang w:eastAsia="fr-FR"/>
                  </w:rPr>
                  <w:delText>660,6</w:delText>
                </w:r>
              </w:del>
            </w:ins>
          </w:p>
        </w:tc>
        <w:tc>
          <w:tcPr>
            <w:tcW w:w="782" w:type="pct"/>
            <w:shd w:val="clear" w:color="auto" w:fill="auto"/>
            <w:vAlign w:val="center"/>
            <w:hideMark/>
            <w:tcPrChange w:id="10208"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34239B55" w14:textId="4A46426B" w:rsidR="00936E38" w:rsidRPr="00936E38" w:rsidDel="000A3E8D" w:rsidRDefault="00936E38" w:rsidP="000A3E8D">
            <w:pPr>
              <w:rPr>
                <w:ins w:id="10209" w:author="Farouk Bouhafs" w:date="2023-12-21T18:54:00Z"/>
                <w:del w:id="10210" w:author="Houyem Rais" w:date="2024-02-22T15:17:00Z"/>
                <w:rFonts w:cs="Calibri"/>
                <w:b/>
                <w:bCs/>
                <w:sz w:val="20"/>
                <w:szCs w:val="20"/>
                <w:lang w:eastAsia="fr-FR"/>
              </w:rPr>
              <w:pPrChange w:id="10211" w:author="Houyem Rais" w:date="2024-02-22T15:17:00Z">
                <w:pPr>
                  <w:widowControl/>
                  <w:autoSpaceDE/>
                  <w:autoSpaceDN/>
                  <w:spacing w:before="0" w:after="0" w:line="240" w:lineRule="auto"/>
                  <w:jc w:val="center"/>
                </w:pPr>
              </w:pPrChange>
            </w:pPr>
            <w:ins w:id="10212" w:author="Farouk Bouhafs" w:date="2023-12-21T18:54:00Z">
              <w:del w:id="10213" w:author="Houyem Rais" w:date="2024-02-22T15:17:00Z">
                <w:r w:rsidRPr="00936E38" w:rsidDel="000A3E8D">
                  <w:rPr>
                    <w:rFonts w:cs="Calibri"/>
                    <w:b/>
                    <w:bCs/>
                    <w:sz w:val="20"/>
                    <w:szCs w:val="20"/>
                    <w:lang w:eastAsia="fr-FR"/>
                  </w:rPr>
                  <w:delText>0,0</w:delText>
                </w:r>
              </w:del>
            </w:ins>
          </w:p>
        </w:tc>
        <w:tc>
          <w:tcPr>
            <w:tcW w:w="849" w:type="pct"/>
            <w:shd w:val="clear" w:color="auto" w:fill="auto"/>
            <w:vAlign w:val="center"/>
            <w:hideMark/>
            <w:tcPrChange w:id="10214"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550ADA1A" w14:textId="2B864A42" w:rsidR="00936E38" w:rsidRPr="00936E38" w:rsidDel="000A3E8D" w:rsidRDefault="00936E38" w:rsidP="000A3E8D">
            <w:pPr>
              <w:rPr>
                <w:ins w:id="10215" w:author="Farouk Bouhafs" w:date="2023-12-21T18:54:00Z"/>
                <w:del w:id="10216" w:author="Houyem Rais" w:date="2024-02-22T15:17:00Z"/>
                <w:rFonts w:cs="Calibri"/>
                <w:b/>
                <w:bCs/>
                <w:sz w:val="20"/>
                <w:szCs w:val="20"/>
                <w:lang w:eastAsia="fr-FR"/>
              </w:rPr>
              <w:pPrChange w:id="10217" w:author="Houyem Rais" w:date="2024-02-22T15:17:00Z">
                <w:pPr>
                  <w:widowControl/>
                  <w:autoSpaceDE/>
                  <w:autoSpaceDN/>
                  <w:spacing w:before="0" w:after="0" w:line="240" w:lineRule="auto"/>
                  <w:jc w:val="center"/>
                </w:pPr>
              </w:pPrChange>
            </w:pPr>
            <w:ins w:id="10218" w:author="Farouk Bouhafs" w:date="2023-12-21T18:54:00Z">
              <w:del w:id="10219" w:author="Houyem Rais" w:date="2024-02-22T15:17:00Z">
                <w:r w:rsidRPr="00936E38" w:rsidDel="000A3E8D">
                  <w:rPr>
                    <w:rFonts w:cs="Calibri"/>
                    <w:b/>
                    <w:bCs/>
                    <w:sz w:val="20"/>
                    <w:szCs w:val="20"/>
                    <w:lang w:eastAsia="fr-FR"/>
                  </w:rPr>
                  <w:delText>701,6</w:delText>
                </w:r>
              </w:del>
            </w:ins>
          </w:p>
        </w:tc>
        <w:tc>
          <w:tcPr>
            <w:tcW w:w="765" w:type="pct"/>
            <w:shd w:val="clear" w:color="auto" w:fill="auto"/>
            <w:vAlign w:val="center"/>
            <w:hideMark/>
            <w:tcPrChange w:id="10220"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1C5E0990" w14:textId="55E01104" w:rsidR="00936E38" w:rsidRPr="00936E38" w:rsidDel="000A3E8D" w:rsidRDefault="00936E38" w:rsidP="000A3E8D">
            <w:pPr>
              <w:rPr>
                <w:ins w:id="10221" w:author="Farouk Bouhafs" w:date="2023-12-21T18:54:00Z"/>
                <w:del w:id="10222" w:author="Houyem Rais" w:date="2024-02-22T15:17:00Z"/>
                <w:rFonts w:cs="Calibri"/>
                <w:b/>
                <w:bCs/>
                <w:sz w:val="20"/>
                <w:szCs w:val="20"/>
                <w:lang w:eastAsia="fr-FR"/>
              </w:rPr>
              <w:pPrChange w:id="10223" w:author="Houyem Rais" w:date="2024-02-22T15:17:00Z">
                <w:pPr>
                  <w:widowControl/>
                  <w:autoSpaceDE/>
                  <w:autoSpaceDN/>
                  <w:spacing w:before="0" w:after="0" w:line="240" w:lineRule="auto"/>
                  <w:jc w:val="center"/>
                </w:pPr>
              </w:pPrChange>
            </w:pPr>
            <w:ins w:id="10224" w:author="Farouk Bouhafs" w:date="2023-12-21T18:54:00Z">
              <w:del w:id="10225" w:author="Houyem Rais" w:date="2024-02-22T15:17:00Z">
                <w:r w:rsidRPr="00936E38" w:rsidDel="000A3E8D">
                  <w:rPr>
                    <w:rFonts w:cs="Calibri"/>
                    <w:b/>
                    <w:bCs/>
                    <w:sz w:val="20"/>
                    <w:szCs w:val="20"/>
                    <w:lang w:eastAsia="fr-FR"/>
                  </w:rPr>
                  <w:delText>0,0</w:delText>
                </w:r>
              </w:del>
            </w:ins>
          </w:p>
        </w:tc>
        <w:tc>
          <w:tcPr>
            <w:tcW w:w="605" w:type="pct"/>
            <w:shd w:val="clear" w:color="auto" w:fill="auto"/>
            <w:vAlign w:val="center"/>
            <w:hideMark/>
            <w:tcPrChange w:id="10226"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5EA1A54A" w14:textId="77CEE02C" w:rsidR="00936E38" w:rsidRPr="00936E38" w:rsidDel="000A3E8D" w:rsidRDefault="00936E38" w:rsidP="000A3E8D">
            <w:pPr>
              <w:rPr>
                <w:ins w:id="10227" w:author="Farouk Bouhafs" w:date="2023-12-21T18:54:00Z"/>
                <w:del w:id="10228" w:author="Houyem Rais" w:date="2024-02-22T15:17:00Z"/>
                <w:rFonts w:cs="Calibri"/>
                <w:b/>
                <w:bCs/>
                <w:sz w:val="20"/>
                <w:szCs w:val="20"/>
                <w:lang w:eastAsia="fr-FR"/>
              </w:rPr>
              <w:pPrChange w:id="10229" w:author="Houyem Rais" w:date="2024-02-22T15:17:00Z">
                <w:pPr>
                  <w:widowControl/>
                  <w:autoSpaceDE/>
                  <w:autoSpaceDN/>
                  <w:spacing w:before="0" w:after="0" w:line="240" w:lineRule="auto"/>
                  <w:jc w:val="center"/>
                </w:pPr>
              </w:pPrChange>
            </w:pPr>
            <w:ins w:id="10230" w:author="Farouk Bouhafs" w:date="2023-12-21T18:54:00Z">
              <w:del w:id="10231" w:author="Houyem Rais" w:date="2024-02-22T15:17:00Z">
                <w:r w:rsidRPr="00936E38" w:rsidDel="000A3E8D">
                  <w:rPr>
                    <w:rFonts w:cs="Calibri"/>
                    <w:b/>
                    <w:bCs/>
                    <w:sz w:val="20"/>
                    <w:szCs w:val="20"/>
                    <w:lang w:eastAsia="fr-FR"/>
                  </w:rPr>
                  <w:delText>678,6</w:delText>
                </w:r>
              </w:del>
            </w:ins>
          </w:p>
        </w:tc>
      </w:tr>
      <w:tr w:rsidR="00936E38" w:rsidRPr="00936E38" w:rsidDel="000A3E8D" w14:paraId="056BA016" w14:textId="5FC21F33" w:rsidTr="00A85FE3">
        <w:trPr>
          <w:trHeight w:val="263"/>
          <w:ins w:id="10232" w:author="Farouk Bouhafs" w:date="2023-12-21T18:54:00Z"/>
          <w:del w:id="10233" w:author="Houyem Rais" w:date="2024-02-22T15:17:00Z"/>
          <w:trPrChange w:id="10234" w:author="Farouk Bouhafs" w:date="2023-12-21T19:20:00Z">
            <w:trPr>
              <w:trHeight w:val="263"/>
            </w:trPr>
          </w:trPrChange>
        </w:trPr>
        <w:tc>
          <w:tcPr>
            <w:tcW w:w="1050" w:type="pct"/>
            <w:vMerge w:val="restart"/>
            <w:shd w:val="clear" w:color="auto" w:fill="auto"/>
            <w:vAlign w:val="center"/>
            <w:hideMark/>
            <w:tcPrChange w:id="10235"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0447BB9" w14:textId="452120DD" w:rsidR="00936E38" w:rsidRPr="00936E38" w:rsidDel="000A3E8D" w:rsidRDefault="00936E38" w:rsidP="000A3E8D">
            <w:pPr>
              <w:rPr>
                <w:ins w:id="10236" w:author="Farouk Bouhafs" w:date="2023-12-21T18:54:00Z"/>
                <w:del w:id="10237" w:author="Houyem Rais" w:date="2024-02-22T15:17:00Z"/>
                <w:rFonts w:cs="Calibri"/>
                <w:sz w:val="20"/>
                <w:szCs w:val="20"/>
                <w:lang w:eastAsia="fr-FR"/>
              </w:rPr>
              <w:pPrChange w:id="10238" w:author="Houyem Rais" w:date="2024-02-22T15:17:00Z">
                <w:pPr>
                  <w:widowControl/>
                  <w:autoSpaceDE/>
                  <w:autoSpaceDN/>
                  <w:spacing w:before="0" w:after="0" w:line="240" w:lineRule="auto"/>
                </w:pPr>
              </w:pPrChange>
            </w:pPr>
            <w:ins w:id="10239" w:author="Farouk Bouhafs" w:date="2023-12-21T18:54:00Z">
              <w:del w:id="10240" w:author="Houyem Rais" w:date="2024-02-22T15:17:00Z">
                <w:r w:rsidRPr="00936E38" w:rsidDel="000A3E8D">
                  <w:rPr>
                    <w:rFonts w:cs="Calibri"/>
                    <w:sz w:val="20"/>
                    <w:szCs w:val="20"/>
                    <w:lang w:eastAsia="fr-FR"/>
                  </w:rPr>
                  <w:delText>Coût de construction</w:delText>
                </w:r>
              </w:del>
            </w:ins>
          </w:p>
        </w:tc>
        <w:tc>
          <w:tcPr>
            <w:tcW w:w="950" w:type="pct"/>
            <w:shd w:val="clear" w:color="auto" w:fill="auto"/>
            <w:vAlign w:val="center"/>
            <w:hideMark/>
            <w:tcPrChange w:id="10241" w:author="Farouk Bouhafs" w:date="2023-12-21T19:20:00Z">
              <w:tcPr>
                <w:tcW w:w="950" w:type="pct"/>
                <w:tcBorders>
                  <w:top w:val="nil"/>
                  <w:left w:val="nil"/>
                  <w:bottom w:val="nil"/>
                  <w:right w:val="single" w:sz="8" w:space="0" w:color="auto"/>
                </w:tcBorders>
                <w:shd w:val="clear" w:color="auto" w:fill="auto"/>
                <w:vAlign w:val="center"/>
                <w:hideMark/>
              </w:tcPr>
            </w:tcPrChange>
          </w:tcPr>
          <w:p w14:paraId="1E4B3DDA" w14:textId="6AF18161" w:rsidR="00936E38" w:rsidRPr="00936E38" w:rsidDel="000A3E8D" w:rsidRDefault="00936E38" w:rsidP="000A3E8D">
            <w:pPr>
              <w:rPr>
                <w:ins w:id="10242" w:author="Farouk Bouhafs" w:date="2023-12-21T18:54:00Z"/>
                <w:del w:id="10243" w:author="Houyem Rais" w:date="2024-02-22T15:17:00Z"/>
                <w:rFonts w:cs="Calibri"/>
                <w:sz w:val="20"/>
                <w:szCs w:val="20"/>
                <w:lang w:eastAsia="fr-FR"/>
              </w:rPr>
              <w:pPrChange w:id="10244" w:author="Houyem Rais" w:date="2024-02-22T15:17:00Z">
                <w:pPr>
                  <w:widowControl/>
                  <w:autoSpaceDE/>
                  <w:autoSpaceDN/>
                  <w:spacing w:before="0" w:after="0" w:line="240" w:lineRule="auto"/>
                  <w:jc w:val="center"/>
                </w:pPr>
              </w:pPrChange>
            </w:pPr>
            <w:ins w:id="10245" w:author="Farouk Bouhafs" w:date="2023-12-21T18:54:00Z">
              <w:del w:id="10246" w:author="Houyem Rais" w:date="2024-02-22T15:17:00Z">
                <w:r w:rsidRPr="00936E38" w:rsidDel="000A3E8D">
                  <w:rPr>
                    <w:rFonts w:cs="Calibri"/>
                    <w:sz w:val="20"/>
                    <w:szCs w:val="20"/>
                    <w:lang w:eastAsia="fr-FR"/>
                  </w:rPr>
                  <w:delText>637,7</w:delText>
                </w:r>
              </w:del>
            </w:ins>
          </w:p>
        </w:tc>
        <w:tc>
          <w:tcPr>
            <w:tcW w:w="782" w:type="pct"/>
            <w:shd w:val="clear" w:color="auto" w:fill="auto"/>
            <w:vAlign w:val="center"/>
            <w:hideMark/>
            <w:tcPrChange w:id="10247" w:author="Farouk Bouhafs" w:date="2023-12-21T19:20:00Z">
              <w:tcPr>
                <w:tcW w:w="782" w:type="pct"/>
                <w:tcBorders>
                  <w:top w:val="nil"/>
                  <w:left w:val="nil"/>
                  <w:bottom w:val="nil"/>
                  <w:right w:val="single" w:sz="8" w:space="0" w:color="auto"/>
                </w:tcBorders>
                <w:shd w:val="clear" w:color="auto" w:fill="auto"/>
                <w:vAlign w:val="center"/>
                <w:hideMark/>
              </w:tcPr>
            </w:tcPrChange>
          </w:tcPr>
          <w:p w14:paraId="47909F46" w14:textId="0A1F7388" w:rsidR="00936E38" w:rsidRPr="00936E38" w:rsidDel="000A3E8D" w:rsidRDefault="00936E38" w:rsidP="000A3E8D">
            <w:pPr>
              <w:rPr>
                <w:ins w:id="10248" w:author="Farouk Bouhafs" w:date="2023-12-21T18:54:00Z"/>
                <w:del w:id="10249" w:author="Houyem Rais" w:date="2024-02-22T15:17:00Z"/>
                <w:rFonts w:cs="Calibri"/>
                <w:sz w:val="20"/>
                <w:szCs w:val="20"/>
                <w:lang w:eastAsia="fr-FR"/>
              </w:rPr>
              <w:pPrChange w:id="10250" w:author="Houyem Rais" w:date="2024-02-22T15:17:00Z">
                <w:pPr>
                  <w:widowControl/>
                  <w:autoSpaceDE/>
                  <w:autoSpaceDN/>
                  <w:spacing w:before="0" w:after="0" w:line="240" w:lineRule="auto"/>
                  <w:jc w:val="center"/>
                </w:pPr>
              </w:pPrChange>
            </w:pPr>
            <w:ins w:id="10251" w:author="Farouk Bouhafs" w:date="2023-12-21T18:54:00Z">
              <w:del w:id="10252"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253" w:author="Farouk Bouhafs" w:date="2023-12-21T19:20:00Z">
              <w:tcPr>
                <w:tcW w:w="849" w:type="pct"/>
                <w:tcBorders>
                  <w:top w:val="nil"/>
                  <w:left w:val="nil"/>
                  <w:bottom w:val="nil"/>
                  <w:right w:val="single" w:sz="8" w:space="0" w:color="auto"/>
                </w:tcBorders>
                <w:shd w:val="clear" w:color="auto" w:fill="auto"/>
                <w:vAlign w:val="center"/>
                <w:hideMark/>
              </w:tcPr>
            </w:tcPrChange>
          </w:tcPr>
          <w:p w14:paraId="123B1A6C" w14:textId="54E8F41C" w:rsidR="00936E38" w:rsidRPr="00936E38" w:rsidDel="000A3E8D" w:rsidRDefault="00936E38" w:rsidP="000A3E8D">
            <w:pPr>
              <w:rPr>
                <w:ins w:id="10254" w:author="Farouk Bouhafs" w:date="2023-12-21T18:54:00Z"/>
                <w:del w:id="10255" w:author="Houyem Rais" w:date="2024-02-22T15:17:00Z"/>
                <w:rFonts w:cs="Calibri"/>
                <w:sz w:val="20"/>
                <w:szCs w:val="20"/>
                <w:lang w:eastAsia="fr-FR"/>
              </w:rPr>
              <w:pPrChange w:id="10256" w:author="Houyem Rais" w:date="2024-02-22T15:17:00Z">
                <w:pPr>
                  <w:widowControl/>
                  <w:autoSpaceDE/>
                  <w:autoSpaceDN/>
                  <w:spacing w:before="0" w:after="0" w:line="240" w:lineRule="auto"/>
                  <w:jc w:val="center"/>
                </w:pPr>
              </w:pPrChange>
            </w:pPr>
            <w:ins w:id="10257" w:author="Farouk Bouhafs" w:date="2023-12-21T18:54:00Z">
              <w:del w:id="10258"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10259" w:author="Farouk Bouhafs" w:date="2023-12-21T19:20:00Z">
              <w:tcPr>
                <w:tcW w:w="765" w:type="pct"/>
                <w:tcBorders>
                  <w:top w:val="nil"/>
                  <w:left w:val="nil"/>
                  <w:bottom w:val="nil"/>
                  <w:right w:val="single" w:sz="8" w:space="0" w:color="auto"/>
                </w:tcBorders>
                <w:shd w:val="clear" w:color="auto" w:fill="auto"/>
                <w:vAlign w:val="center"/>
                <w:hideMark/>
              </w:tcPr>
            </w:tcPrChange>
          </w:tcPr>
          <w:p w14:paraId="00715A7C" w14:textId="2F2E456E" w:rsidR="00936E38" w:rsidRPr="00936E38" w:rsidDel="000A3E8D" w:rsidRDefault="00936E38" w:rsidP="000A3E8D">
            <w:pPr>
              <w:rPr>
                <w:ins w:id="10260" w:author="Farouk Bouhafs" w:date="2023-12-21T18:54:00Z"/>
                <w:del w:id="10261" w:author="Houyem Rais" w:date="2024-02-22T15:17:00Z"/>
                <w:rFonts w:cs="Calibri"/>
                <w:sz w:val="20"/>
                <w:szCs w:val="20"/>
                <w:lang w:eastAsia="fr-FR"/>
              </w:rPr>
              <w:pPrChange w:id="10262" w:author="Houyem Rais" w:date="2024-02-22T15:17:00Z">
                <w:pPr>
                  <w:widowControl/>
                  <w:autoSpaceDE/>
                  <w:autoSpaceDN/>
                  <w:spacing w:before="0" w:after="0" w:line="240" w:lineRule="auto"/>
                  <w:jc w:val="center"/>
                </w:pPr>
              </w:pPrChange>
            </w:pPr>
            <w:ins w:id="10263" w:author="Farouk Bouhafs" w:date="2023-12-21T18:54:00Z">
              <w:del w:id="10264"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10265" w:author="Farouk Bouhafs" w:date="2023-12-21T19:20:00Z">
              <w:tcPr>
                <w:tcW w:w="605" w:type="pct"/>
                <w:tcBorders>
                  <w:top w:val="nil"/>
                  <w:left w:val="nil"/>
                  <w:bottom w:val="nil"/>
                  <w:right w:val="single" w:sz="8" w:space="0" w:color="auto"/>
                </w:tcBorders>
                <w:shd w:val="clear" w:color="auto" w:fill="auto"/>
                <w:vAlign w:val="center"/>
                <w:hideMark/>
              </w:tcPr>
            </w:tcPrChange>
          </w:tcPr>
          <w:p w14:paraId="17A8F1D5" w14:textId="7CD3ADDE" w:rsidR="00936E38" w:rsidRPr="00936E38" w:rsidDel="000A3E8D" w:rsidRDefault="00936E38" w:rsidP="000A3E8D">
            <w:pPr>
              <w:rPr>
                <w:ins w:id="10266" w:author="Farouk Bouhafs" w:date="2023-12-21T18:54:00Z"/>
                <w:del w:id="10267" w:author="Houyem Rais" w:date="2024-02-22T15:17:00Z"/>
                <w:rFonts w:cs="Calibri"/>
                <w:sz w:val="20"/>
                <w:szCs w:val="20"/>
                <w:lang w:eastAsia="fr-FR"/>
              </w:rPr>
              <w:pPrChange w:id="10268" w:author="Houyem Rais" w:date="2024-02-22T15:17:00Z">
                <w:pPr>
                  <w:widowControl/>
                  <w:autoSpaceDE/>
                  <w:autoSpaceDN/>
                  <w:spacing w:before="0" w:after="0" w:line="240" w:lineRule="auto"/>
                  <w:jc w:val="center"/>
                </w:pPr>
              </w:pPrChange>
            </w:pPr>
            <w:ins w:id="10269" w:author="Farouk Bouhafs" w:date="2023-12-21T18:54:00Z">
              <w:del w:id="10270" w:author="Houyem Rais" w:date="2024-02-22T15:17:00Z">
                <w:r w:rsidRPr="00936E38" w:rsidDel="000A3E8D">
                  <w:rPr>
                    <w:rFonts w:cs="Calibri"/>
                    <w:sz w:val="20"/>
                    <w:szCs w:val="20"/>
                    <w:lang w:eastAsia="fr-FR"/>
                  </w:rPr>
                  <w:delText>637,7</w:delText>
                </w:r>
              </w:del>
            </w:ins>
          </w:p>
        </w:tc>
      </w:tr>
      <w:tr w:rsidR="00936E38" w:rsidRPr="00936E38" w:rsidDel="000A3E8D" w14:paraId="698F461C" w14:textId="0FA1A79D" w:rsidTr="00A85FE3">
        <w:trPr>
          <w:trHeight w:val="270"/>
          <w:ins w:id="10271" w:author="Farouk Bouhafs" w:date="2023-12-21T18:54:00Z"/>
          <w:del w:id="10272" w:author="Houyem Rais" w:date="2024-02-22T15:17:00Z"/>
          <w:trPrChange w:id="10273" w:author="Farouk Bouhafs" w:date="2023-12-21T19:20:00Z">
            <w:trPr>
              <w:trHeight w:val="270"/>
            </w:trPr>
          </w:trPrChange>
        </w:trPr>
        <w:tc>
          <w:tcPr>
            <w:tcW w:w="1050" w:type="pct"/>
            <w:vMerge/>
            <w:vAlign w:val="center"/>
            <w:hideMark/>
            <w:tcPrChange w:id="10274"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3A883E45" w14:textId="3533C39D" w:rsidR="00936E38" w:rsidRPr="00936E38" w:rsidDel="000A3E8D" w:rsidRDefault="00936E38" w:rsidP="000A3E8D">
            <w:pPr>
              <w:rPr>
                <w:ins w:id="10275" w:author="Farouk Bouhafs" w:date="2023-12-21T18:54:00Z"/>
                <w:del w:id="10276" w:author="Houyem Rais" w:date="2024-02-22T15:17:00Z"/>
                <w:rFonts w:cs="Calibri"/>
                <w:sz w:val="20"/>
                <w:szCs w:val="20"/>
                <w:lang w:eastAsia="fr-FR"/>
              </w:rPr>
              <w:pPrChange w:id="10277"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0278"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17C9B4E3" w14:textId="589C2E66" w:rsidR="00936E38" w:rsidRPr="00936E38" w:rsidDel="000A3E8D" w:rsidRDefault="00936E38" w:rsidP="000A3E8D">
            <w:pPr>
              <w:rPr>
                <w:ins w:id="10279" w:author="Farouk Bouhafs" w:date="2023-12-21T18:54:00Z"/>
                <w:del w:id="10280" w:author="Houyem Rais" w:date="2024-02-22T15:17:00Z"/>
                <w:rFonts w:cs="Calibri"/>
                <w:i/>
                <w:iCs/>
                <w:sz w:val="20"/>
                <w:szCs w:val="20"/>
                <w:lang w:eastAsia="fr-FR"/>
              </w:rPr>
              <w:pPrChange w:id="10281" w:author="Houyem Rais" w:date="2024-02-22T15:17:00Z">
                <w:pPr>
                  <w:widowControl/>
                  <w:autoSpaceDE/>
                  <w:autoSpaceDN/>
                  <w:spacing w:before="0" w:after="0" w:line="240" w:lineRule="auto"/>
                  <w:jc w:val="center"/>
                </w:pPr>
              </w:pPrChange>
            </w:pPr>
            <w:ins w:id="10282" w:author="Farouk Bouhafs" w:date="2023-12-21T18:54:00Z">
              <w:del w:id="10283" w:author="Houyem Rais" w:date="2024-02-22T15:17:00Z">
                <w:r w:rsidRPr="00936E38" w:rsidDel="000A3E8D">
                  <w:rPr>
                    <w:rFonts w:cs="Calibri"/>
                    <w:i/>
                    <w:iCs/>
                    <w:sz w:val="20"/>
                    <w:szCs w:val="20"/>
                    <w:lang w:eastAsia="fr-FR"/>
                  </w:rPr>
                  <w:delText>96,5%</w:delText>
                </w:r>
              </w:del>
            </w:ins>
          </w:p>
        </w:tc>
        <w:tc>
          <w:tcPr>
            <w:tcW w:w="782" w:type="pct"/>
            <w:shd w:val="clear" w:color="auto" w:fill="auto"/>
            <w:vAlign w:val="center"/>
            <w:hideMark/>
            <w:tcPrChange w:id="10284"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302D1772" w14:textId="53FB3B82" w:rsidR="00936E38" w:rsidRPr="00936E38" w:rsidDel="000A3E8D" w:rsidRDefault="00936E38" w:rsidP="000A3E8D">
            <w:pPr>
              <w:rPr>
                <w:ins w:id="10285" w:author="Farouk Bouhafs" w:date="2023-12-21T18:54:00Z"/>
                <w:del w:id="10286" w:author="Houyem Rais" w:date="2024-02-22T15:17:00Z"/>
                <w:rFonts w:cs="Calibri"/>
                <w:i/>
                <w:iCs/>
                <w:sz w:val="20"/>
                <w:szCs w:val="20"/>
                <w:lang w:eastAsia="fr-FR"/>
              </w:rPr>
              <w:pPrChange w:id="10287" w:author="Houyem Rais" w:date="2024-02-22T15:17:00Z">
                <w:pPr>
                  <w:widowControl/>
                  <w:autoSpaceDE/>
                  <w:autoSpaceDN/>
                  <w:spacing w:before="0" w:after="0" w:line="240" w:lineRule="auto"/>
                  <w:jc w:val="center"/>
                </w:pPr>
              </w:pPrChange>
            </w:pPr>
            <w:ins w:id="10288" w:author="Farouk Bouhafs" w:date="2023-12-21T18:54:00Z">
              <w:del w:id="10289"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10290"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4CE945FB" w14:textId="3544AEEE" w:rsidR="00936E38" w:rsidRPr="00936E38" w:rsidDel="000A3E8D" w:rsidRDefault="00936E38" w:rsidP="000A3E8D">
            <w:pPr>
              <w:rPr>
                <w:ins w:id="10291" w:author="Farouk Bouhafs" w:date="2023-12-21T18:54:00Z"/>
                <w:del w:id="10292" w:author="Houyem Rais" w:date="2024-02-22T15:17:00Z"/>
                <w:rFonts w:cs="Calibri"/>
                <w:i/>
                <w:iCs/>
                <w:sz w:val="20"/>
                <w:szCs w:val="20"/>
                <w:lang w:eastAsia="fr-FR"/>
              </w:rPr>
              <w:pPrChange w:id="10293" w:author="Houyem Rais" w:date="2024-02-22T15:17:00Z">
                <w:pPr>
                  <w:widowControl/>
                  <w:autoSpaceDE/>
                  <w:autoSpaceDN/>
                  <w:spacing w:before="0" w:after="0" w:line="240" w:lineRule="auto"/>
                  <w:jc w:val="center"/>
                </w:pPr>
              </w:pPrChange>
            </w:pPr>
            <w:ins w:id="10294" w:author="Farouk Bouhafs" w:date="2023-12-21T18:54:00Z">
              <w:del w:id="10295" w:author="Houyem Rais" w:date="2024-02-22T15:17:00Z">
                <w:r w:rsidRPr="00936E38" w:rsidDel="000A3E8D">
                  <w:rPr>
                    <w:rFonts w:cs="Calibri"/>
                    <w:i/>
                    <w:iCs/>
                    <w:sz w:val="20"/>
                    <w:szCs w:val="20"/>
                    <w:lang w:eastAsia="fr-FR"/>
                  </w:rPr>
                  <w:delText>0,0%</w:delText>
                </w:r>
              </w:del>
            </w:ins>
          </w:p>
        </w:tc>
        <w:tc>
          <w:tcPr>
            <w:tcW w:w="765" w:type="pct"/>
            <w:shd w:val="clear" w:color="auto" w:fill="auto"/>
            <w:vAlign w:val="center"/>
            <w:hideMark/>
            <w:tcPrChange w:id="10296"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2C2E98A9" w14:textId="089BEEAF" w:rsidR="00936E38" w:rsidRPr="00936E38" w:rsidDel="000A3E8D" w:rsidRDefault="00936E38" w:rsidP="000A3E8D">
            <w:pPr>
              <w:rPr>
                <w:ins w:id="10297" w:author="Farouk Bouhafs" w:date="2023-12-21T18:54:00Z"/>
                <w:del w:id="10298" w:author="Houyem Rais" w:date="2024-02-22T15:17:00Z"/>
                <w:rFonts w:cs="Calibri"/>
                <w:i/>
                <w:iCs/>
                <w:sz w:val="20"/>
                <w:szCs w:val="20"/>
                <w:lang w:eastAsia="fr-FR"/>
              </w:rPr>
              <w:pPrChange w:id="10299" w:author="Houyem Rais" w:date="2024-02-22T15:17:00Z">
                <w:pPr>
                  <w:widowControl/>
                  <w:autoSpaceDE/>
                  <w:autoSpaceDN/>
                  <w:spacing w:before="0" w:after="0" w:line="240" w:lineRule="auto"/>
                  <w:jc w:val="center"/>
                </w:pPr>
              </w:pPrChange>
            </w:pPr>
            <w:ins w:id="10300" w:author="Farouk Bouhafs" w:date="2023-12-21T18:54:00Z">
              <w:del w:id="10301" w:author="Houyem Rais" w:date="2024-02-22T15:17:00Z">
                <w:r w:rsidRPr="00936E38" w:rsidDel="000A3E8D">
                  <w:rPr>
                    <w:rFonts w:cs="Calibri"/>
                    <w:i/>
                    <w:iCs/>
                    <w:sz w:val="20"/>
                    <w:szCs w:val="20"/>
                    <w:lang w:eastAsia="fr-FR"/>
                  </w:rPr>
                  <w:delText>0,0%</w:delText>
                </w:r>
              </w:del>
            </w:ins>
          </w:p>
        </w:tc>
        <w:tc>
          <w:tcPr>
            <w:tcW w:w="605" w:type="pct"/>
            <w:shd w:val="clear" w:color="auto" w:fill="auto"/>
            <w:vAlign w:val="center"/>
            <w:hideMark/>
            <w:tcPrChange w:id="10302"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12A34325" w14:textId="31A4857C" w:rsidR="00936E38" w:rsidRPr="00936E38" w:rsidDel="000A3E8D" w:rsidRDefault="00936E38" w:rsidP="000A3E8D">
            <w:pPr>
              <w:rPr>
                <w:ins w:id="10303" w:author="Farouk Bouhafs" w:date="2023-12-21T18:54:00Z"/>
                <w:del w:id="10304" w:author="Houyem Rais" w:date="2024-02-22T15:17:00Z"/>
                <w:rFonts w:cs="Calibri"/>
                <w:i/>
                <w:iCs/>
                <w:sz w:val="20"/>
                <w:szCs w:val="20"/>
                <w:lang w:eastAsia="fr-FR"/>
              </w:rPr>
              <w:pPrChange w:id="10305" w:author="Houyem Rais" w:date="2024-02-22T15:17:00Z">
                <w:pPr>
                  <w:widowControl/>
                  <w:autoSpaceDE/>
                  <w:autoSpaceDN/>
                  <w:spacing w:before="0" w:after="0" w:line="240" w:lineRule="auto"/>
                  <w:jc w:val="center"/>
                </w:pPr>
              </w:pPrChange>
            </w:pPr>
            <w:ins w:id="10306" w:author="Farouk Bouhafs" w:date="2023-12-21T18:54:00Z">
              <w:del w:id="10307" w:author="Houyem Rais" w:date="2024-02-22T15:17:00Z">
                <w:r w:rsidRPr="00936E38" w:rsidDel="000A3E8D">
                  <w:rPr>
                    <w:rFonts w:cs="Calibri"/>
                    <w:i/>
                    <w:iCs/>
                    <w:sz w:val="20"/>
                    <w:szCs w:val="20"/>
                    <w:lang w:eastAsia="fr-FR"/>
                  </w:rPr>
                  <w:delText>94,0%</w:delText>
                </w:r>
              </w:del>
            </w:ins>
          </w:p>
        </w:tc>
      </w:tr>
      <w:tr w:rsidR="00936E38" w:rsidRPr="00936E38" w:rsidDel="000A3E8D" w14:paraId="0F5E23B9" w14:textId="10BF3449" w:rsidTr="00A85FE3">
        <w:trPr>
          <w:trHeight w:val="263"/>
          <w:ins w:id="10308" w:author="Farouk Bouhafs" w:date="2023-12-21T18:54:00Z"/>
          <w:del w:id="10309" w:author="Houyem Rais" w:date="2024-02-22T15:17:00Z"/>
          <w:trPrChange w:id="10310" w:author="Farouk Bouhafs" w:date="2023-12-21T19:20:00Z">
            <w:trPr>
              <w:trHeight w:val="263"/>
            </w:trPr>
          </w:trPrChange>
        </w:trPr>
        <w:tc>
          <w:tcPr>
            <w:tcW w:w="1050" w:type="pct"/>
            <w:vMerge w:val="restart"/>
            <w:shd w:val="clear" w:color="auto" w:fill="auto"/>
            <w:vAlign w:val="center"/>
            <w:hideMark/>
            <w:tcPrChange w:id="10311"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E7A20BB" w14:textId="0EBDC888" w:rsidR="00936E38" w:rsidRPr="00936E38" w:rsidDel="000A3E8D" w:rsidRDefault="00936E38" w:rsidP="000A3E8D">
            <w:pPr>
              <w:rPr>
                <w:ins w:id="10312" w:author="Farouk Bouhafs" w:date="2023-12-21T18:54:00Z"/>
                <w:del w:id="10313" w:author="Houyem Rais" w:date="2024-02-22T15:17:00Z"/>
                <w:rFonts w:cs="Calibri"/>
                <w:sz w:val="20"/>
                <w:szCs w:val="20"/>
                <w:lang w:eastAsia="fr-FR"/>
              </w:rPr>
              <w:pPrChange w:id="10314" w:author="Houyem Rais" w:date="2024-02-22T15:17:00Z">
                <w:pPr>
                  <w:widowControl/>
                  <w:autoSpaceDE/>
                  <w:autoSpaceDN/>
                  <w:spacing w:before="0" w:after="0" w:line="240" w:lineRule="auto"/>
                </w:pPr>
              </w:pPrChange>
            </w:pPr>
            <w:ins w:id="10315" w:author="Farouk Bouhafs" w:date="2023-12-21T18:54:00Z">
              <w:del w:id="10316" w:author="Houyem Rais" w:date="2024-02-22T15:17:00Z">
                <w:r w:rsidRPr="00936E38" w:rsidDel="000A3E8D">
                  <w:rPr>
                    <w:rFonts w:cs="Calibri"/>
                    <w:sz w:val="20"/>
                    <w:szCs w:val="20"/>
                    <w:lang w:eastAsia="fr-FR"/>
                  </w:rPr>
                  <w:delText>Subvention vers partenaire privé</w:delText>
                </w:r>
              </w:del>
            </w:ins>
          </w:p>
        </w:tc>
        <w:tc>
          <w:tcPr>
            <w:tcW w:w="950" w:type="pct"/>
            <w:shd w:val="clear" w:color="auto" w:fill="auto"/>
            <w:vAlign w:val="center"/>
            <w:hideMark/>
            <w:tcPrChange w:id="10317" w:author="Farouk Bouhafs" w:date="2023-12-21T19:20:00Z">
              <w:tcPr>
                <w:tcW w:w="950" w:type="pct"/>
                <w:tcBorders>
                  <w:top w:val="nil"/>
                  <w:left w:val="nil"/>
                  <w:bottom w:val="nil"/>
                  <w:right w:val="single" w:sz="8" w:space="0" w:color="auto"/>
                </w:tcBorders>
                <w:shd w:val="clear" w:color="auto" w:fill="auto"/>
                <w:vAlign w:val="center"/>
                <w:hideMark/>
              </w:tcPr>
            </w:tcPrChange>
          </w:tcPr>
          <w:p w14:paraId="3E468984" w14:textId="49E5B878" w:rsidR="00936E38" w:rsidRPr="00936E38" w:rsidDel="000A3E8D" w:rsidRDefault="00936E38" w:rsidP="000A3E8D">
            <w:pPr>
              <w:rPr>
                <w:ins w:id="10318" w:author="Farouk Bouhafs" w:date="2023-12-21T18:54:00Z"/>
                <w:del w:id="10319" w:author="Houyem Rais" w:date="2024-02-22T15:17:00Z"/>
                <w:rFonts w:cs="Calibri"/>
                <w:sz w:val="20"/>
                <w:szCs w:val="20"/>
                <w:lang w:eastAsia="fr-FR"/>
              </w:rPr>
              <w:pPrChange w:id="10320" w:author="Houyem Rais" w:date="2024-02-22T15:17:00Z">
                <w:pPr>
                  <w:widowControl/>
                  <w:autoSpaceDE/>
                  <w:autoSpaceDN/>
                  <w:spacing w:before="0" w:after="0" w:line="240" w:lineRule="auto"/>
                  <w:jc w:val="center"/>
                </w:pPr>
              </w:pPrChange>
            </w:pPr>
            <w:ins w:id="10321" w:author="Farouk Bouhafs" w:date="2023-12-21T18:54:00Z">
              <w:del w:id="10322"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10323" w:author="Farouk Bouhafs" w:date="2023-12-21T19:20:00Z">
              <w:tcPr>
                <w:tcW w:w="782" w:type="pct"/>
                <w:tcBorders>
                  <w:top w:val="nil"/>
                  <w:left w:val="nil"/>
                  <w:bottom w:val="nil"/>
                  <w:right w:val="single" w:sz="8" w:space="0" w:color="auto"/>
                </w:tcBorders>
                <w:shd w:val="clear" w:color="auto" w:fill="auto"/>
                <w:vAlign w:val="center"/>
                <w:hideMark/>
              </w:tcPr>
            </w:tcPrChange>
          </w:tcPr>
          <w:p w14:paraId="33164FCA" w14:textId="6D33035E" w:rsidR="00936E38" w:rsidRPr="00936E38" w:rsidDel="000A3E8D" w:rsidRDefault="00936E38" w:rsidP="000A3E8D">
            <w:pPr>
              <w:rPr>
                <w:ins w:id="10324" w:author="Farouk Bouhafs" w:date="2023-12-21T18:54:00Z"/>
                <w:del w:id="10325" w:author="Houyem Rais" w:date="2024-02-22T15:17:00Z"/>
                <w:rFonts w:cs="Calibri"/>
                <w:sz w:val="20"/>
                <w:szCs w:val="20"/>
                <w:lang w:eastAsia="fr-FR"/>
              </w:rPr>
              <w:pPrChange w:id="10326" w:author="Houyem Rais" w:date="2024-02-22T15:17:00Z">
                <w:pPr>
                  <w:widowControl/>
                  <w:autoSpaceDE/>
                  <w:autoSpaceDN/>
                  <w:spacing w:before="0" w:after="0" w:line="240" w:lineRule="auto"/>
                  <w:jc w:val="center"/>
                </w:pPr>
              </w:pPrChange>
            </w:pPr>
            <w:ins w:id="10327" w:author="Farouk Bouhafs" w:date="2023-12-21T18:54:00Z">
              <w:del w:id="10328"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329" w:author="Farouk Bouhafs" w:date="2023-12-21T19:20:00Z">
              <w:tcPr>
                <w:tcW w:w="849" w:type="pct"/>
                <w:tcBorders>
                  <w:top w:val="nil"/>
                  <w:left w:val="nil"/>
                  <w:bottom w:val="nil"/>
                  <w:right w:val="single" w:sz="8" w:space="0" w:color="auto"/>
                </w:tcBorders>
                <w:shd w:val="clear" w:color="auto" w:fill="auto"/>
                <w:vAlign w:val="center"/>
                <w:hideMark/>
              </w:tcPr>
            </w:tcPrChange>
          </w:tcPr>
          <w:p w14:paraId="79FFD31E" w14:textId="1A0423B1" w:rsidR="00936E38" w:rsidRPr="00936E38" w:rsidDel="000A3E8D" w:rsidRDefault="00936E38" w:rsidP="000A3E8D">
            <w:pPr>
              <w:rPr>
                <w:ins w:id="10330" w:author="Farouk Bouhafs" w:date="2023-12-21T18:54:00Z"/>
                <w:del w:id="10331" w:author="Houyem Rais" w:date="2024-02-22T15:17:00Z"/>
                <w:rFonts w:cs="Calibri"/>
                <w:sz w:val="20"/>
                <w:szCs w:val="20"/>
                <w:lang w:eastAsia="fr-FR"/>
              </w:rPr>
              <w:pPrChange w:id="10332" w:author="Houyem Rais" w:date="2024-02-22T15:17:00Z">
                <w:pPr>
                  <w:widowControl/>
                  <w:autoSpaceDE/>
                  <w:autoSpaceDN/>
                  <w:spacing w:before="0" w:after="0" w:line="240" w:lineRule="auto"/>
                  <w:jc w:val="center"/>
                </w:pPr>
              </w:pPrChange>
            </w:pPr>
            <w:ins w:id="10333" w:author="Farouk Bouhafs" w:date="2023-12-21T18:54:00Z">
              <w:del w:id="10334" w:author="Houyem Rais" w:date="2024-02-22T15:17:00Z">
                <w:r w:rsidRPr="00936E38" w:rsidDel="000A3E8D">
                  <w:rPr>
                    <w:rFonts w:cs="Calibri"/>
                    <w:sz w:val="20"/>
                    <w:szCs w:val="20"/>
                    <w:lang w:eastAsia="fr-FR"/>
                  </w:rPr>
                  <w:delText>669,5</w:delText>
                </w:r>
              </w:del>
            </w:ins>
          </w:p>
        </w:tc>
        <w:tc>
          <w:tcPr>
            <w:tcW w:w="765" w:type="pct"/>
            <w:shd w:val="clear" w:color="auto" w:fill="auto"/>
            <w:vAlign w:val="center"/>
            <w:hideMark/>
            <w:tcPrChange w:id="10335" w:author="Farouk Bouhafs" w:date="2023-12-21T19:20:00Z">
              <w:tcPr>
                <w:tcW w:w="765" w:type="pct"/>
                <w:tcBorders>
                  <w:top w:val="nil"/>
                  <w:left w:val="nil"/>
                  <w:bottom w:val="nil"/>
                  <w:right w:val="single" w:sz="8" w:space="0" w:color="auto"/>
                </w:tcBorders>
                <w:shd w:val="clear" w:color="auto" w:fill="auto"/>
                <w:vAlign w:val="center"/>
                <w:hideMark/>
              </w:tcPr>
            </w:tcPrChange>
          </w:tcPr>
          <w:p w14:paraId="665324D3" w14:textId="65EAD1F3" w:rsidR="00936E38" w:rsidRPr="00936E38" w:rsidDel="000A3E8D" w:rsidRDefault="00936E38" w:rsidP="000A3E8D">
            <w:pPr>
              <w:rPr>
                <w:ins w:id="10336" w:author="Farouk Bouhafs" w:date="2023-12-21T18:54:00Z"/>
                <w:del w:id="10337" w:author="Houyem Rais" w:date="2024-02-22T15:17:00Z"/>
                <w:rFonts w:cs="Calibri"/>
                <w:sz w:val="20"/>
                <w:szCs w:val="20"/>
                <w:lang w:eastAsia="fr-FR"/>
              </w:rPr>
              <w:pPrChange w:id="10338" w:author="Houyem Rais" w:date="2024-02-22T15:17:00Z">
                <w:pPr>
                  <w:widowControl/>
                  <w:autoSpaceDE/>
                  <w:autoSpaceDN/>
                  <w:spacing w:before="0" w:after="0" w:line="240" w:lineRule="auto"/>
                  <w:jc w:val="center"/>
                </w:pPr>
              </w:pPrChange>
            </w:pPr>
            <w:ins w:id="10339" w:author="Farouk Bouhafs" w:date="2023-12-21T18:54:00Z">
              <w:del w:id="10340"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10341" w:author="Farouk Bouhafs" w:date="2023-12-21T19:20:00Z">
              <w:tcPr>
                <w:tcW w:w="605" w:type="pct"/>
                <w:tcBorders>
                  <w:top w:val="nil"/>
                  <w:left w:val="nil"/>
                  <w:bottom w:val="nil"/>
                  <w:right w:val="single" w:sz="8" w:space="0" w:color="auto"/>
                </w:tcBorders>
                <w:shd w:val="clear" w:color="auto" w:fill="auto"/>
                <w:vAlign w:val="center"/>
                <w:hideMark/>
              </w:tcPr>
            </w:tcPrChange>
          </w:tcPr>
          <w:p w14:paraId="1EB8A778" w14:textId="20F5CCD1" w:rsidR="00936E38" w:rsidRPr="00936E38" w:rsidDel="000A3E8D" w:rsidRDefault="00936E38" w:rsidP="000A3E8D">
            <w:pPr>
              <w:rPr>
                <w:ins w:id="10342" w:author="Farouk Bouhafs" w:date="2023-12-21T18:54:00Z"/>
                <w:del w:id="10343" w:author="Houyem Rais" w:date="2024-02-22T15:17:00Z"/>
                <w:rFonts w:cs="Calibri"/>
                <w:sz w:val="20"/>
                <w:szCs w:val="20"/>
                <w:lang w:eastAsia="fr-FR"/>
              </w:rPr>
              <w:pPrChange w:id="10344" w:author="Houyem Rais" w:date="2024-02-22T15:17:00Z">
                <w:pPr>
                  <w:widowControl/>
                  <w:autoSpaceDE/>
                  <w:autoSpaceDN/>
                  <w:spacing w:before="0" w:after="0" w:line="240" w:lineRule="auto"/>
                  <w:jc w:val="center"/>
                </w:pPr>
              </w:pPrChange>
            </w:pPr>
            <w:ins w:id="10345" w:author="Farouk Bouhafs" w:date="2023-12-21T18:54:00Z">
              <w:del w:id="10346" w:author="Houyem Rais" w:date="2024-02-22T15:17:00Z">
                <w:r w:rsidRPr="00936E38" w:rsidDel="000A3E8D">
                  <w:rPr>
                    <w:rFonts w:cs="Calibri"/>
                    <w:sz w:val="20"/>
                    <w:szCs w:val="20"/>
                    <w:lang w:eastAsia="fr-FR"/>
                  </w:rPr>
                  <w:delText>0,0</w:delText>
                </w:r>
              </w:del>
            </w:ins>
          </w:p>
        </w:tc>
      </w:tr>
      <w:tr w:rsidR="00936E38" w:rsidRPr="00936E38" w:rsidDel="000A3E8D" w14:paraId="399201C6" w14:textId="39D36243" w:rsidTr="00A85FE3">
        <w:trPr>
          <w:trHeight w:val="270"/>
          <w:ins w:id="10347" w:author="Farouk Bouhafs" w:date="2023-12-21T18:54:00Z"/>
          <w:del w:id="10348" w:author="Houyem Rais" w:date="2024-02-22T15:17:00Z"/>
          <w:trPrChange w:id="10349" w:author="Farouk Bouhafs" w:date="2023-12-21T19:20:00Z">
            <w:trPr>
              <w:trHeight w:val="270"/>
            </w:trPr>
          </w:trPrChange>
        </w:trPr>
        <w:tc>
          <w:tcPr>
            <w:tcW w:w="1050" w:type="pct"/>
            <w:vMerge/>
            <w:vAlign w:val="center"/>
            <w:hideMark/>
            <w:tcPrChange w:id="10350"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0F7ACA72" w14:textId="12459D81" w:rsidR="00936E38" w:rsidRPr="00936E38" w:rsidDel="000A3E8D" w:rsidRDefault="00936E38" w:rsidP="000A3E8D">
            <w:pPr>
              <w:rPr>
                <w:ins w:id="10351" w:author="Farouk Bouhafs" w:date="2023-12-21T18:54:00Z"/>
                <w:del w:id="10352" w:author="Houyem Rais" w:date="2024-02-22T15:17:00Z"/>
                <w:rFonts w:cs="Calibri"/>
                <w:sz w:val="20"/>
                <w:szCs w:val="20"/>
                <w:lang w:eastAsia="fr-FR"/>
              </w:rPr>
              <w:pPrChange w:id="10353"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0354"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74B5330E" w14:textId="17054DB6" w:rsidR="00936E38" w:rsidRPr="00936E38" w:rsidDel="000A3E8D" w:rsidRDefault="00936E38" w:rsidP="000A3E8D">
            <w:pPr>
              <w:rPr>
                <w:ins w:id="10355" w:author="Farouk Bouhafs" w:date="2023-12-21T18:54:00Z"/>
                <w:del w:id="10356" w:author="Houyem Rais" w:date="2024-02-22T15:17:00Z"/>
                <w:rFonts w:cs="Calibri"/>
                <w:i/>
                <w:iCs/>
                <w:sz w:val="20"/>
                <w:szCs w:val="20"/>
                <w:lang w:eastAsia="fr-FR"/>
              </w:rPr>
              <w:pPrChange w:id="10357" w:author="Houyem Rais" w:date="2024-02-22T15:17:00Z">
                <w:pPr>
                  <w:widowControl/>
                  <w:autoSpaceDE/>
                  <w:autoSpaceDN/>
                  <w:spacing w:before="0" w:after="0" w:line="240" w:lineRule="auto"/>
                  <w:jc w:val="center"/>
                </w:pPr>
              </w:pPrChange>
            </w:pPr>
            <w:ins w:id="10358" w:author="Farouk Bouhafs" w:date="2023-12-21T18:54:00Z">
              <w:del w:id="10359"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10360"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66749067" w14:textId="5A8161C8" w:rsidR="00936E38" w:rsidRPr="00936E38" w:rsidDel="000A3E8D" w:rsidRDefault="00936E38" w:rsidP="000A3E8D">
            <w:pPr>
              <w:rPr>
                <w:ins w:id="10361" w:author="Farouk Bouhafs" w:date="2023-12-21T18:54:00Z"/>
                <w:del w:id="10362" w:author="Houyem Rais" w:date="2024-02-22T15:17:00Z"/>
                <w:rFonts w:cs="Calibri"/>
                <w:i/>
                <w:iCs/>
                <w:sz w:val="20"/>
                <w:szCs w:val="20"/>
                <w:lang w:eastAsia="fr-FR"/>
              </w:rPr>
              <w:pPrChange w:id="10363" w:author="Houyem Rais" w:date="2024-02-22T15:17:00Z">
                <w:pPr>
                  <w:widowControl/>
                  <w:autoSpaceDE/>
                  <w:autoSpaceDN/>
                  <w:spacing w:before="0" w:after="0" w:line="240" w:lineRule="auto"/>
                  <w:jc w:val="center"/>
                </w:pPr>
              </w:pPrChange>
            </w:pPr>
            <w:ins w:id="10364" w:author="Farouk Bouhafs" w:date="2023-12-21T18:54:00Z">
              <w:del w:id="10365"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10366"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20D4A40D" w14:textId="4ADAEC7A" w:rsidR="00936E38" w:rsidRPr="00936E38" w:rsidDel="000A3E8D" w:rsidRDefault="00936E38" w:rsidP="000A3E8D">
            <w:pPr>
              <w:rPr>
                <w:ins w:id="10367" w:author="Farouk Bouhafs" w:date="2023-12-21T18:54:00Z"/>
                <w:del w:id="10368" w:author="Houyem Rais" w:date="2024-02-22T15:17:00Z"/>
                <w:rFonts w:cs="Calibri"/>
                <w:i/>
                <w:iCs/>
                <w:sz w:val="20"/>
                <w:szCs w:val="20"/>
                <w:lang w:eastAsia="fr-FR"/>
              </w:rPr>
              <w:pPrChange w:id="10369" w:author="Houyem Rais" w:date="2024-02-22T15:17:00Z">
                <w:pPr>
                  <w:widowControl/>
                  <w:autoSpaceDE/>
                  <w:autoSpaceDN/>
                  <w:spacing w:before="0" w:after="0" w:line="240" w:lineRule="auto"/>
                  <w:jc w:val="center"/>
                </w:pPr>
              </w:pPrChange>
            </w:pPr>
            <w:ins w:id="10370" w:author="Farouk Bouhafs" w:date="2023-12-21T18:54:00Z">
              <w:del w:id="10371" w:author="Houyem Rais" w:date="2024-02-22T15:17:00Z">
                <w:r w:rsidRPr="00936E38" w:rsidDel="000A3E8D">
                  <w:rPr>
                    <w:rFonts w:cs="Calibri"/>
                    <w:i/>
                    <w:iCs/>
                    <w:sz w:val="20"/>
                    <w:szCs w:val="20"/>
                    <w:lang w:eastAsia="fr-FR"/>
                  </w:rPr>
                  <w:delText>95,4%</w:delText>
                </w:r>
              </w:del>
            </w:ins>
          </w:p>
        </w:tc>
        <w:tc>
          <w:tcPr>
            <w:tcW w:w="765" w:type="pct"/>
            <w:shd w:val="clear" w:color="auto" w:fill="auto"/>
            <w:vAlign w:val="center"/>
            <w:hideMark/>
            <w:tcPrChange w:id="10372"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18A63807" w14:textId="0F5113C7" w:rsidR="00936E38" w:rsidRPr="00936E38" w:rsidDel="000A3E8D" w:rsidRDefault="00936E38" w:rsidP="000A3E8D">
            <w:pPr>
              <w:rPr>
                <w:ins w:id="10373" w:author="Farouk Bouhafs" w:date="2023-12-21T18:54:00Z"/>
                <w:del w:id="10374" w:author="Houyem Rais" w:date="2024-02-22T15:17:00Z"/>
                <w:rFonts w:cs="Calibri"/>
                <w:i/>
                <w:iCs/>
                <w:sz w:val="20"/>
                <w:szCs w:val="20"/>
                <w:lang w:eastAsia="fr-FR"/>
              </w:rPr>
              <w:pPrChange w:id="10375" w:author="Houyem Rais" w:date="2024-02-22T15:17:00Z">
                <w:pPr>
                  <w:widowControl/>
                  <w:autoSpaceDE/>
                  <w:autoSpaceDN/>
                  <w:spacing w:before="0" w:after="0" w:line="240" w:lineRule="auto"/>
                  <w:jc w:val="center"/>
                </w:pPr>
              </w:pPrChange>
            </w:pPr>
            <w:ins w:id="10376" w:author="Farouk Bouhafs" w:date="2023-12-21T18:54:00Z">
              <w:del w:id="10377" w:author="Houyem Rais" w:date="2024-02-22T15:17:00Z">
                <w:r w:rsidRPr="00936E38" w:rsidDel="000A3E8D">
                  <w:rPr>
                    <w:rFonts w:cs="Calibri"/>
                    <w:i/>
                    <w:iCs/>
                    <w:sz w:val="20"/>
                    <w:szCs w:val="20"/>
                    <w:lang w:eastAsia="fr-FR"/>
                  </w:rPr>
                  <w:delText>0,0%</w:delText>
                </w:r>
              </w:del>
            </w:ins>
          </w:p>
        </w:tc>
        <w:tc>
          <w:tcPr>
            <w:tcW w:w="605" w:type="pct"/>
            <w:shd w:val="clear" w:color="auto" w:fill="auto"/>
            <w:vAlign w:val="center"/>
            <w:hideMark/>
            <w:tcPrChange w:id="10378"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3BC02BF3" w14:textId="5637E830" w:rsidR="00936E38" w:rsidRPr="00936E38" w:rsidDel="000A3E8D" w:rsidRDefault="00936E38" w:rsidP="000A3E8D">
            <w:pPr>
              <w:rPr>
                <w:ins w:id="10379" w:author="Farouk Bouhafs" w:date="2023-12-21T18:54:00Z"/>
                <w:del w:id="10380" w:author="Houyem Rais" w:date="2024-02-22T15:17:00Z"/>
                <w:rFonts w:cs="Calibri"/>
                <w:i/>
                <w:iCs/>
                <w:sz w:val="20"/>
                <w:szCs w:val="20"/>
                <w:lang w:eastAsia="fr-FR"/>
              </w:rPr>
              <w:pPrChange w:id="10381" w:author="Houyem Rais" w:date="2024-02-22T15:17:00Z">
                <w:pPr>
                  <w:widowControl/>
                  <w:autoSpaceDE/>
                  <w:autoSpaceDN/>
                  <w:spacing w:before="0" w:after="0" w:line="240" w:lineRule="auto"/>
                  <w:jc w:val="center"/>
                </w:pPr>
              </w:pPrChange>
            </w:pPr>
            <w:ins w:id="10382" w:author="Farouk Bouhafs" w:date="2023-12-21T18:54:00Z">
              <w:del w:id="10383" w:author="Houyem Rais" w:date="2024-02-22T15:17:00Z">
                <w:r w:rsidRPr="00936E38" w:rsidDel="000A3E8D">
                  <w:rPr>
                    <w:rFonts w:cs="Calibri"/>
                    <w:i/>
                    <w:iCs/>
                    <w:sz w:val="20"/>
                    <w:szCs w:val="20"/>
                    <w:lang w:eastAsia="fr-FR"/>
                  </w:rPr>
                  <w:delText>0,0%</w:delText>
                </w:r>
              </w:del>
            </w:ins>
          </w:p>
        </w:tc>
      </w:tr>
      <w:tr w:rsidR="00936E38" w:rsidRPr="00936E38" w:rsidDel="000A3E8D" w14:paraId="536417CB" w14:textId="76370AFA" w:rsidTr="00A85FE3">
        <w:trPr>
          <w:trHeight w:val="263"/>
          <w:ins w:id="10384" w:author="Farouk Bouhafs" w:date="2023-12-21T18:54:00Z"/>
          <w:del w:id="10385" w:author="Houyem Rais" w:date="2024-02-22T15:17:00Z"/>
          <w:trPrChange w:id="10386" w:author="Farouk Bouhafs" w:date="2023-12-21T19:20:00Z">
            <w:trPr>
              <w:trHeight w:val="263"/>
            </w:trPr>
          </w:trPrChange>
        </w:trPr>
        <w:tc>
          <w:tcPr>
            <w:tcW w:w="1050" w:type="pct"/>
            <w:vMerge w:val="restart"/>
            <w:shd w:val="clear" w:color="auto" w:fill="auto"/>
            <w:vAlign w:val="center"/>
            <w:hideMark/>
            <w:tcPrChange w:id="10387"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2B4820B8" w14:textId="6D3814C0" w:rsidR="00936E38" w:rsidRPr="00936E38" w:rsidDel="000A3E8D" w:rsidRDefault="00936E38" w:rsidP="000A3E8D">
            <w:pPr>
              <w:rPr>
                <w:ins w:id="10388" w:author="Farouk Bouhafs" w:date="2023-12-21T18:54:00Z"/>
                <w:del w:id="10389" w:author="Houyem Rais" w:date="2024-02-22T15:17:00Z"/>
                <w:rFonts w:cs="Calibri"/>
                <w:sz w:val="20"/>
                <w:szCs w:val="20"/>
                <w:lang w:eastAsia="fr-FR"/>
              </w:rPr>
              <w:pPrChange w:id="10390" w:author="Houyem Rais" w:date="2024-02-22T15:17:00Z">
                <w:pPr>
                  <w:widowControl/>
                  <w:autoSpaceDE/>
                  <w:autoSpaceDN/>
                  <w:spacing w:before="0" w:after="0" w:line="240" w:lineRule="auto"/>
                </w:pPr>
              </w:pPrChange>
            </w:pPr>
            <w:ins w:id="10391" w:author="Farouk Bouhafs" w:date="2023-12-21T18:54:00Z">
              <w:del w:id="10392" w:author="Houyem Rais" w:date="2024-02-22T15:17:00Z">
                <w:r w:rsidRPr="00936E38" w:rsidDel="000A3E8D">
                  <w:rPr>
                    <w:rFonts w:cs="Calibri"/>
                    <w:sz w:val="20"/>
                    <w:szCs w:val="20"/>
                    <w:lang w:eastAsia="fr-FR"/>
                  </w:rPr>
                  <w:delText>Intérêts intercalaires</w:delText>
                </w:r>
              </w:del>
            </w:ins>
          </w:p>
        </w:tc>
        <w:tc>
          <w:tcPr>
            <w:tcW w:w="950" w:type="pct"/>
            <w:shd w:val="clear" w:color="auto" w:fill="auto"/>
            <w:vAlign w:val="center"/>
            <w:hideMark/>
            <w:tcPrChange w:id="10393" w:author="Farouk Bouhafs" w:date="2023-12-21T19:20:00Z">
              <w:tcPr>
                <w:tcW w:w="950" w:type="pct"/>
                <w:tcBorders>
                  <w:top w:val="nil"/>
                  <w:left w:val="nil"/>
                  <w:bottom w:val="nil"/>
                  <w:right w:val="single" w:sz="8" w:space="0" w:color="auto"/>
                </w:tcBorders>
                <w:shd w:val="clear" w:color="auto" w:fill="auto"/>
                <w:vAlign w:val="center"/>
                <w:hideMark/>
              </w:tcPr>
            </w:tcPrChange>
          </w:tcPr>
          <w:p w14:paraId="091BF1A3" w14:textId="3E67FE68" w:rsidR="00936E38" w:rsidRPr="00936E38" w:rsidDel="000A3E8D" w:rsidRDefault="00936E38" w:rsidP="000A3E8D">
            <w:pPr>
              <w:rPr>
                <w:ins w:id="10394" w:author="Farouk Bouhafs" w:date="2023-12-21T18:54:00Z"/>
                <w:del w:id="10395" w:author="Houyem Rais" w:date="2024-02-22T15:17:00Z"/>
                <w:rFonts w:cs="Calibri"/>
                <w:sz w:val="20"/>
                <w:szCs w:val="20"/>
                <w:lang w:eastAsia="fr-FR"/>
              </w:rPr>
              <w:pPrChange w:id="10396" w:author="Houyem Rais" w:date="2024-02-22T15:17:00Z">
                <w:pPr>
                  <w:widowControl/>
                  <w:autoSpaceDE/>
                  <w:autoSpaceDN/>
                  <w:spacing w:before="0" w:after="0" w:line="240" w:lineRule="auto"/>
                  <w:jc w:val="center"/>
                </w:pPr>
              </w:pPrChange>
            </w:pPr>
            <w:ins w:id="10397" w:author="Farouk Bouhafs" w:date="2023-12-21T18:54:00Z">
              <w:del w:id="10398" w:author="Houyem Rais" w:date="2024-02-22T15:17:00Z">
                <w:r w:rsidRPr="00936E38" w:rsidDel="000A3E8D">
                  <w:rPr>
                    <w:rFonts w:cs="Calibri"/>
                    <w:sz w:val="20"/>
                    <w:szCs w:val="20"/>
                    <w:lang w:eastAsia="fr-FR"/>
                  </w:rPr>
                  <w:delText>22,9</w:delText>
                </w:r>
              </w:del>
            </w:ins>
          </w:p>
        </w:tc>
        <w:tc>
          <w:tcPr>
            <w:tcW w:w="782" w:type="pct"/>
            <w:shd w:val="clear" w:color="auto" w:fill="auto"/>
            <w:vAlign w:val="center"/>
            <w:hideMark/>
            <w:tcPrChange w:id="10399" w:author="Farouk Bouhafs" w:date="2023-12-21T19:20:00Z">
              <w:tcPr>
                <w:tcW w:w="782" w:type="pct"/>
                <w:tcBorders>
                  <w:top w:val="nil"/>
                  <w:left w:val="nil"/>
                  <w:bottom w:val="nil"/>
                  <w:right w:val="single" w:sz="8" w:space="0" w:color="auto"/>
                </w:tcBorders>
                <w:shd w:val="clear" w:color="auto" w:fill="auto"/>
                <w:vAlign w:val="center"/>
                <w:hideMark/>
              </w:tcPr>
            </w:tcPrChange>
          </w:tcPr>
          <w:p w14:paraId="1011B5F0" w14:textId="76CBB329" w:rsidR="00936E38" w:rsidRPr="00936E38" w:rsidDel="000A3E8D" w:rsidRDefault="00936E38" w:rsidP="000A3E8D">
            <w:pPr>
              <w:rPr>
                <w:ins w:id="10400" w:author="Farouk Bouhafs" w:date="2023-12-21T18:54:00Z"/>
                <w:del w:id="10401" w:author="Houyem Rais" w:date="2024-02-22T15:17:00Z"/>
                <w:rFonts w:cs="Calibri"/>
                <w:sz w:val="20"/>
                <w:szCs w:val="20"/>
                <w:lang w:eastAsia="fr-FR"/>
              </w:rPr>
              <w:pPrChange w:id="10402" w:author="Houyem Rais" w:date="2024-02-22T15:17:00Z">
                <w:pPr>
                  <w:widowControl/>
                  <w:autoSpaceDE/>
                  <w:autoSpaceDN/>
                  <w:spacing w:before="0" w:after="0" w:line="240" w:lineRule="auto"/>
                  <w:jc w:val="center"/>
                </w:pPr>
              </w:pPrChange>
            </w:pPr>
            <w:ins w:id="10403" w:author="Farouk Bouhafs" w:date="2023-12-21T18:54:00Z">
              <w:del w:id="10404"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405" w:author="Farouk Bouhafs" w:date="2023-12-21T19:20:00Z">
              <w:tcPr>
                <w:tcW w:w="849" w:type="pct"/>
                <w:tcBorders>
                  <w:top w:val="nil"/>
                  <w:left w:val="nil"/>
                  <w:bottom w:val="nil"/>
                  <w:right w:val="single" w:sz="8" w:space="0" w:color="auto"/>
                </w:tcBorders>
                <w:shd w:val="clear" w:color="auto" w:fill="auto"/>
                <w:vAlign w:val="center"/>
                <w:hideMark/>
              </w:tcPr>
            </w:tcPrChange>
          </w:tcPr>
          <w:p w14:paraId="127D62C0" w14:textId="7E7FAE10" w:rsidR="00936E38" w:rsidRPr="00936E38" w:rsidDel="000A3E8D" w:rsidRDefault="00936E38" w:rsidP="000A3E8D">
            <w:pPr>
              <w:rPr>
                <w:ins w:id="10406" w:author="Farouk Bouhafs" w:date="2023-12-21T18:54:00Z"/>
                <w:del w:id="10407" w:author="Houyem Rais" w:date="2024-02-22T15:17:00Z"/>
                <w:rFonts w:cs="Calibri"/>
                <w:sz w:val="20"/>
                <w:szCs w:val="20"/>
                <w:lang w:eastAsia="fr-FR"/>
              </w:rPr>
              <w:pPrChange w:id="10408" w:author="Houyem Rais" w:date="2024-02-22T15:17:00Z">
                <w:pPr>
                  <w:widowControl/>
                  <w:autoSpaceDE/>
                  <w:autoSpaceDN/>
                  <w:spacing w:before="0" w:after="0" w:line="240" w:lineRule="auto"/>
                  <w:jc w:val="center"/>
                </w:pPr>
              </w:pPrChange>
            </w:pPr>
            <w:ins w:id="10409" w:author="Farouk Bouhafs" w:date="2023-12-21T18:54:00Z">
              <w:del w:id="10410" w:author="Houyem Rais" w:date="2024-02-22T15:17:00Z">
                <w:r w:rsidRPr="00936E38" w:rsidDel="000A3E8D">
                  <w:rPr>
                    <w:rFonts w:cs="Calibri"/>
                    <w:sz w:val="20"/>
                    <w:szCs w:val="20"/>
                    <w:lang w:eastAsia="fr-FR"/>
                  </w:rPr>
                  <w:delText>32,1</w:delText>
                </w:r>
              </w:del>
            </w:ins>
          </w:p>
        </w:tc>
        <w:tc>
          <w:tcPr>
            <w:tcW w:w="765" w:type="pct"/>
            <w:shd w:val="clear" w:color="auto" w:fill="auto"/>
            <w:vAlign w:val="center"/>
            <w:hideMark/>
            <w:tcPrChange w:id="10411" w:author="Farouk Bouhafs" w:date="2023-12-21T19:20:00Z">
              <w:tcPr>
                <w:tcW w:w="765" w:type="pct"/>
                <w:tcBorders>
                  <w:top w:val="nil"/>
                  <w:left w:val="nil"/>
                  <w:bottom w:val="nil"/>
                  <w:right w:val="single" w:sz="8" w:space="0" w:color="auto"/>
                </w:tcBorders>
                <w:shd w:val="clear" w:color="auto" w:fill="auto"/>
                <w:vAlign w:val="center"/>
                <w:hideMark/>
              </w:tcPr>
            </w:tcPrChange>
          </w:tcPr>
          <w:p w14:paraId="6F4219D1" w14:textId="225681FE" w:rsidR="00936E38" w:rsidRPr="00936E38" w:rsidDel="000A3E8D" w:rsidRDefault="00936E38" w:rsidP="000A3E8D">
            <w:pPr>
              <w:rPr>
                <w:ins w:id="10412" w:author="Farouk Bouhafs" w:date="2023-12-21T18:54:00Z"/>
                <w:del w:id="10413" w:author="Houyem Rais" w:date="2024-02-22T15:17:00Z"/>
                <w:rFonts w:cs="Calibri"/>
                <w:sz w:val="20"/>
                <w:szCs w:val="20"/>
                <w:lang w:eastAsia="fr-FR"/>
              </w:rPr>
              <w:pPrChange w:id="10414" w:author="Houyem Rais" w:date="2024-02-22T15:17:00Z">
                <w:pPr>
                  <w:widowControl/>
                  <w:autoSpaceDE/>
                  <w:autoSpaceDN/>
                  <w:spacing w:before="0" w:after="0" w:line="240" w:lineRule="auto"/>
                  <w:jc w:val="center"/>
                </w:pPr>
              </w:pPrChange>
            </w:pPr>
            <w:ins w:id="10415" w:author="Farouk Bouhafs" w:date="2023-12-21T18:54:00Z">
              <w:del w:id="10416"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10417" w:author="Farouk Bouhafs" w:date="2023-12-21T19:20:00Z">
              <w:tcPr>
                <w:tcW w:w="605" w:type="pct"/>
                <w:tcBorders>
                  <w:top w:val="nil"/>
                  <w:left w:val="nil"/>
                  <w:bottom w:val="nil"/>
                  <w:right w:val="single" w:sz="8" w:space="0" w:color="auto"/>
                </w:tcBorders>
                <w:shd w:val="clear" w:color="auto" w:fill="auto"/>
                <w:vAlign w:val="center"/>
                <w:hideMark/>
              </w:tcPr>
            </w:tcPrChange>
          </w:tcPr>
          <w:p w14:paraId="55E55E5C" w14:textId="1AE249D4" w:rsidR="00936E38" w:rsidRPr="00936E38" w:rsidDel="000A3E8D" w:rsidRDefault="00936E38" w:rsidP="000A3E8D">
            <w:pPr>
              <w:rPr>
                <w:ins w:id="10418" w:author="Farouk Bouhafs" w:date="2023-12-21T18:54:00Z"/>
                <w:del w:id="10419" w:author="Houyem Rais" w:date="2024-02-22T15:17:00Z"/>
                <w:rFonts w:cs="Calibri"/>
                <w:sz w:val="20"/>
                <w:szCs w:val="20"/>
                <w:lang w:eastAsia="fr-FR"/>
              </w:rPr>
              <w:pPrChange w:id="10420" w:author="Houyem Rais" w:date="2024-02-22T15:17:00Z">
                <w:pPr>
                  <w:widowControl/>
                  <w:autoSpaceDE/>
                  <w:autoSpaceDN/>
                  <w:spacing w:before="0" w:after="0" w:line="240" w:lineRule="auto"/>
                  <w:jc w:val="center"/>
                </w:pPr>
              </w:pPrChange>
            </w:pPr>
            <w:ins w:id="10421" w:author="Farouk Bouhafs" w:date="2023-12-21T18:54:00Z">
              <w:del w:id="10422" w:author="Houyem Rais" w:date="2024-02-22T15:17:00Z">
                <w:r w:rsidRPr="00936E38" w:rsidDel="000A3E8D">
                  <w:rPr>
                    <w:rFonts w:cs="Calibri"/>
                    <w:sz w:val="20"/>
                    <w:szCs w:val="20"/>
                    <w:lang w:eastAsia="fr-FR"/>
                  </w:rPr>
                  <w:delText>30,6</w:delText>
                </w:r>
              </w:del>
            </w:ins>
          </w:p>
        </w:tc>
      </w:tr>
      <w:tr w:rsidR="00936E38" w:rsidRPr="00936E38" w:rsidDel="000A3E8D" w14:paraId="2DA27D08" w14:textId="2F04A807" w:rsidTr="00A85FE3">
        <w:trPr>
          <w:trHeight w:val="270"/>
          <w:ins w:id="10423" w:author="Farouk Bouhafs" w:date="2023-12-21T18:54:00Z"/>
          <w:del w:id="10424" w:author="Houyem Rais" w:date="2024-02-22T15:17:00Z"/>
          <w:trPrChange w:id="10425" w:author="Farouk Bouhafs" w:date="2023-12-21T19:20:00Z">
            <w:trPr>
              <w:trHeight w:val="270"/>
            </w:trPr>
          </w:trPrChange>
        </w:trPr>
        <w:tc>
          <w:tcPr>
            <w:tcW w:w="1050" w:type="pct"/>
            <w:vMerge/>
            <w:vAlign w:val="center"/>
            <w:hideMark/>
            <w:tcPrChange w:id="10426"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548C3D51" w14:textId="38AD052B" w:rsidR="00936E38" w:rsidRPr="00936E38" w:rsidDel="000A3E8D" w:rsidRDefault="00936E38" w:rsidP="000A3E8D">
            <w:pPr>
              <w:rPr>
                <w:ins w:id="10427" w:author="Farouk Bouhafs" w:date="2023-12-21T18:54:00Z"/>
                <w:del w:id="10428" w:author="Houyem Rais" w:date="2024-02-22T15:17:00Z"/>
                <w:rFonts w:cs="Calibri"/>
                <w:sz w:val="20"/>
                <w:szCs w:val="20"/>
                <w:lang w:eastAsia="fr-FR"/>
              </w:rPr>
              <w:pPrChange w:id="10429"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0430"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2319334E" w14:textId="43D2C34D" w:rsidR="00936E38" w:rsidRPr="00936E38" w:rsidDel="000A3E8D" w:rsidRDefault="00936E38" w:rsidP="000A3E8D">
            <w:pPr>
              <w:rPr>
                <w:ins w:id="10431" w:author="Farouk Bouhafs" w:date="2023-12-21T18:54:00Z"/>
                <w:del w:id="10432" w:author="Houyem Rais" w:date="2024-02-22T15:17:00Z"/>
                <w:rFonts w:cs="Calibri"/>
                <w:i/>
                <w:iCs/>
                <w:sz w:val="20"/>
                <w:szCs w:val="20"/>
                <w:lang w:eastAsia="fr-FR"/>
              </w:rPr>
              <w:pPrChange w:id="10433" w:author="Houyem Rais" w:date="2024-02-22T15:17:00Z">
                <w:pPr>
                  <w:widowControl/>
                  <w:autoSpaceDE/>
                  <w:autoSpaceDN/>
                  <w:spacing w:before="0" w:after="0" w:line="240" w:lineRule="auto"/>
                  <w:jc w:val="center"/>
                </w:pPr>
              </w:pPrChange>
            </w:pPr>
            <w:ins w:id="10434" w:author="Farouk Bouhafs" w:date="2023-12-21T18:54:00Z">
              <w:del w:id="10435" w:author="Houyem Rais" w:date="2024-02-22T15:17:00Z">
                <w:r w:rsidRPr="00936E38" w:rsidDel="000A3E8D">
                  <w:rPr>
                    <w:rFonts w:cs="Calibri"/>
                    <w:i/>
                    <w:iCs/>
                    <w:sz w:val="20"/>
                    <w:szCs w:val="20"/>
                    <w:lang w:eastAsia="fr-FR"/>
                  </w:rPr>
                  <w:delText>3,5%</w:delText>
                </w:r>
              </w:del>
            </w:ins>
          </w:p>
        </w:tc>
        <w:tc>
          <w:tcPr>
            <w:tcW w:w="782" w:type="pct"/>
            <w:shd w:val="clear" w:color="auto" w:fill="auto"/>
            <w:vAlign w:val="center"/>
            <w:hideMark/>
            <w:tcPrChange w:id="10436"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18D1F9E0" w14:textId="6890D637" w:rsidR="00936E38" w:rsidRPr="00936E38" w:rsidDel="000A3E8D" w:rsidRDefault="00936E38" w:rsidP="000A3E8D">
            <w:pPr>
              <w:rPr>
                <w:ins w:id="10437" w:author="Farouk Bouhafs" w:date="2023-12-21T18:54:00Z"/>
                <w:del w:id="10438" w:author="Houyem Rais" w:date="2024-02-22T15:17:00Z"/>
                <w:rFonts w:cs="Calibri"/>
                <w:i/>
                <w:iCs/>
                <w:sz w:val="20"/>
                <w:szCs w:val="20"/>
                <w:lang w:eastAsia="fr-FR"/>
              </w:rPr>
              <w:pPrChange w:id="10439" w:author="Houyem Rais" w:date="2024-02-22T15:17:00Z">
                <w:pPr>
                  <w:widowControl/>
                  <w:autoSpaceDE/>
                  <w:autoSpaceDN/>
                  <w:spacing w:before="0" w:after="0" w:line="240" w:lineRule="auto"/>
                  <w:jc w:val="center"/>
                </w:pPr>
              </w:pPrChange>
            </w:pPr>
            <w:ins w:id="10440" w:author="Farouk Bouhafs" w:date="2023-12-21T18:54:00Z">
              <w:del w:id="10441"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10442"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4A6BC53D" w14:textId="497EF6B7" w:rsidR="00936E38" w:rsidRPr="00936E38" w:rsidDel="000A3E8D" w:rsidRDefault="00936E38" w:rsidP="000A3E8D">
            <w:pPr>
              <w:rPr>
                <w:ins w:id="10443" w:author="Farouk Bouhafs" w:date="2023-12-21T18:54:00Z"/>
                <w:del w:id="10444" w:author="Houyem Rais" w:date="2024-02-22T15:17:00Z"/>
                <w:rFonts w:cs="Calibri"/>
                <w:i/>
                <w:iCs/>
                <w:sz w:val="20"/>
                <w:szCs w:val="20"/>
                <w:lang w:eastAsia="fr-FR"/>
              </w:rPr>
              <w:pPrChange w:id="10445" w:author="Houyem Rais" w:date="2024-02-22T15:17:00Z">
                <w:pPr>
                  <w:widowControl/>
                  <w:autoSpaceDE/>
                  <w:autoSpaceDN/>
                  <w:spacing w:before="0" w:after="0" w:line="240" w:lineRule="auto"/>
                  <w:jc w:val="center"/>
                </w:pPr>
              </w:pPrChange>
            </w:pPr>
            <w:ins w:id="10446" w:author="Farouk Bouhafs" w:date="2023-12-21T18:54:00Z">
              <w:del w:id="10447" w:author="Houyem Rais" w:date="2024-02-22T15:17:00Z">
                <w:r w:rsidRPr="00936E38" w:rsidDel="000A3E8D">
                  <w:rPr>
                    <w:rFonts w:cs="Calibri"/>
                    <w:i/>
                    <w:iCs/>
                    <w:sz w:val="20"/>
                    <w:szCs w:val="20"/>
                    <w:lang w:eastAsia="fr-FR"/>
                  </w:rPr>
                  <w:delText>4,6%</w:delText>
                </w:r>
              </w:del>
            </w:ins>
          </w:p>
        </w:tc>
        <w:tc>
          <w:tcPr>
            <w:tcW w:w="765" w:type="pct"/>
            <w:shd w:val="clear" w:color="auto" w:fill="auto"/>
            <w:vAlign w:val="center"/>
            <w:hideMark/>
            <w:tcPrChange w:id="10448"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237A9E36" w14:textId="6B100A9E" w:rsidR="00936E38" w:rsidRPr="00936E38" w:rsidDel="000A3E8D" w:rsidRDefault="00936E38" w:rsidP="000A3E8D">
            <w:pPr>
              <w:rPr>
                <w:ins w:id="10449" w:author="Farouk Bouhafs" w:date="2023-12-21T18:54:00Z"/>
                <w:del w:id="10450" w:author="Houyem Rais" w:date="2024-02-22T15:17:00Z"/>
                <w:rFonts w:cs="Calibri"/>
                <w:i/>
                <w:iCs/>
                <w:sz w:val="20"/>
                <w:szCs w:val="20"/>
                <w:lang w:eastAsia="fr-FR"/>
              </w:rPr>
              <w:pPrChange w:id="10451" w:author="Houyem Rais" w:date="2024-02-22T15:17:00Z">
                <w:pPr>
                  <w:widowControl/>
                  <w:autoSpaceDE/>
                  <w:autoSpaceDN/>
                  <w:spacing w:before="0" w:after="0" w:line="240" w:lineRule="auto"/>
                  <w:jc w:val="center"/>
                </w:pPr>
              </w:pPrChange>
            </w:pPr>
            <w:ins w:id="10452" w:author="Farouk Bouhafs" w:date="2023-12-21T18:54:00Z">
              <w:del w:id="10453" w:author="Houyem Rais" w:date="2024-02-22T15:17:00Z">
                <w:r w:rsidRPr="00936E38" w:rsidDel="000A3E8D">
                  <w:rPr>
                    <w:rFonts w:cs="Calibri"/>
                    <w:i/>
                    <w:iCs/>
                    <w:sz w:val="20"/>
                    <w:szCs w:val="20"/>
                    <w:lang w:eastAsia="fr-FR"/>
                  </w:rPr>
                  <w:delText>0,0%</w:delText>
                </w:r>
              </w:del>
            </w:ins>
          </w:p>
        </w:tc>
        <w:tc>
          <w:tcPr>
            <w:tcW w:w="605" w:type="pct"/>
            <w:shd w:val="clear" w:color="auto" w:fill="auto"/>
            <w:vAlign w:val="center"/>
            <w:hideMark/>
            <w:tcPrChange w:id="10454"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32144A6B" w14:textId="4383B6B2" w:rsidR="00936E38" w:rsidRPr="00936E38" w:rsidDel="000A3E8D" w:rsidRDefault="00936E38" w:rsidP="000A3E8D">
            <w:pPr>
              <w:rPr>
                <w:ins w:id="10455" w:author="Farouk Bouhafs" w:date="2023-12-21T18:54:00Z"/>
                <w:del w:id="10456" w:author="Houyem Rais" w:date="2024-02-22T15:17:00Z"/>
                <w:rFonts w:cs="Calibri"/>
                <w:i/>
                <w:iCs/>
                <w:sz w:val="20"/>
                <w:szCs w:val="20"/>
                <w:lang w:eastAsia="fr-FR"/>
              </w:rPr>
              <w:pPrChange w:id="10457" w:author="Houyem Rais" w:date="2024-02-22T15:17:00Z">
                <w:pPr>
                  <w:widowControl/>
                  <w:autoSpaceDE/>
                  <w:autoSpaceDN/>
                  <w:spacing w:before="0" w:after="0" w:line="240" w:lineRule="auto"/>
                  <w:jc w:val="center"/>
                </w:pPr>
              </w:pPrChange>
            </w:pPr>
            <w:ins w:id="10458" w:author="Farouk Bouhafs" w:date="2023-12-21T18:54:00Z">
              <w:del w:id="10459" w:author="Houyem Rais" w:date="2024-02-22T15:17:00Z">
                <w:r w:rsidRPr="00936E38" w:rsidDel="000A3E8D">
                  <w:rPr>
                    <w:rFonts w:cs="Calibri"/>
                    <w:i/>
                    <w:iCs/>
                    <w:sz w:val="20"/>
                    <w:szCs w:val="20"/>
                    <w:lang w:eastAsia="fr-FR"/>
                  </w:rPr>
                  <w:delText>4,5%</w:delText>
                </w:r>
              </w:del>
            </w:ins>
          </w:p>
        </w:tc>
      </w:tr>
      <w:tr w:rsidR="00936E38" w:rsidRPr="00936E38" w:rsidDel="000A3E8D" w14:paraId="6FD397C5" w14:textId="60D96665" w:rsidTr="00A85FE3">
        <w:trPr>
          <w:trHeight w:val="263"/>
          <w:ins w:id="10460" w:author="Farouk Bouhafs" w:date="2023-12-21T18:54:00Z"/>
          <w:del w:id="10461" w:author="Houyem Rais" w:date="2024-02-22T15:17:00Z"/>
          <w:trPrChange w:id="10462" w:author="Farouk Bouhafs" w:date="2023-12-21T19:20:00Z">
            <w:trPr>
              <w:trHeight w:val="263"/>
            </w:trPr>
          </w:trPrChange>
        </w:trPr>
        <w:tc>
          <w:tcPr>
            <w:tcW w:w="1050" w:type="pct"/>
            <w:vMerge w:val="restart"/>
            <w:shd w:val="clear" w:color="auto" w:fill="auto"/>
            <w:vAlign w:val="center"/>
            <w:hideMark/>
            <w:tcPrChange w:id="10463"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1CD9FC3" w14:textId="2E196406" w:rsidR="00936E38" w:rsidRPr="00936E38" w:rsidDel="000A3E8D" w:rsidRDefault="00936E38" w:rsidP="000A3E8D">
            <w:pPr>
              <w:rPr>
                <w:ins w:id="10464" w:author="Farouk Bouhafs" w:date="2023-12-21T18:54:00Z"/>
                <w:del w:id="10465" w:author="Houyem Rais" w:date="2024-02-22T15:17:00Z"/>
                <w:rFonts w:cs="Calibri"/>
                <w:sz w:val="20"/>
                <w:szCs w:val="20"/>
                <w:lang w:eastAsia="fr-FR"/>
              </w:rPr>
              <w:pPrChange w:id="10466" w:author="Houyem Rais" w:date="2024-02-22T15:17:00Z">
                <w:pPr>
                  <w:widowControl/>
                  <w:autoSpaceDE/>
                  <w:autoSpaceDN/>
                  <w:spacing w:before="0" w:after="0" w:line="240" w:lineRule="auto"/>
                </w:pPr>
              </w:pPrChange>
            </w:pPr>
            <w:ins w:id="10467" w:author="Farouk Bouhafs" w:date="2023-12-21T18:54:00Z">
              <w:del w:id="10468" w:author="Houyem Rais" w:date="2024-02-22T15:17:00Z">
                <w:r w:rsidRPr="00936E38" w:rsidDel="000A3E8D">
                  <w:rPr>
                    <w:rFonts w:cs="Calibri"/>
                    <w:sz w:val="20"/>
                    <w:szCs w:val="20"/>
                    <w:lang w:eastAsia="fr-FR"/>
                  </w:rPr>
                  <w:delText>Commissions d'engagement et d'arrangement</w:delText>
                </w:r>
              </w:del>
            </w:ins>
          </w:p>
        </w:tc>
        <w:tc>
          <w:tcPr>
            <w:tcW w:w="950" w:type="pct"/>
            <w:shd w:val="clear" w:color="auto" w:fill="auto"/>
            <w:vAlign w:val="center"/>
            <w:hideMark/>
            <w:tcPrChange w:id="10469" w:author="Farouk Bouhafs" w:date="2023-12-21T19:20:00Z">
              <w:tcPr>
                <w:tcW w:w="950" w:type="pct"/>
                <w:tcBorders>
                  <w:top w:val="nil"/>
                  <w:left w:val="nil"/>
                  <w:bottom w:val="nil"/>
                  <w:right w:val="single" w:sz="8" w:space="0" w:color="auto"/>
                </w:tcBorders>
                <w:shd w:val="clear" w:color="auto" w:fill="auto"/>
                <w:vAlign w:val="center"/>
                <w:hideMark/>
              </w:tcPr>
            </w:tcPrChange>
          </w:tcPr>
          <w:p w14:paraId="0876D59C" w14:textId="01760D5C" w:rsidR="00936E38" w:rsidRPr="00936E38" w:rsidDel="000A3E8D" w:rsidRDefault="00936E38" w:rsidP="000A3E8D">
            <w:pPr>
              <w:rPr>
                <w:ins w:id="10470" w:author="Farouk Bouhafs" w:date="2023-12-21T18:54:00Z"/>
                <w:del w:id="10471" w:author="Houyem Rais" w:date="2024-02-22T15:17:00Z"/>
                <w:rFonts w:cs="Calibri"/>
                <w:sz w:val="20"/>
                <w:szCs w:val="20"/>
                <w:lang w:eastAsia="fr-FR"/>
              </w:rPr>
              <w:pPrChange w:id="10472" w:author="Houyem Rais" w:date="2024-02-22T15:17:00Z">
                <w:pPr>
                  <w:widowControl/>
                  <w:autoSpaceDE/>
                  <w:autoSpaceDN/>
                  <w:spacing w:before="0" w:after="0" w:line="240" w:lineRule="auto"/>
                  <w:jc w:val="center"/>
                </w:pPr>
              </w:pPrChange>
            </w:pPr>
            <w:ins w:id="10473" w:author="Farouk Bouhafs" w:date="2023-12-21T18:54:00Z">
              <w:del w:id="10474"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10475" w:author="Farouk Bouhafs" w:date="2023-12-21T19:20:00Z">
              <w:tcPr>
                <w:tcW w:w="782" w:type="pct"/>
                <w:tcBorders>
                  <w:top w:val="nil"/>
                  <w:left w:val="nil"/>
                  <w:bottom w:val="nil"/>
                  <w:right w:val="single" w:sz="8" w:space="0" w:color="auto"/>
                </w:tcBorders>
                <w:shd w:val="clear" w:color="auto" w:fill="auto"/>
                <w:vAlign w:val="center"/>
                <w:hideMark/>
              </w:tcPr>
            </w:tcPrChange>
          </w:tcPr>
          <w:p w14:paraId="51ED6603" w14:textId="64C4301A" w:rsidR="00936E38" w:rsidRPr="00936E38" w:rsidDel="000A3E8D" w:rsidRDefault="00936E38" w:rsidP="000A3E8D">
            <w:pPr>
              <w:rPr>
                <w:ins w:id="10476" w:author="Farouk Bouhafs" w:date="2023-12-21T18:54:00Z"/>
                <w:del w:id="10477" w:author="Houyem Rais" w:date="2024-02-22T15:17:00Z"/>
                <w:rFonts w:cs="Calibri"/>
                <w:sz w:val="20"/>
                <w:szCs w:val="20"/>
                <w:lang w:eastAsia="fr-FR"/>
              </w:rPr>
              <w:pPrChange w:id="10478" w:author="Houyem Rais" w:date="2024-02-22T15:17:00Z">
                <w:pPr>
                  <w:widowControl/>
                  <w:autoSpaceDE/>
                  <w:autoSpaceDN/>
                  <w:spacing w:before="0" w:after="0" w:line="240" w:lineRule="auto"/>
                  <w:jc w:val="center"/>
                </w:pPr>
              </w:pPrChange>
            </w:pPr>
            <w:ins w:id="10479" w:author="Farouk Bouhafs" w:date="2023-12-21T18:54:00Z">
              <w:del w:id="10480"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481" w:author="Farouk Bouhafs" w:date="2023-12-21T19:20:00Z">
              <w:tcPr>
                <w:tcW w:w="849" w:type="pct"/>
                <w:tcBorders>
                  <w:top w:val="nil"/>
                  <w:left w:val="nil"/>
                  <w:bottom w:val="nil"/>
                  <w:right w:val="single" w:sz="8" w:space="0" w:color="auto"/>
                </w:tcBorders>
                <w:shd w:val="clear" w:color="auto" w:fill="auto"/>
                <w:vAlign w:val="center"/>
                <w:hideMark/>
              </w:tcPr>
            </w:tcPrChange>
          </w:tcPr>
          <w:p w14:paraId="1B6F5E9A" w14:textId="35637E3D" w:rsidR="00936E38" w:rsidRPr="00936E38" w:rsidDel="000A3E8D" w:rsidRDefault="00936E38" w:rsidP="000A3E8D">
            <w:pPr>
              <w:rPr>
                <w:ins w:id="10482" w:author="Farouk Bouhafs" w:date="2023-12-21T18:54:00Z"/>
                <w:del w:id="10483" w:author="Houyem Rais" w:date="2024-02-22T15:17:00Z"/>
                <w:rFonts w:cs="Calibri"/>
                <w:sz w:val="20"/>
                <w:szCs w:val="20"/>
                <w:lang w:eastAsia="fr-FR"/>
              </w:rPr>
              <w:pPrChange w:id="10484" w:author="Houyem Rais" w:date="2024-02-22T15:17:00Z">
                <w:pPr>
                  <w:widowControl/>
                  <w:autoSpaceDE/>
                  <w:autoSpaceDN/>
                  <w:spacing w:before="0" w:after="0" w:line="240" w:lineRule="auto"/>
                  <w:jc w:val="center"/>
                </w:pPr>
              </w:pPrChange>
            </w:pPr>
            <w:ins w:id="10485" w:author="Farouk Bouhafs" w:date="2023-12-21T18:54:00Z">
              <w:del w:id="10486"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10487" w:author="Farouk Bouhafs" w:date="2023-12-21T19:20:00Z">
              <w:tcPr>
                <w:tcW w:w="765" w:type="pct"/>
                <w:tcBorders>
                  <w:top w:val="nil"/>
                  <w:left w:val="nil"/>
                  <w:bottom w:val="nil"/>
                  <w:right w:val="single" w:sz="8" w:space="0" w:color="auto"/>
                </w:tcBorders>
                <w:shd w:val="clear" w:color="auto" w:fill="auto"/>
                <w:vAlign w:val="center"/>
                <w:hideMark/>
              </w:tcPr>
            </w:tcPrChange>
          </w:tcPr>
          <w:p w14:paraId="1A8D07CC" w14:textId="151BDA1C" w:rsidR="00936E38" w:rsidRPr="00936E38" w:rsidDel="000A3E8D" w:rsidRDefault="00936E38" w:rsidP="000A3E8D">
            <w:pPr>
              <w:rPr>
                <w:ins w:id="10488" w:author="Farouk Bouhafs" w:date="2023-12-21T18:54:00Z"/>
                <w:del w:id="10489" w:author="Houyem Rais" w:date="2024-02-22T15:17:00Z"/>
                <w:rFonts w:cs="Calibri"/>
                <w:sz w:val="20"/>
                <w:szCs w:val="20"/>
                <w:lang w:eastAsia="fr-FR"/>
              </w:rPr>
              <w:pPrChange w:id="10490" w:author="Houyem Rais" w:date="2024-02-22T15:17:00Z">
                <w:pPr>
                  <w:widowControl/>
                  <w:autoSpaceDE/>
                  <w:autoSpaceDN/>
                  <w:spacing w:before="0" w:after="0" w:line="240" w:lineRule="auto"/>
                  <w:jc w:val="center"/>
                </w:pPr>
              </w:pPrChange>
            </w:pPr>
            <w:ins w:id="10491" w:author="Farouk Bouhafs" w:date="2023-12-21T18:54:00Z">
              <w:del w:id="10492"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10493" w:author="Farouk Bouhafs" w:date="2023-12-21T19:20:00Z">
              <w:tcPr>
                <w:tcW w:w="605" w:type="pct"/>
                <w:tcBorders>
                  <w:top w:val="nil"/>
                  <w:left w:val="nil"/>
                  <w:bottom w:val="nil"/>
                  <w:right w:val="single" w:sz="8" w:space="0" w:color="auto"/>
                </w:tcBorders>
                <w:shd w:val="clear" w:color="auto" w:fill="auto"/>
                <w:vAlign w:val="center"/>
                <w:hideMark/>
              </w:tcPr>
            </w:tcPrChange>
          </w:tcPr>
          <w:p w14:paraId="2F70EC63" w14:textId="3ADD8F90" w:rsidR="00936E38" w:rsidRPr="00936E38" w:rsidDel="000A3E8D" w:rsidRDefault="00936E38" w:rsidP="000A3E8D">
            <w:pPr>
              <w:rPr>
                <w:ins w:id="10494" w:author="Farouk Bouhafs" w:date="2023-12-21T18:54:00Z"/>
                <w:del w:id="10495" w:author="Houyem Rais" w:date="2024-02-22T15:17:00Z"/>
                <w:rFonts w:cs="Calibri"/>
                <w:sz w:val="20"/>
                <w:szCs w:val="20"/>
                <w:lang w:eastAsia="fr-FR"/>
              </w:rPr>
              <w:pPrChange w:id="10496" w:author="Houyem Rais" w:date="2024-02-22T15:17:00Z">
                <w:pPr>
                  <w:widowControl/>
                  <w:autoSpaceDE/>
                  <w:autoSpaceDN/>
                  <w:spacing w:before="0" w:after="0" w:line="240" w:lineRule="auto"/>
                  <w:jc w:val="center"/>
                </w:pPr>
              </w:pPrChange>
            </w:pPr>
            <w:ins w:id="10497" w:author="Farouk Bouhafs" w:date="2023-12-21T18:54:00Z">
              <w:del w:id="10498" w:author="Houyem Rais" w:date="2024-02-22T15:17:00Z">
                <w:r w:rsidRPr="00936E38" w:rsidDel="000A3E8D">
                  <w:rPr>
                    <w:rFonts w:cs="Calibri"/>
                    <w:sz w:val="20"/>
                    <w:szCs w:val="20"/>
                    <w:lang w:eastAsia="fr-FR"/>
                  </w:rPr>
                  <w:delText>10,3</w:delText>
                </w:r>
              </w:del>
            </w:ins>
          </w:p>
        </w:tc>
      </w:tr>
      <w:tr w:rsidR="00936E38" w:rsidRPr="00936E38" w:rsidDel="000A3E8D" w14:paraId="2DA51991" w14:textId="2B3E8249" w:rsidTr="00A85FE3">
        <w:trPr>
          <w:trHeight w:val="270"/>
          <w:ins w:id="10499" w:author="Farouk Bouhafs" w:date="2023-12-21T18:54:00Z"/>
          <w:del w:id="10500" w:author="Houyem Rais" w:date="2024-02-22T15:17:00Z"/>
          <w:trPrChange w:id="10501" w:author="Farouk Bouhafs" w:date="2023-12-21T19:20:00Z">
            <w:trPr>
              <w:trHeight w:val="270"/>
            </w:trPr>
          </w:trPrChange>
        </w:trPr>
        <w:tc>
          <w:tcPr>
            <w:tcW w:w="1050" w:type="pct"/>
            <w:vMerge/>
            <w:vAlign w:val="center"/>
            <w:hideMark/>
            <w:tcPrChange w:id="10502"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3D5C8615" w14:textId="0F3A1DCA" w:rsidR="00936E38" w:rsidRPr="00936E38" w:rsidDel="000A3E8D" w:rsidRDefault="00936E38" w:rsidP="000A3E8D">
            <w:pPr>
              <w:rPr>
                <w:ins w:id="10503" w:author="Farouk Bouhafs" w:date="2023-12-21T18:54:00Z"/>
                <w:del w:id="10504" w:author="Houyem Rais" w:date="2024-02-22T15:17:00Z"/>
                <w:rFonts w:cs="Calibri"/>
                <w:sz w:val="20"/>
                <w:szCs w:val="20"/>
                <w:lang w:eastAsia="fr-FR"/>
              </w:rPr>
              <w:pPrChange w:id="10505"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0506"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2190B9C2" w14:textId="5C55878E" w:rsidR="00936E38" w:rsidRPr="00936E38" w:rsidDel="000A3E8D" w:rsidRDefault="00936E38" w:rsidP="000A3E8D">
            <w:pPr>
              <w:rPr>
                <w:ins w:id="10507" w:author="Farouk Bouhafs" w:date="2023-12-21T18:54:00Z"/>
                <w:del w:id="10508" w:author="Houyem Rais" w:date="2024-02-22T15:17:00Z"/>
                <w:rFonts w:cs="Calibri"/>
                <w:sz w:val="20"/>
                <w:szCs w:val="20"/>
                <w:lang w:eastAsia="fr-FR"/>
              </w:rPr>
              <w:pPrChange w:id="10509" w:author="Houyem Rais" w:date="2024-02-22T15:17:00Z">
                <w:pPr>
                  <w:widowControl/>
                  <w:autoSpaceDE/>
                  <w:autoSpaceDN/>
                  <w:spacing w:before="0" w:after="0" w:line="240" w:lineRule="auto"/>
                  <w:jc w:val="center"/>
                </w:pPr>
              </w:pPrChange>
            </w:pPr>
            <w:ins w:id="10510" w:author="Farouk Bouhafs" w:date="2023-12-21T18:54:00Z">
              <w:del w:id="10511"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10512"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4833110E" w14:textId="656BD58F" w:rsidR="00936E38" w:rsidRPr="00936E38" w:rsidDel="000A3E8D" w:rsidRDefault="00936E38" w:rsidP="000A3E8D">
            <w:pPr>
              <w:rPr>
                <w:ins w:id="10513" w:author="Farouk Bouhafs" w:date="2023-12-21T18:54:00Z"/>
                <w:del w:id="10514" w:author="Houyem Rais" w:date="2024-02-22T15:17:00Z"/>
                <w:rFonts w:cs="Calibri"/>
                <w:sz w:val="20"/>
                <w:szCs w:val="20"/>
                <w:lang w:eastAsia="fr-FR"/>
              </w:rPr>
              <w:pPrChange w:id="10515" w:author="Houyem Rais" w:date="2024-02-22T15:17:00Z">
                <w:pPr>
                  <w:widowControl/>
                  <w:autoSpaceDE/>
                  <w:autoSpaceDN/>
                  <w:spacing w:before="0" w:after="0" w:line="240" w:lineRule="auto"/>
                  <w:jc w:val="center"/>
                </w:pPr>
              </w:pPrChange>
            </w:pPr>
            <w:ins w:id="10516" w:author="Farouk Bouhafs" w:date="2023-12-21T18:54:00Z">
              <w:del w:id="10517"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518"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6A222E29" w14:textId="39897739" w:rsidR="00936E38" w:rsidRPr="00936E38" w:rsidDel="000A3E8D" w:rsidRDefault="00936E38" w:rsidP="000A3E8D">
            <w:pPr>
              <w:rPr>
                <w:ins w:id="10519" w:author="Farouk Bouhafs" w:date="2023-12-21T18:54:00Z"/>
                <w:del w:id="10520" w:author="Houyem Rais" w:date="2024-02-22T15:17:00Z"/>
                <w:rFonts w:cs="Calibri"/>
                <w:sz w:val="20"/>
                <w:szCs w:val="20"/>
                <w:lang w:eastAsia="fr-FR"/>
              </w:rPr>
              <w:pPrChange w:id="10521" w:author="Houyem Rais" w:date="2024-02-22T15:17:00Z">
                <w:pPr>
                  <w:widowControl/>
                  <w:autoSpaceDE/>
                  <w:autoSpaceDN/>
                  <w:spacing w:before="0" w:after="0" w:line="240" w:lineRule="auto"/>
                  <w:jc w:val="center"/>
                </w:pPr>
              </w:pPrChange>
            </w:pPr>
            <w:ins w:id="10522" w:author="Farouk Bouhafs" w:date="2023-12-21T18:54:00Z">
              <w:del w:id="10523"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10524"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3C51C033" w14:textId="10FE95BE" w:rsidR="00936E38" w:rsidRPr="00936E38" w:rsidDel="000A3E8D" w:rsidRDefault="00936E38" w:rsidP="000A3E8D">
            <w:pPr>
              <w:rPr>
                <w:ins w:id="10525" w:author="Farouk Bouhafs" w:date="2023-12-21T18:54:00Z"/>
                <w:del w:id="10526" w:author="Houyem Rais" w:date="2024-02-22T15:17:00Z"/>
                <w:rFonts w:cs="Calibri"/>
                <w:sz w:val="20"/>
                <w:szCs w:val="20"/>
                <w:lang w:eastAsia="fr-FR"/>
              </w:rPr>
              <w:pPrChange w:id="10527" w:author="Houyem Rais" w:date="2024-02-22T15:17:00Z">
                <w:pPr>
                  <w:widowControl/>
                  <w:autoSpaceDE/>
                  <w:autoSpaceDN/>
                  <w:spacing w:before="0" w:after="0" w:line="240" w:lineRule="auto"/>
                  <w:jc w:val="center"/>
                </w:pPr>
              </w:pPrChange>
            </w:pPr>
            <w:ins w:id="10528" w:author="Farouk Bouhafs" w:date="2023-12-21T18:54:00Z">
              <w:del w:id="10529"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10530"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27472E2F" w14:textId="0D55AF9B" w:rsidR="00936E38" w:rsidRPr="00936E38" w:rsidDel="000A3E8D" w:rsidRDefault="00936E38" w:rsidP="000A3E8D">
            <w:pPr>
              <w:rPr>
                <w:ins w:id="10531" w:author="Farouk Bouhafs" w:date="2023-12-21T18:54:00Z"/>
                <w:del w:id="10532" w:author="Houyem Rais" w:date="2024-02-22T15:17:00Z"/>
                <w:rFonts w:cs="Calibri"/>
                <w:sz w:val="20"/>
                <w:szCs w:val="20"/>
                <w:lang w:eastAsia="fr-FR"/>
              </w:rPr>
              <w:pPrChange w:id="10533" w:author="Houyem Rais" w:date="2024-02-22T15:17:00Z">
                <w:pPr>
                  <w:widowControl/>
                  <w:autoSpaceDE/>
                  <w:autoSpaceDN/>
                  <w:spacing w:before="0" w:after="0" w:line="240" w:lineRule="auto"/>
                  <w:jc w:val="center"/>
                </w:pPr>
              </w:pPrChange>
            </w:pPr>
            <w:ins w:id="10534" w:author="Farouk Bouhafs" w:date="2023-12-21T18:54:00Z">
              <w:del w:id="10535" w:author="Houyem Rais" w:date="2024-02-22T15:17:00Z">
                <w:r w:rsidRPr="00936E38" w:rsidDel="000A3E8D">
                  <w:rPr>
                    <w:rFonts w:cs="Calibri"/>
                    <w:sz w:val="20"/>
                    <w:szCs w:val="20"/>
                    <w:lang w:eastAsia="fr-FR"/>
                  </w:rPr>
                  <w:delText>1,5%</w:delText>
                </w:r>
              </w:del>
            </w:ins>
          </w:p>
        </w:tc>
      </w:tr>
      <w:tr w:rsidR="00936E38" w:rsidRPr="00936E38" w:rsidDel="000A3E8D" w14:paraId="1F241D13" w14:textId="49CCD23F" w:rsidTr="00A85FE3">
        <w:trPr>
          <w:trHeight w:val="270"/>
          <w:ins w:id="10536" w:author="Farouk Bouhafs" w:date="2023-12-21T18:54:00Z"/>
          <w:del w:id="10537" w:author="Houyem Rais" w:date="2024-02-22T15:17:00Z"/>
          <w:trPrChange w:id="10538" w:author="Farouk Bouhafs" w:date="2023-12-21T19:20:00Z">
            <w:trPr>
              <w:trHeight w:val="270"/>
            </w:trPr>
          </w:trPrChange>
        </w:trPr>
        <w:tc>
          <w:tcPr>
            <w:tcW w:w="1050" w:type="pct"/>
            <w:shd w:val="clear" w:color="auto" w:fill="auto"/>
            <w:vAlign w:val="center"/>
            <w:hideMark/>
            <w:tcPrChange w:id="10539"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1888924C" w14:textId="0F735582" w:rsidR="00936E38" w:rsidRPr="00936E38" w:rsidDel="000A3E8D" w:rsidRDefault="00936E38" w:rsidP="000A3E8D">
            <w:pPr>
              <w:rPr>
                <w:ins w:id="10540" w:author="Farouk Bouhafs" w:date="2023-12-21T18:54:00Z"/>
                <w:del w:id="10541" w:author="Houyem Rais" w:date="2024-02-22T15:17:00Z"/>
                <w:rFonts w:cs="Calibri"/>
                <w:b/>
                <w:bCs/>
                <w:sz w:val="20"/>
                <w:szCs w:val="20"/>
                <w:lang w:eastAsia="fr-FR"/>
              </w:rPr>
              <w:pPrChange w:id="10542" w:author="Houyem Rais" w:date="2024-02-22T15:17:00Z">
                <w:pPr>
                  <w:widowControl/>
                  <w:autoSpaceDE/>
                  <w:autoSpaceDN/>
                  <w:spacing w:before="0" w:after="0" w:line="240" w:lineRule="auto"/>
                </w:pPr>
              </w:pPrChange>
            </w:pPr>
            <w:ins w:id="10543" w:author="Farouk Bouhafs" w:date="2023-12-21T18:54:00Z">
              <w:del w:id="10544" w:author="Houyem Rais" w:date="2024-02-22T15:17:00Z">
                <w:r w:rsidRPr="00936E38" w:rsidDel="000A3E8D">
                  <w:rPr>
                    <w:rFonts w:cs="Calibri"/>
                    <w:b/>
                    <w:bCs/>
                    <w:sz w:val="20"/>
                    <w:szCs w:val="20"/>
                    <w:lang w:eastAsia="fr-FR"/>
                  </w:rPr>
                  <w:delText>Ressources (MDT)</w:delText>
                </w:r>
              </w:del>
            </w:ins>
          </w:p>
        </w:tc>
        <w:tc>
          <w:tcPr>
            <w:tcW w:w="950" w:type="pct"/>
            <w:shd w:val="clear" w:color="auto" w:fill="auto"/>
            <w:vAlign w:val="center"/>
            <w:hideMark/>
            <w:tcPrChange w:id="10545"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4A6137B7" w14:textId="6E5D252C" w:rsidR="00936E38" w:rsidRPr="00936E38" w:rsidDel="000A3E8D" w:rsidRDefault="00936E38" w:rsidP="000A3E8D">
            <w:pPr>
              <w:rPr>
                <w:ins w:id="10546" w:author="Farouk Bouhafs" w:date="2023-12-21T18:54:00Z"/>
                <w:del w:id="10547" w:author="Houyem Rais" w:date="2024-02-22T15:17:00Z"/>
                <w:rFonts w:cs="Calibri"/>
                <w:b/>
                <w:bCs/>
                <w:sz w:val="20"/>
                <w:szCs w:val="20"/>
                <w:lang w:eastAsia="fr-FR"/>
              </w:rPr>
              <w:pPrChange w:id="10548" w:author="Houyem Rais" w:date="2024-02-22T15:17:00Z">
                <w:pPr>
                  <w:widowControl/>
                  <w:autoSpaceDE/>
                  <w:autoSpaceDN/>
                  <w:spacing w:before="0" w:after="0" w:line="240" w:lineRule="auto"/>
                  <w:jc w:val="center"/>
                </w:pPr>
              </w:pPrChange>
            </w:pPr>
            <w:ins w:id="10549" w:author="Farouk Bouhafs" w:date="2023-12-21T18:54:00Z">
              <w:del w:id="10550" w:author="Houyem Rais" w:date="2024-02-22T15:17:00Z">
                <w:r w:rsidRPr="00936E38" w:rsidDel="000A3E8D">
                  <w:rPr>
                    <w:rFonts w:cs="Calibri"/>
                    <w:b/>
                    <w:bCs/>
                    <w:sz w:val="20"/>
                    <w:szCs w:val="20"/>
                    <w:lang w:eastAsia="fr-FR"/>
                  </w:rPr>
                  <w:delText>660,6</w:delText>
                </w:r>
              </w:del>
            </w:ins>
          </w:p>
        </w:tc>
        <w:tc>
          <w:tcPr>
            <w:tcW w:w="782" w:type="pct"/>
            <w:shd w:val="clear" w:color="auto" w:fill="auto"/>
            <w:vAlign w:val="center"/>
            <w:hideMark/>
            <w:tcPrChange w:id="10551"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0EA3339C" w14:textId="5F9CEF1D" w:rsidR="00936E38" w:rsidRPr="00936E38" w:rsidDel="000A3E8D" w:rsidRDefault="00936E38" w:rsidP="000A3E8D">
            <w:pPr>
              <w:rPr>
                <w:ins w:id="10552" w:author="Farouk Bouhafs" w:date="2023-12-21T18:54:00Z"/>
                <w:del w:id="10553" w:author="Houyem Rais" w:date="2024-02-22T15:17:00Z"/>
                <w:rFonts w:cs="Calibri"/>
                <w:b/>
                <w:bCs/>
                <w:sz w:val="20"/>
                <w:szCs w:val="20"/>
                <w:lang w:eastAsia="fr-FR"/>
              </w:rPr>
              <w:pPrChange w:id="10554" w:author="Houyem Rais" w:date="2024-02-22T15:17:00Z">
                <w:pPr>
                  <w:widowControl/>
                  <w:autoSpaceDE/>
                  <w:autoSpaceDN/>
                  <w:spacing w:before="0" w:after="0" w:line="240" w:lineRule="auto"/>
                  <w:jc w:val="center"/>
                </w:pPr>
              </w:pPrChange>
            </w:pPr>
            <w:ins w:id="10555" w:author="Farouk Bouhafs" w:date="2023-12-21T18:54:00Z">
              <w:del w:id="10556" w:author="Houyem Rais" w:date="2024-02-22T15:17:00Z">
                <w:r w:rsidRPr="00936E38" w:rsidDel="000A3E8D">
                  <w:rPr>
                    <w:rFonts w:cs="Calibri"/>
                    <w:b/>
                    <w:bCs/>
                    <w:sz w:val="20"/>
                    <w:szCs w:val="20"/>
                    <w:lang w:eastAsia="fr-FR"/>
                  </w:rPr>
                  <w:delText>0,0</w:delText>
                </w:r>
              </w:del>
            </w:ins>
          </w:p>
        </w:tc>
        <w:tc>
          <w:tcPr>
            <w:tcW w:w="849" w:type="pct"/>
            <w:shd w:val="clear" w:color="auto" w:fill="auto"/>
            <w:vAlign w:val="center"/>
            <w:hideMark/>
            <w:tcPrChange w:id="10557"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25FFB021" w14:textId="3DB32293" w:rsidR="00936E38" w:rsidRPr="00936E38" w:rsidDel="000A3E8D" w:rsidRDefault="00936E38" w:rsidP="000A3E8D">
            <w:pPr>
              <w:rPr>
                <w:ins w:id="10558" w:author="Farouk Bouhafs" w:date="2023-12-21T18:54:00Z"/>
                <w:del w:id="10559" w:author="Houyem Rais" w:date="2024-02-22T15:17:00Z"/>
                <w:rFonts w:cs="Calibri"/>
                <w:b/>
                <w:bCs/>
                <w:sz w:val="20"/>
                <w:szCs w:val="20"/>
                <w:lang w:eastAsia="fr-FR"/>
              </w:rPr>
              <w:pPrChange w:id="10560" w:author="Houyem Rais" w:date="2024-02-22T15:17:00Z">
                <w:pPr>
                  <w:widowControl/>
                  <w:autoSpaceDE/>
                  <w:autoSpaceDN/>
                  <w:spacing w:before="0" w:after="0" w:line="240" w:lineRule="auto"/>
                  <w:jc w:val="center"/>
                </w:pPr>
              </w:pPrChange>
            </w:pPr>
            <w:ins w:id="10561" w:author="Farouk Bouhafs" w:date="2023-12-21T18:54:00Z">
              <w:del w:id="10562" w:author="Houyem Rais" w:date="2024-02-22T15:17:00Z">
                <w:r w:rsidRPr="00936E38" w:rsidDel="000A3E8D">
                  <w:rPr>
                    <w:rFonts w:cs="Calibri"/>
                    <w:b/>
                    <w:bCs/>
                    <w:sz w:val="20"/>
                    <w:szCs w:val="20"/>
                    <w:lang w:eastAsia="fr-FR"/>
                  </w:rPr>
                  <w:delText>701,6</w:delText>
                </w:r>
              </w:del>
            </w:ins>
          </w:p>
        </w:tc>
        <w:tc>
          <w:tcPr>
            <w:tcW w:w="765" w:type="pct"/>
            <w:shd w:val="clear" w:color="auto" w:fill="auto"/>
            <w:vAlign w:val="center"/>
            <w:hideMark/>
            <w:tcPrChange w:id="10563"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5D14AE44" w14:textId="31218B24" w:rsidR="00936E38" w:rsidRPr="00936E38" w:rsidDel="000A3E8D" w:rsidRDefault="00936E38" w:rsidP="000A3E8D">
            <w:pPr>
              <w:rPr>
                <w:ins w:id="10564" w:author="Farouk Bouhafs" w:date="2023-12-21T18:54:00Z"/>
                <w:del w:id="10565" w:author="Houyem Rais" w:date="2024-02-22T15:17:00Z"/>
                <w:rFonts w:cs="Calibri"/>
                <w:b/>
                <w:bCs/>
                <w:sz w:val="20"/>
                <w:szCs w:val="20"/>
                <w:lang w:eastAsia="fr-FR"/>
              </w:rPr>
              <w:pPrChange w:id="10566" w:author="Houyem Rais" w:date="2024-02-22T15:17:00Z">
                <w:pPr>
                  <w:widowControl/>
                  <w:autoSpaceDE/>
                  <w:autoSpaceDN/>
                  <w:spacing w:before="0" w:after="0" w:line="240" w:lineRule="auto"/>
                  <w:jc w:val="center"/>
                </w:pPr>
              </w:pPrChange>
            </w:pPr>
            <w:ins w:id="10567" w:author="Farouk Bouhafs" w:date="2023-12-21T18:54:00Z">
              <w:del w:id="10568" w:author="Houyem Rais" w:date="2024-02-22T15:17:00Z">
                <w:r w:rsidRPr="00936E38" w:rsidDel="000A3E8D">
                  <w:rPr>
                    <w:rFonts w:cs="Calibri"/>
                    <w:b/>
                    <w:bCs/>
                    <w:sz w:val="20"/>
                    <w:szCs w:val="20"/>
                    <w:lang w:eastAsia="fr-FR"/>
                  </w:rPr>
                  <w:delText>0,0</w:delText>
                </w:r>
              </w:del>
            </w:ins>
          </w:p>
        </w:tc>
        <w:tc>
          <w:tcPr>
            <w:tcW w:w="605" w:type="pct"/>
            <w:shd w:val="clear" w:color="auto" w:fill="auto"/>
            <w:vAlign w:val="center"/>
            <w:hideMark/>
            <w:tcPrChange w:id="10569"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7D6E3D18" w14:textId="2F3971BB" w:rsidR="00936E38" w:rsidRPr="00936E38" w:rsidDel="000A3E8D" w:rsidRDefault="00936E38" w:rsidP="000A3E8D">
            <w:pPr>
              <w:rPr>
                <w:ins w:id="10570" w:author="Farouk Bouhafs" w:date="2023-12-21T18:54:00Z"/>
                <w:del w:id="10571" w:author="Houyem Rais" w:date="2024-02-22T15:17:00Z"/>
                <w:rFonts w:cs="Calibri"/>
                <w:b/>
                <w:bCs/>
                <w:sz w:val="20"/>
                <w:szCs w:val="20"/>
                <w:lang w:eastAsia="fr-FR"/>
              </w:rPr>
              <w:pPrChange w:id="10572" w:author="Houyem Rais" w:date="2024-02-22T15:17:00Z">
                <w:pPr>
                  <w:widowControl/>
                  <w:autoSpaceDE/>
                  <w:autoSpaceDN/>
                  <w:spacing w:before="0" w:after="0" w:line="240" w:lineRule="auto"/>
                  <w:jc w:val="center"/>
                </w:pPr>
              </w:pPrChange>
            </w:pPr>
            <w:ins w:id="10573" w:author="Farouk Bouhafs" w:date="2023-12-21T18:54:00Z">
              <w:del w:id="10574" w:author="Houyem Rais" w:date="2024-02-22T15:17:00Z">
                <w:r w:rsidRPr="00936E38" w:rsidDel="000A3E8D">
                  <w:rPr>
                    <w:rFonts w:cs="Calibri"/>
                    <w:b/>
                    <w:bCs/>
                    <w:sz w:val="20"/>
                    <w:szCs w:val="20"/>
                    <w:lang w:eastAsia="fr-FR"/>
                  </w:rPr>
                  <w:delText>678,6</w:delText>
                </w:r>
              </w:del>
            </w:ins>
          </w:p>
        </w:tc>
      </w:tr>
      <w:tr w:rsidR="00936E38" w:rsidRPr="00936E38" w:rsidDel="000A3E8D" w14:paraId="191FA302" w14:textId="0A028247" w:rsidTr="00A85FE3">
        <w:trPr>
          <w:trHeight w:val="263"/>
          <w:ins w:id="10575" w:author="Farouk Bouhafs" w:date="2023-12-21T18:54:00Z"/>
          <w:del w:id="10576" w:author="Houyem Rais" w:date="2024-02-22T15:17:00Z"/>
          <w:trPrChange w:id="10577" w:author="Farouk Bouhafs" w:date="2023-12-21T19:20:00Z">
            <w:trPr>
              <w:trHeight w:val="263"/>
            </w:trPr>
          </w:trPrChange>
        </w:trPr>
        <w:tc>
          <w:tcPr>
            <w:tcW w:w="1050" w:type="pct"/>
            <w:vMerge w:val="restart"/>
            <w:shd w:val="clear" w:color="auto" w:fill="auto"/>
            <w:vAlign w:val="center"/>
            <w:hideMark/>
            <w:tcPrChange w:id="10578"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19D20A" w14:textId="1AE4350B" w:rsidR="00936E38" w:rsidRPr="00936E38" w:rsidDel="000A3E8D" w:rsidRDefault="00936E38" w:rsidP="000A3E8D">
            <w:pPr>
              <w:rPr>
                <w:ins w:id="10579" w:author="Farouk Bouhafs" w:date="2023-12-21T18:54:00Z"/>
                <w:del w:id="10580" w:author="Houyem Rais" w:date="2024-02-22T15:17:00Z"/>
                <w:rFonts w:cs="Calibri"/>
                <w:sz w:val="20"/>
                <w:szCs w:val="20"/>
                <w:lang w:eastAsia="fr-FR"/>
              </w:rPr>
              <w:pPrChange w:id="10581" w:author="Houyem Rais" w:date="2024-02-22T15:17:00Z">
                <w:pPr>
                  <w:widowControl/>
                  <w:autoSpaceDE/>
                  <w:autoSpaceDN/>
                  <w:spacing w:before="0" w:after="0" w:line="240" w:lineRule="auto"/>
                </w:pPr>
              </w:pPrChange>
            </w:pPr>
            <w:ins w:id="10582" w:author="Farouk Bouhafs" w:date="2023-12-21T18:54:00Z">
              <w:del w:id="10583" w:author="Houyem Rais" w:date="2024-02-22T15:17:00Z">
                <w:r w:rsidRPr="00936E38" w:rsidDel="000A3E8D">
                  <w:rPr>
                    <w:rFonts w:cs="Calibri"/>
                    <w:sz w:val="20"/>
                    <w:szCs w:val="20"/>
                    <w:lang w:eastAsia="fr-FR"/>
                  </w:rPr>
                  <w:delText>Dette publique</w:delText>
                </w:r>
              </w:del>
            </w:ins>
          </w:p>
        </w:tc>
        <w:tc>
          <w:tcPr>
            <w:tcW w:w="950" w:type="pct"/>
            <w:shd w:val="clear" w:color="auto" w:fill="auto"/>
            <w:vAlign w:val="center"/>
            <w:hideMark/>
            <w:tcPrChange w:id="10584" w:author="Farouk Bouhafs" w:date="2023-12-21T19:20:00Z">
              <w:tcPr>
                <w:tcW w:w="950" w:type="pct"/>
                <w:tcBorders>
                  <w:top w:val="nil"/>
                  <w:left w:val="nil"/>
                  <w:bottom w:val="nil"/>
                  <w:right w:val="single" w:sz="8" w:space="0" w:color="auto"/>
                </w:tcBorders>
                <w:shd w:val="clear" w:color="auto" w:fill="auto"/>
                <w:vAlign w:val="center"/>
                <w:hideMark/>
              </w:tcPr>
            </w:tcPrChange>
          </w:tcPr>
          <w:p w14:paraId="0A9BACFE" w14:textId="353B75B9" w:rsidR="00936E38" w:rsidRPr="00936E38" w:rsidDel="000A3E8D" w:rsidRDefault="00936E38" w:rsidP="000A3E8D">
            <w:pPr>
              <w:rPr>
                <w:ins w:id="10585" w:author="Farouk Bouhafs" w:date="2023-12-21T18:54:00Z"/>
                <w:del w:id="10586" w:author="Houyem Rais" w:date="2024-02-22T15:17:00Z"/>
                <w:rFonts w:cs="Calibri"/>
                <w:sz w:val="20"/>
                <w:szCs w:val="20"/>
                <w:lang w:eastAsia="fr-FR"/>
              </w:rPr>
              <w:pPrChange w:id="10587" w:author="Houyem Rais" w:date="2024-02-22T15:17:00Z">
                <w:pPr>
                  <w:widowControl/>
                  <w:autoSpaceDE/>
                  <w:autoSpaceDN/>
                  <w:spacing w:before="0" w:after="0" w:line="240" w:lineRule="auto"/>
                  <w:jc w:val="center"/>
                </w:pPr>
              </w:pPrChange>
            </w:pPr>
            <w:ins w:id="10588" w:author="Farouk Bouhafs" w:date="2023-12-21T18:54:00Z">
              <w:del w:id="10589" w:author="Houyem Rais" w:date="2024-02-22T15:17:00Z">
                <w:r w:rsidRPr="00936E38" w:rsidDel="000A3E8D">
                  <w:rPr>
                    <w:rFonts w:cs="Calibri"/>
                    <w:sz w:val="20"/>
                    <w:szCs w:val="20"/>
                    <w:lang w:eastAsia="fr-FR"/>
                  </w:rPr>
                  <w:delText>501,2</w:delText>
                </w:r>
              </w:del>
            </w:ins>
          </w:p>
        </w:tc>
        <w:tc>
          <w:tcPr>
            <w:tcW w:w="782" w:type="pct"/>
            <w:shd w:val="clear" w:color="auto" w:fill="auto"/>
            <w:vAlign w:val="center"/>
            <w:hideMark/>
            <w:tcPrChange w:id="10590" w:author="Farouk Bouhafs" w:date="2023-12-21T19:20:00Z">
              <w:tcPr>
                <w:tcW w:w="782" w:type="pct"/>
                <w:tcBorders>
                  <w:top w:val="nil"/>
                  <w:left w:val="nil"/>
                  <w:bottom w:val="nil"/>
                  <w:right w:val="single" w:sz="8" w:space="0" w:color="auto"/>
                </w:tcBorders>
                <w:shd w:val="clear" w:color="auto" w:fill="auto"/>
                <w:vAlign w:val="center"/>
                <w:hideMark/>
              </w:tcPr>
            </w:tcPrChange>
          </w:tcPr>
          <w:p w14:paraId="11483A35" w14:textId="796350E7" w:rsidR="00936E38" w:rsidRPr="00936E38" w:rsidDel="000A3E8D" w:rsidRDefault="00936E38" w:rsidP="000A3E8D">
            <w:pPr>
              <w:rPr>
                <w:ins w:id="10591" w:author="Farouk Bouhafs" w:date="2023-12-21T18:54:00Z"/>
                <w:del w:id="10592" w:author="Houyem Rais" w:date="2024-02-22T15:17:00Z"/>
                <w:rFonts w:cs="Calibri"/>
                <w:sz w:val="20"/>
                <w:szCs w:val="20"/>
                <w:lang w:eastAsia="fr-FR"/>
              </w:rPr>
              <w:pPrChange w:id="10593" w:author="Houyem Rais" w:date="2024-02-22T15:17:00Z">
                <w:pPr>
                  <w:widowControl/>
                  <w:autoSpaceDE/>
                  <w:autoSpaceDN/>
                  <w:spacing w:before="0" w:after="0" w:line="240" w:lineRule="auto"/>
                  <w:jc w:val="center"/>
                </w:pPr>
              </w:pPrChange>
            </w:pPr>
            <w:ins w:id="10594" w:author="Farouk Bouhafs" w:date="2023-12-21T18:54:00Z">
              <w:del w:id="10595"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596" w:author="Farouk Bouhafs" w:date="2023-12-21T19:20:00Z">
              <w:tcPr>
                <w:tcW w:w="849" w:type="pct"/>
                <w:tcBorders>
                  <w:top w:val="nil"/>
                  <w:left w:val="nil"/>
                  <w:bottom w:val="nil"/>
                  <w:right w:val="single" w:sz="8" w:space="0" w:color="auto"/>
                </w:tcBorders>
                <w:shd w:val="clear" w:color="auto" w:fill="auto"/>
                <w:vAlign w:val="center"/>
                <w:hideMark/>
              </w:tcPr>
            </w:tcPrChange>
          </w:tcPr>
          <w:p w14:paraId="1AEDC3FF" w14:textId="5A12F8AA" w:rsidR="00936E38" w:rsidRPr="00936E38" w:rsidDel="000A3E8D" w:rsidRDefault="00936E38" w:rsidP="000A3E8D">
            <w:pPr>
              <w:rPr>
                <w:ins w:id="10597" w:author="Farouk Bouhafs" w:date="2023-12-21T18:54:00Z"/>
                <w:del w:id="10598" w:author="Houyem Rais" w:date="2024-02-22T15:17:00Z"/>
                <w:rFonts w:cs="Calibri"/>
                <w:sz w:val="20"/>
                <w:szCs w:val="20"/>
                <w:lang w:eastAsia="fr-FR"/>
              </w:rPr>
              <w:pPrChange w:id="10599" w:author="Houyem Rais" w:date="2024-02-22T15:17:00Z">
                <w:pPr>
                  <w:widowControl/>
                  <w:autoSpaceDE/>
                  <w:autoSpaceDN/>
                  <w:spacing w:before="0" w:after="0" w:line="240" w:lineRule="auto"/>
                  <w:jc w:val="center"/>
                </w:pPr>
              </w:pPrChange>
            </w:pPr>
            <w:ins w:id="10600" w:author="Farouk Bouhafs" w:date="2023-12-21T18:54:00Z">
              <w:del w:id="10601" w:author="Houyem Rais" w:date="2024-02-22T15:17:00Z">
                <w:r w:rsidRPr="00936E38" w:rsidDel="000A3E8D">
                  <w:rPr>
                    <w:rFonts w:cs="Calibri"/>
                    <w:sz w:val="20"/>
                    <w:szCs w:val="20"/>
                    <w:lang w:eastAsia="fr-FR"/>
                  </w:rPr>
                  <w:delText>701,6</w:delText>
                </w:r>
              </w:del>
            </w:ins>
          </w:p>
        </w:tc>
        <w:tc>
          <w:tcPr>
            <w:tcW w:w="765" w:type="pct"/>
            <w:shd w:val="clear" w:color="auto" w:fill="auto"/>
            <w:vAlign w:val="center"/>
            <w:hideMark/>
            <w:tcPrChange w:id="10602" w:author="Farouk Bouhafs" w:date="2023-12-21T19:20:00Z">
              <w:tcPr>
                <w:tcW w:w="765" w:type="pct"/>
                <w:tcBorders>
                  <w:top w:val="nil"/>
                  <w:left w:val="nil"/>
                  <w:bottom w:val="nil"/>
                  <w:right w:val="single" w:sz="8" w:space="0" w:color="auto"/>
                </w:tcBorders>
                <w:shd w:val="clear" w:color="auto" w:fill="auto"/>
                <w:vAlign w:val="center"/>
                <w:hideMark/>
              </w:tcPr>
            </w:tcPrChange>
          </w:tcPr>
          <w:p w14:paraId="2E84BEB7" w14:textId="6D8EF986" w:rsidR="00936E38" w:rsidRPr="00936E38" w:rsidDel="000A3E8D" w:rsidRDefault="00936E38" w:rsidP="000A3E8D">
            <w:pPr>
              <w:rPr>
                <w:ins w:id="10603" w:author="Farouk Bouhafs" w:date="2023-12-21T18:54:00Z"/>
                <w:del w:id="10604" w:author="Houyem Rais" w:date="2024-02-22T15:17:00Z"/>
                <w:rFonts w:cs="Calibri"/>
                <w:sz w:val="20"/>
                <w:szCs w:val="20"/>
                <w:lang w:eastAsia="fr-FR"/>
              </w:rPr>
              <w:pPrChange w:id="10605" w:author="Houyem Rais" w:date="2024-02-22T15:17:00Z">
                <w:pPr>
                  <w:widowControl/>
                  <w:autoSpaceDE/>
                  <w:autoSpaceDN/>
                  <w:spacing w:before="0" w:after="0" w:line="240" w:lineRule="auto"/>
                  <w:jc w:val="center"/>
                </w:pPr>
              </w:pPrChange>
            </w:pPr>
            <w:ins w:id="10606" w:author="Farouk Bouhafs" w:date="2023-12-21T18:54:00Z">
              <w:del w:id="10607"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10608" w:author="Farouk Bouhafs" w:date="2023-12-21T19:20:00Z">
              <w:tcPr>
                <w:tcW w:w="605" w:type="pct"/>
                <w:tcBorders>
                  <w:top w:val="nil"/>
                  <w:left w:val="nil"/>
                  <w:bottom w:val="nil"/>
                  <w:right w:val="single" w:sz="8" w:space="0" w:color="auto"/>
                </w:tcBorders>
                <w:shd w:val="clear" w:color="auto" w:fill="auto"/>
                <w:vAlign w:val="center"/>
                <w:hideMark/>
              </w:tcPr>
            </w:tcPrChange>
          </w:tcPr>
          <w:p w14:paraId="35954B59" w14:textId="3644D740" w:rsidR="00936E38" w:rsidRPr="00936E38" w:rsidDel="000A3E8D" w:rsidRDefault="00936E38" w:rsidP="000A3E8D">
            <w:pPr>
              <w:rPr>
                <w:ins w:id="10609" w:author="Farouk Bouhafs" w:date="2023-12-21T18:54:00Z"/>
                <w:del w:id="10610" w:author="Houyem Rais" w:date="2024-02-22T15:17:00Z"/>
                <w:rFonts w:cs="Calibri"/>
                <w:sz w:val="20"/>
                <w:szCs w:val="20"/>
                <w:lang w:eastAsia="fr-FR"/>
              </w:rPr>
              <w:pPrChange w:id="10611" w:author="Houyem Rais" w:date="2024-02-22T15:17:00Z">
                <w:pPr>
                  <w:widowControl/>
                  <w:autoSpaceDE/>
                  <w:autoSpaceDN/>
                  <w:spacing w:before="0" w:after="0" w:line="240" w:lineRule="auto"/>
                  <w:jc w:val="center"/>
                </w:pPr>
              </w:pPrChange>
            </w:pPr>
            <w:ins w:id="10612" w:author="Farouk Bouhafs" w:date="2023-12-21T18:54:00Z">
              <w:del w:id="10613" w:author="Houyem Rais" w:date="2024-02-22T15:17:00Z">
                <w:r w:rsidRPr="00936E38" w:rsidDel="000A3E8D">
                  <w:rPr>
                    <w:rFonts w:cs="Calibri"/>
                    <w:sz w:val="20"/>
                    <w:szCs w:val="20"/>
                    <w:lang w:eastAsia="fr-FR"/>
                  </w:rPr>
                  <w:delText>668,2</w:delText>
                </w:r>
              </w:del>
            </w:ins>
          </w:p>
        </w:tc>
      </w:tr>
      <w:tr w:rsidR="00936E38" w:rsidRPr="00936E38" w:rsidDel="000A3E8D" w14:paraId="678DCECF" w14:textId="20A88235" w:rsidTr="00A85FE3">
        <w:trPr>
          <w:trHeight w:val="270"/>
          <w:ins w:id="10614" w:author="Farouk Bouhafs" w:date="2023-12-21T18:54:00Z"/>
          <w:del w:id="10615" w:author="Houyem Rais" w:date="2024-02-22T15:17:00Z"/>
          <w:trPrChange w:id="10616" w:author="Farouk Bouhafs" w:date="2023-12-21T19:20:00Z">
            <w:trPr>
              <w:trHeight w:val="270"/>
            </w:trPr>
          </w:trPrChange>
        </w:trPr>
        <w:tc>
          <w:tcPr>
            <w:tcW w:w="1050" w:type="pct"/>
            <w:vMerge/>
            <w:vAlign w:val="center"/>
            <w:hideMark/>
            <w:tcPrChange w:id="10617"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1300A2AE" w14:textId="1D4C90F9" w:rsidR="00936E38" w:rsidRPr="00936E38" w:rsidDel="000A3E8D" w:rsidRDefault="00936E38" w:rsidP="000A3E8D">
            <w:pPr>
              <w:rPr>
                <w:ins w:id="10618" w:author="Farouk Bouhafs" w:date="2023-12-21T18:54:00Z"/>
                <w:del w:id="10619" w:author="Houyem Rais" w:date="2024-02-22T15:17:00Z"/>
                <w:rFonts w:cs="Calibri"/>
                <w:sz w:val="20"/>
                <w:szCs w:val="20"/>
                <w:lang w:eastAsia="fr-FR"/>
              </w:rPr>
              <w:pPrChange w:id="10620"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0621"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1A6DB691" w14:textId="6093E57C" w:rsidR="00936E38" w:rsidRPr="00936E38" w:rsidDel="000A3E8D" w:rsidRDefault="00936E38" w:rsidP="000A3E8D">
            <w:pPr>
              <w:rPr>
                <w:ins w:id="10622" w:author="Farouk Bouhafs" w:date="2023-12-21T18:54:00Z"/>
                <w:del w:id="10623" w:author="Houyem Rais" w:date="2024-02-22T15:17:00Z"/>
                <w:rFonts w:cs="Calibri"/>
                <w:i/>
                <w:iCs/>
                <w:sz w:val="20"/>
                <w:szCs w:val="20"/>
                <w:lang w:eastAsia="fr-FR"/>
              </w:rPr>
              <w:pPrChange w:id="10624" w:author="Houyem Rais" w:date="2024-02-22T15:17:00Z">
                <w:pPr>
                  <w:widowControl/>
                  <w:autoSpaceDE/>
                  <w:autoSpaceDN/>
                  <w:spacing w:before="0" w:after="0" w:line="240" w:lineRule="auto"/>
                  <w:jc w:val="center"/>
                </w:pPr>
              </w:pPrChange>
            </w:pPr>
            <w:ins w:id="10625" w:author="Farouk Bouhafs" w:date="2023-12-21T18:54:00Z">
              <w:del w:id="10626" w:author="Houyem Rais" w:date="2024-02-22T15:17:00Z">
                <w:r w:rsidRPr="00936E38" w:rsidDel="000A3E8D">
                  <w:rPr>
                    <w:rFonts w:cs="Calibri"/>
                    <w:i/>
                    <w:iCs/>
                    <w:sz w:val="20"/>
                    <w:szCs w:val="20"/>
                    <w:lang w:eastAsia="fr-FR"/>
                  </w:rPr>
                  <w:delText>75,9%</w:delText>
                </w:r>
              </w:del>
            </w:ins>
          </w:p>
        </w:tc>
        <w:tc>
          <w:tcPr>
            <w:tcW w:w="782" w:type="pct"/>
            <w:shd w:val="clear" w:color="auto" w:fill="auto"/>
            <w:vAlign w:val="center"/>
            <w:hideMark/>
            <w:tcPrChange w:id="10627"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7E01ABD8" w14:textId="02E64D8F" w:rsidR="00936E38" w:rsidRPr="00936E38" w:rsidDel="000A3E8D" w:rsidRDefault="00936E38" w:rsidP="000A3E8D">
            <w:pPr>
              <w:rPr>
                <w:ins w:id="10628" w:author="Farouk Bouhafs" w:date="2023-12-21T18:54:00Z"/>
                <w:del w:id="10629" w:author="Houyem Rais" w:date="2024-02-22T15:17:00Z"/>
                <w:rFonts w:cs="Calibri"/>
                <w:i/>
                <w:iCs/>
                <w:sz w:val="20"/>
                <w:szCs w:val="20"/>
                <w:lang w:eastAsia="fr-FR"/>
              </w:rPr>
              <w:pPrChange w:id="10630" w:author="Houyem Rais" w:date="2024-02-22T15:17:00Z">
                <w:pPr>
                  <w:widowControl/>
                  <w:autoSpaceDE/>
                  <w:autoSpaceDN/>
                  <w:spacing w:before="0" w:after="0" w:line="240" w:lineRule="auto"/>
                  <w:jc w:val="center"/>
                </w:pPr>
              </w:pPrChange>
            </w:pPr>
            <w:ins w:id="10631" w:author="Farouk Bouhafs" w:date="2023-12-21T18:54:00Z">
              <w:del w:id="10632"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10633"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212A6F23" w14:textId="46DB475E" w:rsidR="00936E38" w:rsidRPr="00936E38" w:rsidDel="000A3E8D" w:rsidRDefault="00936E38" w:rsidP="000A3E8D">
            <w:pPr>
              <w:rPr>
                <w:ins w:id="10634" w:author="Farouk Bouhafs" w:date="2023-12-21T18:54:00Z"/>
                <w:del w:id="10635" w:author="Houyem Rais" w:date="2024-02-22T15:17:00Z"/>
                <w:rFonts w:cs="Calibri"/>
                <w:i/>
                <w:iCs/>
                <w:sz w:val="20"/>
                <w:szCs w:val="20"/>
                <w:lang w:eastAsia="fr-FR"/>
              </w:rPr>
              <w:pPrChange w:id="10636" w:author="Houyem Rais" w:date="2024-02-22T15:17:00Z">
                <w:pPr>
                  <w:widowControl/>
                  <w:autoSpaceDE/>
                  <w:autoSpaceDN/>
                  <w:spacing w:before="0" w:after="0" w:line="240" w:lineRule="auto"/>
                  <w:jc w:val="center"/>
                </w:pPr>
              </w:pPrChange>
            </w:pPr>
            <w:ins w:id="10637" w:author="Farouk Bouhafs" w:date="2023-12-21T18:54:00Z">
              <w:del w:id="10638" w:author="Houyem Rais" w:date="2024-02-22T15:17:00Z">
                <w:r w:rsidRPr="00936E38" w:rsidDel="000A3E8D">
                  <w:rPr>
                    <w:rFonts w:cs="Calibri"/>
                    <w:i/>
                    <w:iCs/>
                    <w:sz w:val="20"/>
                    <w:szCs w:val="20"/>
                    <w:lang w:eastAsia="fr-FR"/>
                  </w:rPr>
                  <w:delText>100,0%</w:delText>
                </w:r>
              </w:del>
            </w:ins>
          </w:p>
        </w:tc>
        <w:tc>
          <w:tcPr>
            <w:tcW w:w="765" w:type="pct"/>
            <w:shd w:val="clear" w:color="auto" w:fill="auto"/>
            <w:vAlign w:val="center"/>
            <w:hideMark/>
            <w:tcPrChange w:id="10639"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73F65A51" w14:textId="73C039EC" w:rsidR="00936E38" w:rsidRPr="00936E38" w:rsidDel="000A3E8D" w:rsidRDefault="00936E38" w:rsidP="000A3E8D">
            <w:pPr>
              <w:rPr>
                <w:ins w:id="10640" w:author="Farouk Bouhafs" w:date="2023-12-21T18:54:00Z"/>
                <w:del w:id="10641" w:author="Houyem Rais" w:date="2024-02-22T15:17:00Z"/>
                <w:rFonts w:cs="Calibri"/>
                <w:i/>
                <w:iCs/>
                <w:sz w:val="20"/>
                <w:szCs w:val="20"/>
                <w:lang w:eastAsia="fr-FR"/>
              </w:rPr>
              <w:pPrChange w:id="10642" w:author="Houyem Rais" w:date="2024-02-22T15:17:00Z">
                <w:pPr>
                  <w:widowControl/>
                  <w:autoSpaceDE/>
                  <w:autoSpaceDN/>
                  <w:spacing w:before="0" w:after="0" w:line="240" w:lineRule="auto"/>
                  <w:jc w:val="center"/>
                </w:pPr>
              </w:pPrChange>
            </w:pPr>
            <w:ins w:id="10643" w:author="Farouk Bouhafs" w:date="2023-12-21T18:54:00Z">
              <w:del w:id="10644" w:author="Houyem Rais" w:date="2024-02-22T15:17:00Z">
                <w:r w:rsidRPr="00936E38" w:rsidDel="000A3E8D">
                  <w:rPr>
                    <w:rFonts w:cs="Calibri"/>
                    <w:i/>
                    <w:iCs/>
                    <w:sz w:val="20"/>
                    <w:szCs w:val="20"/>
                    <w:lang w:eastAsia="fr-FR"/>
                  </w:rPr>
                  <w:delText>0,0%</w:delText>
                </w:r>
              </w:del>
            </w:ins>
          </w:p>
        </w:tc>
        <w:tc>
          <w:tcPr>
            <w:tcW w:w="605" w:type="pct"/>
            <w:shd w:val="clear" w:color="auto" w:fill="auto"/>
            <w:vAlign w:val="center"/>
            <w:hideMark/>
            <w:tcPrChange w:id="10645"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4CF3D601" w14:textId="7A9E296F" w:rsidR="00936E38" w:rsidRPr="00936E38" w:rsidDel="000A3E8D" w:rsidRDefault="00936E38" w:rsidP="000A3E8D">
            <w:pPr>
              <w:rPr>
                <w:ins w:id="10646" w:author="Farouk Bouhafs" w:date="2023-12-21T18:54:00Z"/>
                <w:del w:id="10647" w:author="Houyem Rais" w:date="2024-02-22T15:17:00Z"/>
                <w:rFonts w:cs="Calibri"/>
                <w:i/>
                <w:iCs/>
                <w:sz w:val="20"/>
                <w:szCs w:val="20"/>
                <w:lang w:eastAsia="fr-FR"/>
              </w:rPr>
              <w:pPrChange w:id="10648" w:author="Houyem Rais" w:date="2024-02-22T15:17:00Z">
                <w:pPr>
                  <w:widowControl/>
                  <w:autoSpaceDE/>
                  <w:autoSpaceDN/>
                  <w:spacing w:before="0" w:after="0" w:line="240" w:lineRule="auto"/>
                  <w:jc w:val="center"/>
                </w:pPr>
              </w:pPrChange>
            </w:pPr>
            <w:ins w:id="10649" w:author="Farouk Bouhafs" w:date="2023-12-21T18:54:00Z">
              <w:del w:id="10650" w:author="Houyem Rais" w:date="2024-02-22T15:17:00Z">
                <w:r w:rsidRPr="00936E38" w:rsidDel="000A3E8D">
                  <w:rPr>
                    <w:rFonts w:cs="Calibri"/>
                    <w:i/>
                    <w:iCs/>
                    <w:sz w:val="20"/>
                    <w:szCs w:val="20"/>
                    <w:lang w:eastAsia="fr-FR"/>
                  </w:rPr>
                  <w:delText>98,5%</w:delText>
                </w:r>
              </w:del>
            </w:ins>
          </w:p>
        </w:tc>
      </w:tr>
      <w:tr w:rsidR="00936E38" w:rsidRPr="00936E38" w:rsidDel="000A3E8D" w14:paraId="16E1DDD8" w14:textId="6AC9F4A9" w:rsidTr="00A85FE3">
        <w:trPr>
          <w:trHeight w:val="263"/>
          <w:ins w:id="10651" w:author="Farouk Bouhafs" w:date="2023-12-21T18:54:00Z"/>
          <w:del w:id="10652" w:author="Houyem Rais" w:date="2024-02-22T15:17:00Z"/>
          <w:trPrChange w:id="10653" w:author="Farouk Bouhafs" w:date="2023-12-21T19:20:00Z">
            <w:trPr>
              <w:trHeight w:val="263"/>
            </w:trPr>
          </w:trPrChange>
        </w:trPr>
        <w:tc>
          <w:tcPr>
            <w:tcW w:w="1050" w:type="pct"/>
            <w:vMerge w:val="restart"/>
            <w:shd w:val="clear" w:color="auto" w:fill="auto"/>
            <w:vAlign w:val="center"/>
            <w:hideMark/>
            <w:tcPrChange w:id="10654" w:author="Farouk Bouhafs" w:date="2023-12-21T19:20: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57E36BC" w14:textId="116742A3" w:rsidR="00936E38" w:rsidRPr="00936E38" w:rsidDel="000A3E8D" w:rsidRDefault="00936E38" w:rsidP="000A3E8D">
            <w:pPr>
              <w:rPr>
                <w:ins w:id="10655" w:author="Farouk Bouhafs" w:date="2023-12-21T18:54:00Z"/>
                <w:del w:id="10656" w:author="Houyem Rais" w:date="2024-02-22T15:17:00Z"/>
                <w:rFonts w:cs="Calibri"/>
                <w:sz w:val="20"/>
                <w:szCs w:val="20"/>
                <w:lang w:eastAsia="fr-FR"/>
              </w:rPr>
              <w:pPrChange w:id="10657" w:author="Houyem Rais" w:date="2024-02-22T15:17:00Z">
                <w:pPr>
                  <w:widowControl/>
                  <w:autoSpaceDE/>
                  <w:autoSpaceDN/>
                  <w:spacing w:before="0" w:after="0" w:line="240" w:lineRule="auto"/>
                  <w:jc w:val="left"/>
                </w:pPr>
              </w:pPrChange>
            </w:pPr>
            <w:ins w:id="10658" w:author="Farouk Bouhafs" w:date="2023-12-21T18:54:00Z">
              <w:del w:id="10659" w:author="Houyem Rais" w:date="2024-02-22T15:17:00Z">
                <w:r w:rsidRPr="00936E38" w:rsidDel="000A3E8D">
                  <w:rPr>
                    <w:rFonts w:cs="Calibri"/>
                    <w:sz w:val="20"/>
                    <w:szCs w:val="20"/>
                    <w:lang w:eastAsia="fr-FR"/>
                  </w:rPr>
                  <w:delText>Budget de l'Etat</w:delText>
                </w:r>
              </w:del>
            </w:ins>
          </w:p>
        </w:tc>
        <w:tc>
          <w:tcPr>
            <w:tcW w:w="950" w:type="pct"/>
            <w:shd w:val="clear" w:color="auto" w:fill="auto"/>
            <w:vAlign w:val="center"/>
            <w:hideMark/>
            <w:tcPrChange w:id="10660" w:author="Farouk Bouhafs" w:date="2023-12-21T19:20:00Z">
              <w:tcPr>
                <w:tcW w:w="950" w:type="pct"/>
                <w:tcBorders>
                  <w:top w:val="nil"/>
                  <w:left w:val="nil"/>
                  <w:bottom w:val="nil"/>
                  <w:right w:val="single" w:sz="8" w:space="0" w:color="auto"/>
                </w:tcBorders>
                <w:shd w:val="clear" w:color="auto" w:fill="auto"/>
                <w:vAlign w:val="center"/>
                <w:hideMark/>
              </w:tcPr>
            </w:tcPrChange>
          </w:tcPr>
          <w:p w14:paraId="0606C0C3" w14:textId="1E3C4975" w:rsidR="00936E38" w:rsidRPr="00936E38" w:rsidDel="000A3E8D" w:rsidRDefault="00936E38" w:rsidP="000A3E8D">
            <w:pPr>
              <w:rPr>
                <w:ins w:id="10661" w:author="Farouk Bouhafs" w:date="2023-12-21T18:54:00Z"/>
                <w:del w:id="10662" w:author="Houyem Rais" w:date="2024-02-22T15:17:00Z"/>
                <w:rFonts w:cs="Calibri"/>
                <w:sz w:val="20"/>
                <w:szCs w:val="20"/>
                <w:lang w:eastAsia="fr-FR"/>
              </w:rPr>
              <w:pPrChange w:id="10663" w:author="Houyem Rais" w:date="2024-02-22T15:17:00Z">
                <w:pPr>
                  <w:widowControl/>
                  <w:autoSpaceDE/>
                  <w:autoSpaceDN/>
                  <w:spacing w:before="0" w:after="0" w:line="240" w:lineRule="auto"/>
                  <w:jc w:val="center"/>
                </w:pPr>
              </w:pPrChange>
            </w:pPr>
            <w:ins w:id="10664" w:author="Farouk Bouhafs" w:date="2023-12-21T18:54:00Z">
              <w:del w:id="10665"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10666" w:author="Farouk Bouhafs" w:date="2023-12-21T19:20:00Z">
              <w:tcPr>
                <w:tcW w:w="782" w:type="pct"/>
                <w:tcBorders>
                  <w:top w:val="nil"/>
                  <w:left w:val="nil"/>
                  <w:bottom w:val="nil"/>
                  <w:right w:val="single" w:sz="8" w:space="0" w:color="auto"/>
                </w:tcBorders>
                <w:shd w:val="clear" w:color="auto" w:fill="auto"/>
                <w:vAlign w:val="center"/>
                <w:hideMark/>
              </w:tcPr>
            </w:tcPrChange>
          </w:tcPr>
          <w:p w14:paraId="4C1DB30F" w14:textId="2B6049DF" w:rsidR="00936E38" w:rsidRPr="00936E38" w:rsidDel="000A3E8D" w:rsidRDefault="00936E38" w:rsidP="000A3E8D">
            <w:pPr>
              <w:rPr>
                <w:ins w:id="10667" w:author="Farouk Bouhafs" w:date="2023-12-21T18:54:00Z"/>
                <w:del w:id="10668" w:author="Houyem Rais" w:date="2024-02-22T15:17:00Z"/>
                <w:rFonts w:cs="Calibri"/>
                <w:sz w:val="20"/>
                <w:szCs w:val="20"/>
                <w:lang w:eastAsia="fr-FR"/>
              </w:rPr>
              <w:pPrChange w:id="10669" w:author="Houyem Rais" w:date="2024-02-22T15:17:00Z">
                <w:pPr>
                  <w:widowControl/>
                  <w:autoSpaceDE/>
                  <w:autoSpaceDN/>
                  <w:spacing w:before="0" w:after="0" w:line="240" w:lineRule="auto"/>
                  <w:jc w:val="center"/>
                </w:pPr>
              </w:pPrChange>
            </w:pPr>
            <w:ins w:id="10670" w:author="Farouk Bouhafs" w:date="2023-12-21T18:54:00Z">
              <w:del w:id="10671"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672" w:author="Farouk Bouhafs" w:date="2023-12-21T19:20:00Z">
              <w:tcPr>
                <w:tcW w:w="849" w:type="pct"/>
                <w:tcBorders>
                  <w:top w:val="nil"/>
                  <w:left w:val="nil"/>
                  <w:bottom w:val="nil"/>
                  <w:right w:val="single" w:sz="8" w:space="0" w:color="auto"/>
                </w:tcBorders>
                <w:shd w:val="clear" w:color="auto" w:fill="auto"/>
                <w:vAlign w:val="center"/>
                <w:hideMark/>
              </w:tcPr>
            </w:tcPrChange>
          </w:tcPr>
          <w:p w14:paraId="2A6B2576" w14:textId="7059B27E" w:rsidR="00936E38" w:rsidRPr="00936E38" w:rsidDel="000A3E8D" w:rsidRDefault="00936E38" w:rsidP="000A3E8D">
            <w:pPr>
              <w:rPr>
                <w:ins w:id="10673" w:author="Farouk Bouhafs" w:date="2023-12-21T18:54:00Z"/>
                <w:del w:id="10674" w:author="Houyem Rais" w:date="2024-02-22T15:17:00Z"/>
                <w:rFonts w:cs="Calibri"/>
                <w:sz w:val="20"/>
                <w:szCs w:val="20"/>
                <w:lang w:eastAsia="fr-FR"/>
              </w:rPr>
              <w:pPrChange w:id="10675" w:author="Houyem Rais" w:date="2024-02-22T15:17:00Z">
                <w:pPr>
                  <w:widowControl/>
                  <w:autoSpaceDE/>
                  <w:autoSpaceDN/>
                  <w:spacing w:before="0" w:after="0" w:line="240" w:lineRule="auto"/>
                  <w:jc w:val="center"/>
                </w:pPr>
              </w:pPrChange>
            </w:pPr>
            <w:ins w:id="10676" w:author="Farouk Bouhafs" w:date="2023-12-21T18:54:00Z">
              <w:del w:id="10677"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10678" w:author="Farouk Bouhafs" w:date="2023-12-21T19:20:00Z">
              <w:tcPr>
                <w:tcW w:w="765" w:type="pct"/>
                <w:tcBorders>
                  <w:top w:val="nil"/>
                  <w:left w:val="nil"/>
                  <w:bottom w:val="nil"/>
                  <w:right w:val="single" w:sz="8" w:space="0" w:color="auto"/>
                </w:tcBorders>
                <w:shd w:val="clear" w:color="auto" w:fill="auto"/>
                <w:vAlign w:val="center"/>
                <w:hideMark/>
              </w:tcPr>
            </w:tcPrChange>
          </w:tcPr>
          <w:p w14:paraId="6B88DFA1" w14:textId="6A71B0B1" w:rsidR="00936E38" w:rsidRPr="00936E38" w:rsidDel="000A3E8D" w:rsidRDefault="00936E38" w:rsidP="000A3E8D">
            <w:pPr>
              <w:rPr>
                <w:ins w:id="10679" w:author="Farouk Bouhafs" w:date="2023-12-21T18:54:00Z"/>
                <w:del w:id="10680" w:author="Houyem Rais" w:date="2024-02-22T15:17:00Z"/>
                <w:rFonts w:cs="Calibri"/>
                <w:sz w:val="20"/>
                <w:szCs w:val="20"/>
                <w:lang w:eastAsia="fr-FR"/>
              </w:rPr>
              <w:pPrChange w:id="10681" w:author="Houyem Rais" w:date="2024-02-22T15:17:00Z">
                <w:pPr>
                  <w:widowControl/>
                  <w:autoSpaceDE/>
                  <w:autoSpaceDN/>
                  <w:spacing w:before="0" w:after="0" w:line="240" w:lineRule="auto"/>
                  <w:jc w:val="center"/>
                </w:pPr>
              </w:pPrChange>
            </w:pPr>
            <w:ins w:id="10682" w:author="Farouk Bouhafs" w:date="2023-12-21T18:54:00Z">
              <w:del w:id="10683"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10684" w:author="Farouk Bouhafs" w:date="2023-12-21T19:20:00Z">
              <w:tcPr>
                <w:tcW w:w="605" w:type="pct"/>
                <w:tcBorders>
                  <w:top w:val="nil"/>
                  <w:left w:val="nil"/>
                  <w:bottom w:val="nil"/>
                  <w:right w:val="single" w:sz="8" w:space="0" w:color="auto"/>
                </w:tcBorders>
                <w:shd w:val="clear" w:color="auto" w:fill="auto"/>
                <w:vAlign w:val="center"/>
                <w:hideMark/>
              </w:tcPr>
            </w:tcPrChange>
          </w:tcPr>
          <w:p w14:paraId="7CF8136E" w14:textId="24B910E5" w:rsidR="00936E38" w:rsidRPr="00936E38" w:rsidDel="000A3E8D" w:rsidRDefault="00936E38" w:rsidP="000A3E8D">
            <w:pPr>
              <w:rPr>
                <w:ins w:id="10685" w:author="Farouk Bouhafs" w:date="2023-12-21T18:54:00Z"/>
                <w:del w:id="10686" w:author="Houyem Rais" w:date="2024-02-22T15:17:00Z"/>
                <w:rFonts w:cs="Calibri"/>
                <w:sz w:val="20"/>
                <w:szCs w:val="20"/>
                <w:lang w:eastAsia="fr-FR"/>
              </w:rPr>
              <w:pPrChange w:id="10687" w:author="Houyem Rais" w:date="2024-02-22T15:17:00Z">
                <w:pPr>
                  <w:widowControl/>
                  <w:autoSpaceDE/>
                  <w:autoSpaceDN/>
                  <w:spacing w:before="0" w:after="0" w:line="240" w:lineRule="auto"/>
                  <w:jc w:val="center"/>
                </w:pPr>
              </w:pPrChange>
            </w:pPr>
            <w:ins w:id="10688" w:author="Farouk Bouhafs" w:date="2023-12-21T18:54:00Z">
              <w:del w:id="10689" w:author="Houyem Rais" w:date="2024-02-22T15:17:00Z">
                <w:r w:rsidRPr="00936E38" w:rsidDel="000A3E8D">
                  <w:rPr>
                    <w:rFonts w:cs="Calibri"/>
                    <w:sz w:val="20"/>
                    <w:szCs w:val="20"/>
                    <w:lang w:eastAsia="fr-FR"/>
                  </w:rPr>
                  <w:delText>10,3</w:delText>
                </w:r>
              </w:del>
            </w:ins>
          </w:p>
        </w:tc>
      </w:tr>
      <w:tr w:rsidR="00936E38" w:rsidRPr="00936E38" w:rsidDel="000A3E8D" w14:paraId="5828FC97" w14:textId="42F0CDFF" w:rsidTr="00A85FE3">
        <w:trPr>
          <w:trHeight w:val="270"/>
          <w:ins w:id="10690" w:author="Farouk Bouhafs" w:date="2023-12-21T18:54:00Z"/>
          <w:del w:id="10691" w:author="Houyem Rais" w:date="2024-02-22T15:17:00Z"/>
          <w:trPrChange w:id="10692" w:author="Farouk Bouhafs" w:date="2023-12-21T19:20:00Z">
            <w:trPr>
              <w:trHeight w:val="270"/>
            </w:trPr>
          </w:trPrChange>
        </w:trPr>
        <w:tc>
          <w:tcPr>
            <w:tcW w:w="1050" w:type="pct"/>
            <w:vMerge/>
            <w:vAlign w:val="center"/>
            <w:hideMark/>
            <w:tcPrChange w:id="10693" w:author="Farouk Bouhafs" w:date="2023-12-21T19:20:00Z">
              <w:tcPr>
                <w:tcW w:w="1050" w:type="pct"/>
                <w:vMerge/>
                <w:tcBorders>
                  <w:top w:val="nil"/>
                  <w:left w:val="single" w:sz="8" w:space="0" w:color="auto"/>
                  <w:bottom w:val="single" w:sz="8" w:space="0" w:color="000000"/>
                  <w:right w:val="single" w:sz="8" w:space="0" w:color="auto"/>
                </w:tcBorders>
                <w:vAlign w:val="center"/>
                <w:hideMark/>
              </w:tcPr>
            </w:tcPrChange>
          </w:tcPr>
          <w:p w14:paraId="43673D64" w14:textId="60BBDE92" w:rsidR="00936E38" w:rsidRPr="00936E38" w:rsidDel="000A3E8D" w:rsidRDefault="00936E38" w:rsidP="000A3E8D">
            <w:pPr>
              <w:rPr>
                <w:ins w:id="10694" w:author="Farouk Bouhafs" w:date="2023-12-21T18:54:00Z"/>
                <w:del w:id="10695" w:author="Houyem Rais" w:date="2024-02-22T15:17:00Z"/>
                <w:rFonts w:cs="Calibri"/>
                <w:sz w:val="20"/>
                <w:szCs w:val="20"/>
                <w:lang w:eastAsia="fr-FR"/>
              </w:rPr>
              <w:pPrChange w:id="10696"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0697"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6AAAEDB5" w14:textId="6781A164" w:rsidR="00936E38" w:rsidRPr="00936E38" w:rsidDel="000A3E8D" w:rsidRDefault="00936E38" w:rsidP="000A3E8D">
            <w:pPr>
              <w:rPr>
                <w:ins w:id="10698" w:author="Farouk Bouhafs" w:date="2023-12-21T18:54:00Z"/>
                <w:del w:id="10699" w:author="Houyem Rais" w:date="2024-02-22T15:17:00Z"/>
                <w:rFonts w:cs="Calibri"/>
                <w:i/>
                <w:iCs/>
                <w:sz w:val="20"/>
                <w:szCs w:val="20"/>
                <w:lang w:eastAsia="fr-FR"/>
              </w:rPr>
              <w:pPrChange w:id="10700" w:author="Houyem Rais" w:date="2024-02-22T15:17:00Z">
                <w:pPr>
                  <w:widowControl/>
                  <w:autoSpaceDE/>
                  <w:autoSpaceDN/>
                  <w:spacing w:before="0" w:after="0" w:line="240" w:lineRule="auto"/>
                  <w:jc w:val="center"/>
                </w:pPr>
              </w:pPrChange>
            </w:pPr>
            <w:ins w:id="10701" w:author="Farouk Bouhafs" w:date="2023-12-21T18:54:00Z">
              <w:del w:id="10702" w:author="Houyem Rais" w:date="2024-02-22T15:17:00Z">
                <w:r w:rsidRPr="00936E38" w:rsidDel="000A3E8D">
                  <w:rPr>
                    <w:rFonts w:cs="Calibri"/>
                    <w:i/>
                    <w:iCs/>
                    <w:sz w:val="20"/>
                    <w:szCs w:val="20"/>
                    <w:lang w:eastAsia="fr-FR"/>
                  </w:rPr>
                  <w:delText>0,0%</w:delText>
                </w:r>
              </w:del>
            </w:ins>
          </w:p>
        </w:tc>
        <w:tc>
          <w:tcPr>
            <w:tcW w:w="782" w:type="pct"/>
            <w:shd w:val="clear" w:color="auto" w:fill="auto"/>
            <w:vAlign w:val="center"/>
            <w:hideMark/>
            <w:tcPrChange w:id="10703"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3A6E246D" w14:textId="2F7B5491" w:rsidR="00936E38" w:rsidRPr="00936E38" w:rsidDel="000A3E8D" w:rsidRDefault="00936E38" w:rsidP="000A3E8D">
            <w:pPr>
              <w:rPr>
                <w:ins w:id="10704" w:author="Farouk Bouhafs" w:date="2023-12-21T18:54:00Z"/>
                <w:del w:id="10705" w:author="Houyem Rais" w:date="2024-02-22T15:17:00Z"/>
                <w:rFonts w:cs="Calibri"/>
                <w:i/>
                <w:iCs/>
                <w:sz w:val="20"/>
                <w:szCs w:val="20"/>
                <w:lang w:eastAsia="fr-FR"/>
              </w:rPr>
              <w:pPrChange w:id="10706" w:author="Houyem Rais" w:date="2024-02-22T15:17:00Z">
                <w:pPr>
                  <w:widowControl/>
                  <w:autoSpaceDE/>
                  <w:autoSpaceDN/>
                  <w:spacing w:before="0" w:after="0" w:line="240" w:lineRule="auto"/>
                  <w:jc w:val="center"/>
                </w:pPr>
              </w:pPrChange>
            </w:pPr>
            <w:ins w:id="10707" w:author="Farouk Bouhafs" w:date="2023-12-21T18:54:00Z">
              <w:del w:id="10708" w:author="Houyem Rais" w:date="2024-02-22T15:17:00Z">
                <w:r w:rsidRPr="00936E38" w:rsidDel="000A3E8D">
                  <w:rPr>
                    <w:rFonts w:cs="Calibri"/>
                    <w:i/>
                    <w:iCs/>
                    <w:sz w:val="20"/>
                    <w:szCs w:val="20"/>
                    <w:lang w:eastAsia="fr-FR"/>
                  </w:rPr>
                  <w:delText>0,0%</w:delText>
                </w:r>
              </w:del>
            </w:ins>
          </w:p>
        </w:tc>
        <w:tc>
          <w:tcPr>
            <w:tcW w:w="849" w:type="pct"/>
            <w:shd w:val="clear" w:color="auto" w:fill="auto"/>
            <w:vAlign w:val="center"/>
            <w:hideMark/>
            <w:tcPrChange w:id="10709"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2E78441D" w14:textId="1930D540" w:rsidR="00936E38" w:rsidRPr="00936E38" w:rsidDel="000A3E8D" w:rsidRDefault="00936E38" w:rsidP="000A3E8D">
            <w:pPr>
              <w:rPr>
                <w:ins w:id="10710" w:author="Farouk Bouhafs" w:date="2023-12-21T18:54:00Z"/>
                <w:del w:id="10711" w:author="Houyem Rais" w:date="2024-02-22T15:17:00Z"/>
                <w:rFonts w:cs="Calibri"/>
                <w:i/>
                <w:iCs/>
                <w:sz w:val="20"/>
                <w:szCs w:val="20"/>
                <w:lang w:eastAsia="fr-FR"/>
              </w:rPr>
              <w:pPrChange w:id="10712" w:author="Houyem Rais" w:date="2024-02-22T15:17:00Z">
                <w:pPr>
                  <w:widowControl/>
                  <w:autoSpaceDE/>
                  <w:autoSpaceDN/>
                  <w:spacing w:before="0" w:after="0" w:line="240" w:lineRule="auto"/>
                  <w:jc w:val="center"/>
                </w:pPr>
              </w:pPrChange>
            </w:pPr>
            <w:ins w:id="10713" w:author="Farouk Bouhafs" w:date="2023-12-21T18:54:00Z">
              <w:del w:id="10714" w:author="Houyem Rais" w:date="2024-02-22T15:17:00Z">
                <w:r w:rsidRPr="00936E38" w:rsidDel="000A3E8D">
                  <w:rPr>
                    <w:rFonts w:cs="Calibri"/>
                    <w:i/>
                    <w:iCs/>
                    <w:sz w:val="20"/>
                    <w:szCs w:val="20"/>
                    <w:lang w:eastAsia="fr-FR"/>
                  </w:rPr>
                  <w:delText>0,0%</w:delText>
                </w:r>
              </w:del>
            </w:ins>
          </w:p>
        </w:tc>
        <w:tc>
          <w:tcPr>
            <w:tcW w:w="765" w:type="pct"/>
            <w:shd w:val="clear" w:color="auto" w:fill="auto"/>
            <w:vAlign w:val="center"/>
            <w:hideMark/>
            <w:tcPrChange w:id="10715"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56D9D032" w14:textId="00D01081" w:rsidR="00936E38" w:rsidRPr="00936E38" w:rsidDel="000A3E8D" w:rsidRDefault="00936E38" w:rsidP="000A3E8D">
            <w:pPr>
              <w:rPr>
                <w:ins w:id="10716" w:author="Farouk Bouhafs" w:date="2023-12-21T18:54:00Z"/>
                <w:del w:id="10717" w:author="Houyem Rais" w:date="2024-02-22T15:17:00Z"/>
                <w:rFonts w:cs="Calibri"/>
                <w:i/>
                <w:iCs/>
                <w:sz w:val="20"/>
                <w:szCs w:val="20"/>
                <w:lang w:eastAsia="fr-FR"/>
              </w:rPr>
              <w:pPrChange w:id="10718" w:author="Houyem Rais" w:date="2024-02-22T15:17:00Z">
                <w:pPr>
                  <w:widowControl/>
                  <w:autoSpaceDE/>
                  <w:autoSpaceDN/>
                  <w:spacing w:before="0" w:after="0" w:line="240" w:lineRule="auto"/>
                  <w:jc w:val="center"/>
                </w:pPr>
              </w:pPrChange>
            </w:pPr>
            <w:ins w:id="10719" w:author="Farouk Bouhafs" w:date="2023-12-21T18:54:00Z">
              <w:del w:id="10720" w:author="Houyem Rais" w:date="2024-02-22T15:17:00Z">
                <w:r w:rsidRPr="00936E38" w:rsidDel="000A3E8D">
                  <w:rPr>
                    <w:rFonts w:cs="Calibri"/>
                    <w:i/>
                    <w:iCs/>
                    <w:sz w:val="20"/>
                    <w:szCs w:val="20"/>
                    <w:lang w:eastAsia="fr-FR"/>
                  </w:rPr>
                  <w:delText>0,0%</w:delText>
                </w:r>
              </w:del>
            </w:ins>
          </w:p>
        </w:tc>
        <w:tc>
          <w:tcPr>
            <w:tcW w:w="605" w:type="pct"/>
            <w:shd w:val="clear" w:color="auto" w:fill="auto"/>
            <w:vAlign w:val="center"/>
            <w:hideMark/>
            <w:tcPrChange w:id="10721"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7D14E8D3" w14:textId="67445153" w:rsidR="00936E38" w:rsidRPr="00936E38" w:rsidDel="000A3E8D" w:rsidRDefault="00936E38" w:rsidP="000A3E8D">
            <w:pPr>
              <w:rPr>
                <w:ins w:id="10722" w:author="Farouk Bouhafs" w:date="2023-12-21T18:54:00Z"/>
                <w:del w:id="10723" w:author="Houyem Rais" w:date="2024-02-22T15:17:00Z"/>
                <w:rFonts w:cs="Calibri"/>
                <w:i/>
                <w:iCs/>
                <w:sz w:val="20"/>
                <w:szCs w:val="20"/>
                <w:lang w:eastAsia="fr-FR"/>
              </w:rPr>
              <w:pPrChange w:id="10724" w:author="Houyem Rais" w:date="2024-02-22T15:17:00Z">
                <w:pPr>
                  <w:widowControl/>
                  <w:autoSpaceDE/>
                  <w:autoSpaceDN/>
                  <w:spacing w:before="0" w:after="0" w:line="240" w:lineRule="auto"/>
                  <w:jc w:val="center"/>
                </w:pPr>
              </w:pPrChange>
            </w:pPr>
            <w:ins w:id="10725" w:author="Farouk Bouhafs" w:date="2023-12-21T18:54:00Z">
              <w:del w:id="10726" w:author="Houyem Rais" w:date="2024-02-22T15:17:00Z">
                <w:r w:rsidRPr="00936E38" w:rsidDel="000A3E8D">
                  <w:rPr>
                    <w:rFonts w:cs="Calibri"/>
                    <w:i/>
                    <w:iCs/>
                    <w:sz w:val="20"/>
                    <w:szCs w:val="20"/>
                    <w:lang w:eastAsia="fr-FR"/>
                  </w:rPr>
                  <w:delText>1,5%</w:delText>
                </w:r>
              </w:del>
            </w:ins>
          </w:p>
        </w:tc>
      </w:tr>
      <w:tr w:rsidR="00936E38" w:rsidRPr="00936E38" w:rsidDel="000A3E8D" w14:paraId="29088BB6" w14:textId="2C28FA61" w:rsidTr="00A85FE3">
        <w:trPr>
          <w:trHeight w:val="533"/>
          <w:ins w:id="10727" w:author="Farouk Bouhafs" w:date="2023-12-21T18:54:00Z"/>
          <w:del w:id="10728" w:author="Houyem Rais" w:date="2024-02-22T15:17:00Z"/>
          <w:trPrChange w:id="10729" w:author="Farouk Bouhafs" w:date="2023-12-21T19:20:00Z">
            <w:trPr>
              <w:trHeight w:val="533"/>
            </w:trPr>
          </w:trPrChange>
        </w:trPr>
        <w:tc>
          <w:tcPr>
            <w:tcW w:w="1050" w:type="pct"/>
            <w:shd w:val="clear" w:color="auto" w:fill="auto"/>
            <w:vAlign w:val="center"/>
            <w:hideMark/>
            <w:tcPrChange w:id="10730"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554CFF88" w14:textId="57E0BCBC" w:rsidR="00936E38" w:rsidRPr="00936E38" w:rsidDel="000A3E8D" w:rsidRDefault="00936E38" w:rsidP="000A3E8D">
            <w:pPr>
              <w:rPr>
                <w:ins w:id="10731" w:author="Farouk Bouhafs" w:date="2023-12-21T18:54:00Z"/>
                <w:del w:id="10732" w:author="Houyem Rais" w:date="2024-02-22T15:17:00Z"/>
                <w:rFonts w:cs="Calibri"/>
                <w:sz w:val="20"/>
                <w:szCs w:val="20"/>
                <w:lang w:eastAsia="fr-FR"/>
              </w:rPr>
              <w:pPrChange w:id="10733" w:author="Houyem Rais" w:date="2024-02-22T15:17:00Z">
                <w:pPr>
                  <w:widowControl/>
                  <w:autoSpaceDE/>
                  <w:autoSpaceDN/>
                  <w:spacing w:before="0" w:after="0" w:line="240" w:lineRule="auto"/>
                </w:pPr>
              </w:pPrChange>
            </w:pPr>
            <w:ins w:id="10734" w:author="Farouk Bouhafs" w:date="2023-12-21T18:54:00Z">
              <w:del w:id="10735" w:author="Houyem Rais" w:date="2024-02-22T15:17:00Z">
                <w:r w:rsidRPr="00936E38" w:rsidDel="000A3E8D">
                  <w:rPr>
                    <w:rFonts w:cs="Calibri"/>
                    <w:sz w:val="20"/>
                    <w:szCs w:val="20"/>
                    <w:lang w:eastAsia="fr-FR"/>
                  </w:rPr>
                  <w:delText>Annuité de la dette publique (1ère année d'expl.)</w:delText>
                </w:r>
              </w:del>
            </w:ins>
          </w:p>
        </w:tc>
        <w:tc>
          <w:tcPr>
            <w:tcW w:w="950" w:type="pct"/>
            <w:shd w:val="clear" w:color="auto" w:fill="auto"/>
            <w:vAlign w:val="center"/>
            <w:hideMark/>
            <w:tcPrChange w:id="10736"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05F3DDBA" w14:textId="421C2C59" w:rsidR="00936E38" w:rsidRPr="00936E38" w:rsidDel="000A3E8D" w:rsidRDefault="00936E38" w:rsidP="000A3E8D">
            <w:pPr>
              <w:rPr>
                <w:ins w:id="10737" w:author="Farouk Bouhafs" w:date="2023-12-21T18:54:00Z"/>
                <w:del w:id="10738" w:author="Houyem Rais" w:date="2024-02-22T15:17:00Z"/>
                <w:rFonts w:cs="Calibri"/>
                <w:sz w:val="20"/>
                <w:szCs w:val="20"/>
                <w:lang w:eastAsia="fr-FR"/>
              </w:rPr>
              <w:pPrChange w:id="10739" w:author="Houyem Rais" w:date="2024-02-22T15:17:00Z">
                <w:pPr>
                  <w:widowControl/>
                  <w:autoSpaceDE/>
                  <w:autoSpaceDN/>
                  <w:spacing w:before="0" w:after="0" w:line="240" w:lineRule="auto"/>
                  <w:jc w:val="center"/>
                </w:pPr>
              </w:pPrChange>
            </w:pPr>
            <w:ins w:id="10740" w:author="Farouk Bouhafs" w:date="2023-12-21T18:54:00Z">
              <w:del w:id="10741" w:author="Houyem Rais" w:date="2024-02-22T15:17:00Z">
                <w:r w:rsidRPr="00936E38" w:rsidDel="000A3E8D">
                  <w:rPr>
                    <w:rFonts w:cs="Calibri"/>
                    <w:sz w:val="20"/>
                    <w:szCs w:val="20"/>
                    <w:lang w:eastAsia="fr-FR"/>
                  </w:rPr>
                  <w:delText>-26,2</w:delText>
                </w:r>
              </w:del>
            </w:ins>
          </w:p>
        </w:tc>
        <w:tc>
          <w:tcPr>
            <w:tcW w:w="782" w:type="pct"/>
            <w:shd w:val="clear" w:color="auto" w:fill="auto"/>
            <w:vAlign w:val="center"/>
            <w:hideMark/>
            <w:tcPrChange w:id="10742"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778DC976" w14:textId="5DDBB678" w:rsidR="00936E38" w:rsidRPr="00936E38" w:rsidDel="000A3E8D" w:rsidRDefault="00936E38" w:rsidP="000A3E8D">
            <w:pPr>
              <w:rPr>
                <w:ins w:id="10743" w:author="Farouk Bouhafs" w:date="2023-12-21T18:54:00Z"/>
                <w:del w:id="10744" w:author="Houyem Rais" w:date="2024-02-22T15:17:00Z"/>
                <w:rFonts w:cs="Calibri"/>
                <w:sz w:val="20"/>
                <w:szCs w:val="20"/>
                <w:lang w:eastAsia="fr-FR"/>
              </w:rPr>
              <w:pPrChange w:id="10745" w:author="Houyem Rais" w:date="2024-02-22T15:17:00Z">
                <w:pPr>
                  <w:widowControl/>
                  <w:autoSpaceDE/>
                  <w:autoSpaceDN/>
                  <w:spacing w:before="0" w:after="0" w:line="240" w:lineRule="auto"/>
                  <w:jc w:val="center"/>
                </w:pPr>
              </w:pPrChange>
            </w:pPr>
            <w:ins w:id="10746" w:author="Farouk Bouhafs" w:date="2023-12-21T18:54:00Z">
              <w:del w:id="10747"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748"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1576AA1B" w14:textId="3989BE1A" w:rsidR="00936E38" w:rsidRPr="00936E38" w:rsidDel="000A3E8D" w:rsidRDefault="00936E38" w:rsidP="000A3E8D">
            <w:pPr>
              <w:rPr>
                <w:ins w:id="10749" w:author="Farouk Bouhafs" w:date="2023-12-21T18:54:00Z"/>
                <w:del w:id="10750" w:author="Houyem Rais" w:date="2024-02-22T15:17:00Z"/>
                <w:rFonts w:cs="Calibri"/>
                <w:sz w:val="20"/>
                <w:szCs w:val="20"/>
                <w:lang w:eastAsia="fr-FR"/>
              </w:rPr>
              <w:pPrChange w:id="10751" w:author="Houyem Rais" w:date="2024-02-22T15:17:00Z">
                <w:pPr>
                  <w:widowControl/>
                  <w:autoSpaceDE/>
                  <w:autoSpaceDN/>
                  <w:spacing w:before="0" w:after="0" w:line="240" w:lineRule="auto"/>
                  <w:jc w:val="center"/>
                </w:pPr>
              </w:pPrChange>
            </w:pPr>
            <w:ins w:id="10752" w:author="Farouk Bouhafs" w:date="2023-12-21T18:54:00Z">
              <w:del w:id="10753" w:author="Houyem Rais" w:date="2024-02-22T15:17:00Z">
                <w:r w:rsidRPr="00936E38" w:rsidDel="000A3E8D">
                  <w:rPr>
                    <w:rFonts w:cs="Calibri"/>
                    <w:sz w:val="20"/>
                    <w:szCs w:val="20"/>
                    <w:lang w:eastAsia="fr-FR"/>
                  </w:rPr>
                  <w:delText>-36,7</w:delText>
                </w:r>
              </w:del>
            </w:ins>
          </w:p>
        </w:tc>
        <w:tc>
          <w:tcPr>
            <w:tcW w:w="765" w:type="pct"/>
            <w:shd w:val="clear" w:color="auto" w:fill="auto"/>
            <w:vAlign w:val="center"/>
            <w:hideMark/>
            <w:tcPrChange w:id="10754"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04689991" w14:textId="0A752FE8" w:rsidR="00936E38" w:rsidRPr="00936E38" w:rsidDel="000A3E8D" w:rsidRDefault="00936E38" w:rsidP="000A3E8D">
            <w:pPr>
              <w:rPr>
                <w:ins w:id="10755" w:author="Farouk Bouhafs" w:date="2023-12-21T18:54:00Z"/>
                <w:del w:id="10756" w:author="Houyem Rais" w:date="2024-02-22T15:17:00Z"/>
                <w:rFonts w:cs="Calibri"/>
                <w:sz w:val="20"/>
                <w:szCs w:val="20"/>
                <w:lang w:eastAsia="fr-FR"/>
              </w:rPr>
              <w:pPrChange w:id="10757" w:author="Houyem Rais" w:date="2024-02-22T15:17:00Z">
                <w:pPr>
                  <w:widowControl/>
                  <w:autoSpaceDE/>
                  <w:autoSpaceDN/>
                  <w:spacing w:before="0" w:after="0" w:line="240" w:lineRule="auto"/>
                  <w:jc w:val="center"/>
                </w:pPr>
              </w:pPrChange>
            </w:pPr>
            <w:ins w:id="10758" w:author="Farouk Bouhafs" w:date="2023-12-21T18:54:00Z">
              <w:del w:id="10759"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10760"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3BD7F54A" w14:textId="50D59103" w:rsidR="00936E38" w:rsidRPr="00936E38" w:rsidDel="000A3E8D" w:rsidRDefault="00936E38" w:rsidP="000A3E8D">
            <w:pPr>
              <w:rPr>
                <w:ins w:id="10761" w:author="Farouk Bouhafs" w:date="2023-12-21T18:54:00Z"/>
                <w:del w:id="10762" w:author="Houyem Rais" w:date="2024-02-22T15:17:00Z"/>
                <w:rFonts w:cs="Calibri"/>
                <w:sz w:val="20"/>
                <w:szCs w:val="20"/>
                <w:lang w:eastAsia="fr-FR"/>
              </w:rPr>
              <w:pPrChange w:id="10763" w:author="Houyem Rais" w:date="2024-02-22T15:17:00Z">
                <w:pPr>
                  <w:widowControl/>
                  <w:autoSpaceDE/>
                  <w:autoSpaceDN/>
                  <w:spacing w:before="0" w:after="0" w:line="240" w:lineRule="auto"/>
                  <w:jc w:val="center"/>
                </w:pPr>
              </w:pPrChange>
            </w:pPr>
            <w:ins w:id="10764" w:author="Farouk Bouhafs" w:date="2023-12-21T18:54:00Z">
              <w:del w:id="10765" w:author="Houyem Rais" w:date="2024-02-22T15:17:00Z">
                <w:r w:rsidRPr="00936E38" w:rsidDel="000A3E8D">
                  <w:rPr>
                    <w:rFonts w:cs="Calibri"/>
                    <w:sz w:val="20"/>
                    <w:szCs w:val="20"/>
                    <w:lang w:eastAsia="fr-FR"/>
                  </w:rPr>
                  <w:delText>-82,4</w:delText>
                </w:r>
              </w:del>
            </w:ins>
          </w:p>
        </w:tc>
      </w:tr>
      <w:tr w:rsidR="00936E38" w:rsidRPr="00936E38" w:rsidDel="000A3E8D" w14:paraId="2B1E03F3" w14:textId="7709292D" w:rsidTr="00A85FE3">
        <w:trPr>
          <w:trHeight w:val="533"/>
          <w:ins w:id="10766" w:author="Farouk Bouhafs" w:date="2023-12-21T18:54:00Z"/>
          <w:del w:id="10767" w:author="Houyem Rais" w:date="2024-02-22T15:17:00Z"/>
          <w:trPrChange w:id="10768" w:author="Farouk Bouhafs" w:date="2023-12-21T19:20:00Z">
            <w:trPr>
              <w:trHeight w:val="533"/>
            </w:trPr>
          </w:trPrChange>
        </w:trPr>
        <w:tc>
          <w:tcPr>
            <w:tcW w:w="1050" w:type="pct"/>
            <w:shd w:val="clear" w:color="auto" w:fill="auto"/>
            <w:vAlign w:val="center"/>
            <w:hideMark/>
            <w:tcPrChange w:id="10769"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38F94BB9" w14:textId="76BDFA15" w:rsidR="00936E38" w:rsidRPr="00936E38" w:rsidDel="000A3E8D" w:rsidRDefault="00936E38" w:rsidP="000A3E8D">
            <w:pPr>
              <w:rPr>
                <w:ins w:id="10770" w:author="Farouk Bouhafs" w:date="2023-12-21T18:54:00Z"/>
                <w:del w:id="10771" w:author="Houyem Rais" w:date="2024-02-22T15:17:00Z"/>
                <w:rFonts w:cs="Calibri"/>
                <w:sz w:val="20"/>
                <w:szCs w:val="20"/>
                <w:lang w:eastAsia="fr-FR"/>
              </w:rPr>
              <w:pPrChange w:id="10772" w:author="Houyem Rais" w:date="2024-02-22T15:17:00Z">
                <w:pPr>
                  <w:widowControl/>
                  <w:autoSpaceDE/>
                  <w:autoSpaceDN/>
                  <w:spacing w:before="0" w:after="0" w:line="240" w:lineRule="auto"/>
                </w:pPr>
              </w:pPrChange>
            </w:pPr>
            <w:ins w:id="10773" w:author="Farouk Bouhafs" w:date="2023-12-21T18:54:00Z">
              <w:del w:id="10774" w:author="Houyem Rais" w:date="2024-02-22T15:17:00Z">
                <w:r w:rsidRPr="00936E38" w:rsidDel="000A3E8D">
                  <w:rPr>
                    <w:rFonts w:cs="Calibri"/>
                    <w:sz w:val="20"/>
                    <w:szCs w:val="20"/>
                    <w:lang w:eastAsia="fr-FR"/>
                  </w:rPr>
                  <w:delText>VAN du service de la dette publique</w:delText>
                </w:r>
              </w:del>
            </w:ins>
          </w:p>
        </w:tc>
        <w:tc>
          <w:tcPr>
            <w:tcW w:w="950" w:type="pct"/>
            <w:shd w:val="clear" w:color="auto" w:fill="auto"/>
            <w:vAlign w:val="center"/>
            <w:hideMark/>
            <w:tcPrChange w:id="10775"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4EDACDD9" w14:textId="56DC285E" w:rsidR="00936E38" w:rsidRPr="00936E38" w:rsidDel="000A3E8D" w:rsidRDefault="00936E38" w:rsidP="000A3E8D">
            <w:pPr>
              <w:rPr>
                <w:ins w:id="10776" w:author="Farouk Bouhafs" w:date="2023-12-21T18:54:00Z"/>
                <w:del w:id="10777" w:author="Houyem Rais" w:date="2024-02-22T15:17:00Z"/>
                <w:rFonts w:cs="Calibri"/>
                <w:sz w:val="20"/>
                <w:szCs w:val="20"/>
                <w:lang w:eastAsia="fr-FR"/>
              </w:rPr>
              <w:pPrChange w:id="10778" w:author="Houyem Rais" w:date="2024-02-22T15:17:00Z">
                <w:pPr>
                  <w:widowControl/>
                  <w:autoSpaceDE/>
                  <w:autoSpaceDN/>
                  <w:spacing w:before="0" w:after="0" w:line="240" w:lineRule="auto"/>
                  <w:jc w:val="center"/>
                </w:pPr>
              </w:pPrChange>
            </w:pPr>
            <w:ins w:id="10779" w:author="Farouk Bouhafs" w:date="2023-12-21T18:54:00Z">
              <w:del w:id="10780" w:author="Houyem Rais" w:date="2024-02-22T15:17:00Z">
                <w:r w:rsidRPr="00936E38" w:rsidDel="000A3E8D">
                  <w:rPr>
                    <w:rFonts w:cs="Calibri"/>
                    <w:sz w:val="20"/>
                    <w:szCs w:val="20"/>
                    <w:lang w:eastAsia="fr-FR"/>
                  </w:rPr>
                  <w:delText>-445,5</w:delText>
                </w:r>
              </w:del>
            </w:ins>
          </w:p>
        </w:tc>
        <w:tc>
          <w:tcPr>
            <w:tcW w:w="782" w:type="pct"/>
            <w:shd w:val="clear" w:color="auto" w:fill="auto"/>
            <w:vAlign w:val="center"/>
            <w:hideMark/>
            <w:tcPrChange w:id="10781"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3B17EF46" w14:textId="06970512" w:rsidR="00936E38" w:rsidRPr="00936E38" w:rsidDel="000A3E8D" w:rsidRDefault="00936E38" w:rsidP="000A3E8D">
            <w:pPr>
              <w:rPr>
                <w:ins w:id="10782" w:author="Farouk Bouhafs" w:date="2023-12-21T18:54:00Z"/>
                <w:del w:id="10783" w:author="Houyem Rais" w:date="2024-02-22T15:17:00Z"/>
                <w:rFonts w:cs="Calibri"/>
                <w:sz w:val="20"/>
                <w:szCs w:val="20"/>
                <w:lang w:eastAsia="fr-FR"/>
              </w:rPr>
              <w:pPrChange w:id="10784" w:author="Houyem Rais" w:date="2024-02-22T15:17:00Z">
                <w:pPr>
                  <w:widowControl/>
                  <w:autoSpaceDE/>
                  <w:autoSpaceDN/>
                  <w:spacing w:before="0" w:after="0" w:line="240" w:lineRule="auto"/>
                  <w:jc w:val="center"/>
                </w:pPr>
              </w:pPrChange>
            </w:pPr>
            <w:ins w:id="10785" w:author="Farouk Bouhafs" w:date="2023-12-21T18:54:00Z">
              <w:del w:id="10786"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787"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20432A6C" w14:textId="1F2A24D6" w:rsidR="00936E38" w:rsidRPr="00936E38" w:rsidDel="000A3E8D" w:rsidRDefault="00936E38" w:rsidP="000A3E8D">
            <w:pPr>
              <w:rPr>
                <w:ins w:id="10788" w:author="Farouk Bouhafs" w:date="2023-12-21T18:54:00Z"/>
                <w:del w:id="10789" w:author="Houyem Rais" w:date="2024-02-22T15:17:00Z"/>
                <w:rFonts w:cs="Calibri"/>
                <w:sz w:val="20"/>
                <w:szCs w:val="20"/>
                <w:lang w:eastAsia="fr-FR"/>
              </w:rPr>
              <w:pPrChange w:id="10790" w:author="Houyem Rais" w:date="2024-02-22T15:17:00Z">
                <w:pPr>
                  <w:widowControl/>
                  <w:autoSpaceDE/>
                  <w:autoSpaceDN/>
                  <w:spacing w:before="0" w:after="0" w:line="240" w:lineRule="auto"/>
                  <w:jc w:val="center"/>
                </w:pPr>
              </w:pPrChange>
            </w:pPr>
            <w:ins w:id="10791" w:author="Farouk Bouhafs" w:date="2023-12-21T18:54:00Z">
              <w:del w:id="10792" w:author="Houyem Rais" w:date="2024-02-22T15:17:00Z">
                <w:r w:rsidRPr="00936E38" w:rsidDel="000A3E8D">
                  <w:rPr>
                    <w:rFonts w:cs="Calibri"/>
                    <w:sz w:val="20"/>
                    <w:szCs w:val="20"/>
                    <w:lang w:eastAsia="fr-FR"/>
                  </w:rPr>
                  <w:delText>-623,7</w:delText>
                </w:r>
              </w:del>
            </w:ins>
          </w:p>
        </w:tc>
        <w:tc>
          <w:tcPr>
            <w:tcW w:w="765" w:type="pct"/>
            <w:shd w:val="clear" w:color="auto" w:fill="auto"/>
            <w:vAlign w:val="center"/>
            <w:hideMark/>
            <w:tcPrChange w:id="10793"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4BBF2A7B" w14:textId="0FC290B6" w:rsidR="00936E38" w:rsidRPr="00936E38" w:rsidDel="000A3E8D" w:rsidRDefault="00936E38" w:rsidP="000A3E8D">
            <w:pPr>
              <w:rPr>
                <w:ins w:id="10794" w:author="Farouk Bouhafs" w:date="2023-12-21T18:54:00Z"/>
                <w:del w:id="10795" w:author="Houyem Rais" w:date="2024-02-22T15:17:00Z"/>
                <w:rFonts w:cs="Calibri"/>
                <w:sz w:val="20"/>
                <w:szCs w:val="20"/>
                <w:lang w:eastAsia="fr-FR"/>
              </w:rPr>
              <w:pPrChange w:id="10796" w:author="Houyem Rais" w:date="2024-02-22T15:17:00Z">
                <w:pPr>
                  <w:widowControl/>
                  <w:autoSpaceDE/>
                  <w:autoSpaceDN/>
                  <w:spacing w:before="0" w:after="0" w:line="240" w:lineRule="auto"/>
                  <w:jc w:val="center"/>
                </w:pPr>
              </w:pPrChange>
            </w:pPr>
            <w:ins w:id="10797" w:author="Farouk Bouhafs" w:date="2023-12-21T18:54:00Z">
              <w:del w:id="10798" w:author="Houyem Rais" w:date="2024-02-22T15:17:00Z">
                <w:r w:rsidRPr="00936E38" w:rsidDel="000A3E8D">
                  <w:rPr>
                    <w:rFonts w:cs="Calibri"/>
                    <w:sz w:val="20"/>
                    <w:szCs w:val="20"/>
                    <w:lang w:eastAsia="fr-FR"/>
                  </w:rPr>
                  <w:delText>0,0</w:delText>
                </w:r>
              </w:del>
            </w:ins>
          </w:p>
        </w:tc>
        <w:tc>
          <w:tcPr>
            <w:tcW w:w="605" w:type="pct"/>
            <w:shd w:val="clear" w:color="auto" w:fill="auto"/>
            <w:vAlign w:val="center"/>
            <w:hideMark/>
            <w:tcPrChange w:id="10799"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7FCD81D4" w14:textId="5A0E70C5" w:rsidR="00936E38" w:rsidRPr="00936E38" w:rsidDel="000A3E8D" w:rsidRDefault="00936E38" w:rsidP="000A3E8D">
            <w:pPr>
              <w:rPr>
                <w:ins w:id="10800" w:author="Farouk Bouhafs" w:date="2023-12-21T18:54:00Z"/>
                <w:del w:id="10801" w:author="Houyem Rais" w:date="2024-02-22T15:17:00Z"/>
                <w:rFonts w:cs="Calibri"/>
                <w:sz w:val="20"/>
                <w:szCs w:val="20"/>
                <w:lang w:eastAsia="fr-FR"/>
              </w:rPr>
              <w:pPrChange w:id="10802" w:author="Houyem Rais" w:date="2024-02-22T15:17:00Z">
                <w:pPr>
                  <w:widowControl/>
                  <w:autoSpaceDE/>
                  <w:autoSpaceDN/>
                  <w:spacing w:before="0" w:after="0" w:line="240" w:lineRule="auto"/>
                  <w:jc w:val="center"/>
                </w:pPr>
              </w:pPrChange>
            </w:pPr>
            <w:ins w:id="10803" w:author="Farouk Bouhafs" w:date="2023-12-21T18:54:00Z">
              <w:del w:id="10804" w:author="Houyem Rais" w:date="2024-02-22T15:17:00Z">
                <w:r w:rsidRPr="00936E38" w:rsidDel="000A3E8D">
                  <w:rPr>
                    <w:rFonts w:cs="Calibri"/>
                    <w:sz w:val="20"/>
                    <w:szCs w:val="20"/>
                    <w:lang w:eastAsia="fr-FR"/>
                  </w:rPr>
                  <w:delText>-604,0</w:delText>
                </w:r>
              </w:del>
            </w:ins>
          </w:p>
        </w:tc>
      </w:tr>
      <w:tr w:rsidR="00936E38" w:rsidRPr="00936E38" w:rsidDel="000A3E8D" w14:paraId="0034D57E" w14:textId="2EDBD81D" w:rsidTr="00A85FE3">
        <w:trPr>
          <w:trHeight w:val="795"/>
          <w:ins w:id="10805" w:author="Farouk Bouhafs" w:date="2023-12-21T18:54:00Z"/>
          <w:del w:id="10806" w:author="Houyem Rais" w:date="2024-02-22T15:17:00Z"/>
          <w:trPrChange w:id="10807" w:author="Farouk Bouhafs" w:date="2023-12-21T19:20:00Z">
            <w:trPr>
              <w:trHeight w:val="795"/>
            </w:trPr>
          </w:trPrChange>
        </w:trPr>
        <w:tc>
          <w:tcPr>
            <w:tcW w:w="1050" w:type="pct"/>
            <w:shd w:val="clear" w:color="auto" w:fill="auto"/>
            <w:vAlign w:val="center"/>
            <w:hideMark/>
            <w:tcPrChange w:id="10808"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6D8D42EA" w14:textId="3187B812" w:rsidR="00936E38" w:rsidRPr="00936E38" w:rsidDel="000A3E8D" w:rsidRDefault="00936E38" w:rsidP="000A3E8D">
            <w:pPr>
              <w:rPr>
                <w:ins w:id="10809" w:author="Farouk Bouhafs" w:date="2023-12-21T18:54:00Z"/>
                <w:del w:id="10810" w:author="Houyem Rais" w:date="2024-02-22T15:17:00Z"/>
                <w:rFonts w:cs="Calibri"/>
                <w:sz w:val="20"/>
                <w:szCs w:val="20"/>
                <w:lang w:eastAsia="fr-FR"/>
              </w:rPr>
              <w:pPrChange w:id="10811" w:author="Houyem Rais" w:date="2024-02-22T15:17:00Z">
                <w:pPr>
                  <w:widowControl/>
                  <w:autoSpaceDE/>
                  <w:autoSpaceDN/>
                  <w:spacing w:before="0" w:after="0" w:line="240" w:lineRule="auto"/>
                </w:pPr>
              </w:pPrChange>
            </w:pPr>
            <w:ins w:id="10812" w:author="Farouk Bouhafs" w:date="2023-12-21T18:54:00Z">
              <w:del w:id="10813" w:author="Houyem Rais" w:date="2024-02-22T15:17:00Z">
                <w:r w:rsidRPr="00936E38" w:rsidDel="000A3E8D">
                  <w:rPr>
                    <w:rFonts w:cs="Calibri"/>
                    <w:sz w:val="20"/>
                    <w:szCs w:val="20"/>
                    <w:lang w:eastAsia="fr-FR"/>
                  </w:rPr>
                  <w:delText>Loyer annuel versé au partenaire privé (1ère année d'expl. - CE 2023)</w:delText>
                </w:r>
              </w:del>
            </w:ins>
          </w:p>
        </w:tc>
        <w:tc>
          <w:tcPr>
            <w:tcW w:w="950" w:type="pct"/>
            <w:shd w:val="clear" w:color="auto" w:fill="auto"/>
            <w:vAlign w:val="center"/>
            <w:hideMark/>
            <w:tcPrChange w:id="10814"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5F4D0870" w14:textId="199AF553" w:rsidR="00936E38" w:rsidRPr="00936E38" w:rsidDel="000A3E8D" w:rsidRDefault="00936E38" w:rsidP="000A3E8D">
            <w:pPr>
              <w:rPr>
                <w:ins w:id="10815" w:author="Farouk Bouhafs" w:date="2023-12-21T18:54:00Z"/>
                <w:del w:id="10816" w:author="Houyem Rais" w:date="2024-02-22T15:17:00Z"/>
                <w:rFonts w:cs="Calibri"/>
                <w:sz w:val="20"/>
                <w:szCs w:val="20"/>
                <w:lang w:eastAsia="fr-FR"/>
              </w:rPr>
              <w:pPrChange w:id="10817" w:author="Houyem Rais" w:date="2024-02-22T15:17:00Z">
                <w:pPr>
                  <w:widowControl/>
                  <w:autoSpaceDE/>
                  <w:autoSpaceDN/>
                  <w:spacing w:before="0" w:after="0" w:line="240" w:lineRule="auto"/>
                  <w:jc w:val="center"/>
                </w:pPr>
              </w:pPrChange>
            </w:pPr>
            <w:ins w:id="10818" w:author="Farouk Bouhafs" w:date="2023-12-21T18:54:00Z">
              <w:del w:id="10819"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10820"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29498D3A" w14:textId="7A65ED45" w:rsidR="00936E38" w:rsidRPr="00936E38" w:rsidDel="000A3E8D" w:rsidRDefault="00936E38" w:rsidP="000A3E8D">
            <w:pPr>
              <w:rPr>
                <w:ins w:id="10821" w:author="Farouk Bouhafs" w:date="2023-12-21T18:54:00Z"/>
                <w:del w:id="10822" w:author="Houyem Rais" w:date="2024-02-22T15:17:00Z"/>
                <w:rFonts w:cs="Calibri"/>
                <w:sz w:val="20"/>
                <w:szCs w:val="20"/>
                <w:lang w:eastAsia="fr-FR"/>
              </w:rPr>
              <w:pPrChange w:id="10823" w:author="Houyem Rais" w:date="2024-02-22T15:17:00Z">
                <w:pPr>
                  <w:widowControl/>
                  <w:autoSpaceDE/>
                  <w:autoSpaceDN/>
                  <w:spacing w:before="0" w:after="0" w:line="240" w:lineRule="auto"/>
                  <w:jc w:val="center"/>
                </w:pPr>
              </w:pPrChange>
            </w:pPr>
            <w:ins w:id="10824" w:author="Farouk Bouhafs" w:date="2023-12-21T18:54:00Z">
              <w:del w:id="10825"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826"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05BBAA10" w14:textId="15E37FBF" w:rsidR="00936E38" w:rsidRPr="00936E38" w:rsidDel="000A3E8D" w:rsidRDefault="00936E38" w:rsidP="000A3E8D">
            <w:pPr>
              <w:rPr>
                <w:ins w:id="10827" w:author="Farouk Bouhafs" w:date="2023-12-21T18:54:00Z"/>
                <w:del w:id="10828" w:author="Houyem Rais" w:date="2024-02-22T15:17:00Z"/>
                <w:rFonts w:cs="Calibri"/>
                <w:sz w:val="20"/>
                <w:szCs w:val="20"/>
                <w:lang w:eastAsia="fr-FR"/>
              </w:rPr>
              <w:pPrChange w:id="10829" w:author="Houyem Rais" w:date="2024-02-22T15:17:00Z">
                <w:pPr>
                  <w:widowControl/>
                  <w:autoSpaceDE/>
                  <w:autoSpaceDN/>
                  <w:spacing w:before="0" w:after="0" w:line="240" w:lineRule="auto"/>
                  <w:jc w:val="center"/>
                </w:pPr>
              </w:pPrChange>
            </w:pPr>
            <w:ins w:id="10830" w:author="Farouk Bouhafs" w:date="2023-12-21T18:54:00Z">
              <w:del w:id="10831"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10832"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0B77DFF0" w14:textId="01008DFD" w:rsidR="00936E38" w:rsidRPr="00936E38" w:rsidDel="000A3E8D" w:rsidRDefault="00936E38" w:rsidP="000A3E8D">
            <w:pPr>
              <w:rPr>
                <w:ins w:id="10833" w:author="Farouk Bouhafs" w:date="2023-12-21T18:54:00Z"/>
                <w:del w:id="10834" w:author="Houyem Rais" w:date="2024-02-22T15:17:00Z"/>
                <w:rFonts w:cs="Calibri"/>
                <w:sz w:val="20"/>
                <w:szCs w:val="20"/>
                <w:lang w:eastAsia="fr-FR"/>
              </w:rPr>
              <w:pPrChange w:id="10835" w:author="Houyem Rais" w:date="2024-02-22T15:17:00Z">
                <w:pPr>
                  <w:widowControl/>
                  <w:autoSpaceDE/>
                  <w:autoSpaceDN/>
                  <w:spacing w:before="0" w:after="0" w:line="240" w:lineRule="auto"/>
                  <w:jc w:val="center"/>
                </w:pPr>
              </w:pPrChange>
            </w:pPr>
            <w:ins w:id="10836" w:author="Farouk Bouhafs" w:date="2023-12-21T18:54:00Z">
              <w:del w:id="10837" w:author="Houyem Rais" w:date="2024-02-22T15:17:00Z">
                <w:r w:rsidRPr="00936E38" w:rsidDel="000A3E8D">
                  <w:rPr>
                    <w:rFonts w:cs="Calibri"/>
                    <w:sz w:val="20"/>
                    <w:szCs w:val="20"/>
                    <w:lang w:eastAsia="fr-FR"/>
                  </w:rPr>
                  <w:delText>126,4</w:delText>
                </w:r>
              </w:del>
            </w:ins>
          </w:p>
        </w:tc>
        <w:tc>
          <w:tcPr>
            <w:tcW w:w="605" w:type="pct"/>
            <w:shd w:val="clear" w:color="auto" w:fill="auto"/>
            <w:vAlign w:val="center"/>
            <w:hideMark/>
            <w:tcPrChange w:id="10838"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10D6AF8A" w14:textId="618E6594" w:rsidR="00936E38" w:rsidRPr="00936E38" w:rsidDel="000A3E8D" w:rsidRDefault="00936E38" w:rsidP="000A3E8D">
            <w:pPr>
              <w:rPr>
                <w:ins w:id="10839" w:author="Farouk Bouhafs" w:date="2023-12-21T18:54:00Z"/>
                <w:del w:id="10840" w:author="Houyem Rais" w:date="2024-02-22T15:17:00Z"/>
                <w:rFonts w:cs="Calibri"/>
                <w:sz w:val="20"/>
                <w:szCs w:val="20"/>
                <w:lang w:eastAsia="fr-FR"/>
              </w:rPr>
              <w:pPrChange w:id="10841" w:author="Houyem Rais" w:date="2024-02-22T15:17:00Z">
                <w:pPr>
                  <w:widowControl/>
                  <w:autoSpaceDE/>
                  <w:autoSpaceDN/>
                  <w:spacing w:before="0" w:after="0" w:line="240" w:lineRule="auto"/>
                  <w:jc w:val="center"/>
                </w:pPr>
              </w:pPrChange>
            </w:pPr>
            <w:ins w:id="10842" w:author="Farouk Bouhafs" w:date="2023-12-21T18:54:00Z">
              <w:del w:id="10843" w:author="Houyem Rais" w:date="2024-02-22T15:17:00Z">
                <w:r w:rsidRPr="00936E38" w:rsidDel="000A3E8D">
                  <w:rPr>
                    <w:rFonts w:cs="Calibri"/>
                    <w:sz w:val="20"/>
                    <w:szCs w:val="20"/>
                    <w:lang w:eastAsia="fr-FR"/>
                  </w:rPr>
                  <w:delText>0,0</w:delText>
                </w:r>
              </w:del>
            </w:ins>
          </w:p>
        </w:tc>
      </w:tr>
      <w:tr w:rsidR="00936E38" w:rsidRPr="00936E38" w:rsidDel="000A3E8D" w14:paraId="0549EEC4" w14:textId="3D0FDFF0" w:rsidTr="00A85FE3">
        <w:trPr>
          <w:trHeight w:val="270"/>
          <w:ins w:id="10844" w:author="Farouk Bouhafs" w:date="2023-12-21T18:54:00Z"/>
          <w:del w:id="10845" w:author="Houyem Rais" w:date="2024-02-22T15:17:00Z"/>
          <w:trPrChange w:id="10846" w:author="Farouk Bouhafs" w:date="2023-12-21T19:20:00Z">
            <w:trPr>
              <w:trHeight w:val="270"/>
            </w:trPr>
          </w:trPrChange>
        </w:trPr>
        <w:tc>
          <w:tcPr>
            <w:tcW w:w="1050" w:type="pct"/>
            <w:shd w:val="clear" w:color="auto" w:fill="auto"/>
            <w:vAlign w:val="center"/>
            <w:hideMark/>
            <w:tcPrChange w:id="10847" w:author="Farouk Bouhafs" w:date="2023-12-21T19:20: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354FC09E" w14:textId="3CEF6CA9" w:rsidR="00936E38" w:rsidRPr="00936E38" w:rsidDel="000A3E8D" w:rsidRDefault="00936E38" w:rsidP="000A3E8D">
            <w:pPr>
              <w:rPr>
                <w:ins w:id="10848" w:author="Farouk Bouhafs" w:date="2023-12-21T18:54:00Z"/>
                <w:del w:id="10849" w:author="Houyem Rais" w:date="2024-02-22T15:17:00Z"/>
                <w:rFonts w:cs="Calibri"/>
                <w:sz w:val="20"/>
                <w:szCs w:val="20"/>
                <w:lang w:eastAsia="fr-FR"/>
              </w:rPr>
              <w:pPrChange w:id="10850" w:author="Houyem Rais" w:date="2024-02-22T15:17:00Z">
                <w:pPr>
                  <w:widowControl/>
                  <w:autoSpaceDE/>
                  <w:autoSpaceDN/>
                  <w:spacing w:before="0" w:after="0" w:line="240" w:lineRule="auto"/>
                </w:pPr>
              </w:pPrChange>
            </w:pPr>
            <w:ins w:id="10851" w:author="Farouk Bouhafs" w:date="2023-12-21T18:54:00Z">
              <w:del w:id="10852" w:author="Houyem Rais" w:date="2024-02-22T15:17:00Z">
                <w:r w:rsidRPr="00936E38" w:rsidDel="000A3E8D">
                  <w:rPr>
                    <w:rFonts w:cs="Calibri"/>
                    <w:sz w:val="20"/>
                    <w:szCs w:val="20"/>
                    <w:lang w:eastAsia="fr-FR"/>
                  </w:rPr>
                  <w:delText>VAN des loyers annuels</w:delText>
                </w:r>
              </w:del>
            </w:ins>
          </w:p>
        </w:tc>
        <w:tc>
          <w:tcPr>
            <w:tcW w:w="950" w:type="pct"/>
            <w:shd w:val="clear" w:color="auto" w:fill="auto"/>
            <w:vAlign w:val="center"/>
            <w:hideMark/>
            <w:tcPrChange w:id="10853" w:author="Farouk Bouhafs" w:date="2023-12-21T19:20:00Z">
              <w:tcPr>
                <w:tcW w:w="950" w:type="pct"/>
                <w:tcBorders>
                  <w:top w:val="nil"/>
                  <w:left w:val="nil"/>
                  <w:bottom w:val="single" w:sz="8" w:space="0" w:color="auto"/>
                  <w:right w:val="single" w:sz="8" w:space="0" w:color="auto"/>
                </w:tcBorders>
                <w:shd w:val="clear" w:color="auto" w:fill="auto"/>
                <w:vAlign w:val="center"/>
                <w:hideMark/>
              </w:tcPr>
            </w:tcPrChange>
          </w:tcPr>
          <w:p w14:paraId="4F9D44FD" w14:textId="5367FCCD" w:rsidR="00936E38" w:rsidRPr="00936E38" w:rsidDel="000A3E8D" w:rsidRDefault="00936E38" w:rsidP="000A3E8D">
            <w:pPr>
              <w:rPr>
                <w:ins w:id="10854" w:author="Farouk Bouhafs" w:date="2023-12-21T18:54:00Z"/>
                <w:del w:id="10855" w:author="Houyem Rais" w:date="2024-02-22T15:17:00Z"/>
                <w:rFonts w:cs="Calibri"/>
                <w:sz w:val="20"/>
                <w:szCs w:val="20"/>
                <w:lang w:eastAsia="fr-FR"/>
              </w:rPr>
              <w:pPrChange w:id="10856" w:author="Houyem Rais" w:date="2024-02-22T15:17:00Z">
                <w:pPr>
                  <w:widowControl/>
                  <w:autoSpaceDE/>
                  <w:autoSpaceDN/>
                  <w:spacing w:before="0" w:after="0" w:line="240" w:lineRule="auto"/>
                  <w:jc w:val="center"/>
                </w:pPr>
              </w:pPrChange>
            </w:pPr>
            <w:ins w:id="10857" w:author="Farouk Bouhafs" w:date="2023-12-21T18:54:00Z">
              <w:del w:id="10858" w:author="Houyem Rais" w:date="2024-02-22T15:17:00Z">
                <w:r w:rsidRPr="00936E38" w:rsidDel="000A3E8D">
                  <w:rPr>
                    <w:rFonts w:cs="Calibri"/>
                    <w:sz w:val="20"/>
                    <w:szCs w:val="20"/>
                    <w:lang w:eastAsia="fr-FR"/>
                  </w:rPr>
                  <w:delText>0,0</w:delText>
                </w:r>
              </w:del>
            </w:ins>
          </w:p>
        </w:tc>
        <w:tc>
          <w:tcPr>
            <w:tcW w:w="782" w:type="pct"/>
            <w:shd w:val="clear" w:color="auto" w:fill="auto"/>
            <w:vAlign w:val="center"/>
            <w:hideMark/>
            <w:tcPrChange w:id="10859" w:author="Farouk Bouhafs" w:date="2023-12-21T19:20:00Z">
              <w:tcPr>
                <w:tcW w:w="782" w:type="pct"/>
                <w:tcBorders>
                  <w:top w:val="nil"/>
                  <w:left w:val="nil"/>
                  <w:bottom w:val="single" w:sz="8" w:space="0" w:color="auto"/>
                  <w:right w:val="single" w:sz="8" w:space="0" w:color="auto"/>
                </w:tcBorders>
                <w:shd w:val="clear" w:color="auto" w:fill="auto"/>
                <w:vAlign w:val="center"/>
                <w:hideMark/>
              </w:tcPr>
            </w:tcPrChange>
          </w:tcPr>
          <w:p w14:paraId="5F6C84B6" w14:textId="392F7EE1" w:rsidR="00936E38" w:rsidRPr="00936E38" w:rsidDel="000A3E8D" w:rsidRDefault="00936E38" w:rsidP="000A3E8D">
            <w:pPr>
              <w:rPr>
                <w:ins w:id="10860" w:author="Farouk Bouhafs" w:date="2023-12-21T18:54:00Z"/>
                <w:del w:id="10861" w:author="Houyem Rais" w:date="2024-02-22T15:17:00Z"/>
                <w:rFonts w:cs="Calibri"/>
                <w:sz w:val="20"/>
                <w:szCs w:val="20"/>
                <w:lang w:eastAsia="fr-FR"/>
              </w:rPr>
              <w:pPrChange w:id="10862" w:author="Houyem Rais" w:date="2024-02-22T15:17:00Z">
                <w:pPr>
                  <w:widowControl/>
                  <w:autoSpaceDE/>
                  <w:autoSpaceDN/>
                  <w:spacing w:before="0" w:after="0" w:line="240" w:lineRule="auto"/>
                  <w:jc w:val="center"/>
                </w:pPr>
              </w:pPrChange>
            </w:pPr>
            <w:ins w:id="10863" w:author="Farouk Bouhafs" w:date="2023-12-21T18:54:00Z">
              <w:del w:id="10864" w:author="Houyem Rais" w:date="2024-02-22T15:17:00Z">
                <w:r w:rsidRPr="00936E38" w:rsidDel="000A3E8D">
                  <w:rPr>
                    <w:rFonts w:cs="Calibri"/>
                    <w:sz w:val="20"/>
                    <w:szCs w:val="20"/>
                    <w:lang w:eastAsia="fr-FR"/>
                  </w:rPr>
                  <w:delText>0,0</w:delText>
                </w:r>
              </w:del>
            </w:ins>
          </w:p>
        </w:tc>
        <w:tc>
          <w:tcPr>
            <w:tcW w:w="849" w:type="pct"/>
            <w:shd w:val="clear" w:color="auto" w:fill="auto"/>
            <w:vAlign w:val="center"/>
            <w:hideMark/>
            <w:tcPrChange w:id="10865" w:author="Farouk Bouhafs" w:date="2023-12-21T19:20:00Z">
              <w:tcPr>
                <w:tcW w:w="849" w:type="pct"/>
                <w:tcBorders>
                  <w:top w:val="nil"/>
                  <w:left w:val="nil"/>
                  <w:bottom w:val="single" w:sz="8" w:space="0" w:color="auto"/>
                  <w:right w:val="single" w:sz="8" w:space="0" w:color="auto"/>
                </w:tcBorders>
                <w:shd w:val="clear" w:color="auto" w:fill="auto"/>
                <w:vAlign w:val="center"/>
                <w:hideMark/>
              </w:tcPr>
            </w:tcPrChange>
          </w:tcPr>
          <w:p w14:paraId="612C1C0C" w14:textId="5BEF456E" w:rsidR="00936E38" w:rsidRPr="00936E38" w:rsidDel="000A3E8D" w:rsidRDefault="00936E38" w:rsidP="000A3E8D">
            <w:pPr>
              <w:rPr>
                <w:ins w:id="10866" w:author="Farouk Bouhafs" w:date="2023-12-21T18:54:00Z"/>
                <w:del w:id="10867" w:author="Houyem Rais" w:date="2024-02-22T15:17:00Z"/>
                <w:rFonts w:cs="Calibri"/>
                <w:sz w:val="20"/>
                <w:szCs w:val="20"/>
                <w:lang w:eastAsia="fr-FR"/>
              </w:rPr>
              <w:pPrChange w:id="10868" w:author="Houyem Rais" w:date="2024-02-22T15:17:00Z">
                <w:pPr>
                  <w:widowControl/>
                  <w:autoSpaceDE/>
                  <w:autoSpaceDN/>
                  <w:spacing w:before="0" w:after="0" w:line="240" w:lineRule="auto"/>
                  <w:jc w:val="center"/>
                </w:pPr>
              </w:pPrChange>
            </w:pPr>
            <w:ins w:id="10869" w:author="Farouk Bouhafs" w:date="2023-12-21T18:54:00Z">
              <w:del w:id="10870" w:author="Houyem Rais" w:date="2024-02-22T15:17:00Z">
                <w:r w:rsidRPr="00936E38" w:rsidDel="000A3E8D">
                  <w:rPr>
                    <w:rFonts w:cs="Calibri"/>
                    <w:sz w:val="20"/>
                    <w:szCs w:val="20"/>
                    <w:lang w:eastAsia="fr-FR"/>
                  </w:rPr>
                  <w:delText>0,0</w:delText>
                </w:r>
              </w:del>
            </w:ins>
          </w:p>
        </w:tc>
        <w:tc>
          <w:tcPr>
            <w:tcW w:w="765" w:type="pct"/>
            <w:shd w:val="clear" w:color="auto" w:fill="auto"/>
            <w:vAlign w:val="center"/>
            <w:hideMark/>
            <w:tcPrChange w:id="10871" w:author="Farouk Bouhafs" w:date="2023-12-21T19:20:00Z">
              <w:tcPr>
                <w:tcW w:w="765" w:type="pct"/>
                <w:tcBorders>
                  <w:top w:val="nil"/>
                  <w:left w:val="nil"/>
                  <w:bottom w:val="single" w:sz="8" w:space="0" w:color="auto"/>
                  <w:right w:val="single" w:sz="8" w:space="0" w:color="auto"/>
                </w:tcBorders>
                <w:shd w:val="clear" w:color="auto" w:fill="auto"/>
                <w:vAlign w:val="center"/>
                <w:hideMark/>
              </w:tcPr>
            </w:tcPrChange>
          </w:tcPr>
          <w:p w14:paraId="743CE1B5" w14:textId="1FF1D021" w:rsidR="00936E38" w:rsidRPr="00936E38" w:rsidDel="000A3E8D" w:rsidRDefault="00936E38" w:rsidP="000A3E8D">
            <w:pPr>
              <w:rPr>
                <w:ins w:id="10872" w:author="Farouk Bouhafs" w:date="2023-12-21T18:54:00Z"/>
                <w:del w:id="10873" w:author="Houyem Rais" w:date="2024-02-22T15:17:00Z"/>
                <w:rFonts w:cs="Calibri"/>
                <w:sz w:val="20"/>
                <w:szCs w:val="20"/>
                <w:lang w:eastAsia="fr-FR"/>
              </w:rPr>
              <w:pPrChange w:id="10874" w:author="Houyem Rais" w:date="2024-02-22T15:17:00Z">
                <w:pPr>
                  <w:widowControl/>
                  <w:autoSpaceDE/>
                  <w:autoSpaceDN/>
                  <w:spacing w:before="0" w:after="0" w:line="240" w:lineRule="auto"/>
                  <w:jc w:val="center"/>
                </w:pPr>
              </w:pPrChange>
            </w:pPr>
            <w:ins w:id="10875" w:author="Farouk Bouhafs" w:date="2023-12-21T18:54:00Z">
              <w:del w:id="10876" w:author="Houyem Rais" w:date="2024-02-22T15:17:00Z">
                <w:r w:rsidRPr="00936E38" w:rsidDel="000A3E8D">
                  <w:rPr>
                    <w:rFonts w:cs="Calibri"/>
                    <w:sz w:val="20"/>
                    <w:szCs w:val="20"/>
                    <w:lang w:eastAsia="fr-FR"/>
                  </w:rPr>
                  <w:delText>-1349,0</w:delText>
                </w:r>
              </w:del>
            </w:ins>
          </w:p>
        </w:tc>
        <w:tc>
          <w:tcPr>
            <w:tcW w:w="605" w:type="pct"/>
            <w:shd w:val="clear" w:color="auto" w:fill="auto"/>
            <w:vAlign w:val="center"/>
            <w:hideMark/>
            <w:tcPrChange w:id="10877" w:author="Farouk Bouhafs" w:date="2023-12-21T19:20:00Z">
              <w:tcPr>
                <w:tcW w:w="605" w:type="pct"/>
                <w:tcBorders>
                  <w:top w:val="nil"/>
                  <w:left w:val="nil"/>
                  <w:bottom w:val="single" w:sz="8" w:space="0" w:color="auto"/>
                  <w:right w:val="single" w:sz="8" w:space="0" w:color="auto"/>
                </w:tcBorders>
                <w:shd w:val="clear" w:color="auto" w:fill="auto"/>
                <w:vAlign w:val="center"/>
                <w:hideMark/>
              </w:tcPr>
            </w:tcPrChange>
          </w:tcPr>
          <w:p w14:paraId="5EABC56D" w14:textId="5C54D22D" w:rsidR="00936E38" w:rsidRPr="00936E38" w:rsidDel="000A3E8D" w:rsidRDefault="00936E38" w:rsidP="000A3E8D">
            <w:pPr>
              <w:rPr>
                <w:ins w:id="10878" w:author="Farouk Bouhafs" w:date="2023-12-21T18:54:00Z"/>
                <w:del w:id="10879" w:author="Houyem Rais" w:date="2024-02-22T15:17:00Z"/>
                <w:rFonts w:cs="Calibri"/>
                <w:sz w:val="20"/>
                <w:szCs w:val="20"/>
                <w:lang w:eastAsia="fr-FR"/>
              </w:rPr>
              <w:pPrChange w:id="10880" w:author="Houyem Rais" w:date="2024-02-22T15:17:00Z">
                <w:pPr>
                  <w:widowControl/>
                  <w:autoSpaceDE/>
                  <w:autoSpaceDN/>
                  <w:spacing w:before="0" w:after="0" w:line="240" w:lineRule="auto"/>
                  <w:jc w:val="center"/>
                </w:pPr>
              </w:pPrChange>
            </w:pPr>
            <w:ins w:id="10881" w:author="Farouk Bouhafs" w:date="2023-12-21T18:54:00Z">
              <w:del w:id="10882" w:author="Houyem Rais" w:date="2024-02-22T15:17:00Z">
                <w:r w:rsidRPr="00936E38" w:rsidDel="000A3E8D">
                  <w:rPr>
                    <w:rFonts w:cs="Calibri"/>
                    <w:sz w:val="20"/>
                    <w:szCs w:val="20"/>
                    <w:lang w:eastAsia="fr-FR"/>
                  </w:rPr>
                  <w:delText>0,0</w:delText>
                </w:r>
              </w:del>
            </w:ins>
          </w:p>
        </w:tc>
      </w:tr>
    </w:tbl>
    <w:p w14:paraId="6898DD6D" w14:textId="6ED6BC73" w:rsidR="009E6839" w:rsidRPr="0075512F" w:rsidDel="000A3E8D" w:rsidRDefault="009E6839" w:rsidP="000A3E8D">
      <w:pPr>
        <w:rPr>
          <w:del w:id="10883" w:author="Houyem Rais" w:date="2024-02-22T15:17:00Z"/>
          <w:rFonts w:eastAsia="Calibri"/>
        </w:rPr>
        <w:pPrChange w:id="10884" w:author="Houyem Rais" w:date="2024-02-22T15:17:00Z">
          <w:pPr/>
        </w:pPrChange>
      </w:pPr>
      <w:del w:id="10885"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A06F47" w:rsidRPr="0075512F" w:rsidDel="000A3E8D">
          <w:rPr>
            <w:rFonts w:eastAsia="Calibri"/>
          </w:rPr>
          <w:delText>85</w:delText>
        </w:r>
        <w:r w:rsidRPr="0075512F" w:rsidDel="000A3E8D">
          <w:rPr>
            <w:rFonts w:eastAsia="Calibri"/>
          </w:rPr>
          <w:delText xml:space="preserve"> MDT. Le coût total du projet à la fin de la période de construction ressort à </w:delText>
        </w:r>
        <w:r w:rsidRPr="0075512F" w:rsidDel="000A3E8D">
          <w:rPr>
            <w:rFonts w:eastAsia="Calibri"/>
            <w:b/>
            <w:bCs/>
          </w:rPr>
          <w:delText xml:space="preserve">1 </w:delText>
        </w:r>
        <w:r w:rsidR="00A06F47" w:rsidRPr="0075512F" w:rsidDel="000A3E8D">
          <w:rPr>
            <w:rFonts w:eastAsia="Calibri"/>
            <w:b/>
            <w:bCs/>
          </w:rPr>
          <w:delText>025</w:delText>
        </w:r>
        <w:r w:rsidRPr="0075512F" w:rsidDel="000A3E8D">
          <w:rPr>
            <w:rFonts w:eastAsia="Calibri"/>
            <w:b/>
            <w:bCs/>
          </w:rPr>
          <w:delText xml:space="preserve"> MDT</w:delText>
        </w:r>
        <w:r w:rsidRPr="0075512F" w:rsidDel="000A3E8D">
          <w:rPr>
            <w:rFonts w:eastAsia="Calibri"/>
          </w:rPr>
          <w:delText>.</w:delText>
        </w:r>
        <w:r w:rsidR="00A06F47" w:rsidRPr="0075512F" w:rsidDel="000A3E8D">
          <w:rPr>
            <w:rFonts w:eastAsia="Calibri"/>
          </w:rPr>
          <w:delText xml:space="preserve"> </w:delText>
        </w:r>
        <w:r w:rsidRPr="0075512F" w:rsidDel="000A3E8D">
          <w:rPr>
            <w:rFonts w:eastAsia="Calibri"/>
          </w:rPr>
          <w:delText xml:space="preserve">Ce montant est financé par de la </w:delText>
        </w:r>
        <w:r w:rsidRPr="0075512F" w:rsidDel="000A3E8D">
          <w:rPr>
            <w:rFonts w:eastAsia="Calibri"/>
            <w:b/>
            <w:bCs/>
          </w:rPr>
          <w:delText>dette</w:delText>
        </w:r>
        <w:r w:rsidRPr="0075512F" w:rsidDel="000A3E8D">
          <w:rPr>
            <w:rFonts w:eastAsia="Calibri"/>
          </w:rPr>
          <w:delText xml:space="preserve"> à hauteur de </w:delText>
        </w:r>
        <w:r w:rsidR="00A06F47" w:rsidRPr="0075512F" w:rsidDel="000A3E8D">
          <w:rPr>
            <w:rFonts w:eastAsia="Calibri"/>
            <w:b/>
            <w:bCs/>
          </w:rPr>
          <w:delText>790</w:delText>
        </w:r>
        <w:r w:rsidRPr="0075512F" w:rsidDel="000A3E8D">
          <w:rPr>
            <w:rFonts w:eastAsia="Calibri"/>
            <w:b/>
            <w:bCs/>
          </w:rPr>
          <w:delText xml:space="preserve"> MDT</w:delText>
        </w:r>
        <w:r w:rsidRPr="0075512F" w:rsidDel="000A3E8D">
          <w:rPr>
            <w:rFonts w:eastAsia="Calibri"/>
          </w:rPr>
          <w:delText xml:space="preserve"> et des </w:delText>
        </w:r>
        <w:r w:rsidRPr="0075512F" w:rsidDel="000A3E8D">
          <w:rPr>
            <w:rFonts w:eastAsia="Calibri"/>
            <w:b/>
            <w:bCs/>
          </w:rPr>
          <w:delText>fonds propres</w:delText>
        </w:r>
        <w:r w:rsidRPr="0075512F" w:rsidDel="000A3E8D">
          <w:rPr>
            <w:rFonts w:eastAsia="Calibri"/>
          </w:rPr>
          <w:delText xml:space="preserve"> à hauteur de </w:delText>
        </w:r>
        <w:r w:rsidR="00A06F47" w:rsidRPr="0075512F" w:rsidDel="000A3E8D">
          <w:rPr>
            <w:rFonts w:eastAsia="Calibri"/>
            <w:b/>
            <w:bCs/>
          </w:rPr>
          <w:delText>235</w:delText>
        </w:r>
        <w:r w:rsidRPr="0075512F" w:rsidDel="000A3E8D">
          <w:rPr>
            <w:rFonts w:eastAsia="Calibri"/>
            <w:b/>
            <w:bCs/>
          </w:rPr>
          <w:delText xml:space="preserve"> MDT</w:delText>
        </w:r>
        <w:r w:rsidRPr="0075512F" w:rsidDel="000A3E8D">
          <w:rPr>
            <w:rFonts w:eastAsia="Calibri"/>
          </w:rPr>
          <w:delText xml:space="preserve">. </w:delText>
        </w:r>
      </w:del>
    </w:p>
    <w:p w14:paraId="3952B93C" w14:textId="418425E7" w:rsidR="00333CDA" w:rsidRPr="0075512F" w:rsidDel="000A3E8D" w:rsidRDefault="00333CDA" w:rsidP="000A3E8D">
      <w:pPr>
        <w:rPr>
          <w:del w:id="10886" w:author="Houyem Rais" w:date="2024-02-22T15:17:00Z"/>
          <w:rFonts w:eastAsia="Calibri"/>
        </w:rPr>
        <w:pPrChange w:id="10887" w:author="Houyem Rais" w:date="2024-02-22T15:17:00Z">
          <w:pPr/>
        </w:pPrChange>
      </w:pPr>
      <w:del w:id="10888" w:author="Houyem Rais" w:date="2024-02-22T15:17:00Z">
        <w:r w:rsidRPr="0075512F" w:rsidDel="000A3E8D">
          <w:rPr>
            <w:rFonts w:eastAsia="Calibri"/>
            <w:noProof/>
          </w:rPr>
          <w:drawing>
            <wp:inline distT="0" distB="0" distL="0" distR="0" wp14:anchorId="0145E457" wp14:editId="3402DBF4">
              <wp:extent cx="5734050" cy="1930400"/>
              <wp:effectExtent l="0" t="0" r="0" b="0"/>
              <wp:docPr id="1061222271" name="Picture 106122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1930400"/>
                      </a:xfrm>
                      <a:prstGeom prst="rect">
                        <a:avLst/>
                      </a:prstGeom>
                      <a:noFill/>
                      <a:ln>
                        <a:noFill/>
                      </a:ln>
                    </pic:spPr>
                  </pic:pic>
                </a:graphicData>
              </a:graphic>
            </wp:inline>
          </w:drawing>
        </w:r>
      </w:del>
    </w:p>
    <w:p w14:paraId="21998E66" w14:textId="38F28EB1" w:rsidR="00C6407C" w:rsidRPr="0075512F" w:rsidDel="000A3E8D" w:rsidRDefault="00C6407C" w:rsidP="000A3E8D">
      <w:pPr>
        <w:rPr>
          <w:del w:id="10889" w:author="Houyem Rais" w:date="2024-02-22T15:17:00Z"/>
        </w:rPr>
        <w:pPrChange w:id="10890" w:author="Houyem Rais" w:date="2024-02-22T15:17:00Z">
          <w:pPr>
            <w:pStyle w:val="Caption"/>
            <w:jc w:val="center"/>
          </w:pPr>
        </w:pPrChange>
      </w:pPr>
      <w:bookmarkStart w:id="10891" w:name="_Toc142174839"/>
      <w:del w:id="10892"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29</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2 – Contrat de Partenariat (Partenaire privé) – Variante D1 - 1 tablier</w:delText>
        </w:r>
        <w:bookmarkEnd w:id="10891"/>
      </w:del>
    </w:p>
    <w:p w14:paraId="1DEF8615" w14:textId="2379333B" w:rsidR="00A06F47" w:rsidRPr="0075512F" w:rsidDel="000A3E8D" w:rsidRDefault="00A06F47" w:rsidP="000A3E8D">
      <w:pPr>
        <w:rPr>
          <w:del w:id="10893" w:author="Houyem Rais" w:date="2024-02-22T15:17:00Z"/>
          <w:rFonts w:eastAsia="Calibri"/>
          <w:b/>
          <w:bCs/>
          <w:u w:val="single"/>
        </w:rPr>
        <w:pPrChange w:id="10894" w:author="Houyem Rais" w:date="2024-02-22T15:17:00Z">
          <w:pPr/>
        </w:pPrChange>
      </w:pPr>
      <w:del w:id="10895" w:author="Houyem Rais" w:date="2024-02-22T15:17:00Z">
        <w:r w:rsidRPr="0075512F" w:rsidDel="000A3E8D">
          <w:rPr>
            <w:rFonts w:eastAsia="Calibri"/>
            <w:b/>
            <w:bCs/>
            <w:u w:val="single"/>
          </w:rPr>
          <w:delText xml:space="preserve">En prenant compte d’un taux d’actualisation quinquennal des Loyers égal à 5% et un taux d’inflation égal à 9%, le Loyer total dû à la première année de mise en service du Projet (2030) permettant d’avoir un Taux de Rentabilité des Fonds Propres supérieur à 15% est estimé à </w:delText>
        </w:r>
        <w:r w:rsidR="00C6407C" w:rsidRPr="0075512F" w:rsidDel="000A3E8D">
          <w:rPr>
            <w:rFonts w:eastAsia="Calibri"/>
            <w:b/>
            <w:bCs/>
            <w:u w:val="single"/>
          </w:rPr>
          <w:delText>171</w:delText>
        </w:r>
        <w:r w:rsidRPr="0075512F" w:rsidDel="000A3E8D">
          <w:rPr>
            <w:rFonts w:eastAsia="Calibri"/>
            <w:b/>
            <w:bCs/>
            <w:u w:val="single"/>
          </w:rPr>
          <w:delText>,</w:delText>
        </w:r>
        <w:r w:rsidR="00C6407C" w:rsidRPr="0075512F" w:rsidDel="000A3E8D">
          <w:rPr>
            <w:rFonts w:eastAsia="Calibri"/>
            <w:b/>
            <w:bCs/>
            <w:u w:val="single"/>
          </w:rPr>
          <w:delText>36</w:delText>
        </w:r>
        <w:r w:rsidRPr="0075512F" w:rsidDel="000A3E8D">
          <w:rPr>
            <w:rFonts w:eastAsia="Calibri"/>
            <w:b/>
            <w:bCs/>
            <w:u w:val="single"/>
          </w:rPr>
          <w:delText xml:space="preserve"> millions DT.   </w:delText>
        </w:r>
      </w:del>
    </w:p>
    <w:p w14:paraId="30D5275E" w14:textId="094E66CA" w:rsidR="00A06F47" w:rsidRPr="0075512F" w:rsidDel="000A3E8D" w:rsidRDefault="00A06F47" w:rsidP="000A3E8D">
      <w:pPr>
        <w:rPr>
          <w:del w:id="10896" w:author="Houyem Rais" w:date="2024-02-22T15:17:00Z"/>
          <w:rFonts w:eastAsia="Calibri"/>
        </w:rPr>
        <w:pPrChange w:id="10897" w:author="Houyem Rais" w:date="2024-02-22T15:17:00Z">
          <w:pPr/>
        </w:pPrChange>
      </w:pPr>
      <w:del w:id="10898" w:author="Houyem Rais" w:date="2024-02-22T15:17:00Z">
        <w:r w:rsidRPr="0075512F" w:rsidDel="000A3E8D">
          <w:rPr>
            <w:rFonts w:eastAsia="Calibri"/>
          </w:rPr>
          <w:delText>Pour le partenaire public, il n’y a pas d’apport au financement du la construction, le financement du projet se fait intégralement par le partenaire privé.</w:delText>
        </w:r>
      </w:del>
    </w:p>
    <w:p w14:paraId="0759774E" w14:textId="263C232A" w:rsidR="008A2BF2" w:rsidRPr="0075512F" w:rsidDel="000A3E8D" w:rsidRDefault="008A2BF2" w:rsidP="000A3E8D">
      <w:pPr>
        <w:rPr>
          <w:del w:id="10899" w:author="Houyem Rais" w:date="2024-02-22T15:17:00Z"/>
          <w:rFonts w:eastAsia="Calibri"/>
        </w:rPr>
        <w:pPrChange w:id="10900" w:author="Houyem Rais" w:date="2024-02-22T15:17:00Z">
          <w:pPr/>
        </w:pPrChange>
      </w:pPr>
      <w:del w:id="10901" w:author="Houyem Rais" w:date="2024-02-22T15:17:00Z">
        <w:r w:rsidRPr="0075512F" w:rsidDel="000A3E8D">
          <w:rPr>
            <w:rFonts w:eastAsia="Calibri"/>
            <w:noProof/>
          </w:rPr>
          <w:drawing>
            <wp:inline distT="0" distB="0" distL="0" distR="0" wp14:anchorId="7012C272" wp14:editId="7D4DCB81">
              <wp:extent cx="5734050" cy="2087880"/>
              <wp:effectExtent l="0" t="0" r="0" b="7620"/>
              <wp:docPr id="1730439595" name="Picture 173043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2087880"/>
                      </a:xfrm>
                      <a:prstGeom prst="rect">
                        <a:avLst/>
                      </a:prstGeom>
                      <a:noFill/>
                      <a:ln>
                        <a:noFill/>
                      </a:ln>
                    </pic:spPr>
                  </pic:pic>
                </a:graphicData>
              </a:graphic>
            </wp:inline>
          </w:drawing>
        </w:r>
      </w:del>
    </w:p>
    <w:p w14:paraId="192D126C" w14:textId="499F2EDD" w:rsidR="00A06F47" w:rsidRPr="0075512F" w:rsidDel="000A3E8D" w:rsidRDefault="00C6407C" w:rsidP="000A3E8D">
      <w:pPr>
        <w:rPr>
          <w:del w:id="10902" w:author="Houyem Rais" w:date="2024-02-22T15:17:00Z"/>
          <w:rFonts w:eastAsia="Calibri"/>
        </w:rPr>
        <w:pPrChange w:id="10903" w:author="Houyem Rais" w:date="2024-02-22T15:17:00Z">
          <w:pPr>
            <w:pStyle w:val="Caption"/>
            <w:jc w:val="center"/>
          </w:pPr>
        </w:pPrChange>
      </w:pPr>
      <w:bookmarkStart w:id="10904" w:name="_Toc142174840"/>
      <w:del w:id="10905"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30</w:delText>
        </w:r>
        <w:r w:rsidRPr="0075512F" w:rsidDel="000A3E8D">
          <w:rPr>
            <w:rFonts w:eastAsiaTheme="minorHAnsi" w:cstheme="majorBidi"/>
            <w:b/>
            <w:bCs/>
            <w:i/>
            <w:color w:val="0070C0"/>
            <w:sz w:val="18"/>
            <w:szCs w:val="18"/>
          </w:rPr>
          <w:fldChar w:fldCharType="end"/>
        </w:r>
        <w:r w:rsidRPr="0075512F" w:rsidDel="000A3E8D">
          <w:delText xml:space="preserve"> </w:delText>
        </w:r>
        <w:r w:rsidR="00A06F47" w:rsidRPr="0075512F" w:rsidDel="000A3E8D">
          <w:rPr>
            <w:rFonts w:eastAsia="Calibri"/>
          </w:rPr>
          <w:delText>Evolution des cash-flows – Option 2 – Contrat de Partenariat (Partenaire Public) – Variante D1 - 1 tablier</w:delText>
        </w:r>
        <w:bookmarkEnd w:id="10904"/>
      </w:del>
    </w:p>
    <w:p w14:paraId="10413684" w14:textId="7AD5B05E" w:rsidR="00A06F47" w:rsidRPr="0075512F" w:rsidDel="000A3E8D" w:rsidRDefault="00A06F47" w:rsidP="000A3E8D">
      <w:pPr>
        <w:rPr>
          <w:del w:id="10906" w:author="Houyem Rais" w:date="2024-02-22T15:17:00Z"/>
          <w:rFonts w:eastAsia="Calibri"/>
        </w:rPr>
        <w:pPrChange w:id="10907" w:author="Houyem Rais" w:date="2024-02-22T15:17:00Z">
          <w:pPr/>
        </w:pPrChange>
      </w:pPr>
    </w:p>
    <w:p w14:paraId="02F97070" w14:textId="13B40863" w:rsidR="00A30C92" w:rsidRPr="0075512F" w:rsidDel="000A3E8D" w:rsidRDefault="007E1F65" w:rsidP="000A3E8D">
      <w:pPr>
        <w:rPr>
          <w:del w:id="10908" w:author="Houyem Rais" w:date="2024-02-22T15:17:00Z"/>
          <w:rFonts w:eastAsia="Calibri"/>
        </w:rPr>
        <w:pPrChange w:id="10909" w:author="Houyem Rais" w:date="2024-02-22T15:17:00Z">
          <w:pPr/>
        </w:pPrChange>
      </w:pPr>
      <w:del w:id="10910" w:author="Houyem Rais" w:date="2024-02-22T15:17:00Z">
        <w:r w:rsidRPr="0075512F" w:rsidDel="000A3E8D">
          <w:rPr>
            <w:rFonts w:eastAsia="Calibri"/>
          </w:rPr>
          <w:delText>La courbe des revenus correspond aux recettes générées par le projet, i.e. les recettes des péages et les revenus annexes de l’exploitation du viaduc. Dans le cas de cette option, le partenaire public perçoit ces recettes. Ainsi, la courbe des recettes pour le partenaire privé est nulle. En revanche, ce dernier perçoit des loyers qui servent à faire face aux dépenses d’exploitation, de maintenance et du remboursement de la dette et des fonds propres contractés pour financer le coût de construction du projet.</w:delText>
        </w:r>
      </w:del>
    </w:p>
    <w:p w14:paraId="00997E25" w14:textId="1CCC4840" w:rsidR="003342B5" w:rsidRPr="0075512F" w:rsidDel="000A3E8D" w:rsidRDefault="003342B5" w:rsidP="000A3E8D">
      <w:pPr>
        <w:rPr>
          <w:del w:id="10911" w:author="Houyem Rais" w:date="2024-02-22T15:17:00Z"/>
        </w:rPr>
        <w:pPrChange w:id="10912" w:author="Houyem Rais" w:date="2024-02-22T15:17:00Z">
          <w:pPr>
            <w:pStyle w:val="Titre4"/>
          </w:pPr>
        </w:pPrChange>
      </w:pPr>
      <w:bookmarkStart w:id="10913" w:name="_Toc142174743"/>
      <w:del w:id="10914" w:author="Houyem Rais" w:date="2024-02-22T15:17:00Z">
        <w:r w:rsidRPr="0075512F" w:rsidDel="000A3E8D">
          <w:delText xml:space="preserve">Option 3 : </w:delText>
        </w:r>
        <w:r w:rsidR="007B4C9B" w:rsidRPr="0075512F" w:rsidDel="000A3E8D">
          <w:delText>EPC+F + Contrat d’E&amp;M</w:delText>
        </w:r>
        <w:bookmarkEnd w:id="10913"/>
      </w:del>
    </w:p>
    <w:p w14:paraId="0D76E717" w14:textId="390CF408" w:rsidR="007B4C9B" w:rsidRPr="0075512F" w:rsidDel="000A3E8D" w:rsidRDefault="007B4C9B" w:rsidP="000A3E8D">
      <w:pPr>
        <w:rPr>
          <w:del w:id="10915" w:author="Houyem Rais" w:date="2024-02-22T15:17:00Z"/>
          <w:rFonts w:eastAsia="Calibri"/>
        </w:rPr>
        <w:pPrChange w:id="10916" w:author="Houyem Rais" w:date="2024-02-22T15:17:00Z">
          <w:pPr/>
        </w:pPrChange>
      </w:pPr>
      <w:del w:id="10917" w:author="Houyem Rais" w:date="2024-02-22T15:17:00Z">
        <w:r w:rsidRPr="0075512F" w:rsidDel="000A3E8D">
          <w:rPr>
            <w:rFonts w:eastAsia="Calibri"/>
          </w:rPr>
          <w:delText>Selon cette option, le partenaire public finance la totalité du coût de construction moyennant un financement concessionnel et exploite le projet pour son propre compte.</w:delText>
        </w:r>
      </w:del>
    </w:p>
    <w:p w14:paraId="6BF9D37F" w14:textId="40FA9FF6" w:rsidR="00AF2827" w:rsidDel="000A3E8D" w:rsidRDefault="00AF2827" w:rsidP="000A3E8D">
      <w:pPr>
        <w:rPr>
          <w:ins w:id="10918" w:author="Farouk Bouhafs" w:date="2023-12-21T18:28:00Z"/>
          <w:del w:id="10919" w:author="Houyem Rais" w:date="2024-02-22T15:17:00Z"/>
        </w:rPr>
        <w:pPrChange w:id="10920" w:author="Houyem Rais" w:date="2024-02-22T15:17:00Z">
          <w:pPr>
            <w:pStyle w:val="Caption"/>
          </w:pPr>
        </w:pPrChange>
      </w:pPr>
      <w:bookmarkStart w:id="10921" w:name="_Toc144481108"/>
    </w:p>
    <w:p w14:paraId="512F8A23" w14:textId="12F301D6" w:rsidR="00795002" w:rsidRPr="0075512F" w:rsidDel="000A3E8D" w:rsidRDefault="00795002" w:rsidP="000A3E8D">
      <w:pPr>
        <w:rPr>
          <w:del w:id="10922" w:author="Houyem Rais" w:date="2024-02-22T15:17:00Z"/>
        </w:rPr>
        <w:pPrChange w:id="10923" w:author="Houyem Rais" w:date="2024-02-22T15:17:00Z">
          <w:pPr>
            <w:pStyle w:val="Caption"/>
          </w:pPr>
        </w:pPrChange>
      </w:pPr>
      <w:del w:id="10924"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40</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3 – EPC+F + Contrat d’E&amp;M (Partenaire public) – Variante D1 - 1 tablier</w:delText>
        </w:r>
        <w:bookmarkEnd w:id="10921"/>
      </w:del>
    </w:p>
    <w:tbl>
      <w:tblPr>
        <w:tblW w:w="9161" w:type="dxa"/>
        <w:tblLook w:val="04A0" w:firstRow="1" w:lastRow="0" w:firstColumn="1" w:lastColumn="0" w:noHBand="0" w:noVBand="1"/>
      </w:tblPr>
      <w:tblGrid>
        <w:gridCol w:w="3329"/>
        <w:gridCol w:w="977"/>
        <w:gridCol w:w="1076"/>
        <w:gridCol w:w="1807"/>
        <w:gridCol w:w="1008"/>
        <w:gridCol w:w="964"/>
      </w:tblGrid>
      <w:tr w:rsidR="007B4C9B" w:rsidRPr="0075512F" w:rsidDel="000A3E8D" w14:paraId="35B74D9F" w14:textId="0EAFA5C4">
        <w:trPr>
          <w:trHeight w:val="397"/>
          <w:del w:id="10925" w:author="Houyem Rais" w:date="2024-02-22T15:17:00Z"/>
        </w:trPr>
        <w:tc>
          <w:tcPr>
            <w:tcW w:w="5382"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DED385" w14:textId="26B534CD" w:rsidR="007B4C9B" w:rsidRPr="0075512F" w:rsidDel="000A3E8D" w:rsidRDefault="007B4C9B" w:rsidP="000A3E8D">
            <w:pPr>
              <w:rPr>
                <w:del w:id="10926" w:author="Houyem Rais" w:date="2024-02-22T15:17:00Z"/>
                <w:rFonts w:cstheme="minorHAnsi"/>
                <w:b/>
                <w:bCs/>
                <w:lang w:eastAsia="en-GB"/>
              </w:rPr>
              <w:pPrChange w:id="10927" w:author="Houyem Rais" w:date="2024-02-22T15:17:00Z">
                <w:pPr>
                  <w:spacing w:after="0"/>
                  <w:jc w:val="left"/>
                </w:pPr>
              </w:pPrChange>
            </w:pPr>
            <w:del w:id="10928" w:author="Houyem Rais" w:date="2024-02-22T15:17:00Z">
              <w:r w:rsidRPr="0075512F" w:rsidDel="000A3E8D">
                <w:rPr>
                  <w:rFonts w:cstheme="minorHAnsi"/>
                  <w:b/>
                  <w:bCs/>
                  <w:lang w:eastAsia="en-GB"/>
                </w:rPr>
                <w:delText>Emplois (en MDT)</w:delText>
              </w:r>
            </w:del>
          </w:p>
        </w:tc>
        <w:tc>
          <w:tcPr>
            <w:tcW w:w="3779"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67655694" w14:textId="690C0F30" w:rsidR="007B4C9B" w:rsidRPr="0075512F" w:rsidDel="000A3E8D" w:rsidRDefault="007B4C9B" w:rsidP="000A3E8D">
            <w:pPr>
              <w:rPr>
                <w:del w:id="10929" w:author="Houyem Rais" w:date="2024-02-22T15:17:00Z"/>
                <w:rFonts w:cstheme="minorHAnsi"/>
                <w:b/>
                <w:bCs/>
                <w:lang w:eastAsia="en-GB"/>
              </w:rPr>
              <w:pPrChange w:id="10930" w:author="Houyem Rais" w:date="2024-02-22T15:17:00Z">
                <w:pPr>
                  <w:spacing w:after="0"/>
                  <w:jc w:val="left"/>
                </w:pPr>
              </w:pPrChange>
            </w:pPr>
            <w:del w:id="10931" w:author="Houyem Rais" w:date="2024-02-22T15:17:00Z">
              <w:r w:rsidRPr="0075512F" w:rsidDel="000A3E8D">
                <w:rPr>
                  <w:rFonts w:cstheme="minorHAnsi"/>
                  <w:b/>
                  <w:bCs/>
                  <w:lang w:eastAsia="en-GB"/>
                </w:rPr>
                <w:delText>Ressources (en MDT)</w:delText>
              </w:r>
            </w:del>
          </w:p>
        </w:tc>
      </w:tr>
      <w:tr w:rsidR="00A77000" w:rsidRPr="0075512F" w:rsidDel="000A3E8D" w14:paraId="5080FEE4" w14:textId="610AE2CA" w:rsidTr="00115F39">
        <w:trPr>
          <w:trHeight w:val="138"/>
          <w:del w:id="10932" w:author="Houyem Rais" w:date="2024-02-22T15:17:00Z"/>
        </w:trPr>
        <w:tc>
          <w:tcPr>
            <w:tcW w:w="3329" w:type="dxa"/>
            <w:tcBorders>
              <w:top w:val="nil"/>
              <w:left w:val="single" w:sz="4" w:space="0" w:color="auto"/>
              <w:bottom w:val="single" w:sz="4" w:space="0" w:color="auto"/>
              <w:right w:val="single" w:sz="4" w:space="0" w:color="auto"/>
            </w:tcBorders>
            <w:shd w:val="clear" w:color="auto" w:fill="auto"/>
            <w:noWrap/>
            <w:vAlign w:val="bottom"/>
          </w:tcPr>
          <w:p w14:paraId="5429AF24" w14:textId="0AC61A01" w:rsidR="00A77000" w:rsidRPr="0075512F" w:rsidDel="000A3E8D" w:rsidRDefault="00A77000" w:rsidP="000A3E8D">
            <w:pPr>
              <w:rPr>
                <w:del w:id="10933" w:author="Houyem Rais" w:date="2024-02-22T15:17:00Z"/>
                <w:rFonts w:cstheme="minorHAnsi"/>
                <w:lang w:eastAsia="en-GB"/>
              </w:rPr>
              <w:pPrChange w:id="10934" w:author="Houyem Rais" w:date="2024-02-22T15:17:00Z">
                <w:pPr>
                  <w:spacing w:after="0"/>
                  <w:jc w:val="left"/>
                </w:pPr>
              </w:pPrChange>
            </w:pPr>
            <w:del w:id="10935" w:author="Houyem Rais" w:date="2024-02-22T15:17:00Z">
              <w:r w:rsidRPr="0075512F" w:rsidDel="000A3E8D">
                <w:rPr>
                  <w:rFonts w:cstheme="minorHAnsi"/>
                  <w:lang w:eastAsia="en-GB"/>
                </w:rPr>
                <w:delText>Coût de construction</w:delText>
              </w:r>
            </w:del>
          </w:p>
        </w:tc>
        <w:tc>
          <w:tcPr>
            <w:tcW w:w="977" w:type="dxa"/>
            <w:tcBorders>
              <w:top w:val="nil"/>
              <w:left w:val="nil"/>
              <w:bottom w:val="single" w:sz="4" w:space="0" w:color="auto"/>
              <w:right w:val="single" w:sz="4" w:space="0" w:color="auto"/>
            </w:tcBorders>
            <w:shd w:val="clear" w:color="auto" w:fill="auto"/>
            <w:noWrap/>
          </w:tcPr>
          <w:p w14:paraId="5E30E4DF" w14:textId="72E4531F" w:rsidR="00A77000" w:rsidRPr="0075512F" w:rsidDel="000A3E8D" w:rsidRDefault="00A77000" w:rsidP="000A3E8D">
            <w:pPr>
              <w:rPr>
                <w:del w:id="10936" w:author="Houyem Rais" w:date="2024-02-22T15:17:00Z"/>
                <w:rFonts w:cstheme="minorHAnsi"/>
                <w:lang w:eastAsia="en-GB"/>
              </w:rPr>
              <w:pPrChange w:id="10937" w:author="Houyem Rais" w:date="2024-02-22T15:17:00Z">
                <w:pPr>
                  <w:spacing w:after="0"/>
                  <w:jc w:val="center"/>
                </w:pPr>
              </w:pPrChange>
            </w:pPr>
            <w:del w:id="10938" w:author="Houyem Rais" w:date="2024-02-22T15:17:00Z">
              <w:r w:rsidRPr="0075512F" w:rsidDel="000A3E8D">
                <w:delText>761</w:delText>
              </w:r>
            </w:del>
          </w:p>
        </w:tc>
        <w:tc>
          <w:tcPr>
            <w:tcW w:w="1076" w:type="dxa"/>
            <w:tcBorders>
              <w:top w:val="nil"/>
              <w:left w:val="nil"/>
              <w:bottom w:val="single" w:sz="4" w:space="0" w:color="auto"/>
              <w:right w:val="single" w:sz="4" w:space="0" w:color="auto"/>
            </w:tcBorders>
            <w:shd w:val="clear" w:color="auto" w:fill="auto"/>
            <w:noWrap/>
          </w:tcPr>
          <w:p w14:paraId="14C93554" w14:textId="40305E65" w:rsidR="00A77000" w:rsidRPr="0075512F" w:rsidDel="000A3E8D" w:rsidRDefault="00A77000" w:rsidP="000A3E8D">
            <w:pPr>
              <w:rPr>
                <w:del w:id="10939" w:author="Houyem Rais" w:date="2024-02-22T15:17:00Z"/>
                <w:rFonts w:cstheme="minorHAnsi"/>
                <w:lang w:eastAsia="en-GB"/>
              </w:rPr>
              <w:pPrChange w:id="10940" w:author="Houyem Rais" w:date="2024-02-22T15:17:00Z">
                <w:pPr>
                  <w:spacing w:after="0"/>
                  <w:jc w:val="center"/>
                </w:pPr>
              </w:pPrChange>
            </w:pPr>
            <w:del w:id="10941" w:author="Houyem Rais" w:date="2024-02-22T15:17:00Z">
              <w:r w:rsidRPr="0075512F" w:rsidDel="000A3E8D">
                <w:delText>94,0%</w:delText>
              </w:r>
            </w:del>
          </w:p>
        </w:tc>
        <w:tc>
          <w:tcPr>
            <w:tcW w:w="1807" w:type="dxa"/>
            <w:tcBorders>
              <w:top w:val="nil"/>
              <w:left w:val="nil"/>
              <w:bottom w:val="single" w:sz="4" w:space="0" w:color="auto"/>
              <w:right w:val="single" w:sz="4" w:space="0" w:color="auto"/>
            </w:tcBorders>
            <w:shd w:val="clear" w:color="auto" w:fill="auto"/>
            <w:noWrap/>
          </w:tcPr>
          <w:p w14:paraId="060F83BA" w14:textId="58C030D4" w:rsidR="00A77000" w:rsidRPr="0075512F" w:rsidDel="000A3E8D" w:rsidRDefault="00A77000" w:rsidP="000A3E8D">
            <w:pPr>
              <w:rPr>
                <w:del w:id="10942" w:author="Houyem Rais" w:date="2024-02-22T15:17:00Z"/>
                <w:rFonts w:cstheme="minorHAnsi"/>
                <w:lang w:eastAsia="en-GB"/>
              </w:rPr>
              <w:pPrChange w:id="10943" w:author="Houyem Rais" w:date="2024-02-22T15:17:00Z">
                <w:pPr>
                  <w:spacing w:after="0"/>
                  <w:jc w:val="left"/>
                </w:pPr>
              </w:pPrChange>
            </w:pPr>
            <w:del w:id="10944" w:author="Houyem Rais" w:date="2024-02-22T15:17:00Z">
              <w:r w:rsidRPr="0075512F" w:rsidDel="000A3E8D">
                <w:rPr>
                  <w:rFonts w:cstheme="minorHAnsi"/>
                </w:rPr>
                <w:delText>Dette</w:delText>
              </w:r>
            </w:del>
          </w:p>
        </w:tc>
        <w:tc>
          <w:tcPr>
            <w:tcW w:w="1008" w:type="dxa"/>
            <w:tcBorders>
              <w:top w:val="nil"/>
              <w:left w:val="nil"/>
              <w:bottom w:val="single" w:sz="4" w:space="0" w:color="auto"/>
              <w:right w:val="single" w:sz="4" w:space="0" w:color="auto"/>
            </w:tcBorders>
            <w:shd w:val="clear" w:color="auto" w:fill="auto"/>
            <w:noWrap/>
          </w:tcPr>
          <w:p w14:paraId="1C3D307E" w14:textId="7CC5125F" w:rsidR="00A77000" w:rsidRPr="0075512F" w:rsidDel="000A3E8D" w:rsidRDefault="00A77000" w:rsidP="000A3E8D">
            <w:pPr>
              <w:rPr>
                <w:del w:id="10945" w:author="Houyem Rais" w:date="2024-02-22T15:17:00Z"/>
                <w:rFonts w:cstheme="minorHAnsi"/>
                <w:lang w:eastAsia="en-GB"/>
              </w:rPr>
              <w:pPrChange w:id="10946" w:author="Houyem Rais" w:date="2024-02-22T15:17:00Z">
                <w:pPr>
                  <w:spacing w:after="0"/>
                  <w:jc w:val="center"/>
                </w:pPr>
              </w:pPrChange>
            </w:pPr>
            <w:del w:id="10947" w:author="Houyem Rais" w:date="2024-02-22T15:17:00Z">
              <w:r w:rsidRPr="0075512F" w:rsidDel="000A3E8D">
                <w:delText>797</w:delText>
              </w:r>
            </w:del>
          </w:p>
        </w:tc>
        <w:tc>
          <w:tcPr>
            <w:tcW w:w="964" w:type="dxa"/>
            <w:tcBorders>
              <w:top w:val="nil"/>
              <w:left w:val="nil"/>
              <w:bottom w:val="single" w:sz="4" w:space="0" w:color="auto"/>
              <w:right w:val="single" w:sz="4" w:space="0" w:color="auto"/>
            </w:tcBorders>
            <w:shd w:val="clear" w:color="auto" w:fill="auto"/>
            <w:noWrap/>
          </w:tcPr>
          <w:p w14:paraId="727A14E8" w14:textId="63AC38C6" w:rsidR="00A77000" w:rsidRPr="0075512F" w:rsidDel="000A3E8D" w:rsidRDefault="00A77000" w:rsidP="000A3E8D">
            <w:pPr>
              <w:rPr>
                <w:del w:id="10948" w:author="Houyem Rais" w:date="2024-02-22T15:17:00Z"/>
                <w:rFonts w:cstheme="minorHAnsi"/>
                <w:lang w:eastAsia="en-GB"/>
              </w:rPr>
              <w:pPrChange w:id="10949" w:author="Houyem Rais" w:date="2024-02-22T15:17:00Z">
                <w:pPr>
                  <w:spacing w:after="0"/>
                  <w:jc w:val="center"/>
                </w:pPr>
              </w:pPrChange>
            </w:pPr>
            <w:del w:id="10950" w:author="Houyem Rais" w:date="2024-02-22T15:17:00Z">
              <w:r w:rsidRPr="0075512F" w:rsidDel="000A3E8D">
                <w:delText>98,5%</w:delText>
              </w:r>
            </w:del>
          </w:p>
        </w:tc>
      </w:tr>
      <w:tr w:rsidR="00A77000" w:rsidRPr="0075512F" w:rsidDel="000A3E8D" w14:paraId="63F06C84" w14:textId="3356F591" w:rsidTr="00115F39">
        <w:trPr>
          <w:trHeight w:val="53"/>
          <w:del w:id="10951" w:author="Houyem Rais" w:date="2024-02-22T15:17:00Z"/>
        </w:trPr>
        <w:tc>
          <w:tcPr>
            <w:tcW w:w="3329" w:type="dxa"/>
            <w:tcBorders>
              <w:top w:val="nil"/>
              <w:left w:val="single" w:sz="4" w:space="0" w:color="auto"/>
              <w:bottom w:val="single" w:sz="4" w:space="0" w:color="auto"/>
              <w:right w:val="single" w:sz="4" w:space="0" w:color="auto"/>
            </w:tcBorders>
            <w:shd w:val="clear" w:color="auto" w:fill="auto"/>
            <w:noWrap/>
            <w:vAlign w:val="bottom"/>
            <w:hideMark/>
          </w:tcPr>
          <w:p w14:paraId="7FBF5F58" w14:textId="387FD43A" w:rsidR="00A77000" w:rsidRPr="0075512F" w:rsidDel="000A3E8D" w:rsidRDefault="00A77000" w:rsidP="000A3E8D">
            <w:pPr>
              <w:rPr>
                <w:del w:id="10952" w:author="Houyem Rais" w:date="2024-02-22T15:17:00Z"/>
                <w:rFonts w:cstheme="minorHAnsi"/>
                <w:lang w:eastAsia="en-GB"/>
              </w:rPr>
              <w:pPrChange w:id="10953" w:author="Houyem Rais" w:date="2024-02-22T15:17:00Z">
                <w:pPr>
                  <w:spacing w:after="0"/>
                  <w:jc w:val="left"/>
                </w:pPr>
              </w:pPrChange>
            </w:pPr>
            <w:del w:id="10954" w:author="Houyem Rais" w:date="2024-02-22T15:17:00Z">
              <w:r w:rsidRPr="0075512F" w:rsidDel="000A3E8D">
                <w:rPr>
                  <w:rFonts w:cstheme="minorHAnsi"/>
                </w:rPr>
                <w:delText>Intérêts intercalaires</w:delText>
              </w:r>
            </w:del>
          </w:p>
        </w:tc>
        <w:tc>
          <w:tcPr>
            <w:tcW w:w="977" w:type="dxa"/>
            <w:tcBorders>
              <w:top w:val="nil"/>
              <w:left w:val="nil"/>
              <w:bottom w:val="single" w:sz="4" w:space="0" w:color="auto"/>
              <w:right w:val="single" w:sz="4" w:space="0" w:color="auto"/>
            </w:tcBorders>
            <w:shd w:val="clear" w:color="auto" w:fill="auto"/>
            <w:noWrap/>
          </w:tcPr>
          <w:p w14:paraId="6BB9B019" w14:textId="08A5FD42" w:rsidR="00A77000" w:rsidRPr="0075512F" w:rsidDel="000A3E8D" w:rsidRDefault="00A77000" w:rsidP="000A3E8D">
            <w:pPr>
              <w:rPr>
                <w:del w:id="10955" w:author="Houyem Rais" w:date="2024-02-22T15:17:00Z"/>
                <w:rFonts w:cstheme="minorHAnsi"/>
                <w:lang w:eastAsia="en-GB"/>
              </w:rPr>
              <w:pPrChange w:id="10956" w:author="Houyem Rais" w:date="2024-02-22T15:17:00Z">
                <w:pPr>
                  <w:spacing w:after="0"/>
                  <w:jc w:val="center"/>
                </w:pPr>
              </w:pPrChange>
            </w:pPr>
            <w:del w:id="10957" w:author="Houyem Rais" w:date="2024-02-22T15:17:00Z">
              <w:r w:rsidRPr="0075512F" w:rsidDel="000A3E8D">
                <w:delText>36</w:delText>
              </w:r>
            </w:del>
          </w:p>
        </w:tc>
        <w:tc>
          <w:tcPr>
            <w:tcW w:w="1076" w:type="dxa"/>
            <w:tcBorders>
              <w:top w:val="nil"/>
              <w:left w:val="nil"/>
              <w:bottom w:val="single" w:sz="4" w:space="0" w:color="auto"/>
              <w:right w:val="single" w:sz="4" w:space="0" w:color="auto"/>
            </w:tcBorders>
            <w:shd w:val="clear" w:color="auto" w:fill="auto"/>
            <w:noWrap/>
          </w:tcPr>
          <w:p w14:paraId="4DA5961C" w14:textId="63DA0AD5" w:rsidR="00A77000" w:rsidRPr="0075512F" w:rsidDel="000A3E8D" w:rsidRDefault="00A77000" w:rsidP="000A3E8D">
            <w:pPr>
              <w:rPr>
                <w:del w:id="10958" w:author="Houyem Rais" w:date="2024-02-22T15:17:00Z"/>
                <w:rFonts w:cstheme="minorHAnsi"/>
                <w:lang w:eastAsia="en-GB"/>
              </w:rPr>
              <w:pPrChange w:id="10959" w:author="Houyem Rais" w:date="2024-02-22T15:17:00Z">
                <w:pPr>
                  <w:spacing w:after="0"/>
                  <w:jc w:val="center"/>
                </w:pPr>
              </w:pPrChange>
            </w:pPr>
            <w:del w:id="10960" w:author="Houyem Rais" w:date="2024-02-22T15:17:00Z">
              <w:r w:rsidRPr="0075512F" w:rsidDel="000A3E8D">
                <w:delText>4,5%</w:delText>
              </w:r>
            </w:del>
          </w:p>
        </w:tc>
        <w:tc>
          <w:tcPr>
            <w:tcW w:w="1807" w:type="dxa"/>
            <w:tcBorders>
              <w:top w:val="nil"/>
              <w:left w:val="nil"/>
              <w:bottom w:val="single" w:sz="4" w:space="0" w:color="auto"/>
              <w:right w:val="single" w:sz="4" w:space="0" w:color="auto"/>
            </w:tcBorders>
            <w:shd w:val="clear" w:color="auto" w:fill="auto"/>
            <w:noWrap/>
          </w:tcPr>
          <w:p w14:paraId="647C80B8" w14:textId="75CB99C5" w:rsidR="00A77000" w:rsidRPr="0075512F" w:rsidDel="000A3E8D" w:rsidRDefault="00A77000" w:rsidP="000A3E8D">
            <w:pPr>
              <w:rPr>
                <w:del w:id="10961" w:author="Houyem Rais" w:date="2024-02-22T15:17:00Z"/>
                <w:rFonts w:cstheme="minorHAnsi"/>
                <w:lang w:eastAsia="en-GB"/>
              </w:rPr>
              <w:pPrChange w:id="10962" w:author="Houyem Rais" w:date="2024-02-22T15:17:00Z">
                <w:pPr>
                  <w:spacing w:after="0"/>
                  <w:jc w:val="left"/>
                </w:pPr>
              </w:pPrChange>
            </w:pPr>
            <w:del w:id="10963" w:author="Houyem Rais" w:date="2024-02-22T15:17:00Z">
              <w:r w:rsidRPr="0075512F" w:rsidDel="000A3E8D">
                <w:rPr>
                  <w:rFonts w:cstheme="minorHAnsi"/>
                  <w:lang w:eastAsia="en-GB"/>
                </w:rPr>
                <w:delText>Budget de l’Etat</w:delText>
              </w:r>
            </w:del>
          </w:p>
        </w:tc>
        <w:tc>
          <w:tcPr>
            <w:tcW w:w="1008" w:type="dxa"/>
            <w:tcBorders>
              <w:top w:val="nil"/>
              <w:left w:val="nil"/>
              <w:bottom w:val="single" w:sz="4" w:space="0" w:color="auto"/>
              <w:right w:val="single" w:sz="4" w:space="0" w:color="auto"/>
            </w:tcBorders>
            <w:shd w:val="clear" w:color="auto" w:fill="auto"/>
            <w:noWrap/>
          </w:tcPr>
          <w:p w14:paraId="1762F6CD" w14:textId="3D028B20" w:rsidR="00A77000" w:rsidRPr="0075512F" w:rsidDel="000A3E8D" w:rsidRDefault="00A77000" w:rsidP="000A3E8D">
            <w:pPr>
              <w:rPr>
                <w:del w:id="10964" w:author="Houyem Rais" w:date="2024-02-22T15:17:00Z"/>
                <w:rFonts w:cstheme="minorHAnsi"/>
                <w:lang w:eastAsia="en-GB"/>
              </w:rPr>
              <w:pPrChange w:id="10965" w:author="Houyem Rais" w:date="2024-02-22T15:17:00Z">
                <w:pPr>
                  <w:spacing w:after="0"/>
                  <w:jc w:val="center"/>
                </w:pPr>
              </w:pPrChange>
            </w:pPr>
            <w:del w:id="10966" w:author="Houyem Rais" w:date="2024-02-22T15:17:00Z">
              <w:r w:rsidRPr="0075512F" w:rsidDel="000A3E8D">
                <w:delText>12</w:delText>
              </w:r>
            </w:del>
          </w:p>
        </w:tc>
        <w:tc>
          <w:tcPr>
            <w:tcW w:w="964" w:type="dxa"/>
            <w:tcBorders>
              <w:top w:val="nil"/>
              <w:left w:val="nil"/>
              <w:bottom w:val="single" w:sz="4" w:space="0" w:color="auto"/>
              <w:right w:val="single" w:sz="4" w:space="0" w:color="auto"/>
            </w:tcBorders>
            <w:shd w:val="clear" w:color="auto" w:fill="auto"/>
            <w:noWrap/>
          </w:tcPr>
          <w:p w14:paraId="4AA2D5C9" w14:textId="09C3B081" w:rsidR="00A77000" w:rsidRPr="0075512F" w:rsidDel="000A3E8D" w:rsidRDefault="00A77000" w:rsidP="000A3E8D">
            <w:pPr>
              <w:rPr>
                <w:del w:id="10967" w:author="Houyem Rais" w:date="2024-02-22T15:17:00Z"/>
                <w:rFonts w:cstheme="minorHAnsi"/>
                <w:lang w:eastAsia="en-GB"/>
              </w:rPr>
              <w:pPrChange w:id="10968" w:author="Houyem Rais" w:date="2024-02-22T15:17:00Z">
                <w:pPr>
                  <w:spacing w:after="0"/>
                  <w:jc w:val="center"/>
                </w:pPr>
              </w:pPrChange>
            </w:pPr>
            <w:del w:id="10969" w:author="Houyem Rais" w:date="2024-02-22T15:17:00Z">
              <w:r w:rsidRPr="0075512F" w:rsidDel="000A3E8D">
                <w:delText>1,5%</w:delText>
              </w:r>
            </w:del>
          </w:p>
        </w:tc>
      </w:tr>
      <w:tr w:rsidR="002544B0" w:rsidRPr="0075512F" w:rsidDel="000A3E8D" w14:paraId="64A1A24E" w14:textId="39EE085F" w:rsidTr="00115F39">
        <w:trPr>
          <w:trHeight w:val="90"/>
          <w:del w:id="10970" w:author="Houyem Rais" w:date="2024-02-22T15:17:00Z"/>
        </w:trPr>
        <w:tc>
          <w:tcPr>
            <w:tcW w:w="3329" w:type="dxa"/>
            <w:tcBorders>
              <w:top w:val="nil"/>
              <w:left w:val="single" w:sz="4" w:space="0" w:color="auto"/>
              <w:bottom w:val="single" w:sz="4" w:space="0" w:color="auto"/>
              <w:right w:val="single" w:sz="4" w:space="0" w:color="auto"/>
            </w:tcBorders>
            <w:shd w:val="clear" w:color="auto" w:fill="auto"/>
            <w:noWrap/>
            <w:vAlign w:val="bottom"/>
          </w:tcPr>
          <w:p w14:paraId="197FDE65" w14:textId="6631763A" w:rsidR="002544B0" w:rsidRPr="0075512F" w:rsidDel="000A3E8D" w:rsidRDefault="002544B0" w:rsidP="000A3E8D">
            <w:pPr>
              <w:rPr>
                <w:del w:id="10971" w:author="Houyem Rais" w:date="2024-02-22T15:17:00Z"/>
                <w:rFonts w:cstheme="minorHAnsi"/>
                <w:b/>
                <w:bCs/>
                <w:lang w:eastAsia="en-GB"/>
              </w:rPr>
              <w:pPrChange w:id="10972" w:author="Houyem Rais" w:date="2024-02-22T15:17:00Z">
                <w:pPr>
                  <w:spacing w:after="0"/>
                  <w:jc w:val="left"/>
                </w:pPr>
              </w:pPrChange>
            </w:pPr>
            <w:del w:id="10973" w:author="Houyem Rais" w:date="2024-02-22T15:17:00Z">
              <w:r w:rsidRPr="0075512F" w:rsidDel="000A3E8D">
                <w:rPr>
                  <w:rFonts w:cstheme="minorHAnsi"/>
                  <w:lang w:eastAsia="en-GB"/>
                </w:rPr>
                <w:delText>Frais de dossier (commission d’engagement + commission d’arrangement)</w:delText>
              </w:r>
            </w:del>
          </w:p>
        </w:tc>
        <w:tc>
          <w:tcPr>
            <w:tcW w:w="977" w:type="dxa"/>
            <w:tcBorders>
              <w:top w:val="nil"/>
              <w:left w:val="nil"/>
              <w:bottom w:val="single" w:sz="4" w:space="0" w:color="auto"/>
              <w:right w:val="single" w:sz="4" w:space="0" w:color="auto"/>
            </w:tcBorders>
            <w:shd w:val="clear" w:color="auto" w:fill="auto"/>
            <w:noWrap/>
          </w:tcPr>
          <w:p w14:paraId="59838562" w14:textId="7160EE12" w:rsidR="002544B0" w:rsidRPr="0075512F" w:rsidDel="000A3E8D" w:rsidRDefault="002544B0" w:rsidP="000A3E8D">
            <w:pPr>
              <w:rPr>
                <w:del w:id="10974" w:author="Houyem Rais" w:date="2024-02-22T15:17:00Z"/>
                <w:rFonts w:cstheme="minorHAnsi"/>
              </w:rPr>
              <w:pPrChange w:id="10975" w:author="Houyem Rais" w:date="2024-02-22T15:17:00Z">
                <w:pPr>
                  <w:spacing w:after="0"/>
                  <w:jc w:val="center"/>
                </w:pPr>
              </w:pPrChange>
            </w:pPr>
            <w:del w:id="10976" w:author="Houyem Rais" w:date="2024-02-22T15:17:00Z">
              <w:r w:rsidRPr="0075512F" w:rsidDel="000A3E8D">
                <w:delText>12</w:delText>
              </w:r>
            </w:del>
          </w:p>
        </w:tc>
        <w:tc>
          <w:tcPr>
            <w:tcW w:w="1076" w:type="dxa"/>
            <w:tcBorders>
              <w:top w:val="nil"/>
              <w:left w:val="nil"/>
              <w:bottom w:val="single" w:sz="4" w:space="0" w:color="auto"/>
              <w:right w:val="single" w:sz="4" w:space="0" w:color="auto"/>
            </w:tcBorders>
            <w:shd w:val="clear" w:color="auto" w:fill="auto"/>
            <w:noWrap/>
          </w:tcPr>
          <w:p w14:paraId="25A0DF63" w14:textId="615E8E82" w:rsidR="002544B0" w:rsidRPr="0075512F" w:rsidDel="000A3E8D" w:rsidRDefault="002544B0" w:rsidP="000A3E8D">
            <w:pPr>
              <w:rPr>
                <w:del w:id="10977" w:author="Houyem Rais" w:date="2024-02-22T15:17:00Z"/>
                <w:rFonts w:cstheme="minorHAnsi"/>
                <w:lang w:eastAsia="en-GB"/>
              </w:rPr>
              <w:pPrChange w:id="10978" w:author="Houyem Rais" w:date="2024-02-22T15:17:00Z">
                <w:pPr>
                  <w:spacing w:after="0"/>
                  <w:jc w:val="center"/>
                </w:pPr>
              </w:pPrChange>
            </w:pPr>
            <w:del w:id="10979" w:author="Houyem Rais" w:date="2024-02-22T15:17:00Z">
              <w:r w:rsidRPr="0075512F" w:rsidDel="000A3E8D">
                <w:delText>1</w:delText>
              </w:r>
              <w:r w:rsidR="00A77000" w:rsidRPr="0075512F" w:rsidDel="000A3E8D">
                <w:delText>,</w:delText>
              </w:r>
              <w:r w:rsidRPr="0075512F" w:rsidDel="000A3E8D">
                <w:delText>5%</w:delText>
              </w:r>
            </w:del>
          </w:p>
        </w:tc>
        <w:tc>
          <w:tcPr>
            <w:tcW w:w="1807" w:type="dxa"/>
            <w:tcBorders>
              <w:top w:val="nil"/>
              <w:left w:val="nil"/>
              <w:bottom w:val="single" w:sz="4" w:space="0" w:color="auto"/>
              <w:right w:val="single" w:sz="4" w:space="0" w:color="auto"/>
            </w:tcBorders>
            <w:shd w:val="clear" w:color="auto" w:fill="auto"/>
            <w:noWrap/>
          </w:tcPr>
          <w:p w14:paraId="27A6AA30" w14:textId="038E01C6" w:rsidR="002544B0" w:rsidRPr="0075512F" w:rsidDel="000A3E8D" w:rsidRDefault="002544B0" w:rsidP="000A3E8D">
            <w:pPr>
              <w:rPr>
                <w:del w:id="10980" w:author="Houyem Rais" w:date="2024-02-22T15:17:00Z"/>
                <w:rFonts w:cstheme="minorHAnsi"/>
                <w:lang w:eastAsia="en-GB"/>
              </w:rPr>
              <w:pPrChange w:id="10981" w:author="Houyem Rais" w:date="2024-02-22T15:17:00Z">
                <w:pPr>
                  <w:spacing w:after="0"/>
                  <w:jc w:val="left"/>
                </w:pPr>
              </w:pPrChange>
            </w:pPr>
          </w:p>
        </w:tc>
        <w:tc>
          <w:tcPr>
            <w:tcW w:w="1008" w:type="dxa"/>
            <w:tcBorders>
              <w:top w:val="nil"/>
              <w:left w:val="nil"/>
              <w:bottom w:val="single" w:sz="4" w:space="0" w:color="auto"/>
              <w:right w:val="single" w:sz="4" w:space="0" w:color="auto"/>
            </w:tcBorders>
            <w:shd w:val="clear" w:color="auto" w:fill="auto"/>
            <w:noWrap/>
            <w:vAlign w:val="bottom"/>
          </w:tcPr>
          <w:p w14:paraId="3FDBC961" w14:textId="79E6B5A9" w:rsidR="002544B0" w:rsidRPr="0075512F" w:rsidDel="000A3E8D" w:rsidRDefault="002544B0" w:rsidP="000A3E8D">
            <w:pPr>
              <w:rPr>
                <w:del w:id="10982" w:author="Houyem Rais" w:date="2024-02-22T15:17:00Z"/>
                <w:rFonts w:cstheme="minorHAnsi"/>
                <w:lang w:eastAsia="en-GB"/>
              </w:rPr>
              <w:pPrChange w:id="10983" w:author="Houyem Rais" w:date="2024-02-22T15:17:00Z">
                <w:pPr>
                  <w:spacing w:after="0"/>
                  <w:jc w:val="center"/>
                </w:pPr>
              </w:pPrChange>
            </w:pPr>
          </w:p>
        </w:tc>
        <w:tc>
          <w:tcPr>
            <w:tcW w:w="964" w:type="dxa"/>
            <w:tcBorders>
              <w:top w:val="nil"/>
              <w:left w:val="nil"/>
              <w:bottom w:val="single" w:sz="4" w:space="0" w:color="auto"/>
              <w:right w:val="single" w:sz="4" w:space="0" w:color="auto"/>
            </w:tcBorders>
            <w:shd w:val="clear" w:color="auto" w:fill="auto"/>
            <w:noWrap/>
            <w:vAlign w:val="bottom"/>
          </w:tcPr>
          <w:p w14:paraId="6DC97530" w14:textId="22D3FF18" w:rsidR="002544B0" w:rsidRPr="0075512F" w:rsidDel="000A3E8D" w:rsidRDefault="002544B0" w:rsidP="000A3E8D">
            <w:pPr>
              <w:rPr>
                <w:del w:id="10984" w:author="Houyem Rais" w:date="2024-02-22T15:17:00Z"/>
                <w:rFonts w:cstheme="minorHAnsi"/>
                <w:lang w:eastAsia="en-GB"/>
              </w:rPr>
              <w:pPrChange w:id="10985" w:author="Houyem Rais" w:date="2024-02-22T15:17:00Z">
                <w:pPr>
                  <w:spacing w:after="0"/>
                  <w:jc w:val="center"/>
                </w:pPr>
              </w:pPrChange>
            </w:pPr>
          </w:p>
        </w:tc>
      </w:tr>
      <w:tr w:rsidR="008E45B5" w:rsidRPr="0075512F" w:rsidDel="000A3E8D" w14:paraId="270FEFC7" w14:textId="11A6D2BF">
        <w:trPr>
          <w:trHeight w:val="236"/>
          <w:del w:id="10986" w:author="Houyem Rais" w:date="2024-02-22T15:17:00Z"/>
        </w:trPr>
        <w:tc>
          <w:tcPr>
            <w:tcW w:w="3329" w:type="dxa"/>
            <w:tcBorders>
              <w:top w:val="nil"/>
              <w:left w:val="single" w:sz="4" w:space="0" w:color="auto"/>
              <w:bottom w:val="single" w:sz="4" w:space="0" w:color="auto"/>
              <w:right w:val="single" w:sz="4" w:space="0" w:color="auto"/>
            </w:tcBorders>
            <w:shd w:val="clear" w:color="000000" w:fill="D9D9D9"/>
            <w:noWrap/>
            <w:vAlign w:val="center"/>
            <w:hideMark/>
          </w:tcPr>
          <w:p w14:paraId="27DC6B85" w14:textId="27F64065" w:rsidR="008E45B5" w:rsidRPr="0075512F" w:rsidDel="000A3E8D" w:rsidRDefault="008E45B5" w:rsidP="000A3E8D">
            <w:pPr>
              <w:rPr>
                <w:del w:id="10987" w:author="Houyem Rais" w:date="2024-02-22T15:17:00Z"/>
                <w:rFonts w:cstheme="minorHAnsi"/>
                <w:b/>
                <w:bCs/>
                <w:lang w:eastAsia="en-GB"/>
              </w:rPr>
              <w:pPrChange w:id="10988" w:author="Houyem Rais" w:date="2024-02-22T15:17:00Z">
                <w:pPr>
                  <w:spacing w:after="0"/>
                  <w:jc w:val="center"/>
                </w:pPr>
              </w:pPrChange>
            </w:pPr>
            <w:del w:id="10989" w:author="Houyem Rais" w:date="2024-02-22T15:17:00Z">
              <w:r w:rsidRPr="0075512F" w:rsidDel="000A3E8D">
                <w:rPr>
                  <w:rFonts w:cstheme="minorHAnsi"/>
                  <w:b/>
                  <w:bCs/>
                  <w:lang w:eastAsia="en-GB"/>
                </w:rPr>
                <w:delText>Total</w:delText>
              </w:r>
            </w:del>
          </w:p>
        </w:tc>
        <w:tc>
          <w:tcPr>
            <w:tcW w:w="977" w:type="dxa"/>
            <w:tcBorders>
              <w:top w:val="nil"/>
              <w:left w:val="nil"/>
              <w:bottom w:val="single" w:sz="4" w:space="0" w:color="auto"/>
              <w:right w:val="single" w:sz="4" w:space="0" w:color="auto"/>
            </w:tcBorders>
            <w:shd w:val="clear" w:color="000000" w:fill="D9D9D9"/>
            <w:noWrap/>
          </w:tcPr>
          <w:p w14:paraId="4E159758" w14:textId="092F4060" w:rsidR="008E45B5" w:rsidRPr="0075512F" w:rsidDel="000A3E8D" w:rsidRDefault="008E45B5" w:rsidP="000A3E8D">
            <w:pPr>
              <w:rPr>
                <w:del w:id="10990" w:author="Houyem Rais" w:date="2024-02-22T15:17:00Z"/>
                <w:rFonts w:cstheme="minorHAnsi"/>
                <w:b/>
                <w:bCs/>
                <w:lang w:eastAsia="en-GB"/>
              </w:rPr>
              <w:pPrChange w:id="10991" w:author="Houyem Rais" w:date="2024-02-22T15:17:00Z">
                <w:pPr>
                  <w:spacing w:after="0"/>
                  <w:jc w:val="center"/>
                </w:pPr>
              </w:pPrChange>
            </w:pPr>
            <w:del w:id="10992" w:author="Houyem Rais" w:date="2024-02-22T15:17:00Z">
              <w:r w:rsidRPr="0075512F" w:rsidDel="000A3E8D">
                <w:rPr>
                  <w:b/>
                  <w:bCs/>
                </w:rPr>
                <w:delText>810</w:delText>
              </w:r>
            </w:del>
          </w:p>
        </w:tc>
        <w:tc>
          <w:tcPr>
            <w:tcW w:w="1076" w:type="dxa"/>
            <w:tcBorders>
              <w:top w:val="nil"/>
              <w:left w:val="nil"/>
              <w:bottom w:val="single" w:sz="4" w:space="0" w:color="auto"/>
              <w:right w:val="single" w:sz="4" w:space="0" w:color="auto"/>
            </w:tcBorders>
            <w:shd w:val="clear" w:color="000000" w:fill="D9D9D9"/>
            <w:noWrap/>
            <w:hideMark/>
          </w:tcPr>
          <w:p w14:paraId="2D5BF67E" w14:textId="173C0197" w:rsidR="008E45B5" w:rsidRPr="0075512F" w:rsidDel="000A3E8D" w:rsidRDefault="008E45B5" w:rsidP="000A3E8D">
            <w:pPr>
              <w:rPr>
                <w:del w:id="10993" w:author="Houyem Rais" w:date="2024-02-22T15:17:00Z"/>
                <w:rFonts w:cstheme="minorHAnsi"/>
                <w:b/>
                <w:bCs/>
                <w:lang w:eastAsia="en-GB"/>
              </w:rPr>
              <w:pPrChange w:id="10994" w:author="Houyem Rais" w:date="2024-02-22T15:17:00Z">
                <w:pPr>
                  <w:spacing w:after="0"/>
                  <w:jc w:val="center"/>
                </w:pPr>
              </w:pPrChange>
            </w:pPr>
            <w:del w:id="10995" w:author="Houyem Rais" w:date="2024-02-22T15:17:00Z">
              <w:r w:rsidRPr="0075512F" w:rsidDel="000A3E8D">
                <w:rPr>
                  <w:b/>
                  <w:bCs/>
                </w:rPr>
                <w:delText>100</w:delText>
              </w:r>
              <w:r w:rsidR="00CD5A25" w:rsidDel="000A3E8D">
                <w:rPr>
                  <w:b/>
                  <w:bCs/>
                </w:rPr>
                <w:delText>,</w:delText>
              </w:r>
              <w:r w:rsidRPr="0075512F" w:rsidDel="000A3E8D">
                <w:rPr>
                  <w:b/>
                  <w:bCs/>
                </w:rPr>
                <w:delText>0%</w:delText>
              </w:r>
            </w:del>
          </w:p>
        </w:tc>
        <w:tc>
          <w:tcPr>
            <w:tcW w:w="1807" w:type="dxa"/>
            <w:tcBorders>
              <w:top w:val="nil"/>
              <w:left w:val="nil"/>
              <w:bottom w:val="single" w:sz="4" w:space="0" w:color="auto"/>
              <w:right w:val="single" w:sz="4" w:space="0" w:color="auto"/>
            </w:tcBorders>
            <w:shd w:val="clear" w:color="000000" w:fill="D9D9D9"/>
            <w:noWrap/>
            <w:vAlign w:val="center"/>
            <w:hideMark/>
          </w:tcPr>
          <w:p w14:paraId="3C0C0C5A" w14:textId="0203FBBE" w:rsidR="008E45B5" w:rsidRPr="0075512F" w:rsidDel="000A3E8D" w:rsidRDefault="008E45B5" w:rsidP="000A3E8D">
            <w:pPr>
              <w:rPr>
                <w:del w:id="10996" w:author="Houyem Rais" w:date="2024-02-22T15:17:00Z"/>
                <w:rFonts w:cstheme="minorHAnsi"/>
                <w:b/>
                <w:bCs/>
                <w:lang w:eastAsia="en-GB"/>
              </w:rPr>
              <w:pPrChange w:id="10997" w:author="Houyem Rais" w:date="2024-02-22T15:17:00Z">
                <w:pPr>
                  <w:spacing w:after="0"/>
                  <w:jc w:val="left"/>
                </w:pPr>
              </w:pPrChange>
            </w:pPr>
            <w:del w:id="10998" w:author="Houyem Rais" w:date="2024-02-22T15:17:00Z">
              <w:r w:rsidRPr="0075512F" w:rsidDel="000A3E8D">
                <w:rPr>
                  <w:rFonts w:cstheme="minorHAnsi"/>
                  <w:b/>
                  <w:bCs/>
                  <w:lang w:eastAsia="en-GB"/>
                </w:rPr>
                <w:delText>Total</w:delText>
              </w:r>
            </w:del>
          </w:p>
        </w:tc>
        <w:tc>
          <w:tcPr>
            <w:tcW w:w="1008" w:type="dxa"/>
            <w:tcBorders>
              <w:top w:val="nil"/>
              <w:left w:val="nil"/>
              <w:bottom w:val="single" w:sz="4" w:space="0" w:color="auto"/>
              <w:right w:val="single" w:sz="4" w:space="0" w:color="auto"/>
            </w:tcBorders>
            <w:shd w:val="clear" w:color="000000" w:fill="D9D9D9"/>
            <w:noWrap/>
          </w:tcPr>
          <w:p w14:paraId="3542A499" w14:textId="5D882C24" w:rsidR="008E45B5" w:rsidRPr="0075512F" w:rsidDel="000A3E8D" w:rsidRDefault="008E45B5" w:rsidP="000A3E8D">
            <w:pPr>
              <w:rPr>
                <w:del w:id="10999" w:author="Houyem Rais" w:date="2024-02-22T15:17:00Z"/>
                <w:rFonts w:cstheme="minorHAnsi"/>
                <w:b/>
                <w:bCs/>
                <w:lang w:eastAsia="en-GB"/>
              </w:rPr>
              <w:pPrChange w:id="11000" w:author="Houyem Rais" w:date="2024-02-22T15:17:00Z">
                <w:pPr>
                  <w:spacing w:after="0"/>
                  <w:jc w:val="center"/>
                </w:pPr>
              </w:pPrChange>
            </w:pPr>
            <w:del w:id="11001" w:author="Houyem Rais" w:date="2024-02-22T15:17:00Z">
              <w:r w:rsidRPr="0075512F" w:rsidDel="000A3E8D">
                <w:rPr>
                  <w:b/>
                  <w:bCs/>
                </w:rPr>
                <w:delText>810</w:delText>
              </w:r>
            </w:del>
          </w:p>
        </w:tc>
        <w:tc>
          <w:tcPr>
            <w:tcW w:w="964" w:type="dxa"/>
            <w:tcBorders>
              <w:top w:val="nil"/>
              <w:left w:val="nil"/>
              <w:bottom w:val="single" w:sz="4" w:space="0" w:color="auto"/>
              <w:right w:val="single" w:sz="4" w:space="0" w:color="auto"/>
            </w:tcBorders>
            <w:shd w:val="clear" w:color="000000" w:fill="D9D9D9"/>
            <w:noWrap/>
            <w:hideMark/>
          </w:tcPr>
          <w:p w14:paraId="58B15B7F" w14:textId="71D19DFC" w:rsidR="008E45B5" w:rsidRPr="0075512F" w:rsidDel="000A3E8D" w:rsidRDefault="008E45B5" w:rsidP="000A3E8D">
            <w:pPr>
              <w:rPr>
                <w:del w:id="11002" w:author="Houyem Rais" w:date="2024-02-22T15:17:00Z"/>
                <w:rFonts w:cstheme="minorHAnsi"/>
                <w:b/>
                <w:bCs/>
                <w:lang w:eastAsia="en-GB"/>
              </w:rPr>
              <w:pPrChange w:id="11003" w:author="Houyem Rais" w:date="2024-02-22T15:17:00Z">
                <w:pPr>
                  <w:spacing w:after="0"/>
                  <w:jc w:val="center"/>
                </w:pPr>
              </w:pPrChange>
            </w:pPr>
            <w:del w:id="11004" w:author="Houyem Rais" w:date="2024-02-22T15:17:00Z">
              <w:r w:rsidRPr="0075512F" w:rsidDel="000A3E8D">
                <w:rPr>
                  <w:b/>
                  <w:bCs/>
                </w:rPr>
                <w:delText>100</w:delText>
              </w:r>
              <w:r w:rsidR="00CD5A25" w:rsidDel="000A3E8D">
                <w:rPr>
                  <w:b/>
                  <w:bCs/>
                </w:rPr>
                <w:delText>,</w:delText>
              </w:r>
              <w:r w:rsidRPr="0075512F" w:rsidDel="000A3E8D">
                <w:rPr>
                  <w:b/>
                  <w:bCs/>
                </w:rPr>
                <w:delText>0%</w:delText>
              </w:r>
            </w:del>
          </w:p>
        </w:tc>
      </w:tr>
    </w:tbl>
    <w:p w14:paraId="276F92E2" w14:textId="503906BF" w:rsidR="00FE0A66" w:rsidRPr="0075512F" w:rsidDel="000A3E8D" w:rsidRDefault="002544B0" w:rsidP="000A3E8D">
      <w:pPr>
        <w:rPr>
          <w:del w:id="11005" w:author="Houyem Rais" w:date="2024-02-22T15:17:00Z"/>
        </w:rPr>
        <w:pPrChange w:id="11006" w:author="Houyem Rais" w:date="2024-02-22T15:17:00Z">
          <w:pPr>
            <w:keepNext/>
            <w:jc w:val="center"/>
          </w:pPr>
        </w:pPrChange>
      </w:pPr>
      <w:del w:id="11007" w:author="Houyem Rais" w:date="2024-02-22T15:17:00Z">
        <w:r w:rsidRPr="0075512F" w:rsidDel="000A3E8D">
          <w:rPr>
            <w:noProof/>
          </w:rPr>
          <w:drawing>
            <wp:inline distT="0" distB="0" distL="0" distR="0" wp14:anchorId="57C2CDC8" wp14:editId="2CA7B19F">
              <wp:extent cx="5734050" cy="1983740"/>
              <wp:effectExtent l="0" t="0" r="0" b="0"/>
              <wp:docPr id="1642462393" name="Picture 164246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1983740"/>
                      </a:xfrm>
                      <a:prstGeom prst="rect">
                        <a:avLst/>
                      </a:prstGeom>
                      <a:noFill/>
                      <a:ln>
                        <a:noFill/>
                      </a:ln>
                    </pic:spPr>
                  </pic:pic>
                </a:graphicData>
              </a:graphic>
            </wp:inline>
          </w:drawing>
        </w:r>
      </w:del>
    </w:p>
    <w:p w14:paraId="2F093D3D" w14:textId="244F228E" w:rsidR="007B4C9B" w:rsidRPr="0075512F" w:rsidDel="000A3E8D" w:rsidRDefault="00FE0A66" w:rsidP="000A3E8D">
      <w:pPr>
        <w:rPr>
          <w:del w:id="11008" w:author="Houyem Rais" w:date="2024-02-22T15:17:00Z"/>
        </w:rPr>
        <w:pPrChange w:id="11009" w:author="Houyem Rais" w:date="2024-02-22T15:17:00Z">
          <w:pPr>
            <w:pStyle w:val="Caption"/>
            <w:jc w:val="center"/>
          </w:pPr>
        </w:pPrChange>
      </w:pPr>
      <w:bookmarkStart w:id="11010" w:name="_Toc142174841"/>
      <w:del w:id="11011"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31</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3 – EPC+F + Contrat d’E&amp;M (Partenaire public) – Variante D1 - 1 tablier</w:delText>
        </w:r>
        <w:bookmarkEnd w:id="11010"/>
      </w:del>
    </w:p>
    <w:p w14:paraId="705C32DB" w14:textId="518E2E53" w:rsidR="00DD52F7" w:rsidRPr="0075512F" w:rsidDel="000A3E8D" w:rsidRDefault="00DD52F7" w:rsidP="000A3E8D">
      <w:pPr>
        <w:rPr>
          <w:del w:id="11012" w:author="Houyem Rais" w:date="2024-02-22T15:17:00Z"/>
          <w:rFonts w:eastAsia="Calibri"/>
        </w:rPr>
        <w:pPrChange w:id="11013" w:author="Houyem Rais" w:date="2024-02-22T15:17:00Z">
          <w:pPr/>
        </w:pPrChange>
      </w:pPr>
      <w:del w:id="11014" w:author="Houyem Rais" w:date="2024-02-22T15:17:00Z">
        <w:r w:rsidRPr="0075512F" w:rsidDel="000A3E8D">
          <w:rPr>
            <w:rFonts w:eastAsia="Calibri"/>
          </w:rPr>
          <w:delText>La courbe des revenus du secteur public correspond aux recettes générées par le projet, i.e. les recettes des péages et les revenus annexes. Le partenaire public perçoit les recettes du pont, ce qui lui permet de rembourser une partie de la dette contractée pour financer les coûts de construction.</w:delText>
        </w:r>
      </w:del>
    </w:p>
    <w:p w14:paraId="1C180162" w14:textId="7C9CB666" w:rsidR="00DD52F7" w:rsidRPr="0075512F" w:rsidDel="000A3E8D" w:rsidRDefault="00DD52F7" w:rsidP="000A3E8D">
      <w:pPr>
        <w:rPr>
          <w:del w:id="11015" w:author="Houyem Rais" w:date="2024-02-22T15:17:00Z"/>
          <w:rFonts w:eastAsia="Calibri"/>
          <w:b/>
          <w:bCs/>
        </w:rPr>
        <w:pPrChange w:id="11016" w:author="Houyem Rais" w:date="2024-02-22T15:17:00Z">
          <w:pPr/>
        </w:pPrChange>
      </w:pPr>
      <w:del w:id="11017" w:author="Houyem Rais" w:date="2024-02-22T15:17:00Z">
        <w:r w:rsidRPr="0075512F" w:rsidDel="000A3E8D">
          <w:rPr>
            <w:rFonts w:eastAsia="Calibri"/>
            <w:b/>
            <w:bCs/>
          </w:rPr>
          <w:delText xml:space="preserve">L’annuité de la dette pour le montage EPC+F s’élèverait à </w:delText>
        </w:r>
        <w:r w:rsidR="00056046" w:rsidRPr="0075512F" w:rsidDel="000A3E8D">
          <w:rPr>
            <w:rFonts w:eastAsia="Calibri"/>
            <w:b/>
            <w:bCs/>
          </w:rPr>
          <w:delText>98</w:delText>
        </w:r>
        <w:r w:rsidRPr="0075512F" w:rsidDel="000A3E8D">
          <w:rPr>
            <w:rFonts w:eastAsia="Calibri"/>
            <w:b/>
            <w:bCs/>
          </w:rPr>
          <w:delText xml:space="preserve"> MDT avec l’hypothèse d’un remboursement sur 10 ans et un taux d’intérêt de 4%. La VAN du service de la dette s’élève pour cette option à </w:delText>
        </w:r>
        <w:r w:rsidR="00CC04BA" w:rsidRPr="0075512F" w:rsidDel="000A3E8D">
          <w:rPr>
            <w:rFonts w:eastAsia="Calibri"/>
            <w:b/>
            <w:bCs/>
          </w:rPr>
          <w:delText>–</w:delText>
        </w:r>
        <w:r w:rsidRPr="0075512F" w:rsidDel="000A3E8D">
          <w:delText xml:space="preserve"> </w:delText>
        </w:r>
        <w:r w:rsidR="00CC04BA" w:rsidRPr="0075512F" w:rsidDel="000A3E8D">
          <w:rPr>
            <w:rFonts w:eastAsia="Calibri"/>
            <w:b/>
            <w:bCs/>
          </w:rPr>
          <w:delText>720,8</w:delText>
        </w:r>
        <w:r w:rsidRPr="0075512F" w:rsidDel="000A3E8D">
          <w:rPr>
            <w:rFonts w:eastAsia="Calibri"/>
            <w:b/>
            <w:bCs/>
          </w:rPr>
          <w:delText xml:space="preserve"> MDT. </w:delText>
        </w:r>
      </w:del>
    </w:p>
    <w:p w14:paraId="6106528C" w14:textId="6EE32FBF" w:rsidR="00023199" w:rsidRPr="0075512F" w:rsidDel="000A3E8D" w:rsidRDefault="00023199" w:rsidP="000A3E8D">
      <w:pPr>
        <w:rPr>
          <w:del w:id="11018" w:author="Houyem Rais" w:date="2024-02-22T15:17:00Z"/>
        </w:rPr>
        <w:pPrChange w:id="11019" w:author="Houyem Rais" w:date="2024-02-22T15:17:00Z">
          <w:pPr>
            <w:pStyle w:val="Titre3"/>
          </w:pPr>
        </w:pPrChange>
      </w:pPr>
      <w:bookmarkStart w:id="11020" w:name="_Toc142174744"/>
      <w:del w:id="11021" w:author="Houyem Rais" w:date="2024-02-22T15:17:00Z">
        <w:r w:rsidRPr="0075512F" w:rsidDel="000A3E8D">
          <w:delText xml:space="preserve">Variante D1 – </w:delText>
        </w:r>
        <w:r w:rsidR="0078284E" w:rsidRPr="0075512F" w:rsidDel="000A3E8D">
          <w:delText>2</w:delText>
        </w:r>
        <w:r w:rsidRPr="0075512F" w:rsidDel="000A3E8D">
          <w:delText xml:space="preserve"> tablier</w:delText>
        </w:r>
        <w:r w:rsidR="0078284E" w:rsidRPr="0075512F" w:rsidDel="000A3E8D">
          <w:delText>s</w:delText>
        </w:r>
        <w:bookmarkEnd w:id="11020"/>
      </w:del>
    </w:p>
    <w:p w14:paraId="19D79C3F" w14:textId="7DBC0CF7" w:rsidR="003342B5" w:rsidRPr="0075512F" w:rsidDel="000A3E8D" w:rsidRDefault="003342B5" w:rsidP="000A3E8D">
      <w:pPr>
        <w:rPr>
          <w:del w:id="11022" w:author="Houyem Rais" w:date="2024-02-22T15:17:00Z"/>
        </w:rPr>
        <w:pPrChange w:id="11023" w:author="Houyem Rais" w:date="2024-02-22T15:17:00Z">
          <w:pPr>
            <w:pStyle w:val="Titre4"/>
          </w:pPr>
        </w:pPrChange>
      </w:pPr>
      <w:bookmarkStart w:id="11024" w:name="_Toc142174745"/>
      <w:del w:id="11025" w:author="Houyem Rais" w:date="2024-02-22T15:17:00Z">
        <w:r w:rsidRPr="0075512F" w:rsidDel="000A3E8D">
          <w:delText>Option 1 : Concession</w:delText>
        </w:r>
        <w:bookmarkEnd w:id="11024"/>
      </w:del>
    </w:p>
    <w:p w14:paraId="2D8BD533" w14:textId="6C4BEE9A" w:rsidR="007B4C9B" w:rsidRPr="0075512F" w:rsidDel="000A3E8D" w:rsidRDefault="007B4C9B" w:rsidP="000A3E8D">
      <w:pPr>
        <w:rPr>
          <w:del w:id="11026" w:author="Houyem Rais" w:date="2024-02-22T15:17:00Z"/>
          <w:b/>
          <w:bCs/>
          <w:u w:val="single"/>
          <w:lang w:bidi="ar-TN"/>
        </w:rPr>
        <w:pPrChange w:id="11027" w:author="Houyem Rais" w:date="2024-02-22T15:17:00Z">
          <w:pPr>
            <w:pStyle w:val="ListParagraph"/>
            <w:numPr>
              <w:numId w:val="19"/>
            </w:numPr>
            <w:ind w:left="720"/>
          </w:pPr>
        </w:pPrChange>
      </w:pPr>
      <w:del w:id="11028" w:author="Houyem Rais" w:date="2024-02-22T15:17:00Z">
        <w:r w:rsidRPr="0075512F" w:rsidDel="000A3E8D">
          <w:rPr>
            <w:b/>
            <w:bCs/>
            <w:u w:val="single"/>
            <w:lang w:bidi="ar-TN"/>
          </w:rPr>
          <w:delText>Scénario sans subvention publique :</w:delText>
        </w:r>
      </w:del>
    </w:p>
    <w:p w14:paraId="1A4775BD" w14:textId="6E2AD212" w:rsidR="0023548B" w:rsidRPr="0075512F" w:rsidDel="000A3E8D" w:rsidRDefault="0023548B" w:rsidP="000A3E8D">
      <w:pPr>
        <w:rPr>
          <w:del w:id="11029" w:author="Houyem Rais" w:date="2024-02-22T15:17:00Z"/>
          <w:rFonts w:eastAsia="Calibri"/>
        </w:rPr>
        <w:pPrChange w:id="11030" w:author="Houyem Rais" w:date="2024-02-22T15:17:00Z">
          <w:pPr/>
        </w:pPrChange>
      </w:pPr>
      <w:del w:id="11031" w:author="Houyem Rais" w:date="2024-02-22T15:17:00Z">
        <w:r w:rsidRPr="0075512F" w:rsidDel="000A3E8D">
          <w:rPr>
            <w:rFonts w:eastAsia="Calibri"/>
          </w:rPr>
          <w:delText>Le coût de construction est de 1 082,3 MDT (CE 2023). En y appliquant l’inflation pendant la période de construction, nous obtenons le montant de 1 </w:delText>
        </w:r>
        <w:r w:rsidR="00997367" w:rsidRPr="0075512F" w:rsidDel="000A3E8D">
          <w:rPr>
            <w:rFonts w:eastAsia="Calibri"/>
          </w:rPr>
          <w:delText>820</w:delText>
        </w:r>
        <w:r w:rsidRPr="0075512F" w:rsidDel="000A3E8D">
          <w:rPr>
            <w:rFonts w:eastAsia="Calibri"/>
          </w:rPr>
          <w:delText xml:space="preserve"> MDT.</w:delText>
        </w:r>
      </w:del>
    </w:p>
    <w:p w14:paraId="687EC883" w14:textId="0A79CA3F" w:rsidR="007B4C9B" w:rsidRPr="0075512F" w:rsidDel="000A3E8D" w:rsidRDefault="007B4C9B" w:rsidP="000A3E8D">
      <w:pPr>
        <w:rPr>
          <w:del w:id="11032" w:author="Houyem Rais" w:date="2024-02-22T15:17:00Z"/>
          <w:lang w:bidi="ar-TN"/>
        </w:rPr>
        <w:pPrChange w:id="11033" w:author="Houyem Rais" w:date="2024-02-22T15:17:00Z">
          <w:pPr/>
        </w:pPrChange>
      </w:pPr>
      <w:del w:id="11034" w:author="Houyem Rais" w:date="2024-02-22T15:17:00Z">
        <w:r w:rsidRPr="0075512F" w:rsidDel="000A3E8D">
          <w:rPr>
            <w:lang w:bidi="ar-TN"/>
          </w:rPr>
          <w:delText>Selon ce scénario, le partenaire privé supporte la totalité du coût d’investissement du projet.</w:delText>
        </w:r>
      </w:del>
    </w:p>
    <w:p w14:paraId="62DF3243" w14:textId="0A98A0C0" w:rsidR="007B4C9B" w:rsidRPr="0075512F" w:rsidDel="000A3E8D" w:rsidRDefault="007B4C9B" w:rsidP="000A3E8D">
      <w:pPr>
        <w:rPr>
          <w:del w:id="11035" w:author="Houyem Rais" w:date="2024-02-22T15:17:00Z"/>
        </w:rPr>
        <w:pPrChange w:id="11036" w:author="Houyem Rais" w:date="2024-02-22T15:17:00Z">
          <w:pPr>
            <w:pStyle w:val="Caption"/>
          </w:pPr>
        </w:pPrChange>
      </w:pPr>
      <w:bookmarkStart w:id="11037" w:name="_Toc144481109"/>
      <w:del w:id="11038"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41</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1 – Concession sans subvention (Partenaire privé)</w:delText>
        </w:r>
        <w:r w:rsidR="00795002" w:rsidRPr="0075512F" w:rsidDel="000A3E8D">
          <w:delText xml:space="preserve"> – Variante D1 - 2 tabliers</w:delText>
        </w:r>
        <w:bookmarkEnd w:id="11037"/>
      </w:del>
    </w:p>
    <w:tbl>
      <w:tblPr>
        <w:tblW w:w="9063" w:type="dxa"/>
        <w:tblLook w:val="04A0" w:firstRow="1" w:lastRow="0" w:firstColumn="1" w:lastColumn="0" w:noHBand="0" w:noVBand="1"/>
      </w:tblPr>
      <w:tblGrid>
        <w:gridCol w:w="2122"/>
        <w:gridCol w:w="992"/>
        <w:gridCol w:w="850"/>
        <w:gridCol w:w="2977"/>
        <w:gridCol w:w="1134"/>
        <w:gridCol w:w="988"/>
      </w:tblGrid>
      <w:tr w:rsidR="007B4C9B" w:rsidRPr="0075512F" w:rsidDel="000A3E8D" w14:paraId="00E6E4E7" w14:textId="5FE20597">
        <w:trPr>
          <w:trHeight w:val="397"/>
          <w:del w:id="11039" w:author="Houyem Rais" w:date="2024-02-22T15:17:00Z"/>
        </w:trPr>
        <w:tc>
          <w:tcPr>
            <w:tcW w:w="396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7982B07" w14:textId="7F5A4B87" w:rsidR="007B4C9B" w:rsidRPr="0075512F" w:rsidDel="000A3E8D" w:rsidRDefault="007B4C9B" w:rsidP="000A3E8D">
            <w:pPr>
              <w:rPr>
                <w:del w:id="11040" w:author="Houyem Rais" w:date="2024-02-22T15:17:00Z"/>
                <w:b/>
                <w:bCs/>
                <w:lang w:bidi="ar-TN"/>
              </w:rPr>
              <w:pPrChange w:id="11041" w:author="Houyem Rais" w:date="2024-02-22T15:17:00Z">
                <w:pPr/>
              </w:pPrChange>
            </w:pPr>
            <w:del w:id="11042" w:author="Houyem Rais" w:date="2024-02-22T15:17:00Z">
              <w:r w:rsidRPr="0075512F" w:rsidDel="000A3E8D">
                <w:rPr>
                  <w:b/>
                  <w:bCs/>
                  <w:lang w:bidi="ar-TN"/>
                </w:rPr>
                <w:delText>Emplois (en MDT)</w:delText>
              </w:r>
            </w:del>
          </w:p>
        </w:tc>
        <w:tc>
          <w:tcPr>
            <w:tcW w:w="5099"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13B77A98" w14:textId="7DDE9AB5" w:rsidR="007B4C9B" w:rsidRPr="0075512F" w:rsidDel="000A3E8D" w:rsidRDefault="007B4C9B" w:rsidP="000A3E8D">
            <w:pPr>
              <w:rPr>
                <w:del w:id="11043" w:author="Houyem Rais" w:date="2024-02-22T15:17:00Z"/>
                <w:b/>
                <w:bCs/>
                <w:lang w:bidi="ar-TN"/>
              </w:rPr>
              <w:pPrChange w:id="11044" w:author="Houyem Rais" w:date="2024-02-22T15:17:00Z">
                <w:pPr/>
              </w:pPrChange>
            </w:pPr>
            <w:del w:id="11045" w:author="Houyem Rais" w:date="2024-02-22T15:17:00Z">
              <w:r w:rsidRPr="0075512F" w:rsidDel="000A3E8D">
                <w:rPr>
                  <w:b/>
                  <w:bCs/>
                  <w:lang w:bidi="ar-TN"/>
                </w:rPr>
                <w:delText>Ressources (en MDT)</w:delText>
              </w:r>
            </w:del>
          </w:p>
        </w:tc>
      </w:tr>
      <w:tr w:rsidR="00D0154A" w:rsidRPr="0075512F" w:rsidDel="000A3E8D" w14:paraId="70E85F69" w14:textId="480EBE92">
        <w:trPr>
          <w:trHeight w:val="340"/>
          <w:del w:id="11046"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4E81091" w14:textId="21050705" w:rsidR="00D0154A" w:rsidRPr="0075512F" w:rsidDel="000A3E8D" w:rsidRDefault="00D0154A" w:rsidP="000A3E8D">
            <w:pPr>
              <w:rPr>
                <w:del w:id="11047" w:author="Houyem Rais" w:date="2024-02-22T15:17:00Z"/>
                <w:lang w:bidi="ar-TN"/>
              </w:rPr>
              <w:pPrChange w:id="11048" w:author="Houyem Rais" w:date="2024-02-22T15:17:00Z">
                <w:pPr/>
              </w:pPrChange>
            </w:pPr>
            <w:del w:id="11049" w:author="Houyem Rais" w:date="2024-02-22T15:17:00Z">
              <w:r w:rsidRPr="0075512F" w:rsidDel="000A3E8D">
                <w:rPr>
                  <w:lang w:bidi="ar-TN"/>
                </w:rPr>
                <w:delText>Coût de construction</w:delText>
              </w:r>
            </w:del>
          </w:p>
        </w:tc>
        <w:tc>
          <w:tcPr>
            <w:tcW w:w="992" w:type="dxa"/>
            <w:tcBorders>
              <w:top w:val="nil"/>
              <w:left w:val="nil"/>
              <w:bottom w:val="single" w:sz="4" w:space="0" w:color="auto"/>
              <w:right w:val="single" w:sz="4" w:space="0" w:color="auto"/>
            </w:tcBorders>
            <w:shd w:val="clear" w:color="auto" w:fill="auto"/>
            <w:noWrap/>
          </w:tcPr>
          <w:p w14:paraId="45D04951" w14:textId="0ACC25E8" w:rsidR="00D0154A" w:rsidRPr="0075512F" w:rsidDel="000A3E8D" w:rsidRDefault="00D0154A" w:rsidP="000A3E8D">
            <w:pPr>
              <w:rPr>
                <w:del w:id="11050" w:author="Houyem Rais" w:date="2024-02-22T15:17:00Z"/>
                <w:lang w:bidi="ar-TN"/>
              </w:rPr>
              <w:pPrChange w:id="11051" w:author="Houyem Rais" w:date="2024-02-22T15:17:00Z">
                <w:pPr/>
              </w:pPrChange>
            </w:pPr>
            <w:del w:id="11052" w:author="Houyem Rais" w:date="2024-02-22T15:17:00Z">
              <w:r w:rsidRPr="0075512F" w:rsidDel="000A3E8D">
                <w:delText>1</w:delText>
              </w:r>
              <w:r w:rsidR="00FD12AD" w:rsidRPr="0075512F" w:rsidDel="000A3E8D">
                <w:delText xml:space="preserve"> </w:delText>
              </w:r>
              <w:r w:rsidRPr="0075512F" w:rsidDel="000A3E8D">
                <w:delText>669</w:delText>
              </w:r>
            </w:del>
          </w:p>
        </w:tc>
        <w:tc>
          <w:tcPr>
            <w:tcW w:w="850" w:type="dxa"/>
            <w:tcBorders>
              <w:top w:val="nil"/>
              <w:left w:val="nil"/>
              <w:bottom w:val="single" w:sz="4" w:space="0" w:color="auto"/>
              <w:right w:val="single" w:sz="4" w:space="0" w:color="auto"/>
            </w:tcBorders>
            <w:shd w:val="clear" w:color="auto" w:fill="auto"/>
            <w:noWrap/>
          </w:tcPr>
          <w:p w14:paraId="62998812" w14:textId="2D9ECC1C" w:rsidR="00D0154A" w:rsidRPr="0075512F" w:rsidDel="000A3E8D" w:rsidRDefault="00D0154A" w:rsidP="000A3E8D">
            <w:pPr>
              <w:rPr>
                <w:del w:id="11053" w:author="Houyem Rais" w:date="2024-02-22T15:17:00Z"/>
                <w:lang w:bidi="ar-TN"/>
              </w:rPr>
              <w:pPrChange w:id="11054" w:author="Houyem Rais" w:date="2024-02-22T15:17:00Z">
                <w:pPr/>
              </w:pPrChange>
            </w:pPr>
            <w:del w:id="11055" w:author="Houyem Rais" w:date="2024-02-22T15:17:00Z">
              <w:r w:rsidRPr="0075512F" w:rsidDel="000A3E8D">
                <w:delText>91</w:delText>
              </w:r>
              <w:r w:rsidR="00FD12AD" w:rsidRPr="0075512F" w:rsidDel="000A3E8D">
                <w:delText>,</w:delText>
              </w:r>
              <w:r w:rsidRPr="0075512F" w:rsidDel="000A3E8D">
                <w:delText>7%</w:delText>
              </w:r>
            </w:del>
          </w:p>
        </w:tc>
        <w:tc>
          <w:tcPr>
            <w:tcW w:w="2977" w:type="dxa"/>
            <w:tcBorders>
              <w:top w:val="nil"/>
              <w:left w:val="nil"/>
              <w:bottom w:val="single" w:sz="4" w:space="0" w:color="auto"/>
              <w:right w:val="single" w:sz="4" w:space="0" w:color="auto"/>
            </w:tcBorders>
            <w:shd w:val="clear" w:color="auto" w:fill="auto"/>
            <w:noWrap/>
            <w:vAlign w:val="bottom"/>
          </w:tcPr>
          <w:p w14:paraId="37060264" w14:textId="38F7DC48" w:rsidR="00D0154A" w:rsidRPr="0075512F" w:rsidDel="000A3E8D" w:rsidRDefault="00D0154A" w:rsidP="000A3E8D">
            <w:pPr>
              <w:rPr>
                <w:del w:id="11056" w:author="Houyem Rais" w:date="2024-02-22T15:17:00Z"/>
                <w:lang w:bidi="ar-TN"/>
              </w:rPr>
              <w:pPrChange w:id="11057" w:author="Houyem Rais" w:date="2024-02-22T15:17:00Z">
                <w:pPr/>
              </w:pPrChange>
            </w:pPr>
            <w:del w:id="11058" w:author="Houyem Rais" w:date="2024-02-22T15:17:00Z">
              <w:r w:rsidRPr="0075512F" w:rsidDel="000A3E8D">
                <w:rPr>
                  <w:lang w:bidi="ar-TN"/>
                </w:rPr>
                <w:delText>Fonds propres</w:delText>
              </w:r>
            </w:del>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9686B9" w14:textId="5050C353" w:rsidR="00D0154A" w:rsidRPr="0075512F" w:rsidDel="000A3E8D" w:rsidRDefault="00D0154A" w:rsidP="000A3E8D">
            <w:pPr>
              <w:rPr>
                <w:del w:id="11059" w:author="Houyem Rais" w:date="2024-02-22T15:17:00Z"/>
              </w:rPr>
              <w:pPrChange w:id="11060" w:author="Houyem Rais" w:date="2024-02-22T15:17:00Z">
                <w:pPr/>
              </w:pPrChange>
            </w:pPr>
            <w:del w:id="11061" w:author="Houyem Rais" w:date="2024-02-22T15:17:00Z">
              <w:r w:rsidRPr="0075512F" w:rsidDel="000A3E8D">
                <w:delText>417</w:delText>
              </w:r>
            </w:del>
          </w:p>
        </w:tc>
        <w:tc>
          <w:tcPr>
            <w:tcW w:w="988" w:type="dxa"/>
            <w:tcBorders>
              <w:top w:val="single" w:sz="4" w:space="0" w:color="auto"/>
              <w:left w:val="nil"/>
              <w:bottom w:val="single" w:sz="4" w:space="0" w:color="auto"/>
              <w:right w:val="single" w:sz="4" w:space="0" w:color="auto"/>
            </w:tcBorders>
            <w:shd w:val="clear" w:color="auto" w:fill="auto"/>
            <w:noWrap/>
            <w:vAlign w:val="bottom"/>
          </w:tcPr>
          <w:p w14:paraId="35BB6397" w14:textId="3B3053E1" w:rsidR="00D0154A" w:rsidRPr="0075512F" w:rsidDel="000A3E8D" w:rsidRDefault="00D0154A" w:rsidP="000A3E8D">
            <w:pPr>
              <w:rPr>
                <w:del w:id="11062" w:author="Houyem Rais" w:date="2024-02-22T15:17:00Z"/>
              </w:rPr>
              <w:pPrChange w:id="11063" w:author="Houyem Rais" w:date="2024-02-22T15:17:00Z">
                <w:pPr/>
              </w:pPrChange>
            </w:pPr>
            <w:del w:id="11064" w:author="Houyem Rais" w:date="2024-02-22T15:17:00Z">
              <w:r w:rsidRPr="0075512F" w:rsidDel="000A3E8D">
                <w:delText>22</w:delText>
              </w:r>
              <w:r w:rsidR="00CD5A25" w:rsidDel="000A3E8D">
                <w:delText>,</w:delText>
              </w:r>
              <w:r w:rsidRPr="0075512F" w:rsidDel="000A3E8D">
                <w:delText>9%</w:delText>
              </w:r>
            </w:del>
          </w:p>
        </w:tc>
      </w:tr>
      <w:tr w:rsidR="00D0154A" w:rsidRPr="0075512F" w:rsidDel="000A3E8D" w14:paraId="38F32395" w14:textId="27F1DF35">
        <w:trPr>
          <w:trHeight w:val="340"/>
          <w:del w:id="11065"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DA12AE5" w14:textId="5815D454" w:rsidR="00D0154A" w:rsidRPr="0075512F" w:rsidDel="000A3E8D" w:rsidRDefault="00D0154A" w:rsidP="000A3E8D">
            <w:pPr>
              <w:rPr>
                <w:del w:id="11066" w:author="Houyem Rais" w:date="2024-02-22T15:17:00Z"/>
                <w:lang w:bidi="ar-TN"/>
              </w:rPr>
              <w:pPrChange w:id="11067" w:author="Houyem Rais" w:date="2024-02-22T15:17:00Z">
                <w:pPr/>
              </w:pPrChange>
            </w:pPr>
            <w:del w:id="11068" w:author="Houyem Rais" w:date="2024-02-22T15:17:00Z">
              <w:r w:rsidRPr="0075512F" w:rsidDel="000A3E8D">
                <w:rPr>
                  <w:lang w:bidi="ar-TN"/>
                </w:rPr>
                <w:delText>Intérêts intercalaires</w:delText>
              </w:r>
            </w:del>
          </w:p>
        </w:tc>
        <w:tc>
          <w:tcPr>
            <w:tcW w:w="992" w:type="dxa"/>
            <w:tcBorders>
              <w:top w:val="nil"/>
              <w:left w:val="nil"/>
              <w:bottom w:val="single" w:sz="4" w:space="0" w:color="auto"/>
              <w:right w:val="single" w:sz="4" w:space="0" w:color="auto"/>
            </w:tcBorders>
            <w:shd w:val="clear" w:color="auto" w:fill="auto"/>
            <w:noWrap/>
          </w:tcPr>
          <w:p w14:paraId="4AF74E76" w14:textId="2F62B8EB" w:rsidR="00D0154A" w:rsidRPr="0075512F" w:rsidDel="000A3E8D" w:rsidRDefault="00D0154A" w:rsidP="000A3E8D">
            <w:pPr>
              <w:rPr>
                <w:del w:id="11069" w:author="Houyem Rais" w:date="2024-02-22T15:17:00Z"/>
                <w:lang w:bidi="ar-TN"/>
              </w:rPr>
              <w:pPrChange w:id="11070" w:author="Houyem Rais" w:date="2024-02-22T15:17:00Z">
                <w:pPr/>
              </w:pPrChange>
            </w:pPr>
            <w:del w:id="11071" w:author="Houyem Rais" w:date="2024-02-22T15:17:00Z">
              <w:r w:rsidRPr="0075512F" w:rsidDel="000A3E8D">
                <w:delText>151</w:delText>
              </w:r>
            </w:del>
          </w:p>
        </w:tc>
        <w:tc>
          <w:tcPr>
            <w:tcW w:w="850" w:type="dxa"/>
            <w:tcBorders>
              <w:top w:val="nil"/>
              <w:left w:val="nil"/>
              <w:bottom w:val="single" w:sz="4" w:space="0" w:color="auto"/>
              <w:right w:val="single" w:sz="4" w:space="0" w:color="auto"/>
            </w:tcBorders>
            <w:shd w:val="clear" w:color="auto" w:fill="auto"/>
            <w:noWrap/>
          </w:tcPr>
          <w:p w14:paraId="0C89D259" w14:textId="27F18C0E" w:rsidR="00D0154A" w:rsidRPr="0075512F" w:rsidDel="000A3E8D" w:rsidRDefault="00D0154A" w:rsidP="000A3E8D">
            <w:pPr>
              <w:rPr>
                <w:del w:id="11072" w:author="Houyem Rais" w:date="2024-02-22T15:17:00Z"/>
                <w:lang w:bidi="ar-TN"/>
              </w:rPr>
              <w:pPrChange w:id="11073" w:author="Houyem Rais" w:date="2024-02-22T15:17:00Z">
                <w:pPr/>
              </w:pPrChange>
            </w:pPr>
            <w:del w:id="11074" w:author="Houyem Rais" w:date="2024-02-22T15:17:00Z">
              <w:r w:rsidRPr="0075512F" w:rsidDel="000A3E8D">
                <w:delText>8</w:delText>
              </w:r>
              <w:r w:rsidR="00FD12AD" w:rsidRPr="0075512F" w:rsidDel="000A3E8D">
                <w:delText>,</w:delText>
              </w:r>
              <w:r w:rsidRPr="0075512F" w:rsidDel="000A3E8D">
                <w:delText>3%</w:delText>
              </w:r>
            </w:del>
          </w:p>
        </w:tc>
        <w:tc>
          <w:tcPr>
            <w:tcW w:w="2977" w:type="dxa"/>
            <w:tcBorders>
              <w:top w:val="nil"/>
              <w:left w:val="nil"/>
              <w:bottom w:val="single" w:sz="4" w:space="0" w:color="auto"/>
              <w:right w:val="single" w:sz="4" w:space="0" w:color="auto"/>
            </w:tcBorders>
            <w:shd w:val="clear" w:color="auto" w:fill="auto"/>
            <w:noWrap/>
            <w:vAlign w:val="bottom"/>
          </w:tcPr>
          <w:p w14:paraId="1E574CC4" w14:textId="47BC0340" w:rsidR="00D0154A" w:rsidRPr="0075512F" w:rsidDel="000A3E8D" w:rsidRDefault="00D0154A" w:rsidP="000A3E8D">
            <w:pPr>
              <w:rPr>
                <w:del w:id="11075" w:author="Houyem Rais" w:date="2024-02-22T15:17:00Z"/>
                <w:lang w:bidi="ar-TN"/>
              </w:rPr>
              <w:pPrChange w:id="11076" w:author="Houyem Rais" w:date="2024-02-22T15:17:00Z">
                <w:pPr/>
              </w:pPrChange>
            </w:pPr>
            <w:del w:id="11077" w:author="Houyem Rais" w:date="2024-02-22T15:17:00Z">
              <w:r w:rsidRPr="0075512F" w:rsidDel="000A3E8D">
                <w:rPr>
                  <w:lang w:bidi="ar-TN"/>
                </w:rPr>
                <w:delText>Dette</w:delText>
              </w:r>
            </w:del>
          </w:p>
        </w:tc>
        <w:tc>
          <w:tcPr>
            <w:tcW w:w="1134" w:type="dxa"/>
            <w:tcBorders>
              <w:top w:val="nil"/>
              <w:left w:val="single" w:sz="4" w:space="0" w:color="auto"/>
              <w:bottom w:val="single" w:sz="4" w:space="0" w:color="auto"/>
              <w:right w:val="single" w:sz="4" w:space="0" w:color="auto"/>
            </w:tcBorders>
            <w:shd w:val="clear" w:color="auto" w:fill="auto"/>
            <w:noWrap/>
            <w:vAlign w:val="bottom"/>
          </w:tcPr>
          <w:p w14:paraId="1628CA08" w14:textId="42F3C3C1" w:rsidR="00D0154A" w:rsidRPr="0075512F" w:rsidDel="000A3E8D" w:rsidRDefault="00D0154A" w:rsidP="000A3E8D">
            <w:pPr>
              <w:rPr>
                <w:del w:id="11078" w:author="Houyem Rais" w:date="2024-02-22T15:17:00Z"/>
              </w:rPr>
              <w:pPrChange w:id="11079" w:author="Houyem Rais" w:date="2024-02-22T15:17:00Z">
                <w:pPr/>
              </w:pPrChange>
            </w:pPr>
            <w:del w:id="11080" w:author="Houyem Rais" w:date="2024-02-22T15:17:00Z">
              <w:r w:rsidRPr="0075512F" w:rsidDel="000A3E8D">
                <w:delText>1</w:delText>
              </w:r>
              <w:r w:rsidR="00FD12AD" w:rsidRPr="0075512F" w:rsidDel="000A3E8D">
                <w:delText xml:space="preserve"> </w:delText>
              </w:r>
              <w:r w:rsidRPr="0075512F" w:rsidDel="000A3E8D">
                <w:delText>403</w:delText>
              </w:r>
            </w:del>
          </w:p>
        </w:tc>
        <w:tc>
          <w:tcPr>
            <w:tcW w:w="988" w:type="dxa"/>
            <w:tcBorders>
              <w:top w:val="nil"/>
              <w:left w:val="nil"/>
              <w:bottom w:val="single" w:sz="4" w:space="0" w:color="auto"/>
              <w:right w:val="single" w:sz="4" w:space="0" w:color="auto"/>
            </w:tcBorders>
            <w:shd w:val="clear" w:color="auto" w:fill="auto"/>
            <w:noWrap/>
            <w:vAlign w:val="bottom"/>
          </w:tcPr>
          <w:p w14:paraId="35DB4BAE" w14:textId="29471B5F" w:rsidR="00D0154A" w:rsidRPr="0075512F" w:rsidDel="000A3E8D" w:rsidRDefault="00D0154A" w:rsidP="000A3E8D">
            <w:pPr>
              <w:rPr>
                <w:del w:id="11081" w:author="Houyem Rais" w:date="2024-02-22T15:17:00Z"/>
              </w:rPr>
              <w:pPrChange w:id="11082" w:author="Houyem Rais" w:date="2024-02-22T15:17:00Z">
                <w:pPr/>
              </w:pPrChange>
            </w:pPr>
            <w:del w:id="11083" w:author="Houyem Rais" w:date="2024-02-22T15:17:00Z">
              <w:r w:rsidRPr="0075512F" w:rsidDel="000A3E8D">
                <w:delText>77</w:delText>
              </w:r>
              <w:r w:rsidR="00CD5A25" w:rsidDel="000A3E8D">
                <w:delText>,</w:delText>
              </w:r>
              <w:r w:rsidRPr="0075512F" w:rsidDel="000A3E8D">
                <w:delText>1%</w:delText>
              </w:r>
            </w:del>
          </w:p>
        </w:tc>
      </w:tr>
      <w:tr w:rsidR="007B4C9B" w:rsidRPr="0075512F" w:rsidDel="000A3E8D" w14:paraId="0A0F792A" w14:textId="49D4AC5F">
        <w:trPr>
          <w:trHeight w:val="340"/>
          <w:del w:id="11084"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2A8EF02" w14:textId="56AD2781" w:rsidR="007B4C9B" w:rsidRPr="0075512F" w:rsidDel="000A3E8D" w:rsidRDefault="007B4C9B" w:rsidP="000A3E8D">
            <w:pPr>
              <w:rPr>
                <w:del w:id="11085" w:author="Houyem Rais" w:date="2024-02-22T15:17:00Z"/>
                <w:b/>
                <w:bCs/>
                <w:lang w:bidi="ar-TN"/>
              </w:rPr>
              <w:pPrChange w:id="11086" w:author="Houyem Rais" w:date="2024-02-22T15:17:00Z">
                <w:pPr/>
              </w:pPrChange>
            </w:pPr>
            <w:del w:id="11087" w:author="Houyem Rais" w:date="2024-02-22T15:17:00Z">
              <w:r w:rsidRPr="0075512F" w:rsidDel="000A3E8D">
                <w:rPr>
                  <w:b/>
                  <w:bCs/>
                  <w:lang w:bidi="ar-TN"/>
                </w:rPr>
                <w:delText> </w:delText>
              </w:r>
            </w:del>
          </w:p>
        </w:tc>
        <w:tc>
          <w:tcPr>
            <w:tcW w:w="992" w:type="dxa"/>
            <w:tcBorders>
              <w:top w:val="nil"/>
              <w:left w:val="nil"/>
              <w:bottom w:val="single" w:sz="4" w:space="0" w:color="auto"/>
              <w:right w:val="single" w:sz="4" w:space="0" w:color="auto"/>
            </w:tcBorders>
            <w:shd w:val="clear" w:color="auto" w:fill="auto"/>
            <w:noWrap/>
            <w:vAlign w:val="bottom"/>
            <w:hideMark/>
          </w:tcPr>
          <w:p w14:paraId="05E5FE71" w14:textId="38D2C6EB" w:rsidR="007B4C9B" w:rsidRPr="0075512F" w:rsidDel="000A3E8D" w:rsidRDefault="007B4C9B" w:rsidP="000A3E8D">
            <w:pPr>
              <w:rPr>
                <w:del w:id="11088" w:author="Houyem Rais" w:date="2024-02-22T15:17:00Z"/>
                <w:lang w:bidi="ar-TN"/>
              </w:rPr>
              <w:pPrChange w:id="11089" w:author="Houyem Rais" w:date="2024-02-22T15:17:00Z">
                <w:pPr/>
              </w:pPrChange>
            </w:pPr>
            <w:del w:id="11090" w:author="Houyem Rais" w:date="2024-02-22T15:17:00Z">
              <w:r w:rsidRPr="0075512F" w:rsidDel="000A3E8D">
                <w:rPr>
                  <w:b/>
                  <w:bCs/>
                  <w:lang w:bidi="ar-TN"/>
                </w:rPr>
                <w:delText> </w:delText>
              </w:r>
            </w:del>
          </w:p>
        </w:tc>
        <w:tc>
          <w:tcPr>
            <w:tcW w:w="850" w:type="dxa"/>
            <w:tcBorders>
              <w:top w:val="nil"/>
              <w:left w:val="nil"/>
              <w:bottom w:val="single" w:sz="4" w:space="0" w:color="auto"/>
              <w:right w:val="single" w:sz="4" w:space="0" w:color="auto"/>
            </w:tcBorders>
            <w:shd w:val="clear" w:color="auto" w:fill="auto"/>
            <w:noWrap/>
            <w:hideMark/>
          </w:tcPr>
          <w:p w14:paraId="635ED8F1" w14:textId="0925F300" w:rsidR="007B4C9B" w:rsidRPr="0075512F" w:rsidDel="000A3E8D" w:rsidRDefault="007B4C9B" w:rsidP="000A3E8D">
            <w:pPr>
              <w:rPr>
                <w:del w:id="11091" w:author="Houyem Rais" w:date="2024-02-22T15:17:00Z"/>
                <w:lang w:bidi="ar-TN"/>
              </w:rPr>
              <w:pPrChange w:id="11092" w:author="Houyem Rais" w:date="2024-02-22T15:17:00Z">
                <w:pPr/>
              </w:pPrChange>
            </w:pPr>
          </w:p>
        </w:tc>
        <w:tc>
          <w:tcPr>
            <w:tcW w:w="2977" w:type="dxa"/>
            <w:tcBorders>
              <w:top w:val="nil"/>
              <w:left w:val="nil"/>
              <w:bottom w:val="single" w:sz="4" w:space="0" w:color="auto"/>
              <w:right w:val="single" w:sz="4" w:space="0" w:color="auto"/>
            </w:tcBorders>
            <w:shd w:val="clear" w:color="auto" w:fill="auto"/>
            <w:noWrap/>
            <w:vAlign w:val="bottom"/>
          </w:tcPr>
          <w:p w14:paraId="48B56F9D" w14:textId="52896018" w:rsidR="007B4C9B" w:rsidRPr="0075512F" w:rsidDel="000A3E8D" w:rsidRDefault="007B4C9B" w:rsidP="000A3E8D">
            <w:pPr>
              <w:rPr>
                <w:del w:id="11093" w:author="Houyem Rais" w:date="2024-02-22T15:17:00Z"/>
                <w:lang w:bidi="ar-TN"/>
              </w:rPr>
              <w:pPrChange w:id="11094" w:author="Houyem Rais" w:date="2024-02-22T15:17:00Z">
                <w:pPr/>
              </w:pPrChange>
            </w:pPr>
            <w:del w:id="11095" w:author="Houyem Rais" w:date="2024-02-22T15:17:00Z">
              <w:r w:rsidRPr="0075512F" w:rsidDel="000A3E8D">
                <w:rPr>
                  <w:lang w:bidi="ar-TN"/>
                </w:rPr>
                <w:delText>Subvention d'investissement</w:delText>
              </w:r>
            </w:del>
          </w:p>
        </w:tc>
        <w:tc>
          <w:tcPr>
            <w:tcW w:w="1134" w:type="dxa"/>
            <w:tcBorders>
              <w:top w:val="nil"/>
              <w:left w:val="nil"/>
              <w:bottom w:val="single" w:sz="4" w:space="0" w:color="auto"/>
              <w:right w:val="single" w:sz="4" w:space="0" w:color="auto"/>
            </w:tcBorders>
            <w:shd w:val="clear" w:color="auto" w:fill="auto"/>
            <w:noWrap/>
            <w:vAlign w:val="bottom"/>
          </w:tcPr>
          <w:p w14:paraId="7387C09C" w14:textId="3B5F42A3" w:rsidR="007B4C9B" w:rsidRPr="0075512F" w:rsidDel="000A3E8D" w:rsidRDefault="007B4C9B" w:rsidP="000A3E8D">
            <w:pPr>
              <w:rPr>
                <w:del w:id="11096" w:author="Houyem Rais" w:date="2024-02-22T15:17:00Z"/>
                <w:lang w:bidi="ar-TN"/>
              </w:rPr>
              <w:pPrChange w:id="11097" w:author="Houyem Rais" w:date="2024-02-22T15:17:00Z">
                <w:pPr/>
              </w:pPrChange>
            </w:pPr>
            <w:del w:id="11098" w:author="Houyem Rais" w:date="2024-02-22T15:17:00Z">
              <w:r w:rsidRPr="0075512F" w:rsidDel="000A3E8D">
                <w:rPr>
                  <w:lang w:bidi="ar-TN"/>
                </w:rPr>
                <w:delText>0</w:delText>
              </w:r>
            </w:del>
          </w:p>
        </w:tc>
        <w:tc>
          <w:tcPr>
            <w:tcW w:w="988" w:type="dxa"/>
            <w:tcBorders>
              <w:top w:val="nil"/>
              <w:left w:val="nil"/>
              <w:bottom w:val="single" w:sz="4" w:space="0" w:color="auto"/>
              <w:right w:val="single" w:sz="4" w:space="0" w:color="auto"/>
            </w:tcBorders>
            <w:shd w:val="clear" w:color="auto" w:fill="auto"/>
            <w:noWrap/>
          </w:tcPr>
          <w:p w14:paraId="39F51410" w14:textId="30BC7B58" w:rsidR="007B4C9B" w:rsidRPr="0075512F" w:rsidDel="000A3E8D" w:rsidRDefault="007B4C9B" w:rsidP="000A3E8D">
            <w:pPr>
              <w:rPr>
                <w:del w:id="11099" w:author="Houyem Rais" w:date="2024-02-22T15:17:00Z"/>
                <w:lang w:bidi="ar-TN"/>
              </w:rPr>
              <w:pPrChange w:id="11100" w:author="Houyem Rais" w:date="2024-02-22T15:17:00Z">
                <w:pPr/>
              </w:pPrChange>
            </w:pPr>
            <w:del w:id="11101" w:author="Houyem Rais" w:date="2024-02-22T15:17:00Z">
              <w:r w:rsidRPr="0075512F" w:rsidDel="000A3E8D">
                <w:rPr>
                  <w:lang w:bidi="ar-TN"/>
                </w:rPr>
                <w:delText>0%</w:delText>
              </w:r>
            </w:del>
          </w:p>
        </w:tc>
      </w:tr>
      <w:tr w:rsidR="000D6E0F" w:rsidRPr="0075512F" w:rsidDel="000A3E8D" w14:paraId="7CC3F1DE" w14:textId="45F5BACB">
        <w:trPr>
          <w:trHeight w:val="397"/>
          <w:del w:id="11102" w:author="Houyem Rais" w:date="2024-02-22T15:17:00Z"/>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0EA80173" w14:textId="4612D08D" w:rsidR="000D6E0F" w:rsidRPr="0075512F" w:rsidDel="000A3E8D" w:rsidRDefault="000D6E0F" w:rsidP="000A3E8D">
            <w:pPr>
              <w:rPr>
                <w:del w:id="11103" w:author="Houyem Rais" w:date="2024-02-22T15:17:00Z"/>
                <w:b/>
                <w:bCs/>
                <w:lang w:bidi="ar-TN"/>
              </w:rPr>
              <w:pPrChange w:id="11104" w:author="Houyem Rais" w:date="2024-02-22T15:17:00Z">
                <w:pPr/>
              </w:pPrChange>
            </w:pPr>
            <w:del w:id="11105" w:author="Houyem Rais" w:date="2024-02-22T15:17:00Z">
              <w:r w:rsidRPr="0075512F" w:rsidDel="000A3E8D">
                <w:rPr>
                  <w:b/>
                  <w:bCs/>
                  <w:lang w:bidi="ar-TN"/>
                </w:rPr>
                <w:delText>Total</w:delText>
              </w:r>
            </w:del>
          </w:p>
        </w:tc>
        <w:tc>
          <w:tcPr>
            <w:tcW w:w="992" w:type="dxa"/>
            <w:tcBorders>
              <w:top w:val="nil"/>
              <w:left w:val="nil"/>
              <w:bottom w:val="single" w:sz="4" w:space="0" w:color="auto"/>
              <w:right w:val="single" w:sz="4" w:space="0" w:color="auto"/>
            </w:tcBorders>
            <w:shd w:val="clear" w:color="000000" w:fill="D9D9D9"/>
            <w:noWrap/>
            <w:vAlign w:val="bottom"/>
          </w:tcPr>
          <w:p w14:paraId="5E4C4D4D" w14:textId="16AC1811" w:rsidR="000D6E0F" w:rsidRPr="0075512F" w:rsidDel="000A3E8D" w:rsidRDefault="000D6E0F" w:rsidP="000A3E8D">
            <w:pPr>
              <w:rPr>
                <w:del w:id="11106" w:author="Houyem Rais" w:date="2024-02-22T15:17:00Z"/>
                <w:b/>
                <w:bCs/>
                <w:lang w:bidi="ar-TN"/>
              </w:rPr>
              <w:pPrChange w:id="11107" w:author="Houyem Rais" w:date="2024-02-22T15:17:00Z">
                <w:pPr/>
              </w:pPrChange>
            </w:pPr>
            <w:del w:id="11108" w:author="Houyem Rais" w:date="2024-02-22T15:17:00Z">
              <w:r w:rsidRPr="0075512F" w:rsidDel="000A3E8D">
                <w:rPr>
                  <w:b/>
                  <w:bCs/>
                  <w:lang w:bidi="ar-TN"/>
                </w:rPr>
                <w:delText xml:space="preserve">1 </w:delText>
              </w:r>
              <w:r w:rsidR="00997367" w:rsidRPr="0075512F" w:rsidDel="000A3E8D">
                <w:rPr>
                  <w:b/>
                  <w:bCs/>
                  <w:lang w:bidi="ar-TN"/>
                </w:rPr>
                <w:delText>820</w:delText>
              </w:r>
            </w:del>
          </w:p>
        </w:tc>
        <w:tc>
          <w:tcPr>
            <w:tcW w:w="850" w:type="dxa"/>
            <w:tcBorders>
              <w:top w:val="nil"/>
              <w:left w:val="nil"/>
              <w:bottom w:val="single" w:sz="4" w:space="0" w:color="auto"/>
              <w:right w:val="single" w:sz="4" w:space="0" w:color="auto"/>
            </w:tcBorders>
            <w:shd w:val="clear" w:color="000000" w:fill="D9D9D9"/>
            <w:noWrap/>
            <w:vAlign w:val="center"/>
            <w:hideMark/>
          </w:tcPr>
          <w:p w14:paraId="303E697A" w14:textId="7661ED84" w:rsidR="000D6E0F" w:rsidRPr="0075512F" w:rsidDel="000A3E8D" w:rsidRDefault="000D6E0F" w:rsidP="000A3E8D">
            <w:pPr>
              <w:rPr>
                <w:del w:id="11109" w:author="Houyem Rais" w:date="2024-02-22T15:17:00Z"/>
                <w:b/>
                <w:bCs/>
                <w:lang w:bidi="ar-TN"/>
              </w:rPr>
              <w:pPrChange w:id="11110" w:author="Houyem Rais" w:date="2024-02-22T15:17:00Z">
                <w:pPr/>
              </w:pPrChange>
            </w:pPr>
            <w:del w:id="11111" w:author="Houyem Rais" w:date="2024-02-22T15:17:00Z">
              <w:r w:rsidRPr="0075512F" w:rsidDel="000A3E8D">
                <w:rPr>
                  <w:b/>
                  <w:bCs/>
                  <w:lang w:bidi="ar-TN"/>
                </w:rPr>
                <w:delText>100%</w:delText>
              </w:r>
            </w:del>
          </w:p>
        </w:tc>
        <w:tc>
          <w:tcPr>
            <w:tcW w:w="2977" w:type="dxa"/>
            <w:tcBorders>
              <w:top w:val="nil"/>
              <w:left w:val="nil"/>
              <w:bottom w:val="single" w:sz="4" w:space="0" w:color="auto"/>
              <w:right w:val="single" w:sz="4" w:space="0" w:color="auto"/>
            </w:tcBorders>
            <w:shd w:val="clear" w:color="000000" w:fill="D9D9D9"/>
            <w:noWrap/>
            <w:vAlign w:val="center"/>
            <w:hideMark/>
          </w:tcPr>
          <w:p w14:paraId="65613360" w14:textId="666AA322" w:rsidR="000D6E0F" w:rsidRPr="0075512F" w:rsidDel="000A3E8D" w:rsidRDefault="000D6E0F" w:rsidP="000A3E8D">
            <w:pPr>
              <w:rPr>
                <w:del w:id="11112" w:author="Houyem Rais" w:date="2024-02-22T15:17:00Z"/>
                <w:b/>
                <w:bCs/>
                <w:lang w:bidi="ar-TN"/>
              </w:rPr>
              <w:pPrChange w:id="11113" w:author="Houyem Rais" w:date="2024-02-22T15:17:00Z">
                <w:pPr/>
              </w:pPrChange>
            </w:pPr>
            <w:del w:id="11114" w:author="Houyem Rais" w:date="2024-02-22T15:17:00Z">
              <w:r w:rsidRPr="0075512F" w:rsidDel="000A3E8D">
                <w:rPr>
                  <w:b/>
                  <w:bCs/>
                  <w:lang w:bidi="ar-TN"/>
                </w:rPr>
                <w:delText>Total</w:delText>
              </w:r>
            </w:del>
          </w:p>
        </w:tc>
        <w:tc>
          <w:tcPr>
            <w:tcW w:w="1134" w:type="dxa"/>
            <w:tcBorders>
              <w:top w:val="nil"/>
              <w:left w:val="nil"/>
              <w:bottom w:val="single" w:sz="4" w:space="0" w:color="auto"/>
              <w:right w:val="single" w:sz="4" w:space="0" w:color="auto"/>
            </w:tcBorders>
            <w:shd w:val="clear" w:color="000000" w:fill="D9D9D9"/>
            <w:noWrap/>
            <w:vAlign w:val="bottom"/>
          </w:tcPr>
          <w:p w14:paraId="5CFCE3B5" w14:textId="7A8F4EE8" w:rsidR="000D6E0F" w:rsidRPr="0075512F" w:rsidDel="000A3E8D" w:rsidRDefault="000D6E0F" w:rsidP="000A3E8D">
            <w:pPr>
              <w:rPr>
                <w:del w:id="11115" w:author="Houyem Rais" w:date="2024-02-22T15:17:00Z"/>
                <w:b/>
                <w:bCs/>
                <w:lang w:bidi="ar-TN"/>
              </w:rPr>
              <w:pPrChange w:id="11116" w:author="Houyem Rais" w:date="2024-02-22T15:17:00Z">
                <w:pPr/>
              </w:pPrChange>
            </w:pPr>
            <w:del w:id="11117" w:author="Houyem Rais" w:date="2024-02-22T15:17:00Z">
              <w:r w:rsidRPr="0075512F" w:rsidDel="000A3E8D">
                <w:rPr>
                  <w:b/>
                  <w:bCs/>
                  <w:lang w:bidi="ar-TN"/>
                </w:rPr>
                <w:delText xml:space="preserve">1 </w:delText>
              </w:r>
              <w:r w:rsidR="00997367" w:rsidRPr="0075512F" w:rsidDel="000A3E8D">
                <w:rPr>
                  <w:b/>
                  <w:bCs/>
                  <w:lang w:bidi="ar-TN"/>
                </w:rPr>
                <w:delText>820</w:delText>
              </w:r>
            </w:del>
          </w:p>
        </w:tc>
        <w:tc>
          <w:tcPr>
            <w:tcW w:w="988" w:type="dxa"/>
            <w:tcBorders>
              <w:top w:val="nil"/>
              <w:left w:val="nil"/>
              <w:bottom w:val="single" w:sz="4" w:space="0" w:color="auto"/>
              <w:right w:val="single" w:sz="4" w:space="0" w:color="auto"/>
            </w:tcBorders>
            <w:shd w:val="clear" w:color="000000" w:fill="D9D9D9"/>
            <w:noWrap/>
            <w:vAlign w:val="center"/>
            <w:hideMark/>
          </w:tcPr>
          <w:p w14:paraId="6CB87DEE" w14:textId="4BCE573E" w:rsidR="000D6E0F" w:rsidRPr="0075512F" w:rsidDel="000A3E8D" w:rsidRDefault="000D6E0F" w:rsidP="000A3E8D">
            <w:pPr>
              <w:rPr>
                <w:del w:id="11118" w:author="Houyem Rais" w:date="2024-02-22T15:17:00Z"/>
                <w:b/>
                <w:bCs/>
                <w:lang w:bidi="ar-TN"/>
              </w:rPr>
              <w:pPrChange w:id="11119" w:author="Houyem Rais" w:date="2024-02-22T15:17:00Z">
                <w:pPr/>
              </w:pPrChange>
            </w:pPr>
            <w:del w:id="11120" w:author="Houyem Rais" w:date="2024-02-22T15:17:00Z">
              <w:r w:rsidRPr="0075512F" w:rsidDel="000A3E8D">
                <w:rPr>
                  <w:b/>
                  <w:bCs/>
                  <w:lang w:bidi="ar-TN"/>
                </w:rPr>
                <w:delText>100%</w:delText>
              </w:r>
            </w:del>
          </w:p>
        </w:tc>
      </w:tr>
    </w:tbl>
    <w:p w14:paraId="530E0258" w14:textId="73196DE1" w:rsidR="007B4C9B" w:rsidRPr="0075512F" w:rsidDel="000A3E8D" w:rsidRDefault="007B4C9B" w:rsidP="000A3E8D">
      <w:pPr>
        <w:rPr>
          <w:del w:id="11121" w:author="Houyem Rais" w:date="2024-02-22T15:17:00Z"/>
          <w:rFonts w:eastAsia="Calibri"/>
        </w:rPr>
        <w:pPrChange w:id="11122" w:author="Houyem Rais" w:date="2024-02-22T15:17:00Z">
          <w:pPr/>
        </w:pPrChange>
      </w:pPr>
      <w:del w:id="11123"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D0154A" w:rsidRPr="0075512F" w:rsidDel="000A3E8D">
          <w:rPr>
            <w:rFonts w:eastAsia="Calibri"/>
          </w:rPr>
          <w:delText>151</w:delText>
        </w:r>
        <w:r w:rsidRPr="0075512F" w:rsidDel="000A3E8D">
          <w:rPr>
            <w:rFonts w:eastAsia="Calibri"/>
          </w:rPr>
          <w:delText xml:space="preserve"> MDT. Le coût total du projet à la fin de la période de construction ressort à </w:delText>
        </w:r>
        <w:r w:rsidR="000D6E0F" w:rsidRPr="0075512F" w:rsidDel="000A3E8D">
          <w:rPr>
            <w:rFonts w:eastAsia="Calibri"/>
            <w:b/>
            <w:bCs/>
          </w:rPr>
          <w:delText xml:space="preserve">1 </w:delText>
        </w:r>
        <w:r w:rsidR="00D0154A" w:rsidRPr="0075512F" w:rsidDel="000A3E8D">
          <w:rPr>
            <w:rFonts w:eastAsia="Calibri"/>
            <w:b/>
            <w:bCs/>
          </w:rPr>
          <w:delText>669</w:delText>
        </w:r>
        <w:r w:rsidRPr="0075512F" w:rsidDel="000A3E8D">
          <w:rPr>
            <w:rFonts w:eastAsia="Calibri"/>
            <w:b/>
            <w:bCs/>
          </w:rPr>
          <w:delText xml:space="preserve"> MDT.</w:delText>
        </w:r>
        <w:r w:rsidR="00D0154A" w:rsidRPr="0075512F" w:rsidDel="000A3E8D">
          <w:rPr>
            <w:rFonts w:eastAsia="Calibri"/>
            <w:b/>
            <w:bCs/>
          </w:rPr>
          <w:delText xml:space="preserve">  </w:delText>
        </w:r>
        <w:r w:rsidRPr="0075512F" w:rsidDel="000A3E8D">
          <w:rPr>
            <w:rFonts w:eastAsia="Calibri"/>
          </w:rPr>
          <w:delText xml:space="preserve">Ce montant est financé par de la dette à hauteur de </w:delText>
        </w:r>
        <w:r w:rsidR="00D0154A" w:rsidRPr="0075512F" w:rsidDel="000A3E8D">
          <w:rPr>
            <w:rFonts w:eastAsia="Calibri"/>
          </w:rPr>
          <w:delText>1403</w:delText>
        </w:r>
        <w:r w:rsidRPr="0075512F" w:rsidDel="000A3E8D">
          <w:rPr>
            <w:rFonts w:eastAsia="Calibri"/>
          </w:rPr>
          <w:delText xml:space="preserve"> MDT et des fonds propres à hauteur de </w:delText>
        </w:r>
        <w:r w:rsidR="00D0154A" w:rsidRPr="0075512F" w:rsidDel="000A3E8D">
          <w:rPr>
            <w:rFonts w:eastAsia="Calibri"/>
          </w:rPr>
          <w:delText>417</w:delText>
        </w:r>
        <w:r w:rsidRPr="0075512F" w:rsidDel="000A3E8D">
          <w:rPr>
            <w:rFonts w:eastAsia="Calibri"/>
          </w:rPr>
          <w:delText xml:space="preserve"> MDT. </w:delText>
        </w:r>
      </w:del>
    </w:p>
    <w:p w14:paraId="5B7CC0F6" w14:textId="625B585E" w:rsidR="007B4C9B" w:rsidRPr="0075512F" w:rsidDel="000A3E8D" w:rsidRDefault="007B4C9B" w:rsidP="000A3E8D">
      <w:pPr>
        <w:rPr>
          <w:del w:id="11124" w:author="Houyem Rais" w:date="2024-02-22T15:17:00Z"/>
          <w:rFonts w:eastAsia="Calibri"/>
        </w:rPr>
        <w:pPrChange w:id="11125" w:author="Houyem Rais" w:date="2024-02-22T15:17:00Z">
          <w:pPr/>
        </w:pPrChange>
      </w:pPr>
      <w:del w:id="11126" w:author="Houyem Rais" w:date="2024-02-22T15:17:00Z">
        <w:r w:rsidRPr="0075512F" w:rsidDel="000A3E8D">
          <w:rPr>
            <w:rFonts w:eastAsia="Calibri"/>
          </w:rPr>
          <w:delText>Pour le partenaire public, il n’y a pas d’apport au financement du la construction, le financement du projet se fait intégralement par le partenaire privé.</w:delText>
        </w:r>
      </w:del>
    </w:p>
    <w:p w14:paraId="15178115" w14:textId="46D7B30E" w:rsidR="000D6E0F" w:rsidRPr="0075512F" w:rsidDel="000A3E8D" w:rsidRDefault="00627212" w:rsidP="000A3E8D">
      <w:pPr>
        <w:rPr>
          <w:del w:id="11127" w:author="Houyem Rais" w:date="2024-02-22T15:17:00Z"/>
        </w:rPr>
        <w:pPrChange w:id="11128" w:author="Houyem Rais" w:date="2024-02-22T15:17:00Z">
          <w:pPr>
            <w:keepNext/>
            <w:jc w:val="center"/>
          </w:pPr>
        </w:pPrChange>
      </w:pPr>
      <w:del w:id="11129" w:author="Houyem Rais" w:date="2024-02-22T15:17:00Z">
        <w:r w:rsidRPr="0075512F" w:rsidDel="000A3E8D">
          <w:rPr>
            <w:noProof/>
          </w:rPr>
          <w:drawing>
            <wp:inline distT="0" distB="0" distL="0" distR="0" wp14:anchorId="03AA94F1" wp14:editId="6BFC9A64">
              <wp:extent cx="5734050" cy="1983740"/>
              <wp:effectExtent l="0" t="0" r="0" b="0"/>
              <wp:docPr id="1278574614" name="Picture 127857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1983740"/>
                      </a:xfrm>
                      <a:prstGeom prst="rect">
                        <a:avLst/>
                      </a:prstGeom>
                      <a:noFill/>
                      <a:ln>
                        <a:noFill/>
                      </a:ln>
                    </pic:spPr>
                  </pic:pic>
                </a:graphicData>
              </a:graphic>
            </wp:inline>
          </w:drawing>
        </w:r>
      </w:del>
    </w:p>
    <w:p w14:paraId="3EEDD9F3" w14:textId="7E076EFF" w:rsidR="00795002" w:rsidRPr="0075512F" w:rsidDel="000A3E8D" w:rsidRDefault="000D6E0F" w:rsidP="000A3E8D">
      <w:pPr>
        <w:rPr>
          <w:del w:id="11130" w:author="Houyem Rais" w:date="2024-02-22T15:17:00Z"/>
          <w:rFonts w:eastAsia="Calibri"/>
        </w:rPr>
        <w:pPrChange w:id="11131" w:author="Houyem Rais" w:date="2024-02-22T15:17:00Z">
          <w:pPr>
            <w:pStyle w:val="Caption"/>
            <w:jc w:val="center"/>
          </w:pPr>
        </w:pPrChange>
      </w:pPr>
      <w:bookmarkStart w:id="11132" w:name="_Toc142174842"/>
      <w:del w:id="11133"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32</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1 – Concession sans subvention (Partenaire privé) – Variante D1 - 2 tabliers</w:delText>
        </w:r>
        <w:bookmarkEnd w:id="11132"/>
      </w:del>
    </w:p>
    <w:p w14:paraId="77D17EAE" w14:textId="36F2DC95" w:rsidR="007B4C9B" w:rsidRPr="0075512F" w:rsidDel="000A3E8D" w:rsidRDefault="000D6E0F" w:rsidP="000A3E8D">
      <w:pPr>
        <w:rPr>
          <w:del w:id="11134" w:author="Houyem Rais" w:date="2024-02-22T15:17:00Z"/>
        </w:rPr>
        <w:pPrChange w:id="11135" w:author="Houyem Rais" w:date="2024-02-22T15:17:00Z">
          <w:pPr/>
        </w:pPrChange>
      </w:pPr>
      <w:del w:id="11136" w:author="Houyem Rais" w:date="2024-02-22T15:17:00Z">
        <w:r w:rsidRPr="0075512F" w:rsidDel="000A3E8D">
          <w:delText xml:space="preserve">Ce scénario génère un </w:delText>
        </w:r>
        <w:r w:rsidRPr="0075512F" w:rsidDel="000A3E8D">
          <w:rPr>
            <w:b/>
            <w:bCs/>
            <w:color w:val="C00000"/>
          </w:rPr>
          <w:delText>TRI des fonds propres nul</w:delText>
        </w:r>
        <w:r w:rsidRPr="0075512F" w:rsidDel="000A3E8D">
          <w:rPr>
            <w:color w:val="C00000"/>
          </w:rPr>
          <w:delText xml:space="preserve"> </w:delText>
        </w:r>
        <w:r w:rsidRPr="0075512F" w:rsidDel="000A3E8D">
          <w:delText xml:space="preserve">et un </w:delText>
        </w:r>
        <w:r w:rsidRPr="0075512F" w:rsidDel="000A3E8D">
          <w:rPr>
            <w:b/>
            <w:bCs/>
          </w:rPr>
          <w:delText>ADSCR minimum de 0,1</w:delText>
        </w:r>
        <w:r w:rsidR="00741310" w:rsidRPr="0075512F" w:rsidDel="000A3E8D">
          <w:rPr>
            <w:b/>
            <w:bCs/>
          </w:rPr>
          <w:delText>2</w:delText>
        </w:r>
        <w:r w:rsidRPr="0075512F" w:rsidDel="000A3E8D">
          <w:delText>, ce qui signifie que la mise en œuvre de cette variante du projet sous forme d’une concession sans subvention publique n’est pas du tout rentable pour le partenaire privé et ne lui permet pas de payer le service annuel de sa dette contractée.</w:delText>
        </w:r>
      </w:del>
    </w:p>
    <w:p w14:paraId="50076555" w14:textId="1E0519BF" w:rsidR="003F4AC5" w:rsidRPr="00E030EF" w:rsidDel="000A3E8D" w:rsidRDefault="003F4AC5" w:rsidP="000A3E8D">
      <w:pPr>
        <w:rPr>
          <w:del w:id="11137" w:author="Houyem Rais" w:date="2024-02-22T15:17:00Z"/>
          <w:b/>
          <w:bCs/>
          <w:u w:val="single"/>
        </w:rPr>
        <w:pPrChange w:id="11138" w:author="Houyem Rais" w:date="2024-02-22T15:17:00Z">
          <w:pPr>
            <w:spacing w:before="0" w:after="0" w:line="240" w:lineRule="auto"/>
            <w:jc w:val="left"/>
          </w:pPr>
        </w:pPrChange>
      </w:pPr>
    </w:p>
    <w:p w14:paraId="48D43A81" w14:textId="1936CAEC" w:rsidR="00741310" w:rsidRPr="00E030EF" w:rsidDel="000A3E8D" w:rsidRDefault="00741310" w:rsidP="000A3E8D">
      <w:pPr>
        <w:rPr>
          <w:del w:id="11139" w:author="Houyem Rais" w:date="2024-02-22T15:17:00Z"/>
          <w:b/>
          <w:bCs/>
          <w:u w:val="single"/>
        </w:rPr>
        <w:pPrChange w:id="11140" w:author="Houyem Rais" w:date="2024-02-22T15:17:00Z">
          <w:pPr/>
        </w:pPrChange>
      </w:pPr>
      <w:del w:id="11141" w:author="Houyem Rais" w:date="2024-02-22T15:17:00Z">
        <w:r w:rsidRPr="00E030EF" w:rsidDel="000A3E8D">
          <w:rPr>
            <w:b/>
            <w:bCs/>
            <w:u w:val="single"/>
          </w:rPr>
          <w:delText>Test de sensibilité</w:delText>
        </w:r>
      </w:del>
    </w:p>
    <w:p w14:paraId="6B024548" w14:textId="2544FED1" w:rsidR="005107FE" w:rsidRPr="0075512F" w:rsidDel="000A3E8D" w:rsidRDefault="00741310" w:rsidP="000A3E8D">
      <w:pPr>
        <w:rPr>
          <w:del w:id="11142" w:author="Houyem Rais" w:date="2024-02-22T15:17:00Z"/>
          <w:b/>
          <w:bCs/>
          <w:lang w:bidi="ar-TN"/>
        </w:rPr>
        <w:pPrChange w:id="11143" w:author="Houyem Rais" w:date="2024-02-22T15:17:00Z">
          <w:pPr/>
        </w:pPrChange>
      </w:pPr>
      <w:del w:id="11144" w:author="Houyem Rais" w:date="2024-02-22T15:17:00Z">
        <w:r w:rsidRPr="0075512F" w:rsidDel="000A3E8D">
          <w:rPr>
            <w:b/>
            <w:bCs/>
            <w:lang w:bidi="ar-TN"/>
          </w:rPr>
          <w:delText xml:space="preserve">Pour atteindre la rentabilité minimale du projet dans le cadre d'un contrat de concession (un TRI des fonds propres de 15%) tout en évitant la subvention publique, il est nécessaire de multiplier le tarif des péages par </w:delText>
        </w:r>
        <w:r w:rsidR="005107FE" w:rsidRPr="0075512F" w:rsidDel="000A3E8D">
          <w:rPr>
            <w:b/>
            <w:bCs/>
            <w:lang w:bidi="ar-TN"/>
          </w:rPr>
          <w:delText>12,9</w:delText>
        </w:r>
        <w:r w:rsidRPr="0075512F" w:rsidDel="000A3E8D">
          <w:rPr>
            <w:b/>
            <w:bCs/>
            <w:lang w:bidi="ar-TN"/>
          </w:rPr>
          <w:delText xml:space="preserve"> pour toutes les catégories de véhicules. Cela entraînerait des tarifs de </w:delText>
        </w:r>
        <w:r w:rsidR="005107FE" w:rsidRPr="0075512F" w:rsidDel="000A3E8D">
          <w:rPr>
            <w:b/>
            <w:bCs/>
            <w:lang w:bidi="ar-TN"/>
          </w:rPr>
          <w:delText>45</w:delText>
        </w:r>
        <w:r w:rsidRPr="0075512F" w:rsidDel="000A3E8D">
          <w:rPr>
            <w:b/>
            <w:bCs/>
            <w:lang w:bidi="ar-TN"/>
          </w:rPr>
          <w:delText>,</w:delText>
        </w:r>
        <w:r w:rsidR="005107FE" w:rsidRPr="0075512F" w:rsidDel="000A3E8D">
          <w:rPr>
            <w:b/>
            <w:bCs/>
            <w:lang w:bidi="ar-TN"/>
          </w:rPr>
          <w:delText>29</w:delText>
        </w:r>
        <w:r w:rsidRPr="0075512F" w:rsidDel="000A3E8D">
          <w:rPr>
            <w:b/>
            <w:bCs/>
            <w:lang w:bidi="ar-TN"/>
          </w:rPr>
          <w:delText xml:space="preserve"> DT pour les résidents de Médenine et de </w:delText>
        </w:r>
        <w:r w:rsidR="005107FE" w:rsidRPr="0075512F" w:rsidDel="000A3E8D">
          <w:rPr>
            <w:b/>
            <w:bCs/>
            <w:lang w:bidi="ar-TN"/>
          </w:rPr>
          <w:delText>116</w:delText>
        </w:r>
        <w:r w:rsidR="004C4FEA" w:rsidRPr="0075512F" w:rsidDel="000A3E8D">
          <w:rPr>
            <w:b/>
            <w:bCs/>
            <w:lang w:bidi="ar-TN"/>
          </w:rPr>
          <w:delText>,47</w:delText>
        </w:r>
        <w:r w:rsidRPr="0075512F" w:rsidDel="000A3E8D">
          <w:rPr>
            <w:b/>
            <w:bCs/>
            <w:lang w:bidi="ar-TN"/>
          </w:rPr>
          <w:delText xml:space="preserve"> DT pour les non-résidents au gouvernorat, pour les véhicules légers.</w:delText>
        </w:r>
        <w:r w:rsidR="005107FE" w:rsidRPr="0075512F" w:rsidDel="000A3E8D">
          <w:rPr>
            <w:b/>
            <w:bCs/>
            <w:lang w:bidi="ar-TN"/>
          </w:rPr>
          <w:delText xml:space="preserve"> VP Médenine</w:delText>
        </w:r>
        <w:r w:rsidR="005107FE" w:rsidRPr="0075512F" w:rsidDel="000A3E8D">
          <w:rPr>
            <w:b/>
            <w:bCs/>
            <w:lang w:bidi="ar-TN"/>
          </w:rPr>
          <w:tab/>
          <w:delText>VP non-résidents</w:delText>
        </w:r>
      </w:del>
    </w:p>
    <w:p w14:paraId="3AF5E182" w14:textId="3C1B6B74" w:rsidR="007B4C9B" w:rsidRPr="0075512F" w:rsidDel="000A3E8D" w:rsidRDefault="007B4C9B" w:rsidP="000A3E8D">
      <w:pPr>
        <w:rPr>
          <w:del w:id="11145" w:author="Houyem Rais" w:date="2024-02-22T15:17:00Z"/>
          <w:b/>
          <w:bCs/>
          <w:u w:val="single"/>
          <w:lang w:bidi="ar-TN"/>
        </w:rPr>
        <w:pPrChange w:id="11146" w:author="Houyem Rais" w:date="2024-02-22T15:17:00Z">
          <w:pPr>
            <w:pStyle w:val="ListParagraph"/>
            <w:numPr>
              <w:numId w:val="19"/>
            </w:numPr>
            <w:ind w:left="720"/>
          </w:pPr>
        </w:pPrChange>
      </w:pPr>
      <w:del w:id="11147" w:author="Houyem Rais" w:date="2024-02-22T15:17:00Z">
        <w:r w:rsidRPr="0075512F" w:rsidDel="000A3E8D">
          <w:rPr>
            <w:b/>
            <w:bCs/>
            <w:u w:val="single"/>
            <w:lang w:bidi="ar-TN"/>
          </w:rPr>
          <w:delText>Scénario avec subvention publique</w:delText>
        </w:r>
      </w:del>
    </w:p>
    <w:p w14:paraId="702D0F29" w14:textId="46D07E0A" w:rsidR="007B4C9B" w:rsidRPr="0075512F" w:rsidDel="000A3E8D" w:rsidRDefault="007B4C9B" w:rsidP="000A3E8D">
      <w:pPr>
        <w:rPr>
          <w:del w:id="11148" w:author="Houyem Rais" w:date="2024-02-22T15:17:00Z"/>
        </w:rPr>
        <w:pPrChange w:id="11149" w:author="Houyem Rais" w:date="2024-02-22T15:17:00Z">
          <w:pPr/>
        </w:pPrChange>
      </w:pPr>
      <w:del w:id="11150" w:author="Houyem Rais" w:date="2024-02-22T15:17:00Z">
        <w:r w:rsidRPr="0075512F" w:rsidDel="000A3E8D">
          <w:delText xml:space="preserve">Pour le partenaire privé, la subvention minimale ressort à </w:delText>
        </w:r>
        <w:r w:rsidR="00766CF8" w:rsidRPr="0075512F" w:rsidDel="000A3E8D">
          <w:delText>95,1</w:delText>
        </w:r>
        <w:r w:rsidRPr="0075512F" w:rsidDel="000A3E8D">
          <w:delText>% du coût de construction pour atteindre la rentabilité minimale et un TRI de fonds propres acceptable</w:delText>
        </w:r>
        <w:r w:rsidR="00766CF8" w:rsidRPr="0075512F" w:rsidDel="000A3E8D">
          <w:delText xml:space="preserve"> (</w:delText>
        </w:r>
        <w:r w:rsidR="006334B2" w:rsidRPr="0075512F" w:rsidDel="000A3E8D">
          <w:delText>~15,17%)</w:delText>
        </w:r>
        <w:r w:rsidRPr="0075512F" w:rsidDel="000A3E8D">
          <w:delText>.</w:delText>
        </w:r>
      </w:del>
    </w:p>
    <w:p w14:paraId="32DB7F05" w14:textId="597B3D27" w:rsidR="00FD12AD" w:rsidRPr="0075512F" w:rsidDel="000A3E8D" w:rsidRDefault="00FD12AD" w:rsidP="000A3E8D">
      <w:pPr>
        <w:rPr>
          <w:del w:id="11151" w:author="Houyem Rais" w:date="2024-02-22T15:17:00Z"/>
          <w:rFonts w:eastAsia="Calibri"/>
        </w:rPr>
        <w:pPrChange w:id="11152" w:author="Houyem Rais" w:date="2024-02-22T15:17:00Z">
          <w:pPr/>
        </w:pPrChange>
      </w:pPr>
      <w:del w:id="11153" w:author="Houyem Rais" w:date="2024-02-22T15:17:00Z">
        <w:r w:rsidRPr="0075512F" w:rsidDel="000A3E8D">
          <w:rPr>
            <w:rFonts w:eastAsia="Calibri"/>
          </w:rPr>
          <w:delText>Le coût de construction est de 1 082,3 MDT (CE 2023). En y appliquant l’inflation pendant la période de construction, nous obtenons le montant de 1 676 MDT.</w:delText>
        </w:r>
      </w:del>
    </w:p>
    <w:p w14:paraId="0BAB8A77" w14:textId="271BE609" w:rsidR="007B4C9B" w:rsidRPr="0075512F" w:rsidDel="000A3E8D" w:rsidRDefault="007B4C9B" w:rsidP="000A3E8D">
      <w:pPr>
        <w:rPr>
          <w:del w:id="11154" w:author="Houyem Rais" w:date="2024-02-22T15:17:00Z"/>
        </w:rPr>
        <w:pPrChange w:id="11155" w:author="Houyem Rais" w:date="2024-02-22T15:17:00Z">
          <w:pPr>
            <w:pStyle w:val="Caption"/>
          </w:pPr>
        </w:pPrChange>
      </w:pPr>
      <w:bookmarkStart w:id="11156" w:name="_Toc144481110"/>
      <w:del w:id="11157"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42</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1 – Concession </w:delText>
        </w:r>
        <w:r w:rsidRPr="0075512F" w:rsidDel="000A3E8D">
          <w:rPr>
            <w:u w:val="single"/>
          </w:rPr>
          <w:delText>avec subvention</w:delText>
        </w:r>
        <w:r w:rsidRPr="0075512F" w:rsidDel="000A3E8D">
          <w:delText xml:space="preserve"> (Partenaire privé)</w:delText>
        </w:r>
        <w:r w:rsidR="00795002" w:rsidRPr="0075512F" w:rsidDel="000A3E8D">
          <w:delText xml:space="preserve"> – Variante D1 - 2 tabliers</w:delText>
        </w:r>
        <w:bookmarkEnd w:id="11156"/>
      </w:del>
    </w:p>
    <w:tbl>
      <w:tblPr>
        <w:tblW w:w="9063" w:type="dxa"/>
        <w:tblLook w:val="04A0" w:firstRow="1" w:lastRow="0" w:firstColumn="1" w:lastColumn="0" w:noHBand="0" w:noVBand="1"/>
      </w:tblPr>
      <w:tblGrid>
        <w:gridCol w:w="2122"/>
        <w:gridCol w:w="992"/>
        <w:gridCol w:w="850"/>
        <w:gridCol w:w="2977"/>
        <w:gridCol w:w="1134"/>
        <w:gridCol w:w="988"/>
      </w:tblGrid>
      <w:tr w:rsidR="007B4C9B" w:rsidRPr="0075512F" w:rsidDel="000A3E8D" w14:paraId="3DFB2113" w14:textId="1611C823">
        <w:trPr>
          <w:trHeight w:val="397"/>
          <w:del w:id="11158" w:author="Houyem Rais" w:date="2024-02-22T15:17:00Z"/>
        </w:trPr>
        <w:tc>
          <w:tcPr>
            <w:tcW w:w="396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EEBA05E" w14:textId="6EE0AA9D" w:rsidR="007B4C9B" w:rsidRPr="0075512F" w:rsidDel="000A3E8D" w:rsidRDefault="007B4C9B" w:rsidP="000A3E8D">
            <w:pPr>
              <w:rPr>
                <w:del w:id="11159" w:author="Houyem Rais" w:date="2024-02-22T15:17:00Z"/>
                <w:b/>
                <w:bCs/>
                <w:lang w:bidi="ar-TN"/>
              </w:rPr>
              <w:pPrChange w:id="11160" w:author="Houyem Rais" w:date="2024-02-22T15:17:00Z">
                <w:pPr/>
              </w:pPrChange>
            </w:pPr>
            <w:del w:id="11161" w:author="Houyem Rais" w:date="2024-02-22T15:17:00Z">
              <w:r w:rsidRPr="0075512F" w:rsidDel="000A3E8D">
                <w:rPr>
                  <w:b/>
                  <w:bCs/>
                  <w:lang w:bidi="ar-TN"/>
                </w:rPr>
                <w:delText>Emplois (en MDT)</w:delText>
              </w:r>
            </w:del>
          </w:p>
        </w:tc>
        <w:tc>
          <w:tcPr>
            <w:tcW w:w="5099"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40740546" w14:textId="23808F9A" w:rsidR="007B4C9B" w:rsidRPr="0075512F" w:rsidDel="000A3E8D" w:rsidRDefault="007B4C9B" w:rsidP="000A3E8D">
            <w:pPr>
              <w:rPr>
                <w:del w:id="11162" w:author="Houyem Rais" w:date="2024-02-22T15:17:00Z"/>
                <w:b/>
                <w:bCs/>
                <w:lang w:bidi="ar-TN"/>
              </w:rPr>
              <w:pPrChange w:id="11163" w:author="Houyem Rais" w:date="2024-02-22T15:17:00Z">
                <w:pPr/>
              </w:pPrChange>
            </w:pPr>
            <w:del w:id="11164" w:author="Houyem Rais" w:date="2024-02-22T15:17:00Z">
              <w:r w:rsidRPr="0075512F" w:rsidDel="000A3E8D">
                <w:rPr>
                  <w:b/>
                  <w:bCs/>
                  <w:lang w:bidi="ar-TN"/>
                </w:rPr>
                <w:delText>Ressources (en MDT)</w:delText>
              </w:r>
            </w:del>
          </w:p>
        </w:tc>
      </w:tr>
      <w:tr w:rsidR="00FD12AD" w:rsidRPr="0075512F" w:rsidDel="000A3E8D" w14:paraId="68E03748" w14:textId="0788E31F">
        <w:trPr>
          <w:trHeight w:val="340"/>
          <w:del w:id="11165"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630BD27" w14:textId="474B59A9" w:rsidR="00FD12AD" w:rsidRPr="0075512F" w:rsidDel="000A3E8D" w:rsidRDefault="00FD12AD" w:rsidP="000A3E8D">
            <w:pPr>
              <w:rPr>
                <w:del w:id="11166" w:author="Houyem Rais" w:date="2024-02-22T15:17:00Z"/>
                <w:lang w:bidi="ar-TN"/>
              </w:rPr>
              <w:pPrChange w:id="11167" w:author="Houyem Rais" w:date="2024-02-22T15:17:00Z">
                <w:pPr/>
              </w:pPrChange>
            </w:pPr>
            <w:del w:id="11168" w:author="Houyem Rais" w:date="2024-02-22T15:17:00Z">
              <w:r w:rsidRPr="0075512F" w:rsidDel="000A3E8D">
                <w:rPr>
                  <w:lang w:bidi="ar-TN"/>
                </w:rPr>
                <w:delText>Coût de construction</w:delText>
              </w:r>
            </w:del>
          </w:p>
        </w:tc>
        <w:tc>
          <w:tcPr>
            <w:tcW w:w="992" w:type="dxa"/>
            <w:tcBorders>
              <w:top w:val="nil"/>
              <w:left w:val="nil"/>
              <w:bottom w:val="single" w:sz="4" w:space="0" w:color="auto"/>
              <w:right w:val="single" w:sz="4" w:space="0" w:color="auto"/>
            </w:tcBorders>
            <w:shd w:val="clear" w:color="auto" w:fill="auto"/>
            <w:noWrap/>
          </w:tcPr>
          <w:p w14:paraId="76D5668B" w14:textId="2748E966" w:rsidR="00FD12AD" w:rsidRPr="0075512F" w:rsidDel="000A3E8D" w:rsidRDefault="00FD12AD" w:rsidP="000A3E8D">
            <w:pPr>
              <w:rPr>
                <w:del w:id="11169" w:author="Houyem Rais" w:date="2024-02-22T15:17:00Z"/>
                <w:lang w:bidi="ar-TN"/>
              </w:rPr>
              <w:pPrChange w:id="11170" w:author="Houyem Rais" w:date="2024-02-22T15:17:00Z">
                <w:pPr/>
              </w:pPrChange>
            </w:pPr>
            <w:del w:id="11171" w:author="Houyem Rais" w:date="2024-02-22T15:17:00Z">
              <w:r w:rsidRPr="0075512F" w:rsidDel="000A3E8D">
                <w:delText>1,669</w:delText>
              </w:r>
            </w:del>
          </w:p>
        </w:tc>
        <w:tc>
          <w:tcPr>
            <w:tcW w:w="850" w:type="dxa"/>
            <w:tcBorders>
              <w:top w:val="nil"/>
              <w:left w:val="nil"/>
              <w:bottom w:val="single" w:sz="4" w:space="0" w:color="auto"/>
              <w:right w:val="single" w:sz="4" w:space="0" w:color="auto"/>
            </w:tcBorders>
            <w:shd w:val="clear" w:color="auto" w:fill="auto"/>
            <w:noWrap/>
          </w:tcPr>
          <w:p w14:paraId="73CBD97B" w14:textId="20F7590F" w:rsidR="00FD12AD" w:rsidRPr="0075512F" w:rsidDel="000A3E8D" w:rsidRDefault="00FD12AD" w:rsidP="000A3E8D">
            <w:pPr>
              <w:rPr>
                <w:del w:id="11172" w:author="Houyem Rais" w:date="2024-02-22T15:17:00Z"/>
                <w:lang w:bidi="ar-TN"/>
              </w:rPr>
              <w:pPrChange w:id="11173" w:author="Houyem Rais" w:date="2024-02-22T15:17:00Z">
                <w:pPr/>
              </w:pPrChange>
            </w:pPr>
            <w:del w:id="11174" w:author="Houyem Rais" w:date="2024-02-22T15:17:00Z">
              <w:r w:rsidRPr="0075512F" w:rsidDel="000A3E8D">
                <w:delText>99,6%</w:delText>
              </w:r>
            </w:del>
          </w:p>
        </w:tc>
        <w:tc>
          <w:tcPr>
            <w:tcW w:w="2977" w:type="dxa"/>
            <w:tcBorders>
              <w:top w:val="nil"/>
              <w:left w:val="nil"/>
              <w:bottom w:val="single" w:sz="4" w:space="0" w:color="auto"/>
              <w:right w:val="single" w:sz="4" w:space="0" w:color="auto"/>
            </w:tcBorders>
            <w:shd w:val="clear" w:color="auto" w:fill="auto"/>
            <w:noWrap/>
            <w:vAlign w:val="bottom"/>
          </w:tcPr>
          <w:p w14:paraId="6E632E9B" w14:textId="1270675A" w:rsidR="00FD12AD" w:rsidRPr="0075512F" w:rsidDel="000A3E8D" w:rsidRDefault="00FD12AD" w:rsidP="000A3E8D">
            <w:pPr>
              <w:rPr>
                <w:del w:id="11175" w:author="Houyem Rais" w:date="2024-02-22T15:17:00Z"/>
                <w:lang w:bidi="ar-TN"/>
              </w:rPr>
              <w:pPrChange w:id="11176" w:author="Houyem Rais" w:date="2024-02-22T15:17:00Z">
                <w:pPr/>
              </w:pPrChange>
            </w:pPr>
            <w:del w:id="11177" w:author="Houyem Rais" w:date="2024-02-22T15:17:00Z">
              <w:r w:rsidRPr="0075512F" w:rsidDel="000A3E8D">
                <w:rPr>
                  <w:lang w:bidi="ar-TN"/>
                </w:rPr>
                <w:delText>Fonds propres</w:delText>
              </w:r>
            </w:del>
          </w:p>
        </w:tc>
        <w:tc>
          <w:tcPr>
            <w:tcW w:w="1134" w:type="dxa"/>
            <w:tcBorders>
              <w:top w:val="nil"/>
              <w:left w:val="nil"/>
              <w:bottom w:val="single" w:sz="4" w:space="0" w:color="auto"/>
              <w:right w:val="single" w:sz="4" w:space="0" w:color="auto"/>
            </w:tcBorders>
            <w:shd w:val="clear" w:color="auto" w:fill="auto"/>
            <w:noWrap/>
          </w:tcPr>
          <w:p w14:paraId="6DFFD1F0" w14:textId="27B1E542" w:rsidR="00FD12AD" w:rsidRPr="0075512F" w:rsidDel="000A3E8D" w:rsidRDefault="00FD12AD" w:rsidP="000A3E8D">
            <w:pPr>
              <w:rPr>
                <w:del w:id="11178" w:author="Houyem Rais" w:date="2024-02-22T15:17:00Z"/>
                <w:lang w:bidi="ar-TN"/>
              </w:rPr>
              <w:pPrChange w:id="11179" w:author="Houyem Rais" w:date="2024-02-22T15:17:00Z">
                <w:pPr/>
              </w:pPrChange>
            </w:pPr>
            <w:del w:id="11180" w:author="Houyem Rais" w:date="2024-02-22T15:17:00Z">
              <w:r w:rsidRPr="0075512F" w:rsidDel="000A3E8D">
                <w:delText>20</w:delText>
              </w:r>
            </w:del>
          </w:p>
        </w:tc>
        <w:tc>
          <w:tcPr>
            <w:tcW w:w="988" w:type="dxa"/>
            <w:tcBorders>
              <w:top w:val="nil"/>
              <w:left w:val="nil"/>
              <w:bottom w:val="single" w:sz="4" w:space="0" w:color="auto"/>
              <w:right w:val="single" w:sz="4" w:space="0" w:color="auto"/>
            </w:tcBorders>
            <w:shd w:val="clear" w:color="auto" w:fill="auto"/>
            <w:noWrap/>
          </w:tcPr>
          <w:p w14:paraId="0A25D81B" w14:textId="2D82A1E0" w:rsidR="00FD12AD" w:rsidRPr="0075512F" w:rsidDel="000A3E8D" w:rsidRDefault="00FD12AD" w:rsidP="000A3E8D">
            <w:pPr>
              <w:rPr>
                <w:del w:id="11181" w:author="Houyem Rais" w:date="2024-02-22T15:17:00Z"/>
                <w:lang w:bidi="ar-TN"/>
              </w:rPr>
              <w:pPrChange w:id="11182" w:author="Houyem Rais" w:date="2024-02-22T15:17:00Z">
                <w:pPr/>
              </w:pPrChange>
            </w:pPr>
            <w:del w:id="11183" w:author="Houyem Rais" w:date="2024-02-22T15:17:00Z">
              <w:r w:rsidRPr="0075512F" w:rsidDel="000A3E8D">
                <w:delText>1,2%</w:delText>
              </w:r>
            </w:del>
          </w:p>
        </w:tc>
      </w:tr>
      <w:tr w:rsidR="00FD12AD" w:rsidRPr="0075512F" w:rsidDel="000A3E8D" w14:paraId="018514C4" w14:textId="59B29D70">
        <w:trPr>
          <w:trHeight w:val="340"/>
          <w:del w:id="11184"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CB5BD30" w14:textId="5D185A7E" w:rsidR="00FD12AD" w:rsidRPr="0075512F" w:rsidDel="000A3E8D" w:rsidRDefault="00FD12AD" w:rsidP="000A3E8D">
            <w:pPr>
              <w:rPr>
                <w:del w:id="11185" w:author="Houyem Rais" w:date="2024-02-22T15:17:00Z"/>
                <w:lang w:bidi="ar-TN"/>
              </w:rPr>
              <w:pPrChange w:id="11186" w:author="Houyem Rais" w:date="2024-02-22T15:17:00Z">
                <w:pPr/>
              </w:pPrChange>
            </w:pPr>
            <w:del w:id="11187" w:author="Houyem Rais" w:date="2024-02-22T15:17:00Z">
              <w:r w:rsidRPr="0075512F" w:rsidDel="000A3E8D">
                <w:rPr>
                  <w:lang w:bidi="ar-TN"/>
                </w:rPr>
                <w:delText>Intérêts intercalaires</w:delText>
              </w:r>
            </w:del>
          </w:p>
        </w:tc>
        <w:tc>
          <w:tcPr>
            <w:tcW w:w="992" w:type="dxa"/>
            <w:tcBorders>
              <w:top w:val="nil"/>
              <w:left w:val="nil"/>
              <w:bottom w:val="single" w:sz="4" w:space="0" w:color="auto"/>
              <w:right w:val="single" w:sz="4" w:space="0" w:color="auto"/>
            </w:tcBorders>
            <w:shd w:val="clear" w:color="auto" w:fill="auto"/>
            <w:noWrap/>
          </w:tcPr>
          <w:p w14:paraId="6327DA30" w14:textId="642ECF82" w:rsidR="00FD12AD" w:rsidRPr="0075512F" w:rsidDel="000A3E8D" w:rsidRDefault="00FD12AD" w:rsidP="000A3E8D">
            <w:pPr>
              <w:rPr>
                <w:del w:id="11188" w:author="Houyem Rais" w:date="2024-02-22T15:17:00Z"/>
                <w:lang w:bidi="ar-TN"/>
              </w:rPr>
              <w:pPrChange w:id="11189" w:author="Houyem Rais" w:date="2024-02-22T15:17:00Z">
                <w:pPr/>
              </w:pPrChange>
            </w:pPr>
            <w:del w:id="11190" w:author="Houyem Rais" w:date="2024-02-22T15:17:00Z">
              <w:r w:rsidRPr="0075512F" w:rsidDel="000A3E8D">
                <w:delText>7</w:delText>
              </w:r>
            </w:del>
          </w:p>
        </w:tc>
        <w:tc>
          <w:tcPr>
            <w:tcW w:w="850" w:type="dxa"/>
            <w:tcBorders>
              <w:top w:val="nil"/>
              <w:left w:val="nil"/>
              <w:bottom w:val="single" w:sz="4" w:space="0" w:color="auto"/>
              <w:right w:val="single" w:sz="4" w:space="0" w:color="auto"/>
            </w:tcBorders>
            <w:shd w:val="clear" w:color="auto" w:fill="auto"/>
            <w:noWrap/>
          </w:tcPr>
          <w:p w14:paraId="0AEA581B" w14:textId="6BEE5B1C" w:rsidR="00FD12AD" w:rsidRPr="0075512F" w:rsidDel="000A3E8D" w:rsidRDefault="00FD12AD" w:rsidP="000A3E8D">
            <w:pPr>
              <w:rPr>
                <w:del w:id="11191" w:author="Houyem Rais" w:date="2024-02-22T15:17:00Z"/>
                <w:lang w:bidi="ar-TN"/>
              </w:rPr>
              <w:pPrChange w:id="11192" w:author="Houyem Rais" w:date="2024-02-22T15:17:00Z">
                <w:pPr/>
              </w:pPrChange>
            </w:pPr>
            <w:del w:id="11193" w:author="Houyem Rais" w:date="2024-02-22T15:17:00Z">
              <w:r w:rsidRPr="0075512F" w:rsidDel="000A3E8D">
                <w:delText>0,4%</w:delText>
              </w:r>
            </w:del>
          </w:p>
        </w:tc>
        <w:tc>
          <w:tcPr>
            <w:tcW w:w="2977" w:type="dxa"/>
            <w:tcBorders>
              <w:top w:val="nil"/>
              <w:left w:val="nil"/>
              <w:bottom w:val="single" w:sz="4" w:space="0" w:color="auto"/>
              <w:right w:val="single" w:sz="4" w:space="0" w:color="auto"/>
            </w:tcBorders>
            <w:shd w:val="clear" w:color="auto" w:fill="auto"/>
            <w:noWrap/>
            <w:vAlign w:val="bottom"/>
          </w:tcPr>
          <w:p w14:paraId="5B42B02A" w14:textId="1A880CB6" w:rsidR="00FD12AD" w:rsidRPr="0075512F" w:rsidDel="000A3E8D" w:rsidRDefault="00FD12AD" w:rsidP="000A3E8D">
            <w:pPr>
              <w:rPr>
                <w:del w:id="11194" w:author="Houyem Rais" w:date="2024-02-22T15:17:00Z"/>
                <w:lang w:bidi="ar-TN"/>
              </w:rPr>
              <w:pPrChange w:id="11195" w:author="Houyem Rais" w:date="2024-02-22T15:17:00Z">
                <w:pPr/>
              </w:pPrChange>
            </w:pPr>
            <w:del w:id="11196" w:author="Houyem Rais" w:date="2024-02-22T15:17:00Z">
              <w:r w:rsidRPr="0075512F" w:rsidDel="000A3E8D">
                <w:rPr>
                  <w:lang w:bidi="ar-TN"/>
                </w:rPr>
                <w:delText>Dette</w:delText>
              </w:r>
            </w:del>
          </w:p>
        </w:tc>
        <w:tc>
          <w:tcPr>
            <w:tcW w:w="1134" w:type="dxa"/>
            <w:tcBorders>
              <w:top w:val="nil"/>
              <w:left w:val="nil"/>
              <w:bottom w:val="single" w:sz="4" w:space="0" w:color="auto"/>
              <w:right w:val="single" w:sz="4" w:space="0" w:color="auto"/>
            </w:tcBorders>
            <w:shd w:val="clear" w:color="auto" w:fill="auto"/>
            <w:noWrap/>
          </w:tcPr>
          <w:p w14:paraId="286D297B" w14:textId="21CDD413" w:rsidR="00FD12AD" w:rsidRPr="0075512F" w:rsidDel="000A3E8D" w:rsidRDefault="00FD12AD" w:rsidP="000A3E8D">
            <w:pPr>
              <w:rPr>
                <w:del w:id="11197" w:author="Houyem Rais" w:date="2024-02-22T15:17:00Z"/>
                <w:lang w:bidi="ar-TN"/>
              </w:rPr>
              <w:pPrChange w:id="11198" w:author="Houyem Rais" w:date="2024-02-22T15:17:00Z">
                <w:pPr/>
              </w:pPrChange>
            </w:pPr>
            <w:del w:id="11199" w:author="Houyem Rais" w:date="2024-02-22T15:17:00Z">
              <w:r w:rsidRPr="0075512F" w:rsidDel="000A3E8D">
                <w:delText>69</w:delText>
              </w:r>
            </w:del>
          </w:p>
        </w:tc>
        <w:tc>
          <w:tcPr>
            <w:tcW w:w="988" w:type="dxa"/>
            <w:tcBorders>
              <w:top w:val="nil"/>
              <w:left w:val="nil"/>
              <w:bottom w:val="single" w:sz="4" w:space="0" w:color="auto"/>
              <w:right w:val="single" w:sz="4" w:space="0" w:color="auto"/>
            </w:tcBorders>
            <w:shd w:val="clear" w:color="auto" w:fill="auto"/>
            <w:noWrap/>
          </w:tcPr>
          <w:p w14:paraId="7EDD0E93" w14:textId="6B8EA090" w:rsidR="00FD12AD" w:rsidRPr="0075512F" w:rsidDel="000A3E8D" w:rsidRDefault="00FD12AD" w:rsidP="000A3E8D">
            <w:pPr>
              <w:rPr>
                <w:del w:id="11200" w:author="Houyem Rais" w:date="2024-02-22T15:17:00Z"/>
                <w:lang w:bidi="ar-TN"/>
              </w:rPr>
              <w:pPrChange w:id="11201" w:author="Houyem Rais" w:date="2024-02-22T15:17:00Z">
                <w:pPr/>
              </w:pPrChange>
            </w:pPr>
            <w:del w:id="11202" w:author="Houyem Rais" w:date="2024-02-22T15:17:00Z">
              <w:r w:rsidRPr="0075512F" w:rsidDel="000A3E8D">
                <w:delText>4,1%</w:delText>
              </w:r>
            </w:del>
          </w:p>
        </w:tc>
      </w:tr>
      <w:tr w:rsidR="00FD12AD" w:rsidRPr="0075512F" w:rsidDel="000A3E8D" w14:paraId="74C37C90" w14:textId="01DDD9D8">
        <w:trPr>
          <w:trHeight w:val="340"/>
          <w:del w:id="11203" w:author="Houyem Rais" w:date="2024-02-22T15:17:00Z"/>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97A6450" w14:textId="48313610" w:rsidR="00FD12AD" w:rsidRPr="0075512F" w:rsidDel="000A3E8D" w:rsidRDefault="00FD12AD" w:rsidP="000A3E8D">
            <w:pPr>
              <w:rPr>
                <w:del w:id="11204" w:author="Houyem Rais" w:date="2024-02-22T15:17:00Z"/>
                <w:b/>
                <w:bCs/>
                <w:lang w:bidi="ar-TN"/>
              </w:rPr>
              <w:pPrChange w:id="11205" w:author="Houyem Rais" w:date="2024-02-22T15:17:00Z">
                <w:pPr/>
              </w:pPrChange>
            </w:pPr>
            <w:del w:id="11206" w:author="Houyem Rais" w:date="2024-02-22T15:17:00Z">
              <w:r w:rsidRPr="0075512F" w:rsidDel="000A3E8D">
                <w:rPr>
                  <w:b/>
                  <w:bCs/>
                  <w:lang w:bidi="ar-TN"/>
                </w:rPr>
                <w:delText> </w:delText>
              </w:r>
            </w:del>
          </w:p>
        </w:tc>
        <w:tc>
          <w:tcPr>
            <w:tcW w:w="992" w:type="dxa"/>
            <w:tcBorders>
              <w:top w:val="nil"/>
              <w:left w:val="nil"/>
              <w:bottom w:val="single" w:sz="4" w:space="0" w:color="auto"/>
              <w:right w:val="single" w:sz="4" w:space="0" w:color="auto"/>
            </w:tcBorders>
            <w:shd w:val="clear" w:color="auto" w:fill="auto"/>
            <w:noWrap/>
            <w:vAlign w:val="bottom"/>
            <w:hideMark/>
          </w:tcPr>
          <w:p w14:paraId="17674B59" w14:textId="7E23FD03" w:rsidR="00FD12AD" w:rsidRPr="0075512F" w:rsidDel="000A3E8D" w:rsidRDefault="00FD12AD" w:rsidP="000A3E8D">
            <w:pPr>
              <w:rPr>
                <w:del w:id="11207" w:author="Houyem Rais" w:date="2024-02-22T15:17:00Z"/>
                <w:lang w:bidi="ar-TN"/>
              </w:rPr>
              <w:pPrChange w:id="11208" w:author="Houyem Rais" w:date="2024-02-22T15:17:00Z">
                <w:pPr/>
              </w:pPrChange>
            </w:pPr>
            <w:del w:id="11209" w:author="Houyem Rais" w:date="2024-02-22T15:17:00Z">
              <w:r w:rsidRPr="0075512F" w:rsidDel="000A3E8D">
                <w:rPr>
                  <w:b/>
                  <w:bCs/>
                  <w:lang w:bidi="ar-TN"/>
                </w:rPr>
                <w:delText> </w:delText>
              </w:r>
            </w:del>
          </w:p>
        </w:tc>
        <w:tc>
          <w:tcPr>
            <w:tcW w:w="850" w:type="dxa"/>
            <w:tcBorders>
              <w:top w:val="nil"/>
              <w:left w:val="nil"/>
              <w:bottom w:val="single" w:sz="4" w:space="0" w:color="auto"/>
              <w:right w:val="single" w:sz="4" w:space="0" w:color="auto"/>
            </w:tcBorders>
            <w:shd w:val="clear" w:color="auto" w:fill="auto"/>
            <w:noWrap/>
            <w:hideMark/>
          </w:tcPr>
          <w:p w14:paraId="70C2650E" w14:textId="45AE5B65" w:rsidR="00FD12AD" w:rsidRPr="0075512F" w:rsidDel="000A3E8D" w:rsidRDefault="00FD12AD" w:rsidP="000A3E8D">
            <w:pPr>
              <w:rPr>
                <w:del w:id="11210" w:author="Houyem Rais" w:date="2024-02-22T15:17:00Z"/>
                <w:lang w:bidi="ar-TN"/>
              </w:rPr>
              <w:pPrChange w:id="11211" w:author="Houyem Rais" w:date="2024-02-22T15:17:00Z">
                <w:pPr/>
              </w:pPrChange>
            </w:pPr>
          </w:p>
        </w:tc>
        <w:tc>
          <w:tcPr>
            <w:tcW w:w="2977" w:type="dxa"/>
            <w:tcBorders>
              <w:top w:val="nil"/>
              <w:left w:val="nil"/>
              <w:bottom w:val="single" w:sz="4" w:space="0" w:color="auto"/>
              <w:right w:val="single" w:sz="4" w:space="0" w:color="auto"/>
            </w:tcBorders>
            <w:shd w:val="clear" w:color="auto" w:fill="auto"/>
            <w:noWrap/>
            <w:vAlign w:val="bottom"/>
          </w:tcPr>
          <w:p w14:paraId="6CABAE1D" w14:textId="6D894BF1" w:rsidR="00FD12AD" w:rsidRPr="0075512F" w:rsidDel="000A3E8D" w:rsidRDefault="00FD12AD" w:rsidP="000A3E8D">
            <w:pPr>
              <w:rPr>
                <w:del w:id="11212" w:author="Houyem Rais" w:date="2024-02-22T15:17:00Z"/>
                <w:lang w:bidi="ar-TN"/>
              </w:rPr>
              <w:pPrChange w:id="11213" w:author="Houyem Rais" w:date="2024-02-22T15:17:00Z">
                <w:pPr/>
              </w:pPrChange>
            </w:pPr>
            <w:del w:id="11214" w:author="Houyem Rais" w:date="2024-02-22T15:17:00Z">
              <w:r w:rsidRPr="0075512F" w:rsidDel="000A3E8D">
                <w:rPr>
                  <w:lang w:bidi="ar-TN"/>
                </w:rPr>
                <w:delText>Subvention d'investissement</w:delText>
              </w:r>
            </w:del>
          </w:p>
        </w:tc>
        <w:tc>
          <w:tcPr>
            <w:tcW w:w="1134" w:type="dxa"/>
            <w:tcBorders>
              <w:top w:val="nil"/>
              <w:left w:val="nil"/>
              <w:bottom w:val="single" w:sz="4" w:space="0" w:color="auto"/>
              <w:right w:val="single" w:sz="4" w:space="0" w:color="auto"/>
            </w:tcBorders>
            <w:shd w:val="clear" w:color="auto" w:fill="auto"/>
            <w:noWrap/>
          </w:tcPr>
          <w:p w14:paraId="11437B42" w14:textId="15720CC8" w:rsidR="00FD12AD" w:rsidRPr="0075512F" w:rsidDel="000A3E8D" w:rsidRDefault="00FD12AD" w:rsidP="000A3E8D">
            <w:pPr>
              <w:rPr>
                <w:del w:id="11215" w:author="Houyem Rais" w:date="2024-02-22T15:17:00Z"/>
                <w:lang w:bidi="ar-TN"/>
              </w:rPr>
              <w:pPrChange w:id="11216" w:author="Houyem Rais" w:date="2024-02-22T15:17:00Z">
                <w:pPr/>
              </w:pPrChange>
            </w:pPr>
            <w:del w:id="11217" w:author="Houyem Rais" w:date="2024-02-22T15:17:00Z">
              <w:r w:rsidRPr="0075512F" w:rsidDel="000A3E8D">
                <w:delText>1 587</w:delText>
              </w:r>
            </w:del>
          </w:p>
        </w:tc>
        <w:tc>
          <w:tcPr>
            <w:tcW w:w="988" w:type="dxa"/>
            <w:tcBorders>
              <w:top w:val="nil"/>
              <w:left w:val="nil"/>
              <w:bottom w:val="single" w:sz="4" w:space="0" w:color="auto"/>
              <w:right w:val="single" w:sz="4" w:space="0" w:color="auto"/>
            </w:tcBorders>
            <w:shd w:val="clear" w:color="auto" w:fill="auto"/>
            <w:noWrap/>
          </w:tcPr>
          <w:p w14:paraId="64DC5C08" w14:textId="4D81A683" w:rsidR="00FD12AD" w:rsidRPr="0075512F" w:rsidDel="000A3E8D" w:rsidRDefault="00FD12AD" w:rsidP="000A3E8D">
            <w:pPr>
              <w:rPr>
                <w:del w:id="11218" w:author="Houyem Rais" w:date="2024-02-22T15:17:00Z"/>
                <w:lang w:bidi="ar-TN"/>
              </w:rPr>
              <w:pPrChange w:id="11219" w:author="Houyem Rais" w:date="2024-02-22T15:17:00Z">
                <w:pPr/>
              </w:pPrChange>
            </w:pPr>
            <w:del w:id="11220" w:author="Houyem Rais" w:date="2024-02-22T15:17:00Z">
              <w:r w:rsidRPr="0075512F" w:rsidDel="000A3E8D">
                <w:delText>94,68%</w:delText>
              </w:r>
            </w:del>
          </w:p>
        </w:tc>
      </w:tr>
      <w:tr w:rsidR="00371102" w:rsidRPr="0075512F" w:rsidDel="000A3E8D" w14:paraId="618825F3" w14:textId="0542C05A">
        <w:trPr>
          <w:trHeight w:val="397"/>
          <w:del w:id="11221" w:author="Houyem Rais" w:date="2024-02-22T15:17:00Z"/>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0A8EA277" w14:textId="4FFC804C" w:rsidR="00371102" w:rsidRPr="0075512F" w:rsidDel="000A3E8D" w:rsidRDefault="00371102" w:rsidP="000A3E8D">
            <w:pPr>
              <w:rPr>
                <w:del w:id="11222" w:author="Houyem Rais" w:date="2024-02-22T15:17:00Z"/>
                <w:b/>
                <w:bCs/>
                <w:lang w:bidi="ar-TN"/>
              </w:rPr>
              <w:pPrChange w:id="11223" w:author="Houyem Rais" w:date="2024-02-22T15:17:00Z">
                <w:pPr/>
              </w:pPrChange>
            </w:pPr>
            <w:del w:id="11224" w:author="Houyem Rais" w:date="2024-02-22T15:17:00Z">
              <w:r w:rsidRPr="0075512F" w:rsidDel="000A3E8D">
                <w:rPr>
                  <w:b/>
                  <w:bCs/>
                  <w:lang w:bidi="ar-TN"/>
                </w:rPr>
                <w:delText>Total</w:delText>
              </w:r>
            </w:del>
          </w:p>
        </w:tc>
        <w:tc>
          <w:tcPr>
            <w:tcW w:w="992" w:type="dxa"/>
            <w:tcBorders>
              <w:top w:val="nil"/>
              <w:left w:val="nil"/>
              <w:bottom w:val="single" w:sz="4" w:space="0" w:color="auto"/>
              <w:right w:val="single" w:sz="4" w:space="0" w:color="auto"/>
            </w:tcBorders>
            <w:shd w:val="clear" w:color="000000" w:fill="D9D9D9"/>
            <w:noWrap/>
            <w:vAlign w:val="bottom"/>
          </w:tcPr>
          <w:p w14:paraId="1CFB7657" w14:textId="7C4C70C8" w:rsidR="00371102" w:rsidRPr="0075512F" w:rsidDel="000A3E8D" w:rsidRDefault="00371102" w:rsidP="000A3E8D">
            <w:pPr>
              <w:rPr>
                <w:del w:id="11225" w:author="Houyem Rais" w:date="2024-02-22T15:17:00Z"/>
                <w:b/>
                <w:bCs/>
                <w:lang w:bidi="ar-TN"/>
              </w:rPr>
              <w:pPrChange w:id="11226" w:author="Houyem Rais" w:date="2024-02-22T15:17:00Z">
                <w:pPr/>
              </w:pPrChange>
            </w:pPr>
            <w:del w:id="11227" w:author="Houyem Rais" w:date="2024-02-22T15:17:00Z">
              <w:r w:rsidRPr="0075512F" w:rsidDel="000A3E8D">
                <w:rPr>
                  <w:b/>
                  <w:bCs/>
                  <w:lang w:bidi="ar-TN"/>
                </w:rPr>
                <w:delText xml:space="preserve">1 </w:delText>
              </w:r>
              <w:r w:rsidR="00F21483" w:rsidRPr="0075512F" w:rsidDel="000A3E8D">
                <w:rPr>
                  <w:b/>
                  <w:bCs/>
                  <w:lang w:bidi="ar-TN"/>
                </w:rPr>
                <w:delText>676</w:delText>
              </w:r>
            </w:del>
          </w:p>
        </w:tc>
        <w:tc>
          <w:tcPr>
            <w:tcW w:w="850" w:type="dxa"/>
            <w:tcBorders>
              <w:top w:val="nil"/>
              <w:left w:val="nil"/>
              <w:bottom w:val="single" w:sz="4" w:space="0" w:color="auto"/>
              <w:right w:val="single" w:sz="4" w:space="0" w:color="auto"/>
            </w:tcBorders>
            <w:shd w:val="clear" w:color="000000" w:fill="D9D9D9"/>
            <w:noWrap/>
            <w:vAlign w:val="center"/>
            <w:hideMark/>
          </w:tcPr>
          <w:p w14:paraId="75F7A98A" w14:textId="7095D9F1" w:rsidR="00371102" w:rsidRPr="0075512F" w:rsidDel="000A3E8D" w:rsidRDefault="00371102" w:rsidP="000A3E8D">
            <w:pPr>
              <w:rPr>
                <w:del w:id="11228" w:author="Houyem Rais" w:date="2024-02-22T15:17:00Z"/>
                <w:b/>
                <w:bCs/>
                <w:lang w:bidi="ar-TN"/>
              </w:rPr>
              <w:pPrChange w:id="11229" w:author="Houyem Rais" w:date="2024-02-22T15:17:00Z">
                <w:pPr/>
              </w:pPrChange>
            </w:pPr>
            <w:del w:id="11230" w:author="Houyem Rais" w:date="2024-02-22T15:17:00Z">
              <w:r w:rsidRPr="0075512F" w:rsidDel="000A3E8D">
                <w:rPr>
                  <w:b/>
                  <w:bCs/>
                  <w:lang w:bidi="ar-TN"/>
                </w:rPr>
                <w:delText>100%</w:delText>
              </w:r>
            </w:del>
          </w:p>
        </w:tc>
        <w:tc>
          <w:tcPr>
            <w:tcW w:w="2977" w:type="dxa"/>
            <w:tcBorders>
              <w:top w:val="nil"/>
              <w:left w:val="nil"/>
              <w:bottom w:val="single" w:sz="4" w:space="0" w:color="auto"/>
              <w:right w:val="single" w:sz="4" w:space="0" w:color="auto"/>
            </w:tcBorders>
            <w:shd w:val="clear" w:color="000000" w:fill="D9D9D9"/>
            <w:noWrap/>
            <w:vAlign w:val="center"/>
            <w:hideMark/>
          </w:tcPr>
          <w:p w14:paraId="39300D57" w14:textId="346DC4F6" w:rsidR="00371102" w:rsidRPr="0075512F" w:rsidDel="000A3E8D" w:rsidRDefault="00371102" w:rsidP="000A3E8D">
            <w:pPr>
              <w:rPr>
                <w:del w:id="11231" w:author="Houyem Rais" w:date="2024-02-22T15:17:00Z"/>
                <w:b/>
                <w:bCs/>
                <w:lang w:bidi="ar-TN"/>
              </w:rPr>
              <w:pPrChange w:id="11232" w:author="Houyem Rais" w:date="2024-02-22T15:17:00Z">
                <w:pPr/>
              </w:pPrChange>
            </w:pPr>
            <w:del w:id="11233" w:author="Houyem Rais" w:date="2024-02-22T15:17:00Z">
              <w:r w:rsidRPr="0075512F" w:rsidDel="000A3E8D">
                <w:rPr>
                  <w:b/>
                  <w:bCs/>
                  <w:lang w:bidi="ar-TN"/>
                </w:rPr>
                <w:delText>Total</w:delText>
              </w:r>
            </w:del>
          </w:p>
        </w:tc>
        <w:tc>
          <w:tcPr>
            <w:tcW w:w="1134" w:type="dxa"/>
            <w:tcBorders>
              <w:top w:val="nil"/>
              <w:left w:val="nil"/>
              <w:bottom w:val="single" w:sz="4" w:space="0" w:color="auto"/>
              <w:right w:val="single" w:sz="4" w:space="0" w:color="auto"/>
            </w:tcBorders>
            <w:shd w:val="clear" w:color="000000" w:fill="D9D9D9"/>
            <w:noWrap/>
            <w:vAlign w:val="bottom"/>
          </w:tcPr>
          <w:p w14:paraId="037CA657" w14:textId="4C81C9D0" w:rsidR="00371102" w:rsidRPr="0075512F" w:rsidDel="000A3E8D" w:rsidRDefault="00F21483" w:rsidP="000A3E8D">
            <w:pPr>
              <w:rPr>
                <w:del w:id="11234" w:author="Houyem Rais" w:date="2024-02-22T15:17:00Z"/>
                <w:b/>
                <w:bCs/>
                <w:lang w:bidi="ar-TN"/>
              </w:rPr>
              <w:pPrChange w:id="11235" w:author="Houyem Rais" w:date="2024-02-22T15:17:00Z">
                <w:pPr/>
              </w:pPrChange>
            </w:pPr>
            <w:del w:id="11236" w:author="Houyem Rais" w:date="2024-02-22T15:17:00Z">
              <w:r w:rsidRPr="0075512F" w:rsidDel="000A3E8D">
                <w:rPr>
                  <w:b/>
                  <w:bCs/>
                  <w:lang w:bidi="ar-TN"/>
                </w:rPr>
                <w:delText>1 676</w:delText>
              </w:r>
            </w:del>
          </w:p>
        </w:tc>
        <w:tc>
          <w:tcPr>
            <w:tcW w:w="988" w:type="dxa"/>
            <w:tcBorders>
              <w:top w:val="nil"/>
              <w:left w:val="nil"/>
              <w:bottom w:val="single" w:sz="4" w:space="0" w:color="auto"/>
              <w:right w:val="single" w:sz="4" w:space="0" w:color="auto"/>
            </w:tcBorders>
            <w:shd w:val="clear" w:color="000000" w:fill="D9D9D9"/>
            <w:noWrap/>
            <w:vAlign w:val="center"/>
            <w:hideMark/>
          </w:tcPr>
          <w:p w14:paraId="60060203" w14:textId="6042FF23" w:rsidR="00371102" w:rsidRPr="0075512F" w:rsidDel="000A3E8D" w:rsidRDefault="00371102" w:rsidP="000A3E8D">
            <w:pPr>
              <w:rPr>
                <w:del w:id="11237" w:author="Houyem Rais" w:date="2024-02-22T15:17:00Z"/>
                <w:b/>
                <w:bCs/>
                <w:lang w:bidi="ar-TN"/>
              </w:rPr>
              <w:pPrChange w:id="11238" w:author="Houyem Rais" w:date="2024-02-22T15:17:00Z">
                <w:pPr/>
              </w:pPrChange>
            </w:pPr>
            <w:del w:id="11239" w:author="Houyem Rais" w:date="2024-02-22T15:17:00Z">
              <w:r w:rsidRPr="0075512F" w:rsidDel="000A3E8D">
                <w:rPr>
                  <w:b/>
                  <w:bCs/>
                  <w:lang w:bidi="ar-TN"/>
                </w:rPr>
                <w:delText>100%</w:delText>
              </w:r>
            </w:del>
          </w:p>
        </w:tc>
      </w:tr>
    </w:tbl>
    <w:p w14:paraId="2DA80746" w14:textId="225140BB" w:rsidR="00E61CD1" w:rsidRPr="0075512F" w:rsidDel="000A3E8D" w:rsidRDefault="00E61CD1" w:rsidP="000A3E8D">
      <w:pPr>
        <w:rPr>
          <w:del w:id="11240" w:author="Houyem Rais" w:date="2024-02-22T15:17:00Z"/>
          <w:rFonts w:eastAsia="Calibri"/>
        </w:rPr>
        <w:pPrChange w:id="11241" w:author="Houyem Rais" w:date="2024-02-22T15:17:00Z">
          <w:pPr/>
        </w:pPrChange>
      </w:pPr>
      <w:del w:id="11242"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FD12AD" w:rsidRPr="0075512F" w:rsidDel="000A3E8D">
          <w:rPr>
            <w:rFonts w:eastAsia="Calibri"/>
          </w:rPr>
          <w:delText>7</w:delText>
        </w:r>
        <w:r w:rsidRPr="0075512F" w:rsidDel="000A3E8D">
          <w:rPr>
            <w:rFonts w:eastAsia="Calibri"/>
          </w:rPr>
          <w:delText xml:space="preserve"> MDT. Le coût total du projet à la fin de la période de construction </w:delText>
        </w:r>
        <w:r w:rsidR="00DE2AA6" w:rsidRPr="0075512F" w:rsidDel="000A3E8D">
          <w:rPr>
            <w:rFonts w:eastAsia="Calibri"/>
          </w:rPr>
          <w:delText>est égal</w:delText>
        </w:r>
        <w:r w:rsidRPr="0075512F" w:rsidDel="000A3E8D">
          <w:rPr>
            <w:rFonts w:eastAsia="Calibri"/>
          </w:rPr>
          <w:delText xml:space="preserve"> à </w:delText>
        </w:r>
        <w:r w:rsidR="00FD12AD" w:rsidRPr="0075512F" w:rsidDel="000A3E8D">
          <w:rPr>
            <w:rFonts w:eastAsia="Calibri"/>
            <w:b/>
            <w:bCs/>
          </w:rPr>
          <w:delText>1667</w:delText>
        </w:r>
        <w:r w:rsidRPr="0075512F" w:rsidDel="000A3E8D">
          <w:rPr>
            <w:rFonts w:eastAsia="Calibri"/>
            <w:b/>
            <w:bCs/>
          </w:rPr>
          <w:delText xml:space="preserve"> MDT.</w:delText>
        </w:r>
      </w:del>
    </w:p>
    <w:p w14:paraId="36D30232" w14:textId="5D01A93D" w:rsidR="007B4C9B" w:rsidRPr="0075512F" w:rsidDel="000A3E8D" w:rsidRDefault="007B4C9B" w:rsidP="000A3E8D">
      <w:pPr>
        <w:rPr>
          <w:del w:id="11243" w:author="Houyem Rais" w:date="2024-02-22T15:17:00Z"/>
          <w:rFonts w:eastAsia="Calibri"/>
        </w:rPr>
        <w:pPrChange w:id="11244" w:author="Houyem Rais" w:date="2024-02-22T15:17:00Z">
          <w:pPr/>
        </w:pPrChange>
      </w:pPr>
      <w:del w:id="11245" w:author="Houyem Rais" w:date="2024-02-22T15:17:00Z">
        <w:r w:rsidRPr="0075512F" w:rsidDel="000A3E8D">
          <w:rPr>
            <w:rFonts w:eastAsia="Calibri"/>
          </w:rPr>
          <w:delText xml:space="preserve">Ce montant est financé par de la subvention à hauteur de </w:delText>
        </w:r>
        <w:r w:rsidR="00DE2AA6" w:rsidRPr="0075512F" w:rsidDel="000A3E8D">
          <w:rPr>
            <w:rFonts w:eastAsia="Calibri"/>
          </w:rPr>
          <w:delText>1587</w:delText>
        </w:r>
        <w:r w:rsidRPr="0075512F" w:rsidDel="000A3E8D">
          <w:rPr>
            <w:rFonts w:eastAsia="Calibri"/>
          </w:rPr>
          <w:delText xml:space="preserve"> MDT, de la dette à hauteur de </w:delText>
        </w:r>
        <w:r w:rsidR="00DE2AA6" w:rsidRPr="0075512F" w:rsidDel="000A3E8D">
          <w:rPr>
            <w:rFonts w:eastAsia="Calibri"/>
          </w:rPr>
          <w:delText>69</w:delText>
        </w:r>
        <w:r w:rsidRPr="0075512F" w:rsidDel="000A3E8D">
          <w:rPr>
            <w:rFonts w:eastAsia="Calibri"/>
          </w:rPr>
          <w:delText xml:space="preserve"> MDT et des fonds propres à hauteur de </w:delText>
        </w:r>
        <w:r w:rsidR="00DE2AA6" w:rsidRPr="0075512F" w:rsidDel="000A3E8D">
          <w:rPr>
            <w:rFonts w:eastAsia="Calibri"/>
          </w:rPr>
          <w:delText>20</w:delText>
        </w:r>
        <w:r w:rsidRPr="0075512F" w:rsidDel="000A3E8D">
          <w:rPr>
            <w:rFonts w:eastAsia="Calibri"/>
          </w:rPr>
          <w:delText xml:space="preserve"> MDT. </w:delText>
        </w:r>
      </w:del>
    </w:p>
    <w:p w14:paraId="73195BD4" w14:textId="0F858982" w:rsidR="007B4C9B" w:rsidRPr="0075512F" w:rsidDel="000A3E8D" w:rsidRDefault="00766CF8" w:rsidP="000A3E8D">
      <w:pPr>
        <w:rPr>
          <w:del w:id="11246" w:author="Houyem Rais" w:date="2024-02-22T15:17:00Z"/>
          <w:lang w:bidi="ar-TN"/>
        </w:rPr>
        <w:pPrChange w:id="11247" w:author="Houyem Rais" w:date="2024-02-22T15:17:00Z">
          <w:pPr/>
        </w:pPrChange>
      </w:pPr>
      <w:del w:id="11248" w:author="Houyem Rais" w:date="2024-02-22T15:17:00Z">
        <w:r w:rsidRPr="0075512F" w:rsidDel="000A3E8D">
          <w:rPr>
            <w:noProof/>
          </w:rPr>
          <w:drawing>
            <wp:inline distT="0" distB="0" distL="0" distR="0" wp14:anchorId="3F442026" wp14:editId="3286C44C">
              <wp:extent cx="5734050" cy="1927860"/>
              <wp:effectExtent l="0" t="0" r="0" b="0"/>
              <wp:docPr id="1640779041" name="Picture 164077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1927860"/>
                      </a:xfrm>
                      <a:prstGeom prst="rect">
                        <a:avLst/>
                      </a:prstGeom>
                      <a:noFill/>
                      <a:ln>
                        <a:noFill/>
                      </a:ln>
                    </pic:spPr>
                  </pic:pic>
                </a:graphicData>
              </a:graphic>
            </wp:inline>
          </w:drawing>
        </w:r>
      </w:del>
    </w:p>
    <w:p w14:paraId="6A2D64A5" w14:textId="33B02A40" w:rsidR="00AE00BA" w:rsidRPr="0075512F" w:rsidDel="000A3E8D" w:rsidRDefault="00AE00BA" w:rsidP="000A3E8D">
      <w:pPr>
        <w:rPr>
          <w:del w:id="11249" w:author="Houyem Rais" w:date="2024-02-22T15:17:00Z"/>
          <w:rFonts w:eastAsia="Calibri"/>
        </w:rPr>
        <w:pPrChange w:id="11250" w:author="Houyem Rais" w:date="2024-02-22T15:17:00Z">
          <w:pPr>
            <w:pStyle w:val="Caption"/>
            <w:jc w:val="center"/>
          </w:pPr>
        </w:pPrChange>
      </w:pPr>
      <w:bookmarkStart w:id="11251" w:name="_Toc142174843"/>
      <w:del w:id="11252"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33</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1 – Concession avec subvention (Partenaire privé) - Variante D1 – 2 tabliers</w:delText>
        </w:r>
        <w:bookmarkEnd w:id="11251"/>
      </w:del>
    </w:p>
    <w:p w14:paraId="570B5E4C" w14:textId="0851B052" w:rsidR="00AE00BA" w:rsidRPr="0075512F" w:rsidDel="000A3E8D" w:rsidRDefault="00AE00BA" w:rsidP="000A3E8D">
      <w:pPr>
        <w:rPr>
          <w:del w:id="11253" w:author="Houyem Rais" w:date="2024-02-22T15:17:00Z"/>
          <w:rFonts w:eastAsia="Calibri"/>
        </w:rPr>
        <w:pPrChange w:id="11254" w:author="Houyem Rais" w:date="2024-02-22T15:17:00Z">
          <w:pPr/>
        </w:pPrChange>
      </w:pPr>
    </w:p>
    <w:p w14:paraId="7074C4B5" w14:textId="502DD6FA" w:rsidR="00DE2AA6" w:rsidRPr="0075512F" w:rsidDel="000A3E8D" w:rsidRDefault="00DE2AA6" w:rsidP="000A3E8D">
      <w:pPr>
        <w:rPr>
          <w:del w:id="11255" w:author="Houyem Rais" w:date="2024-02-22T15:17:00Z"/>
          <w:lang w:bidi="ar-TN"/>
        </w:rPr>
        <w:pPrChange w:id="11256" w:author="Houyem Rais" w:date="2024-02-22T15:17:00Z">
          <w:pPr/>
        </w:pPrChange>
      </w:pPr>
      <w:del w:id="11257" w:author="Houyem Rais" w:date="2024-02-22T15:17:00Z">
        <w:r w:rsidRPr="0075512F" w:rsidDel="000A3E8D">
          <w:rPr>
            <w:rFonts w:eastAsia="Calibri"/>
          </w:rPr>
          <w:delText>Pour le partenaire public, le financement de cette subvention (qui représente 95,1% du coût de construction) se fait par de la dette concessionnelle.</w:delText>
        </w:r>
      </w:del>
    </w:p>
    <w:p w14:paraId="2175F87A" w14:textId="6B36A4D2" w:rsidR="007B4C9B" w:rsidRPr="0075512F" w:rsidDel="000A3E8D" w:rsidRDefault="00F21483" w:rsidP="000A3E8D">
      <w:pPr>
        <w:rPr>
          <w:del w:id="11258" w:author="Houyem Rais" w:date="2024-02-22T15:17:00Z"/>
          <w:lang w:bidi="ar-TN"/>
        </w:rPr>
        <w:pPrChange w:id="11259" w:author="Houyem Rais" w:date="2024-02-22T15:17:00Z">
          <w:pPr/>
        </w:pPrChange>
      </w:pPr>
      <w:del w:id="11260" w:author="Houyem Rais" w:date="2024-02-22T15:17:00Z">
        <w:r w:rsidRPr="0075512F" w:rsidDel="000A3E8D">
          <w:rPr>
            <w:noProof/>
          </w:rPr>
          <w:drawing>
            <wp:inline distT="0" distB="0" distL="0" distR="0" wp14:anchorId="1EB73FB1" wp14:editId="217D4084">
              <wp:extent cx="5734050" cy="2085340"/>
              <wp:effectExtent l="0" t="0" r="0" b="0"/>
              <wp:docPr id="1786945743" name="Picture 178694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085340"/>
                      </a:xfrm>
                      <a:prstGeom prst="rect">
                        <a:avLst/>
                      </a:prstGeom>
                      <a:noFill/>
                      <a:ln>
                        <a:noFill/>
                      </a:ln>
                    </pic:spPr>
                  </pic:pic>
                </a:graphicData>
              </a:graphic>
            </wp:inline>
          </w:drawing>
        </w:r>
      </w:del>
    </w:p>
    <w:p w14:paraId="45E45454" w14:textId="7447F71E" w:rsidR="00AE00BA" w:rsidRPr="0075512F" w:rsidDel="000A3E8D" w:rsidRDefault="00AE00BA" w:rsidP="000A3E8D">
      <w:pPr>
        <w:rPr>
          <w:del w:id="11261" w:author="Houyem Rais" w:date="2024-02-22T15:17:00Z"/>
          <w:rFonts w:eastAsia="Calibri"/>
        </w:rPr>
        <w:pPrChange w:id="11262" w:author="Houyem Rais" w:date="2024-02-22T15:17:00Z">
          <w:pPr>
            <w:pStyle w:val="Caption"/>
            <w:jc w:val="center"/>
          </w:pPr>
        </w:pPrChange>
      </w:pPr>
      <w:bookmarkStart w:id="11263" w:name="_Toc142174844"/>
      <w:del w:id="11264"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34</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1 – Concession sans subvention (Partenaire public) - Variante D1 – 2 tabliers</w:delText>
        </w:r>
        <w:bookmarkEnd w:id="11263"/>
      </w:del>
    </w:p>
    <w:p w14:paraId="7EC0908C" w14:textId="3F16754B" w:rsidR="00DE2AA6" w:rsidRPr="0075512F" w:rsidDel="000A3E8D" w:rsidRDefault="00DE2AA6" w:rsidP="000A3E8D">
      <w:pPr>
        <w:rPr>
          <w:del w:id="11265" w:author="Houyem Rais" w:date="2024-02-22T15:17:00Z"/>
          <w:rtl/>
          <w:lang w:bidi="ar-TN"/>
        </w:rPr>
        <w:pPrChange w:id="11266" w:author="Houyem Rais" w:date="2024-02-22T15:17:00Z">
          <w:pPr/>
        </w:pPrChange>
      </w:pPr>
      <w:del w:id="11267" w:author="Houyem Rais" w:date="2024-02-22T15:17:00Z">
        <w:r w:rsidRPr="0075512F" w:rsidDel="000A3E8D">
          <w:rPr>
            <w:lang w:bidi="ar-TN"/>
          </w:rPr>
          <w:delText>La courbe des revenus correspond aux recettes générées par le projet, i.e. les recettes des péages et les revenus annexes de l’exploitation du projet. Dans le cas de cette option, le partenaire privé perçoit les recettes de péage du pont et les utilises pour couvrir ses coûts de construction, d’exploitation et de maintenance.</w:delText>
        </w:r>
      </w:del>
    </w:p>
    <w:p w14:paraId="505D9F2F" w14:textId="178E6E9E" w:rsidR="007B4C9B" w:rsidRPr="0075512F" w:rsidDel="000A3E8D" w:rsidRDefault="00C65687" w:rsidP="000A3E8D">
      <w:pPr>
        <w:rPr>
          <w:del w:id="11268" w:author="Houyem Rais" w:date="2024-02-22T15:17:00Z"/>
        </w:rPr>
        <w:pPrChange w:id="11269" w:author="Houyem Rais" w:date="2024-02-22T15:17:00Z">
          <w:pPr/>
        </w:pPrChange>
      </w:pPr>
      <w:del w:id="11270" w:author="Houyem Rais" w:date="2024-02-22T15:17:00Z">
        <w:r w:rsidRPr="0075512F" w:rsidDel="000A3E8D">
          <w:delText xml:space="preserve">Ce scénario génère un </w:delText>
        </w:r>
        <w:r w:rsidRPr="0075512F" w:rsidDel="000A3E8D">
          <w:rPr>
            <w:b/>
            <w:bCs/>
            <w:color w:val="C00000"/>
          </w:rPr>
          <w:delText xml:space="preserve">TRI des fonds propres de </w:delText>
        </w:r>
        <w:r w:rsidR="00AE00BA" w:rsidRPr="0075512F" w:rsidDel="000A3E8D">
          <w:rPr>
            <w:b/>
            <w:bCs/>
            <w:color w:val="C00000"/>
          </w:rPr>
          <w:delText>15,17</w:delText>
        </w:r>
        <w:r w:rsidRPr="0075512F" w:rsidDel="000A3E8D">
          <w:rPr>
            <w:b/>
            <w:bCs/>
            <w:color w:val="C00000"/>
          </w:rPr>
          <w:delText>%</w:delText>
        </w:r>
        <w:r w:rsidRPr="0075512F" w:rsidDel="000A3E8D">
          <w:rPr>
            <w:color w:val="C00000"/>
          </w:rPr>
          <w:delText xml:space="preserve"> </w:delText>
        </w:r>
        <w:r w:rsidRPr="0075512F" w:rsidDel="000A3E8D">
          <w:delText xml:space="preserve">et un </w:delText>
        </w:r>
        <w:r w:rsidRPr="0075512F" w:rsidDel="000A3E8D">
          <w:rPr>
            <w:b/>
            <w:bCs/>
          </w:rPr>
          <w:delText xml:space="preserve">ADSCR minimum de </w:delText>
        </w:r>
        <w:r w:rsidR="00AE00BA" w:rsidRPr="0075512F" w:rsidDel="000A3E8D">
          <w:rPr>
            <w:b/>
            <w:bCs/>
          </w:rPr>
          <w:delText>2,12</w:delText>
        </w:r>
        <w:r w:rsidRPr="0075512F" w:rsidDel="000A3E8D">
          <w:delText>, ce qui signifie que la mise en œuvre du projet sous forme d’une concession est rentable pour le partenaire privé et lui permet de payer le service annuel de sa dette contractée.</w:delText>
        </w:r>
      </w:del>
    </w:p>
    <w:p w14:paraId="1888CABC" w14:textId="17F1670E" w:rsidR="003342B5" w:rsidRPr="0075512F" w:rsidDel="000A3E8D" w:rsidRDefault="003342B5" w:rsidP="000A3E8D">
      <w:pPr>
        <w:rPr>
          <w:del w:id="11271" w:author="Houyem Rais" w:date="2024-02-22T15:17:00Z"/>
        </w:rPr>
        <w:pPrChange w:id="11272" w:author="Houyem Rais" w:date="2024-02-22T15:17:00Z">
          <w:pPr>
            <w:pStyle w:val="Titre4"/>
          </w:pPr>
        </w:pPrChange>
      </w:pPr>
      <w:bookmarkStart w:id="11273" w:name="_Toc142174746"/>
      <w:del w:id="11274" w:author="Houyem Rais" w:date="2024-02-22T15:17:00Z">
        <w:r w:rsidRPr="0075512F" w:rsidDel="000A3E8D">
          <w:delText>Option 2 : Contrat de Partenariat</w:delText>
        </w:r>
        <w:bookmarkEnd w:id="11273"/>
      </w:del>
    </w:p>
    <w:p w14:paraId="36FAFA09" w14:textId="02A6E6BC" w:rsidR="008A2BF2" w:rsidRPr="0075512F" w:rsidDel="000A3E8D" w:rsidRDefault="008A2BF2" w:rsidP="000A3E8D">
      <w:pPr>
        <w:rPr>
          <w:del w:id="11275" w:author="Houyem Rais" w:date="2024-02-22T15:17:00Z"/>
          <w:rFonts w:eastAsia="Calibri"/>
        </w:rPr>
        <w:pPrChange w:id="11276" w:author="Houyem Rais" w:date="2024-02-22T15:17:00Z">
          <w:pPr/>
        </w:pPrChange>
      </w:pPr>
      <w:del w:id="11277" w:author="Houyem Rais" w:date="2024-02-22T15:17:00Z">
        <w:r w:rsidRPr="0075512F" w:rsidDel="000A3E8D">
          <w:rPr>
            <w:rFonts w:eastAsia="Calibri"/>
          </w:rPr>
          <w:delText>Le coût de construction est de 1 082,3 MDT (CE 2023). En y appliquant l’inflation pendant la période de construction, nous obtenons le montant de 1 602 MDT.</w:delText>
        </w:r>
      </w:del>
    </w:p>
    <w:p w14:paraId="6993C41C" w14:textId="72016A93" w:rsidR="007E1F65" w:rsidRPr="0075512F" w:rsidDel="000A3E8D" w:rsidRDefault="007E1F65" w:rsidP="000A3E8D">
      <w:pPr>
        <w:rPr>
          <w:del w:id="11278" w:author="Houyem Rais" w:date="2024-02-22T15:17:00Z"/>
          <w:rFonts w:eastAsia="Calibri"/>
        </w:rPr>
        <w:pPrChange w:id="11279" w:author="Houyem Rais" w:date="2024-02-22T15:17:00Z">
          <w:pPr/>
        </w:pPrChange>
      </w:pPr>
      <w:del w:id="11280" w:author="Houyem Rais" w:date="2024-02-22T15:17:00Z">
        <w:r w:rsidRPr="0075512F" w:rsidDel="000A3E8D">
          <w:rPr>
            <w:rFonts w:eastAsia="Calibri"/>
          </w:rPr>
          <w:delText>Pour le partenaire privé, il n’y a pas de subvention du coût de construction.</w:delText>
        </w:r>
      </w:del>
    </w:p>
    <w:p w14:paraId="1A12B0A1" w14:textId="330399C5" w:rsidR="00795002" w:rsidRPr="0075512F" w:rsidDel="000A3E8D" w:rsidRDefault="00795002" w:rsidP="000A3E8D">
      <w:pPr>
        <w:rPr>
          <w:del w:id="11281" w:author="Houyem Rais" w:date="2024-02-22T15:17:00Z"/>
        </w:rPr>
        <w:pPrChange w:id="11282" w:author="Houyem Rais" w:date="2024-02-22T15:17:00Z">
          <w:pPr>
            <w:pStyle w:val="Caption"/>
          </w:pPr>
        </w:pPrChange>
      </w:pPr>
      <w:bookmarkStart w:id="11283" w:name="_Toc144481111"/>
      <w:del w:id="11284"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43</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2 - contrat de partenariat (Partenaire privé) - Variante D1 – 2 tabliers</w:delText>
        </w:r>
        <w:bookmarkEnd w:id="11283"/>
      </w:del>
    </w:p>
    <w:tbl>
      <w:tblPr>
        <w:tblW w:w="8989" w:type="dxa"/>
        <w:tblLook w:val="04A0" w:firstRow="1" w:lastRow="0" w:firstColumn="1" w:lastColumn="0" w:noHBand="0" w:noVBand="1"/>
      </w:tblPr>
      <w:tblGrid>
        <w:gridCol w:w="2282"/>
        <w:gridCol w:w="1066"/>
        <w:gridCol w:w="915"/>
        <w:gridCol w:w="2287"/>
        <w:gridCol w:w="1219"/>
        <w:gridCol w:w="1220"/>
      </w:tblGrid>
      <w:tr w:rsidR="007E1F65" w:rsidRPr="0075512F" w:rsidDel="000A3E8D" w14:paraId="563852DD" w14:textId="5884EBD6" w:rsidTr="00115F39">
        <w:trPr>
          <w:trHeight w:val="52"/>
          <w:del w:id="11285" w:author="Houyem Rais" w:date="2024-02-22T15:17:00Z"/>
        </w:trPr>
        <w:tc>
          <w:tcPr>
            <w:tcW w:w="4263"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971B10" w14:textId="1DE4E82A" w:rsidR="007E1F65" w:rsidRPr="0075512F" w:rsidDel="000A3E8D" w:rsidRDefault="007E1F65" w:rsidP="000A3E8D">
            <w:pPr>
              <w:rPr>
                <w:del w:id="11286" w:author="Houyem Rais" w:date="2024-02-22T15:17:00Z"/>
                <w:rFonts w:cstheme="minorHAnsi"/>
                <w:b/>
                <w:bCs/>
                <w:lang w:eastAsia="en-GB"/>
              </w:rPr>
              <w:pPrChange w:id="11287" w:author="Houyem Rais" w:date="2024-02-22T15:17:00Z">
                <w:pPr>
                  <w:spacing w:after="0"/>
                  <w:jc w:val="left"/>
                </w:pPr>
              </w:pPrChange>
            </w:pPr>
            <w:del w:id="11288" w:author="Houyem Rais" w:date="2024-02-22T15:17:00Z">
              <w:r w:rsidRPr="0075512F" w:rsidDel="000A3E8D">
                <w:rPr>
                  <w:rFonts w:cstheme="minorHAnsi"/>
                  <w:b/>
                  <w:bCs/>
                  <w:lang w:eastAsia="en-GB"/>
                </w:rPr>
                <w:delText>Emplois (en MDT)</w:delText>
              </w:r>
            </w:del>
          </w:p>
        </w:tc>
        <w:tc>
          <w:tcPr>
            <w:tcW w:w="4726"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0CF60C08" w14:textId="5793B49E" w:rsidR="007E1F65" w:rsidRPr="0075512F" w:rsidDel="000A3E8D" w:rsidRDefault="007E1F65" w:rsidP="000A3E8D">
            <w:pPr>
              <w:rPr>
                <w:del w:id="11289" w:author="Houyem Rais" w:date="2024-02-22T15:17:00Z"/>
                <w:rFonts w:cstheme="minorHAnsi"/>
                <w:b/>
                <w:bCs/>
                <w:lang w:eastAsia="en-GB"/>
              </w:rPr>
              <w:pPrChange w:id="11290" w:author="Houyem Rais" w:date="2024-02-22T15:17:00Z">
                <w:pPr>
                  <w:spacing w:after="0"/>
                  <w:jc w:val="left"/>
                </w:pPr>
              </w:pPrChange>
            </w:pPr>
            <w:del w:id="11291" w:author="Houyem Rais" w:date="2024-02-22T15:17:00Z">
              <w:r w:rsidRPr="0075512F" w:rsidDel="000A3E8D">
                <w:rPr>
                  <w:rFonts w:cstheme="minorHAnsi"/>
                  <w:b/>
                  <w:bCs/>
                  <w:lang w:eastAsia="en-GB"/>
                </w:rPr>
                <w:delText>Ressources (en MDT)</w:delText>
              </w:r>
            </w:del>
          </w:p>
        </w:tc>
      </w:tr>
      <w:tr w:rsidR="00E90A27" w:rsidRPr="0075512F" w:rsidDel="000A3E8D" w14:paraId="2D827887" w14:textId="5BDBDD13" w:rsidTr="00115F39">
        <w:trPr>
          <w:trHeight w:val="335"/>
          <w:del w:id="11292" w:author="Houyem Rais" w:date="2024-02-22T15:17:00Z"/>
        </w:trPr>
        <w:tc>
          <w:tcPr>
            <w:tcW w:w="2282" w:type="dxa"/>
            <w:tcBorders>
              <w:top w:val="nil"/>
              <w:left w:val="single" w:sz="4" w:space="0" w:color="auto"/>
              <w:bottom w:val="single" w:sz="4" w:space="0" w:color="auto"/>
              <w:right w:val="single" w:sz="4" w:space="0" w:color="auto"/>
            </w:tcBorders>
            <w:shd w:val="clear" w:color="auto" w:fill="auto"/>
            <w:noWrap/>
            <w:vAlign w:val="center"/>
            <w:hideMark/>
          </w:tcPr>
          <w:p w14:paraId="49CFDED2" w14:textId="1D9397E5" w:rsidR="00E90A27" w:rsidRPr="0075512F" w:rsidDel="000A3E8D" w:rsidRDefault="00E90A27" w:rsidP="000A3E8D">
            <w:pPr>
              <w:rPr>
                <w:del w:id="11293" w:author="Houyem Rais" w:date="2024-02-22T15:17:00Z"/>
                <w:rFonts w:cstheme="minorHAnsi"/>
                <w:lang w:eastAsia="en-GB"/>
              </w:rPr>
              <w:pPrChange w:id="11294" w:author="Houyem Rais" w:date="2024-02-22T15:17:00Z">
                <w:pPr>
                  <w:spacing w:after="0"/>
                  <w:jc w:val="left"/>
                </w:pPr>
              </w:pPrChange>
            </w:pPr>
            <w:del w:id="11295" w:author="Houyem Rais" w:date="2024-02-22T15:17:00Z">
              <w:r w:rsidRPr="0075512F" w:rsidDel="000A3E8D">
                <w:rPr>
                  <w:lang w:bidi="ar-TN"/>
                </w:rPr>
                <w:delText>Coût de construction</w:delText>
              </w:r>
            </w:del>
          </w:p>
        </w:tc>
        <w:tc>
          <w:tcPr>
            <w:tcW w:w="1066" w:type="dxa"/>
            <w:tcBorders>
              <w:top w:val="nil"/>
              <w:left w:val="nil"/>
              <w:bottom w:val="single" w:sz="4" w:space="0" w:color="auto"/>
              <w:right w:val="single" w:sz="4" w:space="0" w:color="auto"/>
            </w:tcBorders>
            <w:shd w:val="clear" w:color="auto" w:fill="auto"/>
            <w:noWrap/>
          </w:tcPr>
          <w:p w14:paraId="46A405C4" w14:textId="52A78152" w:rsidR="00E90A27" w:rsidRPr="0075512F" w:rsidDel="000A3E8D" w:rsidRDefault="00E90A27" w:rsidP="000A3E8D">
            <w:pPr>
              <w:rPr>
                <w:del w:id="11296" w:author="Houyem Rais" w:date="2024-02-22T15:17:00Z"/>
                <w:rFonts w:cstheme="minorHAnsi"/>
                <w:lang w:eastAsia="en-GB"/>
              </w:rPr>
              <w:pPrChange w:id="11297" w:author="Houyem Rais" w:date="2024-02-22T15:17:00Z">
                <w:pPr>
                  <w:spacing w:after="0"/>
                  <w:jc w:val="center"/>
                </w:pPr>
              </w:pPrChange>
            </w:pPr>
            <w:del w:id="11298" w:author="Houyem Rais" w:date="2024-02-22T15:17:00Z">
              <w:r w:rsidRPr="0075512F" w:rsidDel="000A3E8D">
                <w:delText>1 669</w:delText>
              </w:r>
            </w:del>
          </w:p>
        </w:tc>
        <w:tc>
          <w:tcPr>
            <w:tcW w:w="915" w:type="dxa"/>
            <w:tcBorders>
              <w:top w:val="nil"/>
              <w:left w:val="nil"/>
              <w:bottom w:val="single" w:sz="4" w:space="0" w:color="auto"/>
              <w:right w:val="single" w:sz="4" w:space="0" w:color="auto"/>
            </w:tcBorders>
            <w:shd w:val="clear" w:color="auto" w:fill="auto"/>
            <w:noWrap/>
          </w:tcPr>
          <w:p w14:paraId="1D7E0420" w14:textId="7E92E2A3" w:rsidR="00E90A27" w:rsidRPr="0075512F" w:rsidDel="000A3E8D" w:rsidRDefault="00E90A27" w:rsidP="000A3E8D">
            <w:pPr>
              <w:rPr>
                <w:del w:id="11299" w:author="Houyem Rais" w:date="2024-02-22T15:17:00Z"/>
                <w:rFonts w:cstheme="minorHAnsi"/>
                <w:lang w:eastAsia="en-GB"/>
              </w:rPr>
              <w:pPrChange w:id="11300" w:author="Houyem Rais" w:date="2024-02-22T15:17:00Z">
                <w:pPr>
                  <w:spacing w:after="0"/>
                  <w:jc w:val="center"/>
                </w:pPr>
              </w:pPrChange>
            </w:pPr>
            <w:del w:id="11301" w:author="Houyem Rais" w:date="2024-02-22T15:17:00Z">
              <w:r w:rsidRPr="0075512F" w:rsidDel="000A3E8D">
                <w:delText>91,7%</w:delText>
              </w:r>
            </w:del>
          </w:p>
        </w:tc>
        <w:tc>
          <w:tcPr>
            <w:tcW w:w="2287" w:type="dxa"/>
            <w:tcBorders>
              <w:top w:val="nil"/>
              <w:left w:val="nil"/>
              <w:bottom w:val="single" w:sz="4" w:space="0" w:color="auto"/>
              <w:right w:val="single" w:sz="4" w:space="0" w:color="auto"/>
            </w:tcBorders>
            <w:shd w:val="clear" w:color="auto" w:fill="auto"/>
            <w:noWrap/>
            <w:vAlign w:val="bottom"/>
          </w:tcPr>
          <w:p w14:paraId="067103E3" w14:textId="67934112" w:rsidR="00E90A27" w:rsidRPr="0075512F" w:rsidDel="000A3E8D" w:rsidRDefault="00E90A27" w:rsidP="000A3E8D">
            <w:pPr>
              <w:rPr>
                <w:del w:id="11302" w:author="Houyem Rais" w:date="2024-02-22T15:17:00Z"/>
                <w:rFonts w:cstheme="minorHAnsi"/>
                <w:lang w:eastAsia="en-GB"/>
              </w:rPr>
              <w:pPrChange w:id="11303" w:author="Houyem Rais" w:date="2024-02-22T15:17:00Z">
                <w:pPr>
                  <w:spacing w:after="0"/>
                  <w:jc w:val="left"/>
                </w:pPr>
              </w:pPrChange>
            </w:pPr>
            <w:del w:id="11304" w:author="Houyem Rais" w:date="2024-02-22T15:17:00Z">
              <w:r w:rsidRPr="0075512F" w:rsidDel="000A3E8D">
                <w:rPr>
                  <w:lang w:bidi="ar-TN"/>
                </w:rPr>
                <w:delText>Fonds propres</w:delText>
              </w:r>
            </w:del>
          </w:p>
        </w:tc>
        <w:tc>
          <w:tcPr>
            <w:tcW w:w="1219" w:type="dxa"/>
            <w:tcBorders>
              <w:top w:val="nil"/>
              <w:left w:val="nil"/>
              <w:bottom w:val="single" w:sz="4" w:space="0" w:color="auto"/>
              <w:right w:val="single" w:sz="4" w:space="0" w:color="auto"/>
            </w:tcBorders>
            <w:shd w:val="clear" w:color="auto" w:fill="auto"/>
            <w:noWrap/>
          </w:tcPr>
          <w:p w14:paraId="38AEE126" w14:textId="47B9B92F" w:rsidR="00E90A27" w:rsidRPr="0075512F" w:rsidDel="000A3E8D" w:rsidRDefault="00E90A27" w:rsidP="000A3E8D">
            <w:pPr>
              <w:rPr>
                <w:del w:id="11305" w:author="Houyem Rais" w:date="2024-02-22T15:17:00Z"/>
                <w:rFonts w:cstheme="minorHAnsi"/>
                <w:lang w:eastAsia="en-GB"/>
              </w:rPr>
              <w:pPrChange w:id="11306" w:author="Houyem Rais" w:date="2024-02-22T15:17:00Z">
                <w:pPr>
                  <w:spacing w:after="0"/>
                  <w:jc w:val="center"/>
                </w:pPr>
              </w:pPrChange>
            </w:pPr>
            <w:del w:id="11307" w:author="Houyem Rais" w:date="2024-02-22T15:17:00Z">
              <w:r w:rsidRPr="0075512F" w:rsidDel="000A3E8D">
                <w:delText>417</w:delText>
              </w:r>
            </w:del>
          </w:p>
        </w:tc>
        <w:tc>
          <w:tcPr>
            <w:tcW w:w="1220" w:type="dxa"/>
            <w:tcBorders>
              <w:top w:val="nil"/>
              <w:left w:val="nil"/>
              <w:bottom w:val="single" w:sz="4" w:space="0" w:color="auto"/>
              <w:right w:val="single" w:sz="4" w:space="0" w:color="auto"/>
            </w:tcBorders>
            <w:shd w:val="clear" w:color="auto" w:fill="auto"/>
            <w:noWrap/>
          </w:tcPr>
          <w:p w14:paraId="280045CC" w14:textId="5CF91D09" w:rsidR="00E90A27" w:rsidRPr="0075512F" w:rsidDel="000A3E8D" w:rsidRDefault="00E90A27" w:rsidP="000A3E8D">
            <w:pPr>
              <w:rPr>
                <w:del w:id="11308" w:author="Houyem Rais" w:date="2024-02-22T15:17:00Z"/>
                <w:rFonts w:cstheme="minorHAnsi"/>
                <w:lang w:eastAsia="en-GB"/>
              </w:rPr>
              <w:pPrChange w:id="11309" w:author="Houyem Rais" w:date="2024-02-22T15:17:00Z">
                <w:pPr>
                  <w:spacing w:after="0"/>
                  <w:jc w:val="center"/>
                </w:pPr>
              </w:pPrChange>
            </w:pPr>
            <w:del w:id="11310" w:author="Houyem Rais" w:date="2024-02-22T15:17:00Z">
              <w:r w:rsidRPr="0075512F" w:rsidDel="000A3E8D">
                <w:delText>22,9%</w:delText>
              </w:r>
            </w:del>
          </w:p>
        </w:tc>
      </w:tr>
      <w:tr w:rsidR="00E90A27" w:rsidRPr="0075512F" w:rsidDel="000A3E8D" w14:paraId="714B1F4D" w14:textId="1C78DBC1" w:rsidTr="00115F39">
        <w:trPr>
          <w:trHeight w:val="52"/>
          <w:del w:id="11311" w:author="Houyem Rais" w:date="2024-02-22T15:17:00Z"/>
        </w:trPr>
        <w:tc>
          <w:tcPr>
            <w:tcW w:w="2282" w:type="dxa"/>
            <w:tcBorders>
              <w:top w:val="nil"/>
              <w:left w:val="single" w:sz="4" w:space="0" w:color="auto"/>
              <w:bottom w:val="single" w:sz="4" w:space="0" w:color="auto"/>
              <w:right w:val="single" w:sz="4" w:space="0" w:color="auto"/>
            </w:tcBorders>
            <w:shd w:val="clear" w:color="auto" w:fill="auto"/>
            <w:noWrap/>
            <w:vAlign w:val="center"/>
            <w:hideMark/>
          </w:tcPr>
          <w:p w14:paraId="0156AF95" w14:textId="1D25EAC1" w:rsidR="00E90A27" w:rsidRPr="0075512F" w:rsidDel="000A3E8D" w:rsidRDefault="00E90A27" w:rsidP="000A3E8D">
            <w:pPr>
              <w:rPr>
                <w:del w:id="11312" w:author="Houyem Rais" w:date="2024-02-22T15:17:00Z"/>
                <w:rFonts w:cstheme="minorHAnsi"/>
                <w:lang w:eastAsia="en-GB"/>
              </w:rPr>
              <w:pPrChange w:id="11313" w:author="Houyem Rais" w:date="2024-02-22T15:17:00Z">
                <w:pPr>
                  <w:spacing w:after="0"/>
                  <w:jc w:val="left"/>
                </w:pPr>
              </w:pPrChange>
            </w:pPr>
            <w:del w:id="11314" w:author="Houyem Rais" w:date="2024-02-22T15:17:00Z">
              <w:r w:rsidRPr="0075512F" w:rsidDel="000A3E8D">
                <w:rPr>
                  <w:lang w:bidi="ar-TN"/>
                </w:rPr>
                <w:delText>Intérêts intercalaires</w:delText>
              </w:r>
            </w:del>
          </w:p>
        </w:tc>
        <w:tc>
          <w:tcPr>
            <w:tcW w:w="1066" w:type="dxa"/>
            <w:tcBorders>
              <w:top w:val="nil"/>
              <w:left w:val="nil"/>
              <w:bottom w:val="single" w:sz="4" w:space="0" w:color="auto"/>
              <w:right w:val="single" w:sz="4" w:space="0" w:color="auto"/>
            </w:tcBorders>
            <w:shd w:val="clear" w:color="auto" w:fill="auto"/>
            <w:noWrap/>
          </w:tcPr>
          <w:p w14:paraId="759AA71D" w14:textId="1D5A4FEB" w:rsidR="00E90A27" w:rsidRPr="0075512F" w:rsidDel="000A3E8D" w:rsidRDefault="00E90A27" w:rsidP="000A3E8D">
            <w:pPr>
              <w:rPr>
                <w:del w:id="11315" w:author="Houyem Rais" w:date="2024-02-22T15:17:00Z"/>
                <w:rFonts w:cstheme="minorHAnsi"/>
                <w:lang w:eastAsia="en-GB"/>
              </w:rPr>
              <w:pPrChange w:id="11316" w:author="Houyem Rais" w:date="2024-02-22T15:17:00Z">
                <w:pPr>
                  <w:spacing w:after="0"/>
                  <w:jc w:val="center"/>
                </w:pPr>
              </w:pPrChange>
            </w:pPr>
            <w:del w:id="11317" w:author="Houyem Rais" w:date="2024-02-22T15:17:00Z">
              <w:r w:rsidRPr="0075512F" w:rsidDel="000A3E8D">
                <w:delText>151</w:delText>
              </w:r>
            </w:del>
          </w:p>
        </w:tc>
        <w:tc>
          <w:tcPr>
            <w:tcW w:w="915" w:type="dxa"/>
            <w:tcBorders>
              <w:top w:val="nil"/>
              <w:left w:val="nil"/>
              <w:bottom w:val="single" w:sz="4" w:space="0" w:color="auto"/>
              <w:right w:val="single" w:sz="4" w:space="0" w:color="auto"/>
            </w:tcBorders>
            <w:shd w:val="clear" w:color="auto" w:fill="auto"/>
            <w:noWrap/>
          </w:tcPr>
          <w:p w14:paraId="490A0862" w14:textId="43556AF1" w:rsidR="00E90A27" w:rsidRPr="0075512F" w:rsidDel="000A3E8D" w:rsidRDefault="00E90A27" w:rsidP="000A3E8D">
            <w:pPr>
              <w:rPr>
                <w:del w:id="11318" w:author="Houyem Rais" w:date="2024-02-22T15:17:00Z"/>
                <w:rFonts w:cstheme="minorHAnsi"/>
                <w:lang w:eastAsia="en-GB"/>
              </w:rPr>
              <w:pPrChange w:id="11319" w:author="Houyem Rais" w:date="2024-02-22T15:17:00Z">
                <w:pPr>
                  <w:spacing w:after="0"/>
                  <w:jc w:val="center"/>
                </w:pPr>
              </w:pPrChange>
            </w:pPr>
            <w:del w:id="11320" w:author="Houyem Rais" w:date="2024-02-22T15:17:00Z">
              <w:r w:rsidRPr="0075512F" w:rsidDel="000A3E8D">
                <w:delText>8,3%</w:delText>
              </w:r>
            </w:del>
          </w:p>
        </w:tc>
        <w:tc>
          <w:tcPr>
            <w:tcW w:w="2287" w:type="dxa"/>
            <w:tcBorders>
              <w:top w:val="nil"/>
              <w:left w:val="nil"/>
              <w:bottom w:val="single" w:sz="4" w:space="0" w:color="auto"/>
              <w:right w:val="single" w:sz="4" w:space="0" w:color="auto"/>
            </w:tcBorders>
            <w:shd w:val="clear" w:color="auto" w:fill="auto"/>
            <w:noWrap/>
            <w:vAlign w:val="bottom"/>
          </w:tcPr>
          <w:p w14:paraId="20F07EEE" w14:textId="435AA914" w:rsidR="00E90A27" w:rsidRPr="0075512F" w:rsidDel="000A3E8D" w:rsidRDefault="00E90A27" w:rsidP="000A3E8D">
            <w:pPr>
              <w:rPr>
                <w:del w:id="11321" w:author="Houyem Rais" w:date="2024-02-22T15:17:00Z"/>
                <w:rFonts w:cstheme="minorHAnsi"/>
                <w:lang w:eastAsia="en-GB"/>
              </w:rPr>
              <w:pPrChange w:id="11322" w:author="Houyem Rais" w:date="2024-02-22T15:17:00Z">
                <w:pPr>
                  <w:spacing w:after="0"/>
                  <w:jc w:val="left"/>
                </w:pPr>
              </w:pPrChange>
            </w:pPr>
            <w:del w:id="11323" w:author="Houyem Rais" w:date="2024-02-22T15:17:00Z">
              <w:r w:rsidRPr="0075512F" w:rsidDel="000A3E8D">
                <w:rPr>
                  <w:lang w:bidi="ar-TN"/>
                </w:rPr>
                <w:delText>Dette</w:delText>
              </w:r>
            </w:del>
          </w:p>
        </w:tc>
        <w:tc>
          <w:tcPr>
            <w:tcW w:w="1219" w:type="dxa"/>
            <w:tcBorders>
              <w:top w:val="nil"/>
              <w:left w:val="nil"/>
              <w:bottom w:val="single" w:sz="4" w:space="0" w:color="auto"/>
              <w:right w:val="single" w:sz="4" w:space="0" w:color="auto"/>
            </w:tcBorders>
            <w:shd w:val="clear" w:color="auto" w:fill="auto"/>
            <w:noWrap/>
          </w:tcPr>
          <w:p w14:paraId="45423672" w14:textId="32330106" w:rsidR="00E90A27" w:rsidRPr="0075512F" w:rsidDel="000A3E8D" w:rsidRDefault="00E90A27" w:rsidP="000A3E8D">
            <w:pPr>
              <w:rPr>
                <w:del w:id="11324" w:author="Houyem Rais" w:date="2024-02-22T15:17:00Z"/>
                <w:rFonts w:cstheme="minorHAnsi"/>
                <w:lang w:eastAsia="en-GB"/>
              </w:rPr>
              <w:pPrChange w:id="11325" w:author="Houyem Rais" w:date="2024-02-22T15:17:00Z">
                <w:pPr>
                  <w:spacing w:after="0"/>
                  <w:jc w:val="center"/>
                </w:pPr>
              </w:pPrChange>
            </w:pPr>
            <w:del w:id="11326" w:author="Houyem Rais" w:date="2024-02-22T15:17:00Z">
              <w:r w:rsidRPr="0075512F" w:rsidDel="000A3E8D">
                <w:delText>1 403</w:delText>
              </w:r>
            </w:del>
          </w:p>
        </w:tc>
        <w:tc>
          <w:tcPr>
            <w:tcW w:w="1220" w:type="dxa"/>
            <w:tcBorders>
              <w:top w:val="nil"/>
              <w:left w:val="nil"/>
              <w:bottom w:val="single" w:sz="4" w:space="0" w:color="auto"/>
              <w:right w:val="single" w:sz="4" w:space="0" w:color="auto"/>
            </w:tcBorders>
            <w:shd w:val="clear" w:color="auto" w:fill="auto"/>
            <w:noWrap/>
          </w:tcPr>
          <w:p w14:paraId="182F7FEB" w14:textId="4A077DFB" w:rsidR="00E90A27" w:rsidRPr="0075512F" w:rsidDel="000A3E8D" w:rsidRDefault="00E90A27" w:rsidP="000A3E8D">
            <w:pPr>
              <w:rPr>
                <w:del w:id="11327" w:author="Houyem Rais" w:date="2024-02-22T15:17:00Z"/>
                <w:rFonts w:cstheme="minorHAnsi"/>
                <w:lang w:eastAsia="en-GB"/>
              </w:rPr>
              <w:pPrChange w:id="11328" w:author="Houyem Rais" w:date="2024-02-22T15:17:00Z">
                <w:pPr>
                  <w:spacing w:after="0"/>
                  <w:jc w:val="center"/>
                </w:pPr>
              </w:pPrChange>
            </w:pPr>
            <w:del w:id="11329" w:author="Houyem Rais" w:date="2024-02-22T15:17:00Z">
              <w:r w:rsidRPr="0075512F" w:rsidDel="000A3E8D">
                <w:delText>77,1%</w:delText>
              </w:r>
            </w:del>
          </w:p>
        </w:tc>
      </w:tr>
      <w:tr w:rsidR="00E61CD1" w:rsidRPr="0075512F" w:rsidDel="000A3E8D" w14:paraId="58CB7D2E" w14:textId="0F216903" w:rsidTr="00115F39">
        <w:trPr>
          <w:trHeight w:val="64"/>
          <w:del w:id="11330" w:author="Houyem Rais" w:date="2024-02-22T15:17:00Z"/>
        </w:trPr>
        <w:tc>
          <w:tcPr>
            <w:tcW w:w="2282" w:type="dxa"/>
            <w:tcBorders>
              <w:top w:val="nil"/>
              <w:left w:val="single" w:sz="4" w:space="0" w:color="auto"/>
              <w:bottom w:val="single" w:sz="4" w:space="0" w:color="auto"/>
              <w:right w:val="single" w:sz="4" w:space="0" w:color="auto"/>
            </w:tcBorders>
            <w:shd w:val="clear" w:color="000000" w:fill="D9D9D9"/>
            <w:noWrap/>
            <w:vAlign w:val="center"/>
            <w:hideMark/>
          </w:tcPr>
          <w:p w14:paraId="410078F2" w14:textId="22ED4BD2" w:rsidR="00E61CD1" w:rsidRPr="0075512F" w:rsidDel="000A3E8D" w:rsidRDefault="00E61CD1" w:rsidP="000A3E8D">
            <w:pPr>
              <w:rPr>
                <w:del w:id="11331" w:author="Houyem Rais" w:date="2024-02-22T15:17:00Z"/>
                <w:rFonts w:cstheme="minorHAnsi"/>
                <w:b/>
                <w:bCs/>
                <w:lang w:eastAsia="en-GB"/>
              </w:rPr>
              <w:pPrChange w:id="11332" w:author="Houyem Rais" w:date="2024-02-22T15:17:00Z">
                <w:pPr>
                  <w:spacing w:after="0"/>
                  <w:jc w:val="left"/>
                </w:pPr>
              </w:pPrChange>
            </w:pPr>
            <w:del w:id="11333" w:author="Houyem Rais" w:date="2024-02-22T15:17:00Z">
              <w:r w:rsidRPr="0075512F" w:rsidDel="000A3E8D">
                <w:rPr>
                  <w:b/>
                  <w:bCs/>
                  <w:lang w:bidi="ar-TN"/>
                </w:rPr>
                <w:delText>Total</w:delText>
              </w:r>
            </w:del>
          </w:p>
        </w:tc>
        <w:tc>
          <w:tcPr>
            <w:tcW w:w="1066" w:type="dxa"/>
            <w:tcBorders>
              <w:top w:val="nil"/>
              <w:left w:val="nil"/>
              <w:bottom w:val="single" w:sz="4" w:space="0" w:color="auto"/>
              <w:right w:val="single" w:sz="4" w:space="0" w:color="auto"/>
            </w:tcBorders>
            <w:shd w:val="clear" w:color="000000" w:fill="D9D9D9"/>
            <w:noWrap/>
            <w:vAlign w:val="bottom"/>
            <w:hideMark/>
          </w:tcPr>
          <w:p w14:paraId="4A2CB754" w14:textId="1B15A991" w:rsidR="00E61CD1" w:rsidRPr="0075512F" w:rsidDel="000A3E8D" w:rsidRDefault="00E90A27" w:rsidP="000A3E8D">
            <w:pPr>
              <w:rPr>
                <w:del w:id="11334" w:author="Houyem Rais" w:date="2024-02-22T15:17:00Z"/>
                <w:rFonts w:cstheme="minorHAnsi"/>
                <w:b/>
                <w:bCs/>
                <w:lang w:eastAsia="en-GB"/>
              </w:rPr>
              <w:pPrChange w:id="11335" w:author="Houyem Rais" w:date="2024-02-22T15:17:00Z">
                <w:pPr>
                  <w:spacing w:after="0"/>
                  <w:jc w:val="center"/>
                </w:pPr>
              </w:pPrChange>
            </w:pPr>
            <w:del w:id="11336" w:author="Houyem Rais" w:date="2024-02-22T15:17:00Z">
              <w:r w:rsidRPr="0075512F" w:rsidDel="000A3E8D">
                <w:rPr>
                  <w:b/>
                  <w:bCs/>
                  <w:lang w:bidi="ar-TN"/>
                </w:rPr>
                <w:delText>1 820</w:delText>
              </w:r>
            </w:del>
          </w:p>
        </w:tc>
        <w:tc>
          <w:tcPr>
            <w:tcW w:w="915" w:type="dxa"/>
            <w:tcBorders>
              <w:top w:val="nil"/>
              <w:left w:val="nil"/>
              <w:bottom w:val="single" w:sz="4" w:space="0" w:color="auto"/>
              <w:right w:val="single" w:sz="4" w:space="0" w:color="auto"/>
            </w:tcBorders>
            <w:shd w:val="clear" w:color="000000" w:fill="D9D9D9"/>
            <w:noWrap/>
            <w:vAlign w:val="center"/>
            <w:hideMark/>
          </w:tcPr>
          <w:p w14:paraId="3081DC12" w14:textId="6D250006" w:rsidR="00E61CD1" w:rsidRPr="0075512F" w:rsidDel="000A3E8D" w:rsidRDefault="00E61CD1" w:rsidP="000A3E8D">
            <w:pPr>
              <w:rPr>
                <w:del w:id="11337" w:author="Houyem Rais" w:date="2024-02-22T15:17:00Z"/>
                <w:rFonts w:cstheme="minorHAnsi"/>
                <w:b/>
                <w:bCs/>
                <w:lang w:eastAsia="en-GB"/>
              </w:rPr>
              <w:pPrChange w:id="11338" w:author="Houyem Rais" w:date="2024-02-22T15:17:00Z">
                <w:pPr>
                  <w:spacing w:after="0"/>
                  <w:jc w:val="center"/>
                </w:pPr>
              </w:pPrChange>
            </w:pPr>
            <w:del w:id="11339" w:author="Houyem Rais" w:date="2024-02-22T15:17:00Z">
              <w:r w:rsidRPr="0075512F" w:rsidDel="000A3E8D">
                <w:rPr>
                  <w:b/>
                  <w:bCs/>
                  <w:lang w:bidi="ar-TN"/>
                </w:rPr>
                <w:delText>100%</w:delText>
              </w:r>
            </w:del>
          </w:p>
        </w:tc>
        <w:tc>
          <w:tcPr>
            <w:tcW w:w="2287" w:type="dxa"/>
            <w:tcBorders>
              <w:top w:val="nil"/>
              <w:left w:val="nil"/>
              <w:bottom w:val="single" w:sz="4" w:space="0" w:color="auto"/>
              <w:right w:val="single" w:sz="4" w:space="0" w:color="auto"/>
            </w:tcBorders>
            <w:shd w:val="clear" w:color="000000" w:fill="D9D9D9"/>
            <w:noWrap/>
            <w:vAlign w:val="center"/>
            <w:hideMark/>
          </w:tcPr>
          <w:p w14:paraId="00E46E1E" w14:textId="027B8DCD" w:rsidR="00E61CD1" w:rsidRPr="0075512F" w:rsidDel="000A3E8D" w:rsidRDefault="00E61CD1" w:rsidP="000A3E8D">
            <w:pPr>
              <w:rPr>
                <w:del w:id="11340" w:author="Houyem Rais" w:date="2024-02-22T15:17:00Z"/>
                <w:rFonts w:cstheme="minorHAnsi"/>
                <w:b/>
                <w:bCs/>
                <w:lang w:eastAsia="en-GB"/>
              </w:rPr>
              <w:pPrChange w:id="11341" w:author="Houyem Rais" w:date="2024-02-22T15:17:00Z">
                <w:pPr>
                  <w:spacing w:after="0"/>
                  <w:jc w:val="left"/>
                </w:pPr>
              </w:pPrChange>
            </w:pPr>
            <w:del w:id="11342" w:author="Houyem Rais" w:date="2024-02-22T15:17:00Z">
              <w:r w:rsidRPr="0075512F" w:rsidDel="000A3E8D">
                <w:rPr>
                  <w:b/>
                  <w:bCs/>
                  <w:lang w:bidi="ar-TN"/>
                </w:rPr>
                <w:delText>Total</w:delText>
              </w:r>
            </w:del>
          </w:p>
        </w:tc>
        <w:tc>
          <w:tcPr>
            <w:tcW w:w="1219" w:type="dxa"/>
            <w:tcBorders>
              <w:top w:val="nil"/>
              <w:left w:val="nil"/>
              <w:bottom w:val="single" w:sz="4" w:space="0" w:color="auto"/>
              <w:right w:val="single" w:sz="4" w:space="0" w:color="auto"/>
            </w:tcBorders>
            <w:shd w:val="clear" w:color="000000" w:fill="D9D9D9"/>
            <w:noWrap/>
            <w:vAlign w:val="bottom"/>
            <w:hideMark/>
          </w:tcPr>
          <w:p w14:paraId="566124A0" w14:textId="484477D7" w:rsidR="00E61CD1" w:rsidRPr="0075512F" w:rsidDel="000A3E8D" w:rsidRDefault="00E90A27" w:rsidP="000A3E8D">
            <w:pPr>
              <w:rPr>
                <w:del w:id="11343" w:author="Houyem Rais" w:date="2024-02-22T15:17:00Z"/>
                <w:rFonts w:cstheme="minorHAnsi"/>
                <w:b/>
                <w:bCs/>
                <w:lang w:eastAsia="en-GB"/>
              </w:rPr>
              <w:pPrChange w:id="11344" w:author="Houyem Rais" w:date="2024-02-22T15:17:00Z">
                <w:pPr>
                  <w:spacing w:after="0"/>
                  <w:jc w:val="center"/>
                </w:pPr>
              </w:pPrChange>
            </w:pPr>
            <w:del w:id="11345" w:author="Houyem Rais" w:date="2024-02-22T15:17:00Z">
              <w:r w:rsidRPr="0075512F" w:rsidDel="000A3E8D">
                <w:rPr>
                  <w:b/>
                  <w:bCs/>
                  <w:lang w:bidi="ar-TN"/>
                </w:rPr>
                <w:delText>1 820</w:delText>
              </w:r>
            </w:del>
          </w:p>
        </w:tc>
        <w:tc>
          <w:tcPr>
            <w:tcW w:w="1220" w:type="dxa"/>
            <w:tcBorders>
              <w:top w:val="nil"/>
              <w:left w:val="nil"/>
              <w:bottom w:val="single" w:sz="4" w:space="0" w:color="auto"/>
              <w:right w:val="single" w:sz="4" w:space="0" w:color="auto"/>
            </w:tcBorders>
            <w:shd w:val="clear" w:color="000000" w:fill="D9D9D9"/>
            <w:noWrap/>
            <w:vAlign w:val="center"/>
            <w:hideMark/>
          </w:tcPr>
          <w:p w14:paraId="67C70303" w14:textId="3E81A846" w:rsidR="00E61CD1" w:rsidRPr="0075512F" w:rsidDel="000A3E8D" w:rsidRDefault="00E61CD1" w:rsidP="000A3E8D">
            <w:pPr>
              <w:rPr>
                <w:del w:id="11346" w:author="Houyem Rais" w:date="2024-02-22T15:17:00Z"/>
                <w:rFonts w:cstheme="minorHAnsi"/>
                <w:b/>
                <w:bCs/>
                <w:lang w:eastAsia="en-GB"/>
              </w:rPr>
              <w:pPrChange w:id="11347" w:author="Houyem Rais" w:date="2024-02-22T15:17:00Z">
                <w:pPr>
                  <w:spacing w:after="0"/>
                  <w:jc w:val="center"/>
                </w:pPr>
              </w:pPrChange>
            </w:pPr>
            <w:del w:id="11348" w:author="Houyem Rais" w:date="2024-02-22T15:17:00Z">
              <w:r w:rsidRPr="0075512F" w:rsidDel="000A3E8D">
                <w:rPr>
                  <w:b/>
                  <w:bCs/>
                  <w:lang w:bidi="ar-TN"/>
                </w:rPr>
                <w:delText>100%</w:delText>
              </w:r>
            </w:del>
          </w:p>
        </w:tc>
      </w:tr>
    </w:tbl>
    <w:p w14:paraId="29144EFF" w14:textId="22E1BA4F" w:rsidR="00AF2827" w:rsidDel="000A3E8D" w:rsidRDefault="00AF2827" w:rsidP="000A3E8D">
      <w:pPr>
        <w:rPr>
          <w:ins w:id="11349" w:author="Farouk Bouhafs" w:date="2023-12-21T19:02:00Z"/>
          <w:del w:id="11350" w:author="Houyem Rais" w:date="2024-02-22T15:17:00Z"/>
        </w:rPr>
        <w:pPrChange w:id="11351" w:author="Houyem Rais" w:date="2024-02-22T15:17:00Z">
          <w:pPr/>
        </w:pPrChange>
      </w:pPr>
      <w:ins w:id="11352" w:author="Farouk Bouhafs" w:date="2023-12-21T18:29:00Z">
        <w:del w:id="11353" w:author="Houyem Rais" w:date="2024-02-22T15:17:00Z">
          <w:r w:rsidDel="000A3E8D">
            <w:delText>Les résultats de l’analyse financière de la variante D – 2 tabliers sont synthétisés dans le tableau suivant.</w:delText>
          </w:r>
        </w:del>
      </w:ins>
    </w:p>
    <w:p w14:paraId="32F139BF" w14:textId="7E8CE9E1" w:rsidR="00B7019E" w:rsidDel="000A3E8D" w:rsidRDefault="00B7019E" w:rsidP="000A3E8D">
      <w:pPr>
        <w:rPr>
          <w:ins w:id="11354" w:author="Farouk Bouhafs" w:date="2023-12-21T19:02:00Z"/>
          <w:del w:id="11355" w:author="Houyem Rais" w:date="2024-02-22T15:17:00Z"/>
        </w:rPr>
        <w:pPrChange w:id="11356" w:author="Houyem Rais" w:date="2024-02-22T15:17:00Z">
          <w:pPr>
            <w:pStyle w:val="Caption"/>
          </w:pPr>
        </w:pPrChange>
      </w:pPr>
      <w:ins w:id="11357" w:author="Farouk Bouhafs" w:date="2023-12-21T19:02:00Z">
        <w:del w:id="11358" w:author="Houyem Rais" w:date="2024-02-22T15:17:00Z">
          <w:r w:rsidDel="000A3E8D">
            <w:delText xml:space="preserve">Tableau </w:delText>
          </w:r>
          <w:r w:rsidDel="000A3E8D">
            <w:fldChar w:fldCharType="begin"/>
          </w:r>
          <w:r w:rsidDel="000A3E8D">
            <w:delInstrText xml:space="preserve"> SEQ Tableau \* ARABIC </w:delInstrText>
          </w:r>
          <w:r w:rsidDel="000A3E8D">
            <w:fldChar w:fldCharType="separate"/>
          </w:r>
          <w:r w:rsidDel="000A3E8D">
            <w:rPr>
              <w:noProof/>
            </w:rPr>
            <w:delText>33</w:delText>
          </w:r>
          <w:r w:rsidDel="000A3E8D">
            <w:fldChar w:fldCharType="end"/>
          </w:r>
          <w:r w:rsidDel="000A3E8D">
            <w:delText xml:space="preserve"> Synthèse des résultats de l'analyse financière de la variante D - 2 tabliers</w:delText>
          </w:r>
        </w:del>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Change w:id="11359" w:author="Farouk Bouhafs" w:date="2023-12-21T19:19:00Z">
          <w:tblPr>
            <w:tblW w:w="5000" w:type="pct"/>
            <w:tblCellMar>
              <w:left w:w="70" w:type="dxa"/>
              <w:right w:w="70" w:type="dxa"/>
            </w:tblCellMar>
            <w:tblLook w:val="04A0" w:firstRow="1" w:lastRow="0" w:firstColumn="1" w:lastColumn="0" w:noHBand="0" w:noVBand="1"/>
          </w:tblPr>
        </w:tblPrChange>
      </w:tblPr>
      <w:tblGrid>
        <w:gridCol w:w="1893"/>
        <w:gridCol w:w="1714"/>
        <w:gridCol w:w="1411"/>
        <w:gridCol w:w="1532"/>
        <w:gridCol w:w="1380"/>
        <w:gridCol w:w="1090"/>
        <w:tblGridChange w:id="11360">
          <w:tblGrid>
            <w:gridCol w:w="1892"/>
            <w:gridCol w:w="1712"/>
            <w:gridCol w:w="1409"/>
            <w:gridCol w:w="1530"/>
            <w:gridCol w:w="1379"/>
            <w:gridCol w:w="1088"/>
          </w:tblGrid>
        </w:tblGridChange>
      </w:tblGrid>
      <w:tr w:rsidR="00B7019E" w:rsidRPr="00B7019E" w:rsidDel="000A3E8D" w14:paraId="3876E507" w14:textId="6A7E5C0B" w:rsidTr="00A85FE3">
        <w:trPr>
          <w:trHeight w:val="795"/>
          <w:tblHeader/>
          <w:ins w:id="11361" w:author="Farouk Bouhafs" w:date="2023-12-21T19:00:00Z"/>
          <w:del w:id="11362" w:author="Houyem Rais" w:date="2024-02-22T15:17:00Z"/>
          <w:trPrChange w:id="11363" w:author="Farouk Bouhafs" w:date="2023-12-21T19:19:00Z">
            <w:trPr>
              <w:trHeight w:val="795"/>
            </w:trPr>
          </w:trPrChange>
        </w:trPr>
        <w:tc>
          <w:tcPr>
            <w:tcW w:w="1050" w:type="pct"/>
            <w:shd w:val="clear" w:color="000000" w:fill="F2F2F2"/>
            <w:vAlign w:val="center"/>
            <w:hideMark/>
            <w:tcPrChange w:id="11364" w:author="Farouk Bouhafs" w:date="2023-12-21T19:19:00Z">
              <w:tcPr>
                <w:tcW w:w="1050" w:type="pct"/>
                <w:tcBorders>
                  <w:top w:val="single" w:sz="8" w:space="0" w:color="auto"/>
                  <w:left w:val="single" w:sz="8" w:space="0" w:color="auto"/>
                  <w:bottom w:val="single" w:sz="8" w:space="0" w:color="auto"/>
                  <w:right w:val="single" w:sz="8" w:space="0" w:color="auto"/>
                </w:tcBorders>
                <w:shd w:val="clear" w:color="000000" w:fill="F2F2F2"/>
                <w:vAlign w:val="center"/>
                <w:hideMark/>
              </w:tcPr>
            </w:tcPrChange>
          </w:tcPr>
          <w:p w14:paraId="550FCB78" w14:textId="25FE3B18" w:rsidR="00B7019E" w:rsidRPr="00B7019E" w:rsidDel="000A3E8D" w:rsidRDefault="00B7019E" w:rsidP="000A3E8D">
            <w:pPr>
              <w:rPr>
                <w:ins w:id="11365" w:author="Farouk Bouhafs" w:date="2023-12-21T19:00:00Z"/>
                <w:del w:id="11366" w:author="Houyem Rais" w:date="2024-02-22T15:17:00Z"/>
                <w:rFonts w:cs="Calibri"/>
                <w:b/>
                <w:bCs/>
                <w:sz w:val="20"/>
                <w:szCs w:val="20"/>
                <w:lang w:eastAsia="fr-FR"/>
              </w:rPr>
              <w:pPrChange w:id="11367" w:author="Houyem Rais" w:date="2024-02-22T15:17:00Z">
                <w:pPr>
                  <w:widowControl/>
                  <w:autoSpaceDE/>
                  <w:autoSpaceDN/>
                  <w:spacing w:before="0" w:after="0" w:line="240" w:lineRule="auto"/>
                </w:pPr>
              </w:pPrChange>
            </w:pPr>
            <w:ins w:id="11368" w:author="Farouk Bouhafs" w:date="2023-12-21T19:00:00Z">
              <w:del w:id="11369" w:author="Houyem Rais" w:date="2024-02-22T15:17:00Z">
                <w:r w:rsidRPr="00B7019E" w:rsidDel="000A3E8D">
                  <w:rPr>
                    <w:rFonts w:cs="Calibri"/>
                    <w:b/>
                    <w:bCs/>
                    <w:sz w:val="20"/>
                    <w:szCs w:val="20"/>
                    <w:lang w:eastAsia="fr-FR"/>
                  </w:rPr>
                  <w:delText>Variante D - 2 Tabliers</w:delText>
                </w:r>
              </w:del>
            </w:ins>
          </w:p>
        </w:tc>
        <w:tc>
          <w:tcPr>
            <w:tcW w:w="950" w:type="pct"/>
            <w:shd w:val="clear" w:color="000000" w:fill="D9E2F3"/>
            <w:vAlign w:val="center"/>
            <w:hideMark/>
            <w:tcPrChange w:id="11370" w:author="Farouk Bouhafs" w:date="2023-12-21T19:19:00Z">
              <w:tcPr>
                <w:tcW w:w="950" w:type="pct"/>
                <w:tcBorders>
                  <w:top w:val="single" w:sz="8" w:space="0" w:color="auto"/>
                  <w:left w:val="nil"/>
                  <w:bottom w:val="single" w:sz="8" w:space="0" w:color="auto"/>
                  <w:right w:val="single" w:sz="8" w:space="0" w:color="auto"/>
                </w:tcBorders>
                <w:shd w:val="clear" w:color="000000" w:fill="D9E2F3"/>
                <w:vAlign w:val="center"/>
                <w:hideMark/>
              </w:tcPr>
            </w:tcPrChange>
          </w:tcPr>
          <w:p w14:paraId="59FD91BC" w14:textId="6B868461" w:rsidR="00B7019E" w:rsidRPr="00B7019E" w:rsidDel="000A3E8D" w:rsidRDefault="00B7019E" w:rsidP="000A3E8D">
            <w:pPr>
              <w:rPr>
                <w:ins w:id="11371" w:author="Farouk Bouhafs" w:date="2023-12-21T19:00:00Z"/>
                <w:del w:id="11372" w:author="Houyem Rais" w:date="2024-02-22T15:17:00Z"/>
                <w:rFonts w:cs="Calibri"/>
                <w:b/>
                <w:bCs/>
                <w:color w:val="000000"/>
                <w:sz w:val="20"/>
                <w:szCs w:val="20"/>
                <w:lang w:eastAsia="fr-FR"/>
              </w:rPr>
              <w:pPrChange w:id="11373" w:author="Houyem Rais" w:date="2024-02-22T15:17:00Z">
                <w:pPr>
                  <w:widowControl/>
                  <w:autoSpaceDE/>
                  <w:autoSpaceDN/>
                  <w:spacing w:before="0" w:after="0" w:line="240" w:lineRule="auto"/>
                  <w:jc w:val="center"/>
                </w:pPr>
              </w:pPrChange>
            </w:pPr>
            <w:ins w:id="11374" w:author="Farouk Bouhafs" w:date="2023-12-21T19:00:00Z">
              <w:del w:id="11375" w:author="Houyem Rais" w:date="2024-02-22T15:17:00Z">
                <w:r w:rsidRPr="00B7019E" w:rsidDel="000A3E8D">
                  <w:rPr>
                    <w:rFonts w:cs="Calibri"/>
                    <w:b/>
                    <w:bCs/>
                    <w:color w:val="000000"/>
                    <w:sz w:val="20"/>
                    <w:szCs w:val="20"/>
                    <w:lang w:eastAsia="fr-FR"/>
                  </w:rPr>
                  <w:delText>Option 0 : Maitrise d'Ouvrage Publique</w:delText>
                </w:r>
              </w:del>
            </w:ins>
          </w:p>
        </w:tc>
        <w:tc>
          <w:tcPr>
            <w:tcW w:w="782" w:type="pct"/>
            <w:shd w:val="clear" w:color="000000" w:fill="D9E2F3"/>
            <w:vAlign w:val="center"/>
            <w:hideMark/>
            <w:tcPrChange w:id="11376" w:author="Farouk Bouhafs" w:date="2023-12-21T19:19:00Z">
              <w:tcPr>
                <w:tcW w:w="782" w:type="pct"/>
                <w:tcBorders>
                  <w:top w:val="single" w:sz="8" w:space="0" w:color="auto"/>
                  <w:left w:val="nil"/>
                  <w:bottom w:val="single" w:sz="8" w:space="0" w:color="auto"/>
                  <w:right w:val="single" w:sz="8" w:space="0" w:color="auto"/>
                </w:tcBorders>
                <w:shd w:val="clear" w:color="000000" w:fill="D9E2F3"/>
                <w:vAlign w:val="center"/>
                <w:hideMark/>
              </w:tcPr>
            </w:tcPrChange>
          </w:tcPr>
          <w:p w14:paraId="6FCCBCA6" w14:textId="3F448F4D" w:rsidR="00B7019E" w:rsidRPr="00B7019E" w:rsidDel="000A3E8D" w:rsidRDefault="00B7019E" w:rsidP="000A3E8D">
            <w:pPr>
              <w:rPr>
                <w:ins w:id="11377" w:author="Farouk Bouhafs" w:date="2023-12-21T19:00:00Z"/>
                <w:del w:id="11378" w:author="Houyem Rais" w:date="2024-02-22T15:17:00Z"/>
                <w:rFonts w:cs="Calibri"/>
                <w:b/>
                <w:bCs/>
                <w:color w:val="000000"/>
                <w:sz w:val="20"/>
                <w:szCs w:val="20"/>
                <w:lang w:eastAsia="fr-FR"/>
              </w:rPr>
              <w:pPrChange w:id="11379" w:author="Houyem Rais" w:date="2024-02-22T15:17:00Z">
                <w:pPr>
                  <w:widowControl/>
                  <w:autoSpaceDE/>
                  <w:autoSpaceDN/>
                  <w:spacing w:before="0" w:after="0" w:line="240" w:lineRule="auto"/>
                  <w:jc w:val="center"/>
                </w:pPr>
              </w:pPrChange>
            </w:pPr>
            <w:ins w:id="11380" w:author="Farouk Bouhafs" w:date="2023-12-21T19:00:00Z">
              <w:del w:id="11381" w:author="Houyem Rais" w:date="2024-02-22T15:17:00Z">
                <w:r w:rsidRPr="00B7019E" w:rsidDel="000A3E8D">
                  <w:rPr>
                    <w:rFonts w:cs="Calibri"/>
                    <w:b/>
                    <w:bCs/>
                    <w:color w:val="000000"/>
                    <w:sz w:val="20"/>
                    <w:szCs w:val="20"/>
                    <w:lang w:eastAsia="fr-FR"/>
                  </w:rPr>
                  <w:delText>Option 1.1: Concession sans subvention</w:delText>
                </w:r>
              </w:del>
            </w:ins>
          </w:p>
        </w:tc>
        <w:tc>
          <w:tcPr>
            <w:tcW w:w="849" w:type="pct"/>
            <w:shd w:val="clear" w:color="000000" w:fill="D9E2F3"/>
            <w:vAlign w:val="center"/>
            <w:hideMark/>
            <w:tcPrChange w:id="11382" w:author="Farouk Bouhafs" w:date="2023-12-21T19:19:00Z">
              <w:tcPr>
                <w:tcW w:w="849" w:type="pct"/>
                <w:tcBorders>
                  <w:top w:val="single" w:sz="8" w:space="0" w:color="auto"/>
                  <w:left w:val="nil"/>
                  <w:bottom w:val="single" w:sz="8" w:space="0" w:color="auto"/>
                  <w:right w:val="single" w:sz="8" w:space="0" w:color="auto"/>
                </w:tcBorders>
                <w:shd w:val="clear" w:color="000000" w:fill="D9E2F3"/>
                <w:vAlign w:val="center"/>
                <w:hideMark/>
              </w:tcPr>
            </w:tcPrChange>
          </w:tcPr>
          <w:p w14:paraId="1C6E26F7" w14:textId="0EFB85E6" w:rsidR="00B7019E" w:rsidRPr="00B7019E" w:rsidDel="000A3E8D" w:rsidRDefault="00B7019E" w:rsidP="000A3E8D">
            <w:pPr>
              <w:rPr>
                <w:ins w:id="11383" w:author="Farouk Bouhafs" w:date="2023-12-21T19:00:00Z"/>
                <w:del w:id="11384" w:author="Houyem Rais" w:date="2024-02-22T15:17:00Z"/>
                <w:rFonts w:cs="Calibri"/>
                <w:b/>
                <w:bCs/>
                <w:color w:val="000000"/>
                <w:sz w:val="20"/>
                <w:szCs w:val="20"/>
                <w:lang w:eastAsia="fr-FR"/>
              </w:rPr>
              <w:pPrChange w:id="11385" w:author="Houyem Rais" w:date="2024-02-22T15:17:00Z">
                <w:pPr>
                  <w:widowControl/>
                  <w:autoSpaceDE/>
                  <w:autoSpaceDN/>
                  <w:spacing w:before="0" w:after="0" w:line="240" w:lineRule="auto"/>
                  <w:jc w:val="center"/>
                </w:pPr>
              </w:pPrChange>
            </w:pPr>
            <w:ins w:id="11386" w:author="Farouk Bouhafs" w:date="2023-12-21T19:00:00Z">
              <w:del w:id="11387" w:author="Houyem Rais" w:date="2024-02-22T15:17:00Z">
                <w:r w:rsidRPr="00B7019E" w:rsidDel="000A3E8D">
                  <w:rPr>
                    <w:rFonts w:cs="Calibri"/>
                    <w:b/>
                    <w:bCs/>
                    <w:color w:val="000000"/>
                    <w:sz w:val="20"/>
                    <w:szCs w:val="20"/>
                    <w:lang w:eastAsia="fr-FR"/>
                  </w:rPr>
                  <w:delText>Option 1.2 : Concession avec subvention</w:delText>
                </w:r>
              </w:del>
            </w:ins>
          </w:p>
        </w:tc>
        <w:tc>
          <w:tcPr>
            <w:tcW w:w="765" w:type="pct"/>
            <w:shd w:val="clear" w:color="000000" w:fill="D9E2F3"/>
            <w:vAlign w:val="center"/>
            <w:hideMark/>
            <w:tcPrChange w:id="11388" w:author="Farouk Bouhafs" w:date="2023-12-21T19:19:00Z">
              <w:tcPr>
                <w:tcW w:w="765" w:type="pct"/>
                <w:tcBorders>
                  <w:top w:val="single" w:sz="8" w:space="0" w:color="auto"/>
                  <w:left w:val="nil"/>
                  <w:bottom w:val="single" w:sz="8" w:space="0" w:color="auto"/>
                  <w:right w:val="single" w:sz="8" w:space="0" w:color="auto"/>
                </w:tcBorders>
                <w:shd w:val="clear" w:color="000000" w:fill="D9E2F3"/>
                <w:vAlign w:val="center"/>
                <w:hideMark/>
              </w:tcPr>
            </w:tcPrChange>
          </w:tcPr>
          <w:p w14:paraId="48D9928B" w14:textId="2CC31F1F" w:rsidR="00B7019E" w:rsidRPr="00B7019E" w:rsidDel="000A3E8D" w:rsidRDefault="00B7019E" w:rsidP="000A3E8D">
            <w:pPr>
              <w:rPr>
                <w:ins w:id="11389" w:author="Farouk Bouhafs" w:date="2023-12-21T19:00:00Z"/>
                <w:del w:id="11390" w:author="Houyem Rais" w:date="2024-02-22T15:17:00Z"/>
                <w:rFonts w:cs="Calibri"/>
                <w:b/>
                <w:bCs/>
                <w:color w:val="000000"/>
                <w:sz w:val="20"/>
                <w:szCs w:val="20"/>
                <w:lang w:eastAsia="fr-FR"/>
              </w:rPr>
              <w:pPrChange w:id="11391" w:author="Houyem Rais" w:date="2024-02-22T15:17:00Z">
                <w:pPr>
                  <w:widowControl/>
                  <w:autoSpaceDE/>
                  <w:autoSpaceDN/>
                  <w:spacing w:before="0" w:after="0" w:line="240" w:lineRule="auto"/>
                  <w:jc w:val="center"/>
                </w:pPr>
              </w:pPrChange>
            </w:pPr>
            <w:ins w:id="11392" w:author="Farouk Bouhafs" w:date="2023-12-21T19:00:00Z">
              <w:del w:id="11393" w:author="Houyem Rais" w:date="2024-02-22T15:17:00Z">
                <w:r w:rsidRPr="00B7019E" w:rsidDel="000A3E8D">
                  <w:rPr>
                    <w:rFonts w:cs="Calibri"/>
                    <w:b/>
                    <w:bCs/>
                    <w:color w:val="000000"/>
                    <w:sz w:val="20"/>
                    <w:szCs w:val="20"/>
                    <w:lang w:eastAsia="fr-FR"/>
                  </w:rPr>
                  <w:delText>PPP à paiement public</w:delText>
                </w:r>
              </w:del>
            </w:ins>
          </w:p>
        </w:tc>
        <w:tc>
          <w:tcPr>
            <w:tcW w:w="604" w:type="pct"/>
            <w:shd w:val="clear" w:color="000000" w:fill="D9E2F3"/>
            <w:vAlign w:val="center"/>
            <w:hideMark/>
            <w:tcPrChange w:id="11394" w:author="Farouk Bouhafs" w:date="2023-12-21T19:19:00Z">
              <w:tcPr>
                <w:tcW w:w="605" w:type="pct"/>
                <w:tcBorders>
                  <w:top w:val="single" w:sz="8" w:space="0" w:color="auto"/>
                  <w:left w:val="nil"/>
                  <w:bottom w:val="single" w:sz="8" w:space="0" w:color="auto"/>
                  <w:right w:val="single" w:sz="8" w:space="0" w:color="auto"/>
                </w:tcBorders>
                <w:shd w:val="clear" w:color="000000" w:fill="D9E2F3"/>
                <w:vAlign w:val="center"/>
                <w:hideMark/>
              </w:tcPr>
            </w:tcPrChange>
          </w:tcPr>
          <w:p w14:paraId="5DD7BCE7" w14:textId="5A683321" w:rsidR="00B7019E" w:rsidRPr="00B7019E" w:rsidDel="000A3E8D" w:rsidRDefault="00B7019E" w:rsidP="000A3E8D">
            <w:pPr>
              <w:rPr>
                <w:ins w:id="11395" w:author="Farouk Bouhafs" w:date="2023-12-21T19:00:00Z"/>
                <w:del w:id="11396" w:author="Houyem Rais" w:date="2024-02-22T15:17:00Z"/>
                <w:rFonts w:cs="Calibri"/>
                <w:b/>
                <w:bCs/>
                <w:color w:val="000000"/>
                <w:sz w:val="20"/>
                <w:szCs w:val="20"/>
                <w:lang w:eastAsia="fr-FR"/>
              </w:rPr>
              <w:pPrChange w:id="11397" w:author="Houyem Rais" w:date="2024-02-22T15:17:00Z">
                <w:pPr>
                  <w:widowControl/>
                  <w:autoSpaceDE/>
                  <w:autoSpaceDN/>
                  <w:spacing w:before="0" w:after="0" w:line="240" w:lineRule="auto"/>
                  <w:jc w:val="center"/>
                </w:pPr>
              </w:pPrChange>
            </w:pPr>
            <w:ins w:id="11398" w:author="Farouk Bouhafs" w:date="2023-12-21T19:00:00Z">
              <w:del w:id="11399" w:author="Houyem Rais" w:date="2024-02-22T15:17:00Z">
                <w:r w:rsidRPr="00B7019E" w:rsidDel="000A3E8D">
                  <w:rPr>
                    <w:rFonts w:cs="Calibri"/>
                    <w:b/>
                    <w:bCs/>
                    <w:color w:val="000000"/>
                    <w:sz w:val="20"/>
                    <w:szCs w:val="20"/>
                    <w:lang w:eastAsia="fr-FR"/>
                  </w:rPr>
                  <w:delText>EPC + F</w:delText>
                </w:r>
              </w:del>
            </w:ins>
          </w:p>
        </w:tc>
      </w:tr>
      <w:tr w:rsidR="00B7019E" w:rsidRPr="00B7019E" w:rsidDel="000A3E8D" w14:paraId="4447042E" w14:textId="08BBA328" w:rsidTr="00A85FE3">
        <w:trPr>
          <w:trHeight w:val="270"/>
          <w:ins w:id="11400" w:author="Farouk Bouhafs" w:date="2023-12-21T19:00:00Z"/>
          <w:del w:id="11401" w:author="Houyem Rais" w:date="2024-02-22T15:17:00Z"/>
          <w:trPrChange w:id="11402" w:author="Farouk Bouhafs" w:date="2023-12-21T19:19:00Z">
            <w:trPr>
              <w:trHeight w:val="270"/>
            </w:trPr>
          </w:trPrChange>
        </w:trPr>
        <w:tc>
          <w:tcPr>
            <w:tcW w:w="1050" w:type="pct"/>
            <w:shd w:val="clear" w:color="000000" w:fill="F2F2F2"/>
            <w:vAlign w:val="center"/>
            <w:hideMark/>
            <w:tcPrChange w:id="11403" w:author="Farouk Bouhafs" w:date="2023-12-21T19:19:00Z">
              <w:tcPr>
                <w:tcW w:w="1050" w:type="pct"/>
                <w:tcBorders>
                  <w:top w:val="nil"/>
                  <w:left w:val="single" w:sz="8" w:space="0" w:color="auto"/>
                  <w:bottom w:val="single" w:sz="8" w:space="0" w:color="auto"/>
                  <w:right w:val="single" w:sz="8" w:space="0" w:color="auto"/>
                </w:tcBorders>
                <w:shd w:val="clear" w:color="000000" w:fill="F2F2F2"/>
                <w:vAlign w:val="center"/>
                <w:hideMark/>
              </w:tcPr>
            </w:tcPrChange>
          </w:tcPr>
          <w:p w14:paraId="443D01BA" w14:textId="222AF9E1" w:rsidR="00B7019E" w:rsidRPr="00B7019E" w:rsidDel="000A3E8D" w:rsidRDefault="00B7019E" w:rsidP="000A3E8D">
            <w:pPr>
              <w:rPr>
                <w:ins w:id="11404" w:author="Farouk Bouhafs" w:date="2023-12-21T19:00:00Z"/>
                <w:del w:id="11405" w:author="Houyem Rais" w:date="2024-02-22T15:17:00Z"/>
                <w:rFonts w:cs="Calibri"/>
                <w:b/>
                <w:bCs/>
                <w:color w:val="000000"/>
                <w:sz w:val="20"/>
                <w:szCs w:val="20"/>
                <w:lang w:eastAsia="fr-FR"/>
              </w:rPr>
              <w:pPrChange w:id="11406" w:author="Houyem Rais" w:date="2024-02-22T15:17:00Z">
                <w:pPr>
                  <w:widowControl/>
                  <w:autoSpaceDE/>
                  <w:autoSpaceDN/>
                  <w:spacing w:before="0" w:after="0" w:line="240" w:lineRule="auto"/>
                </w:pPr>
              </w:pPrChange>
            </w:pPr>
            <w:ins w:id="11407" w:author="Farouk Bouhafs" w:date="2023-12-21T19:00:00Z">
              <w:del w:id="11408" w:author="Houyem Rais" w:date="2024-02-22T15:17:00Z">
                <w:r w:rsidRPr="00B7019E" w:rsidDel="000A3E8D">
                  <w:rPr>
                    <w:rFonts w:cs="Calibri"/>
                    <w:b/>
                    <w:bCs/>
                    <w:color w:val="000000"/>
                    <w:sz w:val="20"/>
                    <w:szCs w:val="20"/>
                    <w:lang w:eastAsia="fr-FR"/>
                  </w:rPr>
                  <w:delText>Partenaire privé</w:delText>
                </w:r>
              </w:del>
            </w:ins>
          </w:p>
        </w:tc>
        <w:tc>
          <w:tcPr>
            <w:tcW w:w="950" w:type="pct"/>
            <w:shd w:val="clear" w:color="000000" w:fill="F2F2F2"/>
            <w:vAlign w:val="center"/>
            <w:hideMark/>
            <w:tcPrChange w:id="11409" w:author="Farouk Bouhafs" w:date="2023-12-21T19:19:00Z">
              <w:tcPr>
                <w:tcW w:w="950" w:type="pct"/>
                <w:tcBorders>
                  <w:top w:val="nil"/>
                  <w:left w:val="nil"/>
                  <w:bottom w:val="single" w:sz="8" w:space="0" w:color="auto"/>
                  <w:right w:val="single" w:sz="8" w:space="0" w:color="auto"/>
                </w:tcBorders>
                <w:shd w:val="clear" w:color="000000" w:fill="F2F2F2"/>
                <w:vAlign w:val="center"/>
                <w:hideMark/>
              </w:tcPr>
            </w:tcPrChange>
          </w:tcPr>
          <w:p w14:paraId="737821A5" w14:textId="3890B42A" w:rsidR="00B7019E" w:rsidRPr="00B7019E" w:rsidDel="000A3E8D" w:rsidRDefault="00B7019E" w:rsidP="000A3E8D">
            <w:pPr>
              <w:rPr>
                <w:ins w:id="11410" w:author="Farouk Bouhafs" w:date="2023-12-21T19:00:00Z"/>
                <w:del w:id="11411" w:author="Houyem Rais" w:date="2024-02-22T15:17:00Z"/>
                <w:rFonts w:cs="Calibri"/>
                <w:b/>
                <w:bCs/>
                <w:sz w:val="20"/>
                <w:szCs w:val="20"/>
                <w:lang w:eastAsia="fr-FR"/>
              </w:rPr>
              <w:pPrChange w:id="11412" w:author="Houyem Rais" w:date="2024-02-22T15:17:00Z">
                <w:pPr>
                  <w:widowControl/>
                  <w:autoSpaceDE/>
                  <w:autoSpaceDN/>
                  <w:spacing w:before="0" w:after="0" w:line="240" w:lineRule="auto"/>
                  <w:jc w:val="center"/>
                </w:pPr>
              </w:pPrChange>
            </w:pPr>
            <w:ins w:id="11413" w:author="Farouk Bouhafs" w:date="2023-12-21T19:00:00Z">
              <w:del w:id="11414" w:author="Houyem Rais" w:date="2024-02-22T15:17:00Z">
                <w:r w:rsidRPr="00B7019E" w:rsidDel="000A3E8D">
                  <w:rPr>
                    <w:rFonts w:cs="Calibri"/>
                    <w:b/>
                    <w:bCs/>
                    <w:sz w:val="20"/>
                    <w:szCs w:val="20"/>
                    <w:lang w:eastAsia="fr-FR"/>
                  </w:rPr>
                  <w:delText> </w:delText>
                </w:r>
              </w:del>
            </w:ins>
          </w:p>
        </w:tc>
        <w:tc>
          <w:tcPr>
            <w:tcW w:w="782" w:type="pct"/>
            <w:shd w:val="clear" w:color="000000" w:fill="F2F2F2"/>
            <w:vAlign w:val="center"/>
            <w:hideMark/>
            <w:tcPrChange w:id="11415" w:author="Farouk Bouhafs" w:date="2023-12-21T19:19:00Z">
              <w:tcPr>
                <w:tcW w:w="782" w:type="pct"/>
                <w:tcBorders>
                  <w:top w:val="nil"/>
                  <w:left w:val="nil"/>
                  <w:bottom w:val="single" w:sz="8" w:space="0" w:color="auto"/>
                  <w:right w:val="single" w:sz="8" w:space="0" w:color="auto"/>
                </w:tcBorders>
                <w:shd w:val="clear" w:color="000000" w:fill="F2F2F2"/>
                <w:vAlign w:val="center"/>
                <w:hideMark/>
              </w:tcPr>
            </w:tcPrChange>
          </w:tcPr>
          <w:p w14:paraId="62AFB86A" w14:textId="5091B1F2" w:rsidR="00B7019E" w:rsidRPr="00B7019E" w:rsidDel="000A3E8D" w:rsidRDefault="00B7019E" w:rsidP="000A3E8D">
            <w:pPr>
              <w:rPr>
                <w:ins w:id="11416" w:author="Farouk Bouhafs" w:date="2023-12-21T19:00:00Z"/>
                <w:del w:id="11417" w:author="Houyem Rais" w:date="2024-02-22T15:17:00Z"/>
                <w:rFonts w:cs="Calibri"/>
                <w:b/>
                <w:bCs/>
                <w:sz w:val="20"/>
                <w:szCs w:val="20"/>
                <w:lang w:eastAsia="fr-FR"/>
              </w:rPr>
              <w:pPrChange w:id="11418" w:author="Houyem Rais" w:date="2024-02-22T15:17:00Z">
                <w:pPr>
                  <w:widowControl/>
                  <w:autoSpaceDE/>
                  <w:autoSpaceDN/>
                  <w:spacing w:before="0" w:after="0" w:line="240" w:lineRule="auto"/>
                  <w:jc w:val="center"/>
                </w:pPr>
              </w:pPrChange>
            </w:pPr>
            <w:ins w:id="11419" w:author="Farouk Bouhafs" w:date="2023-12-21T19:00:00Z">
              <w:del w:id="11420" w:author="Houyem Rais" w:date="2024-02-22T15:17:00Z">
                <w:r w:rsidRPr="00B7019E" w:rsidDel="000A3E8D">
                  <w:rPr>
                    <w:rFonts w:cs="Calibri"/>
                    <w:b/>
                    <w:bCs/>
                    <w:sz w:val="20"/>
                    <w:szCs w:val="20"/>
                    <w:lang w:eastAsia="fr-FR"/>
                  </w:rPr>
                  <w:delText> </w:delText>
                </w:r>
              </w:del>
            </w:ins>
          </w:p>
        </w:tc>
        <w:tc>
          <w:tcPr>
            <w:tcW w:w="849" w:type="pct"/>
            <w:shd w:val="clear" w:color="000000" w:fill="F2F2F2"/>
            <w:vAlign w:val="center"/>
            <w:hideMark/>
            <w:tcPrChange w:id="11421" w:author="Farouk Bouhafs" w:date="2023-12-21T19:19:00Z">
              <w:tcPr>
                <w:tcW w:w="849" w:type="pct"/>
                <w:tcBorders>
                  <w:top w:val="nil"/>
                  <w:left w:val="nil"/>
                  <w:bottom w:val="single" w:sz="8" w:space="0" w:color="auto"/>
                  <w:right w:val="single" w:sz="8" w:space="0" w:color="auto"/>
                </w:tcBorders>
                <w:shd w:val="clear" w:color="000000" w:fill="F2F2F2"/>
                <w:vAlign w:val="center"/>
                <w:hideMark/>
              </w:tcPr>
            </w:tcPrChange>
          </w:tcPr>
          <w:p w14:paraId="0A42B5EB" w14:textId="29B624E3" w:rsidR="00B7019E" w:rsidRPr="00B7019E" w:rsidDel="000A3E8D" w:rsidRDefault="00B7019E" w:rsidP="000A3E8D">
            <w:pPr>
              <w:rPr>
                <w:ins w:id="11422" w:author="Farouk Bouhafs" w:date="2023-12-21T19:00:00Z"/>
                <w:del w:id="11423" w:author="Houyem Rais" w:date="2024-02-22T15:17:00Z"/>
                <w:rFonts w:cs="Calibri"/>
                <w:b/>
                <w:bCs/>
                <w:sz w:val="20"/>
                <w:szCs w:val="20"/>
                <w:lang w:eastAsia="fr-FR"/>
              </w:rPr>
              <w:pPrChange w:id="11424" w:author="Houyem Rais" w:date="2024-02-22T15:17:00Z">
                <w:pPr>
                  <w:widowControl/>
                  <w:autoSpaceDE/>
                  <w:autoSpaceDN/>
                  <w:spacing w:before="0" w:after="0" w:line="240" w:lineRule="auto"/>
                  <w:jc w:val="center"/>
                </w:pPr>
              </w:pPrChange>
            </w:pPr>
            <w:ins w:id="11425" w:author="Farouk Bouhafs" w:date="2023-12-21T19:00:00Z">
              <w:del w:id="11426" w:author="Houyem Rais" w:date="2024-02-22T15:17:00Z">
                <w:r w:rsidRPr="00B7019E" w:rsidDel="000A3E8D">
                  <w:rPr>
                    <w:rFonts w:cs="Calibri"/>
                    <w:b/>
                    <w:bCs/>
                    <w:sz w:val="20"/>
                    <w:szCs w:val="20"/>
                    <w:lang w:eastAsia="fr-FR"/>
                  </w:rPr>
                  <w:delText> </w:delText>
                </w:r>
              </w:del>
            </w:ins>
          </w:p>
        </w:tc>
        <w:tc>
          <w:tcPr>
            <w:tcW w:w="765" w:type="pct"/>
            <w:shd w:val="clear" w:color="000000" w:fill="F2F2F2"/>
            <w:vAlign w:val="center"/>
            <w:hideMark/>
            <w:tcPrChange w:id="11427" w:author="Farouk Bouhafs" w:date="2023-12-21T19:19:00Z">
              <w:tcPr>
                <w:tcW w:w="765" w:type="pct"/>
                <w:tcBorders>
                  <w:top w:val="nil"/>
                  <w:left w:val="nil"/>
                  <w:bottom w:val="single" w:sz="8" w:space="0" w:color="auto"/>
                  <w:right w:val="single" w:sz="8" w:space="0" w:color="auto"/>
                </w:tcBorders>
                <w:shd w:val="clear" w:color="000000" w:fill="F2F2F2"/>
                <w:vAlign w:val="center"/>
                <w:hideMark/>
              </w:tcPr>
            </w:tcPrChange>
          </w:tcPr>
          <w:p w14:paraId="3C49B211" w14:textId="029E51EF" w:rsidR="00B7019E" w:rsidRPr="00B7019E" w:rsidDel="000A3E8D" w:rsidRDefault="00B7019E" w:rsidP="000A3E8D">
            <w:pPr>
              <w:rPr>
                <w:ins w:id="11428" w:author="Farouk Bouhafs" w:date="2023-12-21T19:00:00Z"/>
                <w:del w:id="11429" w:author="Houyem Rais" w:date="2024-02-22T15:17:00Z"/>
                <w:rFonts w:cs="Calibri"/>
                <w:b/>
                <w:bCs/>
                <w:sz w:val="20"/>
                <w:szCs w:val="20"/>
                <w:lang w:eastAsia="fr-FR"/>
              </w:rPr>
              <w:pPrChange w:id="11430" w:author="Houyem Rais" w:date="2024-02-22T15:17:00Z">
                <w:pPr>
                  <w:widowControl/>
                  <w:autoSpaceDE/>
                  <w:autoSpaceDN/>
                  <w:spacing w:before="0" w:after="0" w:line="240" w:lineRule="auto"/>
                  <w:jc w:val="center"/>
                </w:pPr>
              </w:pPrChange>
            </w:pPr>
            <w:ins w:id="11431" w:author="Farouk Bouhafs" w:date="2023-12-21T19:00:00Z">
              <w:del w:id="11432" w:author="Houyem Rais" w:date="2024-02-22T15:17:00Z">
                <w:r w:rsidRPr="00B7019E" w:rsidDel="000A3E8D">
                  <w:rPr>
                    <w:rFonts w:cs="Calibri"/>
                    <w:b/>
                    <w:bCs/>
                    <w:sz w:val="20"/>
                    <w:szCs w:val="20"/>
                    <w:lang w:eastAsia="fr-FR"/>
                  </w:rPr>
                  <w:delText> </w:delText>
                </w:r>
              </w:del>
            </w:ins>
          </w:p>
        </w:tc>
        <w:tc>
          <w:tcPr>
            <w:tcW w:w="604" w:type="pct"/>
            <w:shd w:val="clear" w:color="000000" w:fill="F2F2F2"/>
            <w:vAlign w:val="center"/>
            <w:hideMark/>
            <w:tcPrChange w:id="11433" w:author="Farouk Bouhafs" w:date="2023-12-21T19:19:00Z">
              <w:tcPr>
                <w:tcW w:w="605" w:type="pct"/>
                <w:tcBorders>
                  <w:top w:val="nil"/>
                  <w:left w:val="nil"/>
                  <w:bottom w:val="single" w:sz="8" w:space="0" w:color="auto"/>
                  <w:right w:val="single" w:sz="8" w:space="0" w:color="auto"/>
                </w:tcBorders>
                <w:shd w:val="clear" w:color="000000" w:fill="F2F2F2"/>
                <w:vAlign w:val="center"/>
                <w:hideMark/>
              </w:tcPr>
            </w:tcPrChange>
          </w:tcPr>
          <w:p w14:paraId="72410AC4" w14:textId="10CC4D3C" w:rsidR="00B7019E" w:rsidRPr="00B7019E" w:rsidDel="000A3E8D" w:rsidRDefault="00B7019E" w:rsidP="000A3E8D">
            <w:pPr>
              <w:rPr>
                <w:ins w:id="11434" w:author="Farouk Bouhafs" w:date="2023-12-21T19:00:00Z"/>
                <w:del w:id="11435" w:author="Houyem Rais" w:date="2024-02-22T15:17:00Z"/>
                <w:rFonts w:cs="Calibri"/>
                <w:b/>
                <w:bCs/>
                <w:sz w:val="20"/>
                <w:szCs w:val="20"/>
                <w:lang w:eastAsia="fr-FR"/>
              </w:rPr>
              <w:pPrChange w:id="11436" w:author="Houyem Rais" w:date="2024-02-22T15:17:00Z">
                <w:pPr>
                  <w:widowControl/>
                  <w:autoSpaceDE/>
                  <w:autoSpaceDN/>
                  <w:spacing w:before="0" w:after="0" w:line="240" w:lineRule="auto"/>
                  <w:jc w:val="center"/>
                </w:pPr>
              </w:pPrChange>
            </w:pPr>
            <w:ins w:id="11437" w:author="Farouk Bouhafs" w:date="2023-12-21T19:00:00Z">
              <w:del w:id="11438" w:author="Houyem Rais" w:date="2024-02-22T15:17:00Z">
                <w:r w:rsidRPr="00B7019E" w:rsidDel="000A3E8D">
                  <w:rPr>
                    <w:rFonts w:cs="Calibri"/>
                    <w:b/>
                    <w:bCs/>
                    <w:sz w:val="20"/>
                    <w:szCs w:val="20"/>
                    <w:lang w:eastAsia="fr-FR"/>
                  </w:rPr>
                  <w:delText> </w:delText>
                </w:r>
              </w:del>
            </w:ins>
          </w:p>
        </w:tc>
      </w:tr>
      <w:tr w:rsidR="00B7019E" w:rsidRPr="00B7019E" w:rsidDel="000A3E8D" w14:paraId="3FD37B84" w14:textId="108D8589" w:rsidTr="00A85FE3">
        <w:trPr>
          <w:trHeight w:val="270"/>
          <w:ins w:id="11439" w:author="Farouk Bouhafs" w:date="2023-12-21T19:00:00Z"/>
          <w:del w:id="11440" w:author="Houyem Rais" w:date="2024-02-22T15:17:00Z"/>
          <w:trPrChange w:id="11441" w:author="Farouk Bouhafs" w:date="2023-12-21T19:19:00Z">
            <w:trPr>
              <w:trHeight w:val="270"/>
            </w:trPr>
          </w:trPrChange>
        </w:trPr>
        <w:tc>
          <w:tcPr>
            <w:tcW w:w="1050" w:type="pct"/>
            <w:shd w:val="clear" w:color="auto" w:fill="auto"/>
            <w:vAlign w:val="center"/>
            <w:hideMark/>
            <w:tcPrChange w:id="11442"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73781FAA" w14:textId="39FBA039" w:rsidR="00B7019E" w:rsidRPr="00B7019E" w:rsidDel="000A3E8D" w:rsidRDefault="00B7019E" w:rsidP="000A3E8D">
            <w:pPr>
              <w:rPr>
                <w:ins w:id="11443" w:author="Farouk Bouhafs" w:date="2023-12-21T19:00:00Z"/>
                <w:del w:id="11444" w:author="Houyem Rais" w:date="2024-02-22T15:17:00Z"/>
                <w:rFonts w:cs="Calibri"/>
                <w:b/>
                <w:bCs/>
                <w:sz w:val="20"/>
                <w:szCs w:val="20"/>
                <w:lang w:eastAsia="fr-FR"/>
              </w:rPr>
              <w:pPrChange w:id="11445" w:author="Houyem Rais" w:date="2024-02-22T15:17:00Z">
                <w:pPr>
                  <w:widowControl/>
                  <w:autoSpaceDE/>
                  <w:autoSpaceDN/>
                  <w:spacing w:before="0" w:after="0" w:line="240" w:lineRule="auto"/>
                </w:pPr>
              </w:pPrChange>
            </w:pPr>
            <w:ins w:id="11446" w:author="Farouk Bouhafs" w:date="2023-12-21T19:00:00Z">
              <w:del w:id="11447" w:author="Houyem Rais" w:date="2024-02-22T15:17:00Z">
                <w:r w:rsidRPr="00B7019E" w:rsidDel="000A3E8D">
                  <w:rPr>
                    <w:rFonts w:cs="Calibri"/>
                    <w:b/>
                    <w:bCs/>
                    <w:sz w:val="20"/>
                    <w:szCs w:val="20"/>
                    <w:lang w:eastAsia="fr-FR"/>
                  </w:rPr>
                  <w:delText>Emplois (MDT)</w:delText>
                </w:r>
              </w:del>
            </w:ins>
          </w:p>
        </w:tc>
        <w:tc>
          <w:tcPr>
            <w:tcW w:w="950" w:type="pct"/>
            <w:shd w:val="clear" w:color="auto" w:fill="auto"/>
            <w:vAlign w:val="center"/>
            <w:hideMark/>
            <w:tcPrChange w:id="11448"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6263BD7C" w14:textId="491C8FCB" w:rsidR="00B7019E" w:rsidRPr="00B7019E" w:rsidDel="000A3E8D" w:rsidRDefault="00B7019E" w:rsidP="000A3E8D">
            <w:pPr>
              <w:rPr>
                <w:ins w:id="11449" w:author="Farouk Bouhafs" w:date="2023-12-21T19:00:00Z"/>
                <w:del w:id="11450" w:author="Houyem Rais" w:date="2024-02-22T15:17:00Z"/>
                <w:rFonts w:cs="Calibri"/>
                <w:b/>
                <w:bCs/>
                <w:sz w:val="20"/>
                <w:szCs w:val="20"/>
                <w:lang w:eastAsia="fr-FR"/>
              </w:rPr>
              <w:pPrChange w:id="11451" w:author="Houyem Rais" w:date="2024-02-22T15:17:00Z">
                <w:pPr>
                  <w:widowControl/>
                  <w:autoSpaceDE/>
                  <w:autoSpaceDN/>
                  <w:spacing w:before="0" w:after="0" w:line="240" w:lineRule="auto"/>
                  <w:jc w:val="center"/>
                </w:pPr>
              </w:pPrChange>
            </w:pPr>
            <w:ins w:id="11452" w:author="Farouk Bouhafs" w:date="2023-12-21T19:00:00Z">
              <w:del w:id="11453" w:author="Houyem Rais" w:date="2024-02-22T15:17:00Z">
                <w:r w:rsidRPr="00B7019E" w:rsidDel="000A3E8D">
                  <w:rPr>
                    <w:rFonts w:cs="Calibri"/>
                    <w:b/>
                    <w:bCs/>
                    <w:sz w:val="20"/>
                    <w:szCs w:val="20"/>
                    <w:lang w:eastAsia="fr-FR"/>
                  </w:rPr>
                  <w:delText>0,0</w:delText>
                </w:r>
              </w:del>
            </w:ins>
          </w:p>
        </w:tc>
        <w:tc>
          <w:tcPr>
            <w:tcW w:w="782" w:type="pct"/>
            <w:shd w:val="clear" w:color="auto" w:fill="auto"/>
            <w:vAlign w:val="center"/>
            <w:hideMark/>
            <w:tcPrChange w:id="11454"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27691A49" w14:textId="122A3A69" w:rsidR="00B7019E" w:rsidRPr="00B7019E" w:rsidDel="000A3E8D" w:rsidRDefault="00B7019E" w:rsidP="000A3E8D">
            <w:pPr>
              <w:rPr>
                <w:ins w:id="11455" w:author="Farouk Bouhafs" w:date="2023-12-21T19:00:00Z"/>
                <w:del w:id="11456" w:author="Houyem Rais" w:date="2024-02-22T15:17:00Z"/>
                <w:rFonts w:cs="Calibri"/>
                <w:b/>
                <w:bCs/>
                <w:sz w:val="20"/>
                <w:szCs w:val="20"/>
                <w:lang w:eastAsia="fr-FR"/>
              </w:rPr>
              <w:pPrChange w:id="11457" w:author="Houyem Rais" w:date="2024-02-22T15:17:00Z">
                <w:pPr>
                  <w:widowControl/>
                  <w:autoSpaceDE/>
                  <w:autoSpaceDN/>
                  <w:spacing w:before="0" w:after="0" w:line="240" w:lineRule="auto"/>
                  <w:jc w:val="center"/>
                </w:pPr>
              </w:pPrChange>
            </w:pPr>
            <w:ins w:id="11458" w:author="Farouk Bouhafs" w:date="2023-12-21T19:00:00Z">
              <w:del w:id="11459" w:author="Houyem Rais" w:date="2024-02-22T15:17:00Z">
                <w:r w:rsidRPr="00B7019E" w:rsidDel="000A3E8D">
                  <w:rPr>
                    <w:rFonts w:cs="Calibri"/>
                    <w:b/>
                    <w:bCs/>
                    <w:sz w:val="20"/>
                    <w:szCs w:val="20"/>
                    <w:lang w:eastAsia="fr-FR"/>
                  </w:rPr>
                  <w:delText>1 609,0</w:delText>
                </w:r>
              </w:del>
            </w:ins>
          </w:p>
        </w:tc>
        <w:tc>
          <w:tcPr>
            <w:tcW w:w="849" w:type="pct"/>
            <w:shd w:val="clear" w:color="auto" w:fill="auto"/>
            <w:vAlign w:val="center"/>
            <w:hideMark/>
            <w:tcPrChange w:id="11460"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06222D01" w14:textId="6598A3A7" w:rsidR="00B7019E" w:rsidRPr="00B7019E" w:rsidDel="000A3E8D" w:rsidRDefault="00B7019E" w:rsidP="000A3E8D">
            <w:pPr>
              <w:rPr>
                <w:ins w:id="11461" w:author="Farouk Bouhafs" w:date="2023-12-21T19:00:00Z"/>
                <w:del w:id="11462" w:author="Houyem Rais" w:date="2024-02-22T15:17:00Z"/>
                <w:rFonts w:cs="Calibri"/>
                <w:b/>
                <w:bCs/>
                <w:sz w:val="20"/>
                <w:szCs w:val="20"/>
                <w:lang w:eastAsia="fr-FR"/>
              </w:rPr>
              <w:pPrChange w:id="11463" w:author="Houyem Rais" w:date="2024-02-22T15:17:00Z">
                <w:pPr>
                  <w:widowControl/>
                  <w:autoSpaceDE/>
                  <w:autoSpaceDN/>
                  <w:spacing w:before="0" w:after="0" w:line="240" w:lineRule="auto"/>
                  <w:jc w:val="center"/>
                </w:pPr>
              </w:pPrChange>
            </w:pPr>
            <w:ins w:id="11464" w:author="Farouk Bouhafs" w:date="2023-12-21T19:00:00Z">
              <w:del w:id="11465" w:author="Houyem Rais" w:date="2024-02-22T15:17:00Z">
                <w:r w:rsidRPr="00B7019E" w:rsidDel="000A3E8D">
                  <w:rPr>
                    <w:rFonts w:cs="Calibri"/>
                    <w:b/>
                    <w:bCs/>
                    <w:sz w:val="20"/>
                    <w:szCs w:val="20"/>
                    <w:lang w:eastAsia="fr-FR"/>
                  </w:rPr>
                  <w:delText>1 485,4</w:delText>
                </w:r>
              </w:del>
            </w:ins>
          </w:p>
        </w:tc>
        <w:tc>
          <w:tcPr>
            <w:tcW w:w="765" w:type="pct"/>
            <w:shd w:val="clear" w:color="auto" w:fill="auto"/>
            <w:vAlign w:val="center"/>
            <w:hideMark/>
            <w:tcPrChange w:id="11466"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6825219A" w14:textId="2BBE8BF7" w:rsidR="00B7019E" w:rsidRPr="00B7019E" w:rsidDel="000A3E8D" w:rsidRDefault="00B7019E" w:rsidP="000A3E8D">
            <w:pPr>
              <w:rPr>
                <w:ins w:id="11467" w:author="Farouk Bouhafs" w:date="2023-12-21T19:00:00Z"/>
                <w:del w:id="11468" w:author="Houyem Rais" w:date="2024-02-22T15:17:00Z"/>
                <w:rFonts w:cs="Calibri"/>
                <w:b/>
                <w:bCs/>
                <w:sz w:val="20"/>
                <w:szCs w:val="20"/>
                <w:lang w:eastAsia="fr-FR"/>
              </w:rPr>
              <w:pPrChange w:id="11469" w:author="Houyem Rais" w:date="2024-02-22T15:17:00Z">
                <w:pPr>
                  <w:widowControl/>
                  <w:autoSpaceDE/>
                  <w:autoSpaceDN/>
                  <w:spacing w:before="0" w:after="0" w:line="240" w:lineRule="auto"/>
                  <w:jc w:val="center"/>
                </w:pPr>
              </w:pPrChange>
            </w:pPr>
            <w:ins w:id="11470" w:author="Farouk Bouhafs" w:date="2023-12-21T19:00:00Z">
              <w:del w:id="11471" w:author="Houyem Rais" w:date="2024-02-22T15:17:00Z">
                <w:r w:rsidRPr="00B7019E" w:rsidDel="000A3E8D">
                  <w:rPr>
                    <w:rFonts w:cs="Calibri"/>
                    <w:b/>
                    <w:bCs/>
                    <w:sz w:val="20"/>
                    <w:szCs w:val="20"/>
                    <w:lang w:eastAsia="fr-FR"/>
                  </w:rPr>
                  <w:delText>1 609,0</w:delText>
                </w:r>
              </w:del>
            </w:ins>
          </w:p>
        </w:tc>
        <w:tc>
          <w:tcPr>
            <w:tcW w:w="604" w:type="pct"/>
            <w:shd w:val="clear" w:color="auto" w:fill="auto"/>
            <w:vAlign w:val="center"/>
            <w:hideMark/>
            <w:tcPrChange w:id="11472"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73871185" w14:textId="1C0BECF0" w:rsidR="00B7019E" w:rsidRPr="00B7019E" w:rsidDel="000A3E8D" w:rsidRDefault="00B7019E" w:rsidP="000A3E8D">
            <w:pPr>
              <w:rPr>
                <w:ins w:id="11473" w:author="Farouk Bouhafs" w:date="2023-12-21T19:00:00Z"/>
                <w:del w:id="11474" w:author="Houyem Rais" w:date="2024-02-22T15:17:00Z"/>
                <w:rFonts w:cs="Calibri"/>
                <w:b/>
                <w:bCs/>
                <w:sz w:val="20"/>
                <w:szCs w:val="20"/>
                <w:lang w:eastAsia="fr-FR"/>
              </w:rPr>
              <w:pPrChange w:id="11475" w:author="Houyem Rais" w:date="2024-02-22T15:17:00Z">
                <w:pPr>
                  <w:widowControl/>
                  <w:autoSpaceDE/>
                  <w:autoSpaceDN/>
                  <w:spacing w:before="0" w:after="0" w:line="240" w:lineRule="auto"/>
                  <w:jc w:val="center"/>
                </w:pPr>
              </w:pPrChange>
            </w:pPr>
            <w:ins w:id="11476" w:author="Farouk Bouhafs" w:date="2023-12-21T19:00:00Z">
              <w:del w:id="11477" w:author="Houyem Rais" w:date="2024-02-22T15:17:00Z">
                <w:r w:rsidRPr="00B7019E" w:rsidDel="000A3E8D">
                  <w:rPr>
                    <w:rFonts w:cs="Calibri"/>
                    <w:b/>
                    <w:bCs/>
                    <w:sz w:val="20"/>
                    <w:szCs w:val="20"/>
                    <w:lang w:eastAsia="fr-FR"/>
                  </w:rPr>
                  <w:delText>0,0</w:delText>
                </w:r>
              </w:del>
            </w:ins>
          </w:p>
        </w:tc>
      </w:tr>
      <w:tr w:rsidR="00B7019E" w:rsidRPr="00B7019E" w:rsidDel="000A3E8D" w14:paraId="6C38BDCB" w14:textId="63059F70" w:rsidTr="00A85FE3">
        <w:trPr>
          <w:trHeight w:val="263"/>
          <w:ins w:id="11478" w:author="Farouk Bouhafs" w:date="2023-12-21T19:00:00Z"/>
          <w:del w:id="11479" w:author="Houyem Rais" w:date="2024-02-22T15:17:00Z"/>
          <w:trPrChange w:id="11480" w:author="Farouk Bouhafs" w:date="2023-12-21T19:19:00Z">
            <w:trPr>
              <w:trHeight w:val="263"/>
            </w:trPr>
          </w:trPrChange>
        </w:trPr>
        <w:tc>
          <w:tcPr>
            <w:tcW w:w="1050" w:type="pct"/>
            <w:vMerge w:val="restart"/>
            <w:shd w:val="clear" w:color="auto" w:fill="auto"/>
            <w:vAlign w:val="center"/>
            <w:hideMark/>
            <w:tcPrChange w:id="11481"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344233C" w14:textId="1DCE154E" w:rsidR="00B7019E" w:rsidRPr="00B7019E" w:rsidDel="000A3E8D" w:rsidRDefault="00B7019E" w:rsidP="000A3E8D">
            <w:pPr>
              <w:rPr>
                <w:ins w:id="11482" w:author="Farouk Bouhafs" w:date="2023-12-21T19:00:00Z"/>
                <w:del w:id="11483" w:author="Houyem Rais" w:date="2024-02-22T15:17:00Z"/>
                <w:rFonts w:cs="Calibri"/>
                <w:sz w:val="20"/>
                <w:szCs w:val="20"/>
                <w:lang w:eastAsia="fr-FR"/>
              </w:rPr>
              <w:pPrChange w:id="11484" w:author="Houyem Rais" w:date="2024-02-22T15:17:00Z">
                <w:pPr>
                  <w:widowControl/>
                  <w:autoSpaceDE/>
                  <w:autoSpaceDN/>
                  <w:spacing w:before="0" w:after="0" w:line="240" w:lineRule="auto"/>
                </w:pPr>
              </w:pPrChange>
            </w:pPr>
            <w:ins w:id="11485" w:author="Farouk Bouhafs" w:date="2023-12-21T19:00:00Z">
              <w:del w:id="11486" w:author="Houyem Rais" w:date="2024-02-22T15:17:00Z">
                <w:r w:rsidRPr="00B7019E" w:rsidDel="000A3E8D">
                  <w:rPr>
                    <w:rFonts w:cs="Calibri"/>
                    <w:sz w:val="20"/>
                    <w:szCs w:val="20"/>
                    <w:lang w:eastAsia="fr-FR"/>
                  </w:rPr>
                  <w:delText>Coût de construction</w:delText>
                </w:r>
              </w:del>
            </w:ins>
          </w:p>
        </w:tc>
        <w:tc>
          <w:tcPr>
            <w:tcW w:w="950" w:type="pct"/>
            <w:shd w:val="clear" w:color="auto" w:fill="auto"/>
            <w:vAlign w:val="center"/>
            <w:hideMark/>
            <w:tcPrChange w:id="11487" w:author="Farouk Bouhafs" w:date="2023-12-21T19:19:00Z">
              <w:tcPr>
                <w:tcW w:w="950" w:type="pct"/>
                <w:tcBorders>
                  <w:top w:val="nil"/>
                  <w:left w:val="nil"/>
                  <w:bottom w:val="nil"/>
                  <w:right w:val="single" w:sz="8" w:space="0" w:color="auto"/>
                </w:tcBorders>
                <w:shd w:val="clear" w:color="auto" w:fill="auto"/>
                <w:vAlign w:val="center"/>
                <w:hideMark/>
              </w:tcPr>
            </w:tcPrChange>
          </w:tcPr>
          <w:p w14:paraId="1808B23B" w14:textId="4D2E2183" w:rsidR="00B7019E" w:rsidRPr="00B7019E" w:rsidDel="000A3E8D" w:rsidRDefault="00B7019E" w:rsidP="000A3E8D">
            <w:pPr>
              <w:rPr>
                <w:ins w:id="11488" w:author="Farouk Bouhafs" w:date="2023-12-21T19:00:00Z"/>
                <w:del w:id="11489" w:author="Houyem Rais" w:date="2024-02-22T15:17:00Z"/>
                <w:rFonts w:cs="Calibri"/>
                <w:sz w:val="20"/>
                <w:szCs w:val="20"/>
                <w:lang w:eastAsia="fr-FR"/>
              </w:rPr>
              <w:pPrChange w:id="11490" w:author="Houyem Rais" w:date="2024-02-22T15:17:00Z">
                <w:pPr>
                  <w:widowControl/>
                  <w:autoSpaceDE/>
                  <w:autoSpaceDN/>
                  <w:spacing w:before="0" w:after="0" w:line="240" w:lineRule="auto"/>
                  <w:jc w:val="center"/>
                </w:pPr>
              </w:pPrChange>
            </w:pPr>
            <w:ins w:id="11491" w:author="Farouk Bouhafs" w:date="2023-12-21T19:00:00Z">
              <w:del w:id="11492"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1493" w:author="Farouk Bouhafs" w:date="2023-12-21T19:19:00Z">
              <w:tcPr>
                <w:tcW w:w="782" w:type="pct"/>
                <w:tcBorders>
                  <w:top w:val="nil"/>
                  <w:left w:val="nil"/>
                  <w:bottom w:val="nil"/>
                  <w:right w:val="single" w:sz="8" w:space="0" w:color="auto"/>
                </w:tcBorders>
                <w:shd w:val="clear" w:color="auto" w:fill="auto"/>
                <w:vAlign w:val="center"/>
                <w:hideMark/>
              </w:tcPr>
            </w:tcPrChange>
          </w:tcPr>
          <w:p w14:paraId="20AA379C" w14:textId="10C36E7D" w:rsidR="00B7019E" w:rsidRPr="00B7019E" w:rsidDel="000A3E8D" w:rsidRDefault="00B7019E" w:rsidP="000A3E8D">
            <w:pPr>
              <w:rPr>
                <w:ins w:id="11494" w:author="Farouk Bouhafs" w:date="2023-12-21T19:00:00Z"/>
                <w:del w:id="11495" w:author="Houyem Rais" w:date="2024-02-22T15:17:00Z"/>
                <w:rFonts w:cs="Calibri"/>
                <w:sz w:val="20"/>
                <w:szCs w:val="20"/>
                <w:lang w:eastAsia="fr-FR"/>
              </w:rPr>
              <w:pPrChange w:id="11496" w:author="Houyem Rais" w:date="2024-02-22T15:17:00Z">
                <w:pPr>
                  <w:widowControl/>
                  <w:autoSpaceDE/>
                  <w:autoSpaceDN/>
                  <w:spacing w:before="0" w:after="0" w:line="240" w:lineRule="auto"/>
                  <w:jc w:val="center"/>
                </w:pPr>
              </w:pPrChange>
            </w:pPr>
            <w:ins w:id="11497" w:author="Farouk Bouhafs" w:date="2023-12-21T19:00:00Z">
              <w:del w:id="11498" w:author="Houyem Rais" w:date="2024-02-22T15:17:00Z">
                <w:r w:rsidRPr="00B7019E" w:rsidDel="000A3E8D">
                  <w:rPr>
                    <w:rFonts w:cs="Calibri"/>
                    <w:sz w:val="20"/>
                    <w:szCs w:val="20"/>
                    <w:lang w:eastAsia="fr-FR"/>
                  </w:rPr>
                  <w:delText>1 475,4</w:delText>
                </w:r>
              </w:del>
            </w:ins>
          </w:p>
        </w:tc>
        <w:tc>
          <w:tcPr>
            <w:tcW w:w="849" w:type="pct"/>
            <w:shd w:val="clear" w:color="auto" w:fill="auto"/>
            <w:vAlign w:val="center"/>
            <w:hideMark/>
            <w:tcPrChange w:id="11499" w:author="Farouk Bouhafs" w:date="2023-12-21T19:19:00Z">
              <w:tcPr>
                <w:tcW w:w="849" w:type="pct"/>
                <w:tcBorders>
                  <w:top w:val="nil"/>
                  <w:left w:val="nil"/>
                  <w:bottom w:val="nil"/>
                  <w:right w:val="single" w:sz="8" w:space="0" w:color="auto"/>
                </w:tcBorders>
                <w:shd w:val="clear" w:color="auto" w:fill="auto"/>
                <w:vAlign w:val="center"/>
                <w:hideMark/>
              </w:tcPr>
            </w:tcPrChange>
          </w:tcPr>
          <w:p w14:paraId="3D241BA9" w14:textId="223679EB" w:rsidR="00B7019E" w:rsidRPr="00B7019E" w:rsidDel="000A3E8D" w:rsidRDefault="00B7019E" w:rsidP="000A3E8D">
            <w:pPr>
              <w:rPr>
                <w:ins w:id="11500" w:author="Farouk Bouhafs" w:date="2023-12-21T19:00:00Z"/>
                <w:del w:id="11501" w:author="Houyem Rais" w:date="2024-02-22T15:17:00Z"/>
                <w:rFonts w:cs="Calibri"/>
                <w:sz w:val="20"/>
                <w:szCs w:val="20"/>
                <w:lang w:eastAsia="fr-FR"/>
              </w:rPr>
              <w:pPrChange w:id="11502" w:author="Houyem Rais" w:date="2024-02-22T15:17:00Z">
                <w:pPr>
                  <w:widowControl/>
                  <w:autoSpaceDE/>
                  <w:autoSpaceDN/>
                  <w:spacing w:before="0" w:after="0" w:line="240" w:lineRule="auto"/>
                  <w:jc w:val="center"/>
                </w:pPr>
              </w:pPrChange>
            </w:pPr>
            <w:ins w:id="11503" w:author="Farouk Bouhafs" w:date="2023-12-21T19:00:00Z">
              <w:del w:id="11504" w:author="Houyem Rais" w:date="2024-02-22T15:17:00Z">
                <w:r w:rsidRPr="00B7019E" w:rsidDel="000A3E8D">
                  <w:rPr>
                    <w:rFonts w:cs="Calibri"/>
                    <w:sz w:val="20"/>
                    <w:szCs w:val="20"/>
                    <w:lang w:eastAsia="fr-FR"/>
                  </w:rPr>
                  <w:delText>1 475,4</w:delText>
                </w:r>
              </w:del>
            </w:ins>
          </w:p>
        </w:tc>
        <w:tc>
          <w:tcPr>
            <w:tcW w:w="765" w:type="pct"/>
            <w:shd w:val="clear" w:color="auto" w:fill="auto"/>
            <w:vAlign w:val="center"/>
            <w:hideMark/>
            <w:tcPrChange w:id="11505" w:author="Farouk Bouhafs" w:date="2023-12-21T19:19:00Z">
              <w:tcPr>
                <w:tcW w:w="765" w:type="pct"/>
                <w:tcBorders>
                  <w:top w:val="nil"/>
                  <w:left w:val="nil"/>
                  <w:bottom w:val="nil"/>
                  <w:right w:val="single" w:sz="8" w:space="0" w:color="auto"/>
                </w:tcBorders>
                <w:shd w:val="clear" w:color="auto" w:fill="auto"/>
                <w:vAlign w:val="center"/>
                <w:hideMark/>
              </w:tcPr>
            </w:tcPrChange>
          </w:tcPr>
          <w:p w14:paraId="2D4600E1" w14:textId="73F5534B" w:rsidR="00B7019E" w:rsidRPr="00B7019E" w:rsidDel="000A3E8D" w:rsidRDefault="00B7019E" w:rsidP="000A3E8D">
            <w:pPr>
              <w:rPr>
                <w:ins w:id="11506" w:author="Farouk Bouhafs" w:date="2023-12-21T19:00:00Z"/>
                <w:del w:id="11507" w:author="Houyem Rais" w:date="2024-02-22T15:17:00Z"/>
                <w:rFonts w:cs="Calibri"/>
                <w:sz w:val="20"/>
                <w:szCs w:val="20"/>
                <w:lang w:eastAsia="fr-FR"/>
              </w:rPr>
              <w:pPrChange w:id="11508" w:author="Houyem Rais" w:date="2024-02-22T15:17:00Z">
                <w:pPr>
                  <w:widowControl/>
                  <w:autoSpaceDE/>
                  <w:autoSpaceDN/>
                  <w:spacing w:before="0" w:after="0" w:line="240" w:lineRule="auto"/>
                  <w:jc w:val="center"/>
                </w:pPr>
              </w:pPrChange>
            </w:pPr>
            <w:ins w:id="11509" w:author="Farouk Bouhafs" w:date="2023-12-21T19:00:00Z">
              <w:del w:id="11510" w:author="Houyem Rais" w:date="2024-02-22T15:17:00Z">
                <w:r w:rsidRPr="00B7019E" w:rsidDel="000A3E8D">
                  <w:rPr>
                    <w:rFonts w:cs="Calibri"/>
                    <w:sz w:val="20"/>
                    <w:szCs w:val="20"/>
                    <w:lang w:eastAsia="fr-FR"/>
                  </w:rPr>
                  <w:delText>1 475,4</w:delText>
                </w:r>
              </w:del>
            </w:ins>
          </w:p>
        </w:tc>
        <w:tc>
          <w:tcPr>
            <w:tcW w:w="604" w:type="pct"/>
            <w:shd w:val="clear" w:color="auto" w:fill="auto"/>
            <w:vAlign w:val="center"/>
            <w:hideMark/>
            <w:tcPrChange w:id="11511" w:author="Farouk Bouhafs" w:date="2023-12-21T19:19:00Z">
              <w:tcPr>
                <w:tcW w:w="605" w:type="pct"/>
                <w:tcBorders>
                  <w:top w:val="nil"/>
                  <w:left w:val="nil"/>
                  <w:bottom w:val="nil"/>
                  <w:right w:val="single" w:sz="8" w:space="0" w:color="auto"/>
                </w:tcBorders>
                <w:shd w:val="clear" w:color="auto" w:fill="auto"/>
                <w:vAlign w:val="center"/>
                <w:hideMark/>
              </w:tcPr>
            </w:tcPrChange>
          </w:tcPr>
          <w:p w14:paraId="719C9373" w14:textId="21E82CA6" w:rsidR="00B7019E" w:rsidRPr="00B7019E" w:rsidDel="000A3E8D" w:rsidRDefault="00B7019E" w:rsidP="000A3E8D">
            <w:pPr>
              <w:rPr>
                <w:ins w:id="11512" w:author="Farouk Bouhafs" w:date="2023-12-21T19:00:00Z"/>
                <w:del w:id="11513" w:author="Houyem Rais" w:date="2024-02-22T15:17:00Z"/>
                <w:rFonts w:cs="Calibri"/>
                <w:sz w:val="20"/>
                <w:szCs w:val="20"/>
                <w:lang w:eastAsia="fr-FR"/>
              </w:rPr>
              <w:pPrChange w:id="11514" w:author="Houyem Rais" w:date="2024-02-22T15:17:00Z">
                <w:pPr>
                  <w:widowControl/>
                  <w:autoSpaceDE/>
                  <w:autoSpaceDN/>
                  <w:spacing w:before="0" w:after="0" w:line="240" w:lineRule="auto"/>
                  <w:jc w:val="center"/>
                </w:pPr>
              </w:pPrChange>
            </w:pPr>
            <w:ins w:id="11515" w:author="Farouk Bouhafs" w:date="2023-12-21T19:00:00Z">
              <w:del w:id="11516" w:author="Houyem Rais" w:date="2024-02-22T15:17:00Z">
                <w:r w:rsidRPr="00B7019E" w:rsidDel="000A3E8D">
                  <w:rPr>
                    <w:rFonts w:cs="Calibri"/>
                    <w:sz w:val="20"/>
                    <w:szCs w:val="20"/>
                    <w:lang w:eastAsia="fr-FR"/>
                  </w:rPr>
                  <w:delText>0,0</w:delText>
                </w:r>
              </w:del>
            </w:ins>
          </w:p>
        </w:tc>
      </w:tr>
      <w:tr w:rsidR="00B7019E" w:rsidRPr="00B7019E" w:rsidDel="000A3E8D" w14:paraId="58655506" w14:textId="449CE610" w:rsidTr="00A85FE3">
        <w:trPr>
          <w:trHeight w:val="270"/>
          <w:ins w:id="11517" w:author="Farouk Bouhafs" w:date="2023-12-21T19:00:00Z"/>
          <w:del w:id="11518" w:author="Houyem Rais" w:date="2024-02-22T15:17:00Z"/>
          <w:trPrChange w:id="11519" w:author="Farouk Bouhafs" w:date="2023-12-21T19:19:00Z">
            <w:trPr>
              <w:trHeight w:val="270"/>
            </w:trPr>
          </w:trPrChange>
        </w:trPr>
        <w:tc>
          <w:tcPr>
            <w:tcW w:w="1050" w:type="pct"/>
            <w:vMerge/>
            <w:vAlign w:val="center"/>
            <w:hideMark/>
            <w:tcPrChange w:id="11520"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6789756B" w14:textId="69C2824C" w:rsidR="00B7019E" w:rsidRPr="00B7019E" w:rsidDel="000A3E8D" w:rsidRDefault="00B7019E" w:rsidP="000A3E8D">
            <w:pPr>
              <w:rPr>
                <w:ins w:id="11521" w:author="Farouk Bouhafs" w:date="2023-12-21T19:00:00Z"/>
                <w:del w:id="11522" w:author="Houyem Rais" w:date="2024-02-22T15:17:00Z"/>
                <w:rFonts w:cs="Calibri"/>
                <w:sz w:val="20"/>
                <w:szCs w:val="20"/>
                <w:lang w:eastAsia="fr-FR"/>
              </w:rPr>
              <w:pPrChange w:id="11523"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1524"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1F6A686F" w14:textId="30C2C4E3" w:rsidR="00B7019E" w:rsidRPr="00B7019E" w:rsidDel="000A3E8D" w:rsidRDefault="00B7019E" w:rsidP="000A3E8D">
            <w:pPr>
              <w:rPr>
                <w:ins w:id="11525" w:author="Farouk Bouhafs" w:date="2023-12-21T19:00:00Z"/>
                <w:del w:id="11526" w:author="Houyem Rais" w:date="2024-02-22T15:17:00Z"/>
                <w:rFonts w:cs="Calibri"/>
                <w:i/>
                <w:iCs/>
                <w:sz w:val="20"/>
                <w:szCs w:val="20"/>
                <w:lang w:eastAsia="fr-FR"/>
              </w:rPr>
              <w:pPrChange w:id="11527" w:author="Houyem Rais" w:date="2024-02-22T15:17:00Z">
                <w:pPr>
                  <w:widowControl/>
                  <w:autoSpaceDE/>
                  <w:autoSpaceDN/>
                  <w:spacing w:before="0" w:after="0" w:line="240" w:lineRule="auto"/>
                  <w:jc w:val="center"/>
                </w:pPr>
              </w:pPrChange>
            </w:pPr>
            <w:ins w:id="11528" w:author="Farouk Bouhafs" w:date="2023-12-21T19:00:00Z">
              <w:del w:id="11529" w:author="Houyem Rais" w:date="2024-02-22T15:17:00Z">
                <w:r w:rsidRPr="00B7019E" w:rsidDel="000A3E8D">
                  <w:rPr>
                    <w:rFonts w:cs="Calibri"/>
                    <w:i/>
                    <w:iCs/>
                    <w:sz w:val="20"/>
                    <w:szCs w:val="20"/>
                    <w:lang w:eastAsia="fr-FR"/>
                  </w:rPr>
                  <w:delText>0,0%</w:delText>
                </w:r>
              </w:del>
            </w:ins>
          </w:p>
        </w:tc>
        <w:tc>
          <w:tcPr>
            <w:tcW w:w="782" w:type="pct"/>
            <w:shd w:val="clear" w:color="auto" w:fill="auto"/>
            <w:vAlign w:val="center"/>
            <w:hideMark/>
            <w:tcPrChange w:id="11530"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503526A4" w14:textId="3C85909C" w:rsidR="00B7019E" w:rsidRPr="00B7019E" w:rsidDel="000A3E8D" w:rsidRDefault="00B7019E" w:rsidP="000A3E8D">
            <w:pPr>
              <w:rPr>
                <w:ins w:id="11531" w:author="Farouk Bouhafs" w:date="2023-12-21T19:00:00Z"/>
                <w:del w:id="11532" w:author="Houyem Rais" w:date="2024-02-22T15:17:00Z"/>
                <w:rFonts w:cs="Calibri"/>
                <w:i/>
                <w:iCs/>
                <w:sz w:val="20"/>
                <w:szCs w:val="20"/>
                <w:lang w:eastAsia="fr-FR"/>
              </w:rPr>
              <w:pPrChange w:id="11533" w:author="Houyem Rais" w:date="2024-02-22T15:17:00Z">
                <w:pPr>
                  <w:widowControl/>
                  <w:autoSpaceDE/>
                  <w:autoSpaceDN/>
                  <w:spacing w:before="0" w:after="0" w:line="240" w:lineRule="auto"/>
                  <w:jc w:val="center"/>
                </w:pPr>
              </w:pPrChange>
            </w:pPr>
            <w:ins w:id="11534" w:author="Farouk Bouhafs" w:date="2023-12-21T19:00:00Z">
              <w:del w:id="11535" w:author="Houyem Rais" w:date="2024-02-22T15:17:00Z">
                <w:r w:rsidRPr="00B7019E" w:rsidDel="000A3E8D">
                  <w:rPr>
                    <w:rFonts w:cs="Calibri"/>
                    <w:i/>
                    <w:iCs/>
                    <w:sz w:val="20"/>
                    <w:szCs w:val="20"/>
                    <w:lang w:eastAsia="fr-FR"/>
                  </w:rPr>
                  <w:delText>91,7%</w:delText>
                </w:r>
              </w:del>
            </w:ins>
          </w:p>
        </w:tc>
        <w:tc>
          <w:tcPr>
            <w:tcW w:w="849" w:type="pct"/>
            <w:shd w:val="clear" w:color="auto" w:fill="auto"/>
            <w:vAlign w:val="center"/>
            <w:hideMark/>
            <w:tcPrChange w:id="11536"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221843E3" w14:textId="648FDDBD" w:rsidR="00B7019E" w:rsidRPr="00B7019E" w:rsidDel="000A3E8D" w:rsidRDefault="00B7019E" w:rsidP="000A3E8D">
            <w:pPr>
              <w:rPr>
                <w:ins w:id="11537" w:author="Farouk Bouhafs" w:date="2023-12-21T19:00:00Z"/>
                <w:del w:id="11538" w:author="Houyem Rais" w:date="2024-02-22T15:17:00Z"/>
                <w:rFonts w:cs="Calibri"/>
                <w:i/>
                <w:iCs/>
                <w:sz w:val="20"/>
                <w:szCs w:val="20"/>
                <w:lang w:eastAsia="fr-FR"/>
              </w:rPr>
              <w:pPrChange w:id="11539" w:author="Houyem Rais" w:date="2024-02-22T15:17:00Z">
                <w:pPr>
                  <w:widowControl/>
                  <w:autoSpaceDE/>
                  <w:autoSpaceDN/>
                  <w:spacing w:before="0" w:after="0" w:line="240" w:lineRule="auto"/>
                  <w:jc w:val="center"/>
                </w:pPr>
              </w:pPrChange>
            </w:pPr>
            <w:ins w:id="11540" w:author="Farouk Bouhafs" w:date="2023-12-21T19:00:00Z">
              <w:del w:id="11541" w:author="Houyem Rais" w:date="2024-02-22T15:17:00Z">
                <w:r w:rsidRPr="00B7019E" w:rsidDel="000A3E8D">
                  <w:rPr>
                    <w:rFonts w:cs="Calibri"/>
                    <w:i/>
                    <w:iCs/>
                    <w:sz w:val="20"/>
                    <w:szCs w:val="20"/>
                    <w:lang w:eastAsia="fr-FR"/>
                  </w:rPr>
                  <w:delText>99,3%</w:delText>
                </w:r>
              </w:del>
            </w:ins>
          </w:p>
        </w:tc>
        <w:tc>
          <w:tcPr>
            <w:tcW w:w="765" w:type="pct"/>
            <w:shd w:val="clear" w:color="auto" w:fill="auto"/>
            <w:vAlign w:val="center"/>
            <w:hideMark/>
            <w:tcPrChange w:id="11542"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17F11AEF" w14:textId="27411891" w:rsidR="00B7019E" w:rsidRPr="00B7019E" w:rsidDel="000A3E8D" w:rsidRDefault="00B7019E" w:rsidP="000A3E8D">
            <w:pPr>
              <w:rPr>
                <w:ins w:id="11543" w:author="Farouk Bouhafs" w:date="2023-12-21T19:00:00Z"/>
                <w:del w:id="11544" w:author="Houyem Rais" w:date="2024-02-22T15:17:00Z"/>
                <w:rFonts w:cs="Calibri"/>
                <w:i/>
                <w:iCs/>
                <w:sz w:val="20"/>
                <w:szCs w:val="20"/>
                <w:lang w:eastAsia="fr-FR"/>
              </w:rPr>
              <w:pPrChange w:id="11545" w:author="Houyem Rais" w:date="2024-02-22T15:17:00Z">
                <w:pPr>
                  <w:widowControl/>
                  <w:autoSpaceDE/>
                  <w:autoSpaceDN/>
                  <w:spacing w:before="0" w:after="0" w:line="240" w:lineRule="auto"/>
                  <w:jc w:val="center"/>
                </w:pPr>
              </w:pPrChange>
            </w:pPr>
            <w:ins w:id="11546" w:author="Farouk Bouhafs" w:date="2023-12-21T19:00:00Z">
              <w:del w:id="11547" w:author="Houyem Rais" w:date="2024-02-22T15:17:00Z">
                <w:r w:rsidRPr="00B7019E" w:rsidDel="000A3E8D">
                  <w:rPr>
                    <w:rFonts w:cs="Calibri"/>
                    <w:i/>
                    <w:iCs/>
                    <w:sz w:val="20"/>
                    <w:szCs w:val="20"/>
                    <w:lang w:eastAsia="fr-FR"/>
                  </w:rPr>
                  <w:delText>91,7%</w:delText>
                </w:r>
              </w:del>
            </w:ins>
          </w:p>
        </w:tc>
        <w:tc>
          <w:tcPr>
            <w:tcW w:w="604" w:type="pct"/>
            <w:shd w:val="clear" w:color="auto" w:fill="auto"/>
            <w:vAlign w:val="center"/>
            <w:hideMark/>
            <w:tcPrChange w:id="11548"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17A2F089" w14:textId="5D37E6C4" w:rsidR="00B7019E" w:rsidRPr="00B7019E" w:rsidDel="000A3E8D" w:rsidRDefault="00B7019E" w:rsidP="000A3E8D">
            <w:pPr>
              <w:rPr>
                <w:ins w:id="11549" w:author="Farouk Bouhafs" w:date="2023-12-21T19:00:00Z"/>
                <w:del w:id="11550" w:author="Houyem Rais" w:date="2024-02-22T15:17:00Z"/>
                <w:rFonts w:cs="Calibri"/>
                <w:i/>
                <w:iCs/>
                <w:sz w:val="20"/>
                <w:szCs w:val="20"/>
                <w:lang w:eastAsia="fr-FR"/>
              </w:rPr>
              <w:pPrChange w:id="11551" w:author="Houyem Rais" w:date="2024-02-22T15:17:00Z">
                <w:pPr>
                  <w:widowControl/>
                  <w:autoSpaceDE/>
                  <w:autoSpaceDN/>
                  <w:spacing w:before="0" w:after="0" w:line="240" w:lineRule="auto"/>
                  <w:jc w:val="center"/>
                </w:pPr>
              </w:pPrChange>
            </w:pPr>
            <w:ins w:id="11552" w:author="Farouk Bouhafs" w:date="2023-12-21T19:00:00Z">
              <w:del w:id="11553" w:author="Houyem Rais" w:date="2024-02-22T15:17:00Z">
                <w:r w:rsidRPr="00B7019E" w:rsidDel="000A3E8D">
                  <w:rPr>
                    <w:rFonts w:cs="Calibri"/>
                    <w:i/>
                    <w:iCs/>
                    <w:sz w:val="20"/>
                    <w:szCs w:val="20"/>
                    <w:lang w:eastAsia="fr-FR"/>
                  </w:rPr>
                  <w:delText>0,0%</w:delText>
                </w:r>
              </w:del>
            </w:ins>
          </w:p>
        </w:tc>
      </w:tr>
      <w:tr w:rsidR="00B7019E" w:rsidRPr="00B7019E" w:rsidDel="000A3E8D" w14:paraId="71835030" w14:textId="6F6EBC09" w:rsidTr="00A85FE3">
        <w:trPr>
          <w:trHeight w:val="263"/>
          <w:ins w:id="11554" w:author="Farouk Bouhafs" w:date="2023-12-21T19:00:00Z"/>
          <w:del w:id="11555" w:author="Houyem Rais" w:date="2024-02-22T15:17:00Z"/>
          <w:trPrChange w:id="11556" w:author="Farouk Bouhafs" w:date="2023-12-21T19:19:00Z">
            <w:trPr>
              <w:trHeight w:val="263"/>
            </w:trPr>
          </w:trPrChange>
        </w:trPr>
        <w:tc>
          <w:tcPr>
            <w:tcW w:w="1050" w:type="pct"/>
            <w:vMerge w:val="restart"/>
            <w:shd w:val="clear" w:color="auto" w:fill="auto"/>
            <w:vAlign w:val="center"/>
            <w:hideMark/>
            <w:tcPrChange w:id="11557"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DE3EEC0" w14:textId="01F43240" w:rsidR="00B7019E" w:rsidRPr="00B7019E" w:rsidDel="000A3E8D" w:rsidRDefault="00B7019E" w:rsidP="000A3E8D">
            <w:pPr>
              <w:rPr>
                <w:ins w:id="11558" w:author="Farouk Bouhafs" w:date="2023-12-21T19:00:00Z"/>
                <w:del w:id="11559" w:author="Houyem Rais" w:date="2024-02-22T15:17:00Z"/>
                <w:rFonts w:cs="Calibri"/>
                <w:sz w:val="20"/>
                <w:szCs w:val="20"/>
                <w:lang w:eastAsia="fr-FR"/>
              </w:rPr>
              <w:pPrChange w:id="11560" w:author="Houyem Rais" w:date="2024-02-22T15:17:00Z">
                <w:pPr>
                  <w:widowControl/>
                  <w:autoSpaceDE/>
                  <w:autoSpaceDN/>
                  <w:spacing w:before="0" w:after="0" w:line="240" w:lineRule="auto"/>
                </w:pPr>
              </w:pPrChange>
            </w:pPr>
            <w:ins w:id="11561" w:author="Farouk Bouhafs" w:date="2023-12-21T19:00:00Z">
              <w:del w:id="11562" w:author="Houyem Rais" w:date="2024-02-22T15:17:00Z">
                <w:r w:rsidRPr="00B7019E" w:rsidDel="000A3E8D">
                  <w:rPr>
                    <w:rFonts w:cs="Calibri"/>
                    <w:sz w:val="20"/>
                    <w:szCs w:val="20"/>
                    <w:lang w:eastAsia="fr-FR"/>
                  </w:rPr>
                  <w:delText>Intérêts intercalaires</w:delText>
                </w:r>
              </w:del>
            </w:ins>
          </w:p>
        </w:tc>
        <w:tc>
          <w:tcPr>
            <w:tcW w:w="950" w:type="pct"/>
            <w:shd w:val="clear" w:color="auto" w:fill="auto"/>
            <w:vAlign w:val="center"/>
            <w:hideMark/>
            <w:tcPrChange w:id="11563" w:author="Farouk Bouhafs" w:date="2023-12-21T19:19:00Z">
              <w:tcPr>
                <w:tcW w:w="950" w:type="pct"/>
                <w:tcBorders>
                  <w:top w:val="nil"/>
                  <w:left w:val="nil"/>
                  <w:bottom w:val="nil"/>
                  <w:right w:val="single" w:sz="8" w:space="0" w:color="auto"/>
                </w:tcBorders>
                <w:shd w:val="clear" w:color="auto" w:fill="auto"/>
                <w:vAlign w:val="center"/>
                <w:hideMark/>
              </w:tcPr>
            </w:tcPrChange>
          </w:tcPr>
          <w:p w14:paraId="3C4B137E" w14:textId="5F648671" w:rsidR="00B7019E" w:rsidRPr="00B7019E" w:rsidDel="000A3E8D" w:rsidRDefault="00B7019E" w:rsidP="000A3E8D">
            <w:pPr>
              <w:rPr>
                <w:ins w:id="11564" w:author="Farouk Bouhafs" w:date="2023-12-21T19:00:00Z"/>
                <w:del w:id="11565" w:author="Houyem Rais" w:date="2024-02-22T15:17:00Z"/>
                <w:rFonts w:cs="Calibri"/>
                <w:sz w:val="20"/>
                <w:szCs w:val="20"/>
                <w:lang w:eastAsia="fr-FR"/>
              </w:rPr>
              <w:pPrChange w:id="11566" w:author="Houyem Rais" w:date="2024-02-22T15:17:00Z">
                <w:pPr>
                  <w:widowControl/>
                  <w:autoSpaceDE/>
                  <w:autoSpaceDN/>
                  <w:spacing w:before="0" w:after="0" w:line="240" w:lineRule="auto"/>
                  <w:jc w:val="center"/>
                </w:pPr>
              </w:pPrChange>
            </w:pPr>
            <w:ins w:id="11567" w:author="Farouk Bouhafs" w:date="2023-12-21T19:00:00Z">
              <w:del w:id="11568"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1569" w:author="Farouk Bouhafs" w:date="2023-12-21T19:19:00Z">
              <w:tcPr>
                <w:tcW w:w="782" w:type="pct"/>
                <w:tcBorders>
                  <w:top w:val="nil"/>
                  <w:left w:val="nil"/>
                  <w:bottom w:val="nil"/>
                  <w:right w:val="single" w:sz="8" w:space="0" w:color="auto"/>
                </w:tcBorders>
                <w:shd w:val="clear" w:color="auto" w:fill="auto"/>
                <w:vAlign w:val="center"/>
                <w:hideMark/>
              </w:tcPr>
            </w:tcPrChange>
          </w:tcPr>
          <w:p w14:paraId="27379726" w14:textId="7C93A08F" w:rsidR="00B7019E" w:rsidRPr="00B7019E" w:rsidDel="000A3E8D" w:rsidRDefault="00B7019E" w:rsidP="000A3E8D">
            <w:pPr>
              <w:rPr>
                <w:ins w:id="11570" w:author="Farouk Bouhafs" w:date="2023-12-21T19:00:00Z"/>
                <w:del w:id="11571" w:author="Houyem Rais" w:date="2024-02-22T15:17:00Z"/>
                <w:rFonts w:cs="Calibri"/>
                <w:sz w:val="20"/>
                <w:szCs w:val="20"/>
                <w:lang w:eastAsia="fr-FR"/>
              </w:rPr>
              <w:pPrChange w:id="11572" w:author="Houyem Rais" w:date="2024-02-22T15:17:00Z">
                <w:pPr>
                  <w:widowControl/>
                  <w:autoSpaceDE/>
                  <w:autoSpaceDN/>
                  <w:spacing w:before="0" w:after="0" w:line="240" w:lineRule="auto"/>
                  <w:jc w:val="center"/>
                </w:pPr>
              </w:pPrChange>
            </w:pPr>
            <w:ins w:id="11573" w:author="Farouk Bouhafs" w:date="2023-12-21T19:00:00Z">
              <w:del w:id="11574" w:author="Houyem Rais" w:date="2024-02-22T15:17:00Z">
                <w:r w:rsidRPr="00B7019E" w:rsidDel="000A3E8D">
                  <w:rPr>
                    <w:rFonts w:cs="Calibri"/>
                    <w:sz w:val="20"/>
                    <w:szCs w:val="20"/>
                    <w:lang w:eastAsia="fr-FR"/>
                  </w:rPr>
                  <w:delText>133,6</w:delText>
                </w:r>
              </w:del>
            </w:ins>
          </w:p>
        </w:tc>
        <w:tc>
          <w:tcPr>
            <w:tcW w:w="849" w:type="pct"/>
            <w:shd w:val="clear" w:color="auto" w:fill="auto"/>
            <w:vAlign w:val="center"/>
            <w:hideMark/>
            <w:tcPrChange w:id="11575" w:author="Farouk Bouhafs" w:date="2023-12-21T19:19:00Z">
              <w:tcPr>
                <w:tcW w:w="849" w:type="pct"/>
                <w:tcBorders>
                  <w:top w:val="nil"/>
                  <w:left w:val="nil"/>
                  <w:bottom w:val="nil"/>
                  <w:right w:val="single" w:sz="8" w:space="0" w:color="auto"/>
                </w:tcBorders>
                <w:shd w:val="clear" w:color="auto" w:fill="auto"/>
                <w:vAlign w:val="center"/>
                <w:hideMark/>
              </w:tcPr>
            </w:tcPrChange>
          </w:tcPr>
          <w:p w14:paraId="1AAE667F" w14:textId="3F2808F8" w:rsidR="00B7019E" w:rsidRPr="00B7019E" w:rsidDel="000A3E8D" w:rsidRDefault="00B7019E" w:rsidP="000A3E8D">
            <w:pPr>
              <w:rPr>
                <w:ins w:id="11576" w:author="Farouk Bouhafs" w:date="2023-12-21T19:00:00Z"/>
                <w:del w:id="11577" w:author="Houyem Rais" w:date="2024-02-22T15:17:00Z"/>
                <w:rFonts w:cs="Calibri"/>
                <w:sz w:val="20"/>
                <w:szCs w:val="20"/>
                <w:lang w:eastAsia="fr-FR"/>
              </w:rPr>
              <w:pPrChange w:id="11578" w:author="Houyem Rais" w:date="2024-02-22T15:17:00Z">
                <w:pPr>
                  <w:widowControl/>
                  <w:autoSpaceDE/>
                  <w:autoSpaceDN/>
                  <w:spacing w:before="0" w:after="0" w:line="240" w:lineRule="auto"/>
                  <w:jc w:val="center"/>
                </w:pPr>
              </w:pPrChange>
            </w:pPr>
            <w:ins w:id="11579" w:author="Farouk Bouhafs" w:date="2023-12-21T19:00:00Z">
              <w:del w:id="11580" w:author="Houyem Rais" w:date="2024-02-22T15:17:00Z">
                <w:r w:rsidRPr="00B7019E" w:rsidDel="000A3E8D">
                  <w:rPr>
                    <w:rFonts w:cs="Calibri"/>
                    <w:sz w:val="20"/>
                    <w:szCs w:val="20"/>
                    <w:lang w:eastAsia="fr-FR"/>
                  </w:rPr>
                  <w:delText>10,0</w:delText>
                </w:r>
              </w:del>
            </w:ins>
          </w:p>
        </w:tc>
        <w:tc>
          <w:tcPr>
            <w:tcW w:w="765" w:type="pct"/>
            <w:shd w:val="clear" w:color="auto" w:fill="auto"/>
            <w:vAlign w:val="center"/>
            <w:hideMark/>
            <w:tcPrChange w:id="11581" w:author="Farouk Bouhafs" w:date="2023-12-21T19:19:00Z">
              <w:tcPr>
                <w:tcW w:w="765" w:type="pct"/>
                <w:tcBorders>
                  <w:top w:val="nil"/>
                  <w:left w:val="nil"/>
                  <w:bottom w:val="nil"/>
                  <w:right w:val="single" w:sz="8" w:space="0" w:color="auto"/>
                </w:tcBorders>
                <w:shd w:val="clear" w:color="auto" w:fill="auto"/>
                <w:vAlign w:val="center"/>
                <w:hideMark/>
              </w:tcPr>
            </w:tcPrChange>
          </w:tcPr>
          <w:p w14:paraId="2F9ED9E0" w14:textId="035AF610" w:rsidR="00B7019E" w:rsidRPr="00B7019E" w:rsidDel="000A3E8D" w:rsidRDefault="00B7019E" w:rsidP="000A3E8D">
            <w:pPr>
              <w:rPr>
                <w:ins w:id="11582" w:author="Farouk Bouhafs" w:date="2023-12-21T19:00:00Z"/>
                <w:del w:id="11583" w:author="Houyem Rais" w:date="2024-02-22T15:17:00Z"/>
                <w:rFonts w:cs="Calibri"/>
                <w:sz w:val="20"/>
                <w:szCs w:val="20"/>
                <w:lang w:eastAsia="fr-FR"/>
              </w:rPr>
              <w:pPrChange w:id="11584" w:author="Houyem Rais" w:date="2024-02-22T15:17:00Z">
                <w:pPr>
                  <w:widowControl/>
                  <w:autoSpaceDE/>
                  <w:autoSpaceDN/>
                  <w:spacing w:before="0" w:after="0" w:line="240" w:lineRule="auto"/>
                  <w:jc w:val="center"/>
                </w:pPr>
              </w:pPrChange>
            </w:pPr>
            <w:ins w:id="11585" w:author="Farouk Bouhafs" w:date="2023-12-21T19:00:00Z">
              <w:del w:id="11586" w:author="Houyem Rais" w:date="2024-02-22T15:17:00Z">
                <w:r w:rsidRPr="00B7019E" w:rsidDel="000A3E8D">
                  <w:rPr>
                    <w:rFonts w:cs="Calibri"/>
                    <w:sz w:val="20"/>
                    <w:szCs w:val="20"/>
                    <w:lang w:eastAsia="fr-FR"/>
                  </w:rPr>
                  <w:delText>133,6</w:delText>
                </w:r>
              </w:del>
            </w:ins>
          </w:p>
        </w:tc>
        <w:tc>
          <w:tcPr>
            <w:tcW w:w="604" w:type="pct"/>
            <w:shd w:val="clear" w:color="auto" w:fill="auto"/>
            <w:vAlign w:val="center"/>
            <w:hideMark/>
            <w:tcPrChange w:id="11587" w:author="Farouk Bouhafs" w:date="2023-12-21T19:19:00Z">
              <w:tcPr>
                <w:tcW w:w="605" w:type="pct"/>
                <w:tcBorders>
                  <w:top w:val="nil"/>
                  <w:left w:val="nil"/>
                  <w:bottom w:val="nil"/>
                  <w:right w:val="single" w:sz="8" w:space="0" w:color="auto"/>
                </w:tcBorders>
                <w:shd w:val="clear" w:color="auto" w:fill="auto"/>
                <w:vAlign w:val="center"/>
                <w:hideMark/>
              </w:tcPr>
            </w:tcPrChange>
          </w:tcPr>
          <w:p w14:paraId="7C1921A4" w14:textId="01BA9EE7" w:rsidR="00B7019E" w:rsidRPr="00B7019E" w:rsidDel="000A3E8D" w:rsidRDefault="00B7019E" w:rsidP="000A3E8D">
            <w:pPr>
              <w:rPr>
                <w:ins w:id="11588" w:author="Farouk Bouhafs" w:date="2023-12-21T19:00:00Z"/>
                <w:del w:id="11589" w:author="Houyem Rais" w:date="2024-02-22T15:17:00Z"/>
                <w:rFonts w:cs="Calibri"/>
                <w:sz w:val="20"/>
                <w:szCs w:val="20"/>
                <w:lang w:eastAsia="fr-FR"/>
              </w:rPr>
              <w:pPrChange w:id="11590" w:author="Houyem Rais" w:date="2024-02-22T15:17:00Z">
                <w:pPr>
                  <w:widowControl/>
                  <w:autoSpaceDE/>
                  <w:autoSpaceDN/>
                  <w:spacing w:before="0" w:after="0" w:line="240" w:lineRule="auto"/>
                  <w:jc w:val="center"/>
                </w:pPr>
              </w:pPrChange>
            </w:pPr>
            <w:ins w:id="11591" w:author="Farouk Bouhafs" w:date="2023-12-21T19:00:00Z">
              <w:del w:id="11592" w:author="Houyem Rais" w:date="2024-02-22T15:17:00Z">
                <w:r w:rsidRPr="00B7019E" w:rsidDel="000A3E8D">
                  <w:rPr>
                    <w:rFonts w:cs="Calibri"/>
                    <w:sz w:val="20"/>
                    <w:szCs w:val="20"/>
                    <w:lang w:eastAsia="fr-FR"/>
                  </w:rPr>
                  <w:delText>0,0</w:delText>
                </w:r>
              </w:del>
            </w:ins>
          </w:p>
        </w:tc>
      </w:tr>
      <w:tr w:rsidR="00B7019E" w:rsidRPr="00B7019E" w:rsidDel="000A3E8D" w14:paraId="6E19956E" w14:textId="75FF6FA9" w:rsidTr="00A85FE3">
        <w:trPr>
          <w:trHeight w:val="270"/>
          <w:ins w:id="11593" w:author="Farouk Bouhafs" w:date="2023-12-21T19:00:00Z"/>
          <w:del w:id="11594" w:author="Houyem Rais" w:date="2024-02-22T15:17:00Z"/>
          <w:trPrChange w:id="11595" w:author="Farouk Bouhafs" w:date="2023-12-21T19:19:00Z">
            <w:trPr>
              <w:trHeight w:val="270"/>
            </w:trPr>
          </w:trPrChange>
        </w:trPr>
        <w:tc>
          <w:tcPr>
            <w:tcW w:w="1050" w:type="pct"/>
            <w:vMerge/>
            <w:vAlign w:val="center"/>
            <w:hideMark/>
            <w:tcPrChange w:id="11596"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25E0CFD2" w14:textId="0630A75A" w:rsidR="00B7019E" w:rsidRPr="00B7019E" w:rsidDel="000A3E8D" w:rsidRDefault="00B7019E" w:rsidP="000A3E8D">
            <w:pPr>
              <w:rPr>
                <w:ins w:id="11597" w:author="Farouk Bouhafs" w:date="2023-12-21T19:00:00Z"/>
                <w:del w:id="11598" w:author="Houyem Rais" w:date="2024-02-22T15:17:00Z"/>
                <w:rFonts w:cs="Calibri"/>
                <w:sz w:val="20"/>
                <w:szCs w:val="20"/>
                <w:lang w:eastAsia="fr-FR"/>
              </w:rPr>
              <w:pPrChange w:id="11599"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1600"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3C9161C3" w14:textId="36CD7D50" w:rsidR="00B7019E" w:rsidRPr="00B7019E" w:rsidDel="000A3E8D" w:rsidRDefault="00B7019E" w:rsidP="000A3E8D">
            <w:pPr>
              <w:rPr>
                <w:ins w:id="11601" w:author="Farouk Bouhafs" w:date="2023-12-21T19:00:00Z"/>
                <w:del w:id="11602" w:author="Houyem Rais" w:date="2024-02-22T15:17:00Z"/>
                <w:rFonts w:cs="Calibri"/>
                <w:i/>
                <w:iCs/>
                <w:sz w:val="20"/>
                <w:szCs w:val="20"/>
                <w:lang w:eastAsia="fr-FR"/>
              </w:rPr>
              <w:pPrChange w:id="11603" w:author="Houyem Rais" w:date="2024-02-22T15:17:00Z">
                <w:pPr>
                  <w:widowControl/>
                  <w:autoSpaceDE/>
                  <w:autoSpaceDN/>
                  <w:spacing w:before="0" w:after="0" w:line="240" w:lineRule="auto"/>
                  <w:jc w:val="center"/>
                </w:pPr>
              </w:pPrChange>
            </w:pPr>
            <w:ins w:id="11604" w:author="Farouk Bouhafs" w:date="2023-12-21T19:00:00Z">
              <w:del w:id="11605" w:author="Houyem Rais" w:date="2024-02-22T15:17:00Z">
                <w:r w:rsidRPr="00B7019E" w:rsidDel="000A3E8D">
                  <w:rPr>
                    <w:rFonts w:cs="Calibri"/>
                    <w:i/>
                    <w:iCs/>
                    <w:sz w:val="20"/>
                    <w:szCs w:val="20"/>
                    <w:lang w:eastAsia="fr-FR"/>
                  </w:rPr>
                  <w:delText>0,0%</w:delText>
                </w:r>
              </w:del>
            </w:ins>
          </w:p>
        </w:tc>
        <w:tc>
          <w:tcPr>
            <w:tcW w:w="782" w:type="pct"/>
            <w:shd w:val="clear" w:color="auto" w:fill="auto"/>
            <w:vAlign w:val="center"/>
            <w:hideMark/>
            <w:tcPrChange w:id="11606"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306051B4" w14:textId="21C49C29" w:rsidR="00B7019E" w:rsidRPr="00B7019E" w:rsidDel="000A3E8D" w:rsidRDefault="00B7019E" w:rsidP="000A3E8D">
            <w:pPr>
              <w:rPr>
                <w:ins w:id="11607" w:author="Farouk Bouhafs" w:date="2023-12-21T19:00:00Z"/>
                <w:del w:id="11608" w:author="Houyem Rais" w:date="2024-02-22T15:17:00Z"/>
                <w:rFonts w:cs="Calibri"/>
                <w:i/>
                <w:iCs/>
                <w:sz w:val="20"/>
                <w:szCs w:val="20"/>
                <w:lang w:eastAsia="fr-FR"/>
              </w:rPr>
              <w:pPrChange w:id="11609" w:author="Houyem Rais" w:date="2024-02-22T15:17:00Z">
                <w:pPr>
                  <w:widowControl/>
                  <w:autoSpaceDE/>
                  <w:autoSpaceDN/>
                  <w:spacing w:before="0" w:after="0" w:line="240" w:lineRule="auto"/>
                  <w:jc w:val="center"/>
                </w:pPr>
              </w:pPrChange>
            </w:pPr>
            <w:ins w:id="11610" w:author="Farouk Bouhafs" w:date="2023-12-21T19:00:00Z">
              <w:del w:id="11611" w:author="Houyem Rais" w:date="2024-02-22T15:17:00Z">
                <w:r w:rsidRPr="00B7019E" w:rsidDel="000A3E8D">
                  <w:rPr>
                    <w:rFonts w:cs="Calibri"/>
                    <w:i/>
                    <w:iCs/>
                    <w:sz w:val="20"/>
                    <w:szCs w:val="20"/>
                    <w:lang w:eastAsia="fr-FR"/>
                  </w:rPr>
                  <w:delText>8,3%</w:delText>
                </w:r>
              </w:del>
            </w:ins>
          </w:p>
        </w:tc>
        <w:tc>
          <w:tcPr>
            <w:tcW w:w="849" w:type="pct"/>
            <w:shd w:val="clear" w:color="auto" w:fill="auto"/>
            <w:vAlign w:val="center"/>
            <w:hideMark/>
            <w:tcPrChange w:id="11612"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7A2B3463" w14:textId="50F1C41B" w:rsidR="00B7019E" w:rsidRPr="00B7019E" w:rsidDel="000A3E8D" w:rsidRDefault="00B7019E" w:rsidP="000A3E8D">
            <w:pPr>
              <w:rPr>
                <w:ins w:id="11613" w:author="Farouk Bouhafs" w:date="2023-12-21T19:00:00Z"/>
                <w:del w:id="11614" w:author="Houyem Rais" w:date="2024-02-22T15:17:00Z"/>
                <w:rFonts w:cs="Calibri"/>
                <w:i/>
                <w:iCs/>
                <w:sz w:val="20"/>
                <w:szCs w:val="20"/>
                <w:lang w:eastAsia="fr-FR"/>
              </w:rPr>
              <w:pPrChange w:id="11615" w:author="Houyem Rais" w:date="2024-02-22T15:17:00Z">
                <w:pPr>
                  <w:widowControl/>
                  <w:autoSpaceDE/>
                  <w:autoSpaceDN/>
                  <w:spacing w:before="0" w:after="0" w:line="240" w:lineRule="auto"/>
                  <w:jc w:val="center"/>
                </w:pPr>
              </w:pPrChange>
            </w:pPr>
            <w:ins w:id="11616" w:author="Farouk Bouhafs" w:date="2023-12-21T19:00:00Z">
              <w:del w:id="11617" w:author="Houyem Rais" w:date="2024-02-22T15:17:00Z">
                <w:r w:rsidRPr="00B7019E" w:rsidDel="000A3E8D">
                  <w:rPr>
                    <w:rFonts w:cs="Calibri"/>
                    <w:i/>
                    <w:iCs/>
                    <w:sz w:val="20"/>
                    <w:szCs w:val="20"/>
                    <w:lang w:eastAsia="fr-FR"/>
                  </w:rPr>
                  <w:delText>0,7%</w:delText>
                </w:r>
              </w:del>
            </w:ins>
          </w:p>
        </w:tc>
        <w:tc>
          <w:tcPr>
            <w:tcW w:w="765" w:type="pct"/>
            <w:shd w:val="clear" w:color="auto" w:fill="auto"/>
            <w:vAlign w:val="center"/>
            <w:hideMark/>
            <w:tcPrChange w:id="11618"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6685BD89" w14:textId="3C406AC9" w:rsidR="00B7019E" w:rsidRPr="00B7019E" w:rsidDel="000A3E8D" w:rsidRDefault="00B7019E" w:rsidP="000A3E8D">
            <w:pPr>
              <w:rPr>
                <w:ins w:id="11619" w:author="Farouk Bouhafs" w:date="2023-12-21T19:00:00Z"/>
                <w:del w:id="11620" w:author="Houyem Rais" w:date="2024-02-22T15:17:00Z"/>
                <w:rFonts w:cs="Calibri"/>
                <w:i/>
                <w:iCs/>
                <w:sz w:val="20"/>
                <w:szCs w:val="20"/>
                <w:lang w:eastAsia="fr-FR"/>
              </w:rPr>
              <w:pPrChange w:id="11621" w:author="Houyem Rais" w:date="2024-02-22T15:17:00Z">
                <w:pPr>
                  <w:widowControl/>
                  <w:autoSpaceDE/>
                  <w:autoSpaceDN/>
                  <w:spacing w:before="0" w:after="0" w:line="240" w:lineRule="auto"/>
                  <w:jc w:val="center"/>
                </w:pPr>
              </w:pPrChange>
            </w:pPr>
            <w:ins w:id="11622" w:author="Farouk Bouhafs" w:date="2023-12-21T19:00:00Z">
              <w:del w:id="11623" w:author="Houyem Rais" w:date="2024-02-22T15:17:00Z">
                <w:r w:rsidRPr="00B7019E" w:rsidDel="000A3E8D">
                  <w:rPr>
                    <w:rFonts w:cs="Calibri"/>
                    <w:i/>
                    <w:iCs/>
                    <w:sz w:val="20"/>
                    <w:szCs w:val="20"/>
                    <w:lang w:eastAsia="fr-FR"/>
                  </w:rPr>
                  <w:delText>8,3%</w:delText>
                </w:r>
              </w:del>
            </w:ins>
          </w:p>
        </w:tc>
        <w:tc>
          <w:tcPr>
            <w:tcW w:w="604" w:type="pct"/>
            <w:shd w:val="clear" w:color="auto" w:fill="auto"/>
            <w:vAlign w:val="center"/>
            <w:hideMark/>
            <w:tcPrChange w:id="11624"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33C52F79" w14:textId="4AF6B80C" w:rsidR="00B7019E" w:rsidRPr="00B7019E" w:rsidDel="000A3E8D" w:rsidRDefault="00B7019E" w:rsidP="000A3E8D">
            <w:pPr>
              <w:rPr>
                <w:ins w:id="11625" w:author="Farouk Bouhafs" w:date="2023-12-21T19:00:00Z"/>
                <w:del w:id="11626" w:author="Houyem Rais" w:date="2024-02-22T15:17:00Z"/>
                <w:rFonts w:cs="Calibri"/>
                <w:i/>
                <w:iCs/>
                <w:sz w:val="20"/>
                <w:szCs w:val="20"/>
                <w:lang w:eastAsia="fr-FR"/>
              </w:rPr>
              <w:pPrChange w:id="11627" w:author="Houyem Rais" w:date="2024-02-22T15:17:00Z">
                <w:pPr>
                  <w:widowControl/>
                  <w:autoSpaceDE/>
                  <w:autoSpaceDN/>
                  <w:spacing w:before="0" w:after="0" w:line="240" w:lineRule="auto"/>
                  <w:jc w:val="center"/>
                </w:pPr>
              </w:pPrChange>
            </w:pPr>
            <w:ins w:id="11628" w:author="Farouk Bouhafs" w:date="2023-12-21T19:00:00Z">
              <w:del w:id="11629" w:author="Houyem Rais" w:date="2024-02-22T15:17:00Z">
                <w:r w:rsidRPr="00B7019E" w:rsidDel="000A3E8D">
                  <w:rPr>
                    <w:rFonts w:cs="Calibri"/>
                    <w:i/>
                    <w:iCs/>
                    <w:sz w:val="20"/>
                    <w:szCs w:val="20"/>
                    <w:lang w:eastAsia="fr-FR"/>
                  </w:rPr>
                  <w:delText>0,0%</w:delText>
                </w:r>
              </w:del>
            </w:ins>
          </w:p>
        </w:tc>
      </w:tr>
      <w:tr w:rsidR="00B7019E" w:rsidRPr="00B7019E" w:rsidDel="000A3E8D" w14:paraId="1313B75B" w14:textId="1D0759EA" w:rsidTr="00A85FE3">
        <w:trPr>
          <w:trHeight w:val="270"/>
          <w:ins w:id="11630" w:author="Farouk Bouhafs" w:date="2023-12-21T19:00:00Z"/>
          <w:del w:id="11631" w:author="Houyem Rais" w:date="2024-02-22T15:17:00Z"/>
          <w:trPrChange w:id="11632" w:author="Farouk Bouhafs" w:date="2023-12-21T19:19:00Z">
            <w:trPr>
              <w:trHeight w:val="270"/>
            </w:trPr>
          </w:trPrChange>
        </w:trPr>
        <w:tc>
          <w:tcPr>
            <w:tcW w:w="1050" w:type="pct"/>
            <w:shd w:val="clear" w:color="auto" w:fill="auto"/>
            <w:vAlign w:val="center"/>
            <w:hideMark/>
            <w:tcPrChange w:id="11633"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5A168F90" w14:textId="314B0B21" w:rsidR="00B7019E" w:rsidRPr="00B7019E" w:rsidDel="000A3E8D" w:rsidRDefault="00B7019E" w:rsidP="000A3E8D">
            <w:pPr>
              <w:rPr>
                <w:ins w:id="11634" w:author="Farouk Bouhafs" w:date="2023-12-21T19:00:00Z"/>
                <w:del w:id="11635" w:author="Houyem Rais" w:date="2024-02-22T15:17:00Z"/>
                <w:rFonts w:cs="Calibri"/>
                <w:b/>
                <w:bCs/>
                <w:sz w:val="20"/>
                <w:szCs w:val="20"/>
                <w:lang w:eastAsia="fr-FR"/>
              </w:rPr>
              <w:pPrChange w:id="11636" w:author="Houyem Rais" w:date="2024-02-22T15:17:00Z">
                <w:pPr>
                  <w:widowControl/>
                  <w:autoSpaceDE/>
                  <w:autoSpaceDN/>
                  <w:spacing w:before="0" w:after="0" w:line="240" w:lineRule="auto"/>
                </w:pPr>
              </w:pPrChange>
            </w:pPr>
            <w:ins w:id="11637" w:author="Farouk Bouhafs" w:date="2023-12-21T19:00:00Z">
              <w:del w:id="11638" w:author="Houyem Rais" w:date="2024-02-22T15:17:00Z">
                <w:r w:rsidRPr="00B7019E" w:rsidDel="000A3E8D">
                  <w:rPr>
                    <w:rFonts w:cs="Calibri"/>
                    <w:b/>
                    <w:bCs/>
                    <w:sz w:val="20"/>
                    <w:szCs w:val="20"/>
                    <w:lang w:eastAsia="fr-FR"/>
                  </w:rPr>
                  <w:delText>Ressources (MDT)</w:delText>
                </w:r>
              </w:del>
            </w:ins>
          </w:p>
        </w:tc>
        <w:tc>
          <w:tcPr>
            <w:tcW w:w="950" w:type="pct"/>
            <w:shd w:val="clear" w:color="auto" w:fill="auto"/>
            <w:vAlign w:val="center"/>
            <w:hideMark/>
            <w:tcPrChange w:id="11639"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2E8E7469" w14:textId="63ADA5BF" w:rsidR="00B7019E" w:rsidRPr="00B7019E" w:rsidDel="000A3E8D" w:rsidRDefault="00B7019E" w:rsidP="000A3E8D">
            <w:pPr>
              <w:rPr>
                <w:ins w:id="11640" w:author="Farouk Bouhafs" w:date="2023-12-21T19:00:00Z"/>
                <w:del w:id="11641" w:author="Houyem Rais" w:date="2024-02-22T15:17:00Z"/>
                <w:rFonts w:cs="Calibri"/>
                <w:b/>
                <w:bCs/>
                <w:sz w:val="20"/>
                <w:szCs w:val="20"/>
                <w:lang w:eastAsia="fr-FR"/>
              </w:rPr>
              <w:pPrChange w:id="11642" w:author="Houyem Rais" w:date="2024-02-22T15:17:00Z">
                <w:pPr>
                  <w:widowControl/>
                  <w:autoSpaceDE/>
                  <w:autoSpaceDN/>
                  <w:spacing w:before="0" w:after="0" w:line="240" w:lineRule="auto"/>
                  <w:jc w:val="center"/>
                </w:pPr>
              </w:pPrChange>
            </w:pPr>
            <w:ins w:id="11643" w:author="Farouk Bouhafs" w:date="2023-12-21T19:00:00Z">
              <w:del w:id="11644" w:author="Houyem Rais" w:date="2024-02-22T15:17:00Z">
                <w:r w:rsidRPr="00B7019E" w:rsidDel="000A3E8D">
                  <w:rPr>
                    <w:rFonts w:cs="Calibri"/>
                    <w:b/>
                    <w:bCs/>
                    <w:sz w:val="20"/>
                    <w:szCs w:val="20"/>
                    <w:lang w:eastAsia="fr-FR"/>
                  </w:rPr>
                  <w:delText>0,0</w:delText>
                </w:r>
              </w:del>
            </w:ins>
          </w:p>
        </w:tc>
        <w:tc>
          <w:tcPr>
            <w:tcW w:w="782" w:type="pct"/>
            <w:shd w:val="clear" w:color="auto" w:fill="auto"/>
            <w:vAlign w:val="center"/>
            <w:hideMark/>
            <w:tcPrChange w:id="11645"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2A14A59B" w14:textId="37152D43" w:rsidR="00B7019E" w:rsidRPr="00B7019E" w:rsidDel="000A3E8D" w:rsidRDefault="00B7019E" w:rsidP="000A3E8D">
            <w:pPr>
              <w:rPr>
                <w:ins w:id="11646" w:author="Farouk Bouhafs" w:date="2023-12-21T19:00:00Z"/>
                <w:del w:id="11647" w:author="Houyem Rais" w:date="2024-02-22T15:17:00Z"/>
                <w:rFonts w:cs="Calibri"/>
                <w:b/>
                <w:bCs/>
                <w:sz w:val="20"/>
                <w:szCs w:val="20"/>
                <w:lang w:eastAsia="fr-FR"/>
              </w:rPr>
              <w:pPrChange w:id="11648" w:author="Houyem Rais" w:date="2024-02-22T15:17:00Z">
                <w:pPr>
                  <w:widowControl/>
                  <w:autoSpaceDE/>
                  <w:autoSpaceDN/>
                  <w:spacing w:before="0" w:after="0" w:line="240" w:lineRule="auto"/>
                  <w:jc w:val="center"/>
                </w:pPr>
              </w:pPrChange>
            </w:pPr>
            <w:ins w:id="11649" w:author="Farouk Bouhafs" w:date="2023-12-21T19:00:00Z">
              <w:del w:id="11650" w:author="Houyem Rais" w:date="2024-02-22T15:17:00Z">
                <w:r w:rsidRPr="00B7019E" w:rsidDel="000A3E8D">
                  <w:rPr>
                    <w:rFonts w:cs="Calibri"/>
                    <w:b/>
                    <w:bCs/>
                    <w:sz w:val="20"/>
                    <w:szCs w:val="20"/>
                    <w:lang w:eastAsia="fr-FR"/>
                  </w:rPr>
                  <w:delText>1 609,0</w:delText>
                </w:r>
              </w:del>
            </w:ins>
          </w:p>
        </w:tc>
        <w:tc>
          <w:tcPr>
            <w:tcW w:w="849" w:type="pct"/>
            <w:shd w:val="clear" w:color="auto" w:fill="auto"/>
            <w:vAlign w:val="center"/>
            <w:hideMark/>
            <w:tcPrChange w:id="11651"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7521ED64" w14:textId="4C8905B8" w:rsidR="00B7019E" w:rsidRPr="00B7019E" w:rsidDel="000A3E8D" w:rsidRDefault="00B7019E" w:rsidP="000A3E8D">
            <w:pPr>
              <w:rPr>
                <w:ins w:id="11652" w:author="Farouk Bouhafs" w:date="2023-12-21T19:00:00Z"/>
                <w:del w:id="11653" w:author="Houyem Rais" w:date="2024-02-22T15:17:00Z"/>
                <w:rFonts w:cs="Calibri"/>
                <w:b/>
                <w:bCs/>
                <w:sz w:val="20"/>
                <w:szCs w:val="20"/>
                <w:lang w:eastAsia="fr-FR"/>
              </w:rPr>
              <w:pPrChange w:id="11654" w:author="Houyem Rais" w:date="2024-02-22T15:17:00Z">
                <w:pPr>
                  <w:widowControl/>
                  <w:autoSpaceDE/>
                  <w:autoSpaceDN/>
                  <w:spacing w:before="0" w:after="0" w:line="240" w:lineRule="auto"/>
                  <w:jc w:val="center"/>
                </w:pPr>
              </w:pPrChange>
            </w:pPr>
            <w:ins w:id="11655" w:author="Farouk Bouhafs" w:date="2023-12-21T19:00:00Z">
              <w:del w:id="11656" w:author="Houyem Rais" w:date="2024-02-22T15:17:00Z">
                <w:r w:rsidRPr="00B7019E" w:rsidDel="000A3E8D">
                  <w:rPr>
                    <w:rFonts w:cs="Calibri"/>
                    <w:b/>
                    <w:bCs/>
                    <w:sz w:val="20"/>
                    <w:szCs w:val="20"/>
                    <w:lang w:eastAsia="fr-FR"/>
                  </w:rPr>
                  <w:delText>1 485,4</w:delText>
                </w:r>
              </w:del>
            </w:ins>
          </w:p>
        </w:tc>
        <w:tc>
          <w:tcPr>
            <w:tcW w:w="765" w:type="pct"/>
            <w:shd w:val="clear" w:color="auto" w:fill="auto"/>
            <w:vAlign w:val="center"/>
            <w:hideMark/>
            <w:tcPrChange w:id="11657"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319D1D79" w14:textId="7597038F" w:rsidR="00B7019E" w:rsidRPr="00B7019E" w:rsidDel="000A3E8D" w:rsidRDefault="00B7019E" w:rsidP="000A3E8D">
            <w:pPr>
              <w:rPr>
                <w:ins w:id="11658" w:author="Farouk Bouhafs" w:date="2023-12-21T19:00:00Z"/>
                <w:del w:id="11659" w:author="Houyem Rais" w:date="2024-02-22T15:17:00Z"/>
                <w:rFonts w:cs="Calibri"/>
                <w:b/>
                <w:bCs/>
                <w:sz w:val="20"/>
                <w:szCs w:val="20"/>
                <w:lang w:eastAsia="fr-FR"/>
              </w:rPr>
              <w:pPrChange w:id="11660" w:author="Houyem Rais" w:date="2024-02-22T15:17:00Z">
                <w:pPr>
                  <w:widowControl/>
                  <w:autoSpaceDE/>
                  <w:autoSpaceDN/>
                  <w:spacing w:before="0" w:after="0" w:line="240" w:lineRule="auto"/>
                  <w:jc w:val="center"/>
                </w:pPr>
              </w:pPrChange>
            </w:pPr>
            <w:ins w:id="11661" w:author="Farouk Bouhafs" w:date="2023-12-21T19:00:00Z">
              <w:del w:id="11662" w:author="Houyem Rais" w:date="2024-02-22T15:17:00Z">
                <w:r w:rsidRPr="00B7019E" w:rsidDel="000A3E8D">
                  <w:rPr>
                    <w:rFonts w:cs="Calibri"/>
                    <w:b/>
                    <w:bCs/>
                    <w:sz w:val="20"/>
                    <w:szCs w:val="20"/>
                    <w:lang w:eastAsia="fr-FR"/>
                  </w:rPr>
                  <w:delText>1 609,0</w:delText>
                </w:r>
              </w:del>
            </w:ins>
          </w:p>
        </w:tc>
        <w:tc>
          <w:tcPr>
            <w:tcW w:w="604" w:type="pct"/>
            <w:shd w:val="clear" w:color="auto" w:fill="auto"/>
            <w:vAlign w:val="center"/>
            <w:hideMark/>
            <w:tcPrChange w:id="11663"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73808671" w14:textId="21719254" w:rsidR="00B7019E" w:rsidRPr="00B7019E" w:rsidDel="000A3E8D" w:rsidRDefault="00B7019E" w:rsidP="000A3E8D">
            <w:pPr>
              <w:rPr>
                <w:ins w:id="11664" w:author="Farouk Bouhafs" w:date="2023-12-21T19:00:00Z"/>
                <w:del w:id="11665" w:author="Houyem Rais" w:date="2024-02-22T15:17:00Z"/>
                <w:rFonts w:cs="Calibri"/>
                <w:b/>
                <w:bCs/>
                <w:sz w:val="20"/>
                <w:szCs w:val="20"/>
                <w:lang w:eastAsia="fr-FR"/>
              </w:rPr>
              <w:pPrChange w:id="11666" w:author="Houyem Rais" w:date="2024-02-22T15:17:00Z">
                <w:pPr>
                  <w:widowControl/>
                  <w:autoSpaceDE/>
                  <w:autoSpaceDN/>
                  <w:spacing w:before="0" w:after="0" w:line="240" w:lineRule="auto"/>
                  <w:jc w:val="center"/>
                </w:pPr>
              </w:pPrChange>
            </w:pPr>
            <w:ins w:id="11667" w:author="Farouk Bouhafs" w:date="2023-12-21T19:00:00Z">
              <w:del w:id="11668" w:author="Houyem Rais" w:date="2024-02-22T15:17:00Z">
                <w:r w:rsidRPr="00B7019E" w:rsidDel="000A3E8D">
                  <w:rPr>
                    <w:rFonts w:cs="Calibri"/>
                    <w:b/>
                    <w:bCs/>
                    <w:sz w:val="20"/>
                    <w:szCs w:val="20"/>
                    <w:lang w:eastAsia="fr-FR"/>
                  </w:rPr>
                  <w:delText>0,0</w:delText>
                </w:r>
              </w:del>
            </w:ins>
          </w:p>
        </w:tc>
      </w:tr>
      <w:tr w:rsidR="00B7019E" w:rsidRPr="00B7019E" w:rsidDel="000A3E8D" w14:paraId="1B00D337" w14:textId="4F31A7DC" w:rsidTr="00A85FE3">
        <w:trPr>
          <w:trHeight w:val="263"/>
          <w:ins w:id="11669" w:author="Farouk Bouhafs" w:date="2023-12-21T19:00:00Z"/>
          <w:del w:id="11670" w:author="Houyem Rais" w:date="2024-02-22T15:17:00Z"/>
          <w:trPrChange w:id="11671" w:author="Farouk Bouhafs" w:date="2023-12-21T19:19:00Z">
            <w:trPr>
              <w:trHeight w:val="263"/>
            </w:trPr>
          </w:trPrChange>
        </w:trPr>
        <w:tc>
          <w:tcPr>
            <w:tcW w:w="1050" w:type="pct"/>
            <w:vMerge w:val="restart"/>
            <w:shd w:val="clear" w:color="auto" w:fill="auto"/>
            <w:vAlign w:val="center"/>
            <w:hideMark/>
            <w:tcPrChange w:id="11672"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20886A3" w14:textId="31D4B2AB" w:rsidR="00B7019E" w:rsidRPr="00B7019E" w:rsidDel="000A3E8D" w:rsidRDefault="00B7019E" w:rsidP="000A3E8D">
            <w:pPr>
              <w:rPr>
                <w:ins w:id="11673" w:author="Farouk Bouhafs" w:date="2023-12-21T19:00:00Z"/>
                <w:del w:id="11674" w:author="Houyem Rais" w:date="2024-02-22T15:17:00Z"/>
                <w:rFonts w:cs="Calibri"/>
                <w:sz w:val="20"/>
                <w:szCs w:val="20"/>
                <w:lang w:eastAsia="fr-FR"/>
              </w:rPr>
              <w:pPrChange w:id="11675" w:author="Houyem Rais" w:date="2024-02-22T15:17:00Z">
                <w:pPr>
                  <w:widowControl/>
                  <w:autoSpaceDE/>
                  <w:autoSpaceDN/>
                  <w:spacing w:before="0" w:after="0" w:line="240" w:lineRule="auto"/>
                </w:pPr>
              </w:pPrChange>
            </w:pPr>
            <w:ins w:id="11676" w:author="Farouk Bouhafs" w:date="2023-12-21T19:00:00Z">
              <w:del w:id="11677" w:author="Houyem Rais" w:date="2024-02-22T15:17:00Z">
                <w:r w:rsidRPr="00B7019E" w:rsidDel="000A3E8D">
                  <w:rPr>
                    <w:rFonts w:cs="Calibri"/>
                    <w:sz w:val="20"/>
                    <w:szCs w:val="20"/>
                    <w:lang w:eastAsia="fr-FR"/>
                  </w:rPr>
                  <w:delText>Fonds propres</w:delText>
                </w:r>
              </w:del>
            </w:ins>
          </w:p>
        </w:tc>
        <w:tc>
          <w:tcPr>
            <w:tcW w:w="950" w:type="pct"/>
            <w:shd w:val="clear" w:color="auto" w:fill="auto"/>
            <w:vAlign w:val="center"/>
            <w:hideMark/>
            <w:tcPrChange w:id="11678" w:author="Farouk Bouhafs" w:date="2023-12-21T19:19:00Z">
              <w:tcPr>
                <w:tcW w:w="950" w:type="pct"/>
                <w:tcBorders>
                  <w:top w:val="nil"/>
                  <w:left w:val="nil"/>
                  <w:bottom w:val="nil"/>
                  <w:right w:val="single" w:sz="8" w:space="0" w:color="auto"/>
                </w:tcBorders>
                <w:shd w:val="clear" w:color="auto" w:fill="auto"/>
                <w:vAlign w:val="center"/>
                <w:hideMark/>
              </w:tcPr>
            </w:tcPrChange>
          </w:tcPr>
          <w:p w14:paraId="4C22180C" w14:textId="207D8938" w:rsidR="00B7019E" w:rsidRPr="00B7019E" w:rsidDel="000A3E8D" w:rsidRDefault="00B7019E" w:rsidP="000A3E8D">
            <w:pPr>
              <w:rPr>
                <w:ins w:id="11679" w:author="Farouk Bouhafs" w:date="2023-12-21T19:00:00Z"/>
                <w:del w:id="11680" w:author="Houyem Rais" w:date="2024-02-22T15:17:00Z"/>
                <w:rFonts w:cs="Calibri"/>
                <w:sz w:val="20"/>
                <w:szCs w:val="20"/>
                <w:lang w:eastAsia="fr-FR"/>
              </w:rPr>
              <w:pPrChange w:id="11681" w:author="Houyem Rais" w:date="2024-02-22T15:17:00Z">
                <w:pPr>
                  <w:widowControl/>
                  <w:autoSpaceDE/>
                  <w:autoSpaceDN/>
                  <w:spacing w:before="0" w:after="0" w:line="240" w:lineRule="auto"/>
                  <w:jc w:val="center"/>
                </w:pPr>
              </w:pPrChange>
            </w:pPr>
            <w:ins w:id="11682" w:author="Farouk Bouhafs" w:date="2023-12-21T19:00:00Z">
              <w:del w:id="11683"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1684" w:author="Farouk Bouhafs" w:date="2023-12-21T19:19:00Z">
              <w:tcPr>
                <w:tcW w:w="782" w:type="pct"/>
                <w:tcBorders>
                  <w:top w:val="nil"/>
                  <w:left w:val="nil"/>
                  <w:bottom w:val="nil"/>
                  <w:right w:val="single" w:sz="8" w:space="0" w:color="auto"/>
                </w:tcBorders>
                <w:shd w:val="clear" w:color="auto" w:fill="auto"/>
                <w:vAlign w:val="center"/>
                <w:hideMark/>
              </w:tcPr>
            </w:tcPrChange>
          </w:tcPr>
          <w:p w14:paraId="53014F83" w14:textId="7C25E840" w:rsidR="00B7019E" w:rsidRPr="00B7019E" w:rsidDel="000A3E8D" w:rsidRDefault="00B7019E" w:rsidP="000A3E8D">
            <w:pPr>
              <w:rPr>
                <w:ins w:id="11685" w:author="Farouk Bouhafs" w:date="2023-12-21T19:00:00Z"/>
                <w:del w:id="11686" w:author="Houyem Rais" w:date="2024-02-22T15:17:00Z"/>
                <w:rFonts w:cs="Calibri"/>
                <w:sz w:val="20"/>
                <w:szCs w:val="20"/>
                <w:lang w:eastAsia="fr-FR"/>
              </w:rPr>
              <w:pPrChange w:id="11687" w:author="Houyem Rais" w:date="2024-02-22T15:17:00Z">
                <w:pPr>
                  <w:widowControl/>
                  <w:autoSpaceDE/>
                  <w:autoSpaceDN/>
                  <w:spacing w:before="0" w:after="0" w:line="240" w:lineRule="auto"/>
                  <w:jc w:val="center"/>
                </w:pPr>
              </w:pPrChange>
            </w:pPr>
            <w:ins w:id="11688" w:author="Farouk Bouhafs" w:date="2023-12-21T19:00:00Z">
              <w:del w:id="11689" w:author="Houyem Rais" w:date="2024-02-22T15:17:00Z">
                <w:r w:rsidRPr="00B7019E" w:rsidDel="000A3E8D">
                  <w:rPr>
                    <w:rFonts w:cs="Calibri"/>
                    <w:sz w:val="20"/>
                    <w:szCs w:val="20"/>
                    <w:lang w:eastAsia="fr-FR"/>
                  </w:rPr>
                  <w:delText>368,8</w:delText>
                </w:r>
              </w:del>
            </w:ins>
          </w:p>
        </w:tc>
        <w:tc>
          <w:tcPr>
            <w:tcW w:w="849" w:type="pct"/>
            <w:shd w:val="clear" w:color="auto" w:fill="auto"/>
            <w:vAlign w:val="center"/>
            <w:hideMark/>
            <w:tcPrChange w:id="11690" w:author="Farouk Bouhafs" w:date="2023-12-21T19:19:00Z">
              <w:tcPr>
                <w:tcW w:w="849" w:type="pct"/>
                <w:tcBorders>
                  <w:top w:val="nil"/>
                  <w:left w:val="nil"/>
                  <w:bottom w:val="nil"/>
                  <w:right w:val="single" w:sz="8" w:space="0" w:color="auto"/>
                </w:tcBorders>
                <w:shd w:val="clear" w:color="auto" w:fill="auto"/>
                <w:vAlign w:val="center"/>
                <w:hideMark/>
              </w:tcPr>
            </w:tcPrChange>
          </w:tcPr>
          <w:p w14:paraId="7454358B" w14:textId="587DD145" w:rsidR="00B7019E" w:rsidRPr="00B7019E" w:rsidDel="000A3E8D" w:rsidRDefault="00B7019E" w:rsidP="000A3E8D">
            <w:pPr>
              <w:rPr>
                <w:ins w:id="11691" w:author="Farouk Bouhafs" w:date="2023-12-21T19:00:00Z"/>
                <w:del w:id="11692" w:author="Houyem Rais" w:date="2024-02-22T15:17:00Z"/>
                <w:rFonts w:cs="Calibri"/>
                <w:sz w:val="20"/>
                <w:szCs w:val="20"/>
                <w:lang w:eastAsia="fr-FR"/>
              </w:rPr>
              <w:pPrChange w:id="11693" w:author="Houyem Rais" w:date="2024-02-22T15:17:00Z">
                <w:pPr>
                  <w:widowControl/>
                  <w:autoSpaceDE/>
                  <w:autoSpaceDN/>
                  <w:spacing w:before="0" w:after="0" w:line="240" w:lineRule="auto"/>
                  <w:jc w:val="center"/>
                </w:pPr>
              </w:pPrChange>
            </w:pPr>
            <w:ins w:id="11694" w:author="Farouk Bouhafs" w:date="2023-12-21T19:00:00Z">
              <w:del w:id="11695" w:author="Houyem Rais" w:date="2024-02-22T15:17:00Z">
                <w:r w:rsidRPr="00B7019E" w:rsidDel="000A3E8D">
                  <w:rPr>
                    <w:rFonts w:cs="Calibri"/>
                    <w:sz w:val="20"/>
                    <w:szCs w:val="20"/>
                    <w:lang w:eastAsia="fr-FR"/>
                  </w:rPr>
                  <w:delText>27,6</w:delText>
                </w:r>
              </w:del>
            </w:ins>
          </w:p>
        </w:tc>
        <w:tc>
          <w:tcPr>
            <w:tcW w:w="765" w:type="pct"/>
            <w:shd w:val="clear" w:color="auto" w:fill="auto"/>
            <w:vAlign w:val="center"/>
            <w:hideMark/>
            <w:tcPrChange w:id="11696" w:author="Farouk Bouhafs" w:date="2023-12-21T19:19:00Z">
              <w:tcPr>
                <w:tcW w:w="765" w:type="pct"/>
                <w:tcBorders>
                  <w:top w:val="nil"/>
                  <w:left w:val="nil"/>
                  <w:bottom w:val="nil"/>
                  <w:right w:val="single" w:sz="8" w:space="0" w:color="auto"/>
                </w:tcBorders>
                <w:shd w:val="clear" w:color="auto" w:fill="auto"/>
                <w:vAlign w:val="center"/>
                <w:hideMark/>
              </w:tcPr>
            </w:tcPrChange>
          </w:tcPr>
          <w:p w14:paraId="5D971758" w14:textId="314DB965" w:rsidR="00B7019E" w:rsidRPr="00B7019E" w:rsidDel="000A3E8D" w:rsidRDefault="00B7019E" w:rsidP="000A3E8D">
            <w:pPr>
              <w:rPr>
                <w:ins w:id="11697" w:author="Farouk Bouhafs" w:date="2023-12-21T19:00:00Z"/>
                <w:del w:id="11698" w:author="Houyem Rais" w:date="2024-02-22T15:17:00Z"/>
                <w:rFonts w:cs="Calibri"/>
                <w:sz w:val="20"/>
                <w:szCs w:val="20"/>
                <w:lang w:eastAsia="fr-FR"/>
              </w:rPr>
              <w:pPrChange w:id="11699" w:author="Houyem Rais" w:date="2024-02-22T15:17:00Z">
                <w:pPr>
                  <w:widowControl/>
                  <w:autoSpaceDE/>
                  <w:autoSpaceDN/>
                  <w:spacing w:before="0" w:after="0" w:line="240" w:lineRule="auto"/>
                  <w:jc w:val="center"/>
                </w:pPr>
              </w:pPrChange>
            </w:pPr>
            <w:ins w:id="11700" w:author="Farouk Bouhafs" w:date="2023-12-21T19:00:00Z">
              <w:del w:id="11701" w:author="Houyem Rais" w:date="2024-02-22T15:17:00Z">
                <w:r w:rsidRPr="00B7019E" w:rsidDel="000A3E8D">
                  <w:rPr>
                    <w:rFonts w:cs="Calibri"/>
                    <w:sz w:val="20"/>
                    <w:szCs w:val="20"/>
                    <w:lang w:eastAsia="fr-FR"/>
                  </w:rPr>
                  <w:delText>368,8</w:delText>
                </w:r>
              </w:del>
            </w:ins>
          </w:p>
        </w:tc>
        <w:tc>
          <w:tcPr>
            <w:tcW w:w="604" w:type="pct"/>
            <w:shd w:val="clear" w:color="auto" w:fill="auto"/>
            <w:vAlign w:val="center"/>
            <w:hideMark/>
            <w:tcPrChange w:id="11702" w:author="Farouk Bouhafs" w:date="2023-12-21T19:19:00Z">
              <w:tcPr>
                <w:tcW w:w="605" w:type="pct"/>
                <w:tcBorders>
                  <w:top w:val="nil"/>
                  <w:left w:val="nil"/>
                  <w:bottom w:val="nil"/>
                  <w:right w:val="single" w:sz="8" w:space="0" w:color="auto"/>
                </w:tcBorders>
                <w:shd w:val="clear" w:color="auto" w:fill="auto"/>
                <w:vAlign w:val="center"/>
                <w:hideMark/>
              </w:tcPr>
            </w:tcPrChange>
          </w:tcPr>
          <w:p w14:paraId="086782EF" w14:textId="36B169B9" w:rsidR="00B7019E" w:rsidRPr="00B7019E" w:rsidDel="000A3E8D" w:rsidRDefault="00B7019E" w:rsidP="000A3E8D">
            <w:pPr>
              <w:rPr>
                <w:ins w:id="11703" w:author="Farouk Bouhafs" w:date="2023-12-21T19:00:00Z"/>
                <w:del w:id="11704" w:author="Houyem Rais" w:date="2024-02-22T15:17:00Z"/>
                <w:rFonts w:cs="Calibri"/>
                <w:sz w:val="20"/>
                <w:szCs w:val="20"/>
                <w:lang w:eastAsia="fr-FR"/>
              </w:rPr>
              <w:pPrChange w:id="11705" w:author="Houyem Rais" w:date="2024-02-22T15:17:00Z">
                <w:pPr>
                  <w:widowControl/>
                  <w:autoSpaceDE/>
                  <w:autoSpaceDN/>
                  <w:spacing w:before="0" w:after="0" w:line="240" w:lineRule="auto"/>
                  <w:jc w:val="center"/>
                </w:pPr>
              </w:pPrChange>
            </w:pPr>
            <w:ins w:id="11706" w:author="Farouk Bouhafs" w:date="2023-12-21T19:00:00Z">
              <w:del w:id="11707" w:author="Houyem Rais" w:date="2024-02-22T15:17:00Z">
                <w:r w:rsidRPr="00B7019E" w:rsidDel="000A3E8D">
                  <w:rPr>
                    <w:rFonts w:cs="Calibri"/>
                    <w:sz w:val="20"/>
                    <w:szCs w:val="20"/>
                    <w:lang w:eastAsia="fr-FR"/>
                  </w:rPr>
                  <w:delText>0,0</w:delText>
                </w:r>
              </w:del>
            </w:ins>
          </w:p>
        </w:tc>
      </w:tr>
      <w:tr w:rsidR="00B7019E" w:rsidRPr="00B7019E" w:rsidDel="000A3E8D" w14:paraId="593B54D9" w14:textId="39ADC952" w:rsidTr="00A85FE3">
        <w:trPr>
          <w:trHeight w:val="270"/>
          <w:ins w:id="11708" w:author="Farouk Bouhafs" w:date="2023-12-21T19:00:00Z"/>
          <w:del w:id="11709" w:author="Houyem Rais" w:date="2024-02-22T15:17:00Z"/>
          <w:trPrChange w:id="11710" w:author="Farouk Bouhafs" w:date="2023-12-21T19:19:00Z">
            <w:trPr>
              <w:trHeight w:val="270"/>
            </w:trPr>
          </w:trPrChange>
        </w:trPr>
        <w:tc>
          <w:tcPr>
            <w:tcW w:w="1050" w:type="pct"/>
            <w:vMerge/>
            <w:vAlign w:val="center"/>
            <w:hideMark/>
            <w:tcPrChange w:id="11711"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3072CE73" w14:textId="3F0191F7" w:rsidR="00B7019E" w:rsidRPr="00B7019E" w:rsidDel="000A3E8D" w:rsidRDefault="00B7019E" w:rsidP="000A3E8D">
            <w:pPr>
              <w:rPr>
                <w:ins w:id="11712" w:author="Farouk Bouhafs" w:date="2023-12-21T19:00:00Z"/>
                <w:del w:id="11713" w:author="Houyem Rais" w:date="2024-02-22T15:17:00Z"/>
                <w:rFonts w:cs="Calibri"/>
                <w:sz w:val="20"/>
                <w:szCs w:val="20"/>
                <w:lang w:eastAsia="fr-FR"/>
              </w:rPr>
              <w:pPrChange w:id="11714"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1715"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3F66DD28" w14:textId="336F880A" w:rsidR="00B7019E" w:rsidRPr="00B7019E" w:rsidDel="000A3E8D" w:rsidRDefault="00B7019E" w:rsidP="000A3E8D">
            <w:pPr>
              <w:rPr>
                <w:ins w:id="11716" w:author="Farouk Bouhafs" w:date="2023-12-21T19:00:00Z"/>
                <w:del w:id="11717" w:author="Houyem Rais" w:date="2024-02-22T15:17:00Z"/>
                <w:rFonts w:cs="Calibri"/>
                <w:sz w:val="20"/>
                <w:szCs w:val="20"/>
                <w:lang w:eastAsia="fr-FR"/>
              </w:rPr>
              <w:pPrChange w:id="11718" w:author="Houyem Rais" w:date="2024-02-22T15:17:00Z">
                <w:pPr>
                  <w:widowControl/>
                  <w:autoSpaceDE/>
                  <w:autoSpaceDN/>
                  <w:spacing w:before="0" w:after="0" w:line="240" w:lineRule="auto"/>
                  <w:jc w:val="center"/>
                </w:pPr>
              </w:pPrChange>
            </w:pPr>
            <w:ins w:id="11719" w:author="Farouk Bouhafs" w:date="2023-12-21T19:00:00Z">
              <w:del w:id="11720"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1721"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683F1707" w14:textId="3F6BB453" w:rsidR="00B7019E" w:rsidRPr="00B7019E" w:rsidDel="000A3E8D" w:rsidRDefault="00B7019E" w:rsidP="000A3E8D">
            <w:pPr>
              <w:rPr>
                <w:ins w:id="11722" w:author="Farouk Bouhafs" w:date="2023-12-21T19:00:00Z"/>
                <w:del w:id="11723" w:author="Houyem Rais" w:date="2024-02-22T15:17:00Z"/>
                <w:rFonts w:cs="Calibri"/>
                <w:sz w:val="20"/>
                <w:szCs w:val="20"/>
                <w:lang w:eastAsia="fr-FR"/>
              </w:rPr>
              <w:pPrChange w:id="11724" w:author="Houyem Rais" w:date="2024-02-22T15:17:00Z">
                <w:pPr>
                  <w:widowControl/>
                  <w:autoSpaceDE/>
                  <w:autoSpaceDN/>
                  <w:spacing w:before="0" w:after="0" w:line="240" w:lineRule="auto"/>
                  <w:jc w:val="center"/>
                </w:pPr>
              </w:pPrChange>
            </w:pPr>
            <w:ins w:id="11725" w:author="Farouk Bouhafs" w:date="2023-12-21T19:00:00Z">
              <w:del w:id="11726" w:author="Houyem Rais" w:date="2024-02-22T15:17:00Z">
                <w:r w:rsidRPr="00B7019E" w:rsidDel="000A3E8D">
                  <w:rPr>
                    <w:rFonts w:cs="Calibri"/>
                    <w:sz w:val="20"/>
                    <w:szCs w:val="20"/>
                    <w:lang w:eastAsia="fr-FR"/>
                  </w:rPr>
                  <w:delText>22,9%</w:delText>
                </w:r>
              </w:del>
            </w:ins>
          </w:p>
        </w:tc>
        <w:tc>
          <w:tcPr>
            <w:tcW w:w="849" w:type="pct"/>
            <w:shd w:val="clear" w:color="auto" w:fill="auto"/>
            <w:vAlign w:val="center"/>
            <w:hideMark/>
            <w:tcPrChange w:id="11727"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57635D08" w14:textId="4D961300" w:rsidR="00B7019E" w:rsidRPr="00B7019E" w:rsidDel="000A3E8D" w:rsidRDefault="00B7019E" w:rsidP="000A3E8D">
            <w:pPr>
              <w:rPr>
                <w:ins w:id="11728" w:author="Farouk Bouhafs" w:date="2023-12-21T19:00:00Z"/>
                <w:del w:id="11729" w:author="Houyem Rais" w:date="2024-02-22T15:17:00Z"/>
                <w:rFonts w:cs="Calibri"/>
                <w:sz w:val="20"/>
                <w:szCs w:val="20"/>
                <w:lang w:eastAsia="fr-FR"/>
              </w:rPr>
              <w:pPrChange w:id="11730" w:author="Houyem Rais" w:date="2024-02-22T15:17:00Z">
                <w:pPr>
                  <w:widowControl/>
                  <w:autoSpaceDE/>
                  <w:autoSpaceDN/>
                  <w:spacing w:before="0" w:after="0" w:line="240" w:lineRule="auto"/>
                  <w:jc w:val="center"/>
                </w:pPr>
              </w:pPrChange>
            </w:pPr>
            <w:ins w:id="11731" w:author="Farouk Bouhafs" w:date="2023-12-21T19:00:00Z">
              <w:del w:id="11732" w:author="Houyem Rais" w:date="2024-02-22T15:17:00Z">
                <w:r w:rsidRPr="00B7019E" w:rsidDel="000A3E8D">
                  <w:rPr>
                    <w:rFonts w:cs="Calibri"/>
                    <w:sz w:val="20"/>
                    <w:szCs w:val="20"/>
                    <w:lang w:eastAsia="fr-FR"/>
                  </w:rPr>
                  <w:delText>1,9%</w:delText>
                </w:r>
              </w:del>
            </w:ins>
          </w:p>
        </w:tc>
        <w:tc>
          <w:tcPr>
            <w:tcW w:w="765" w:type="pct"/>
            <w:shd w:val="clear" w:color="auto" w:fill="auto"/>
            <w:vAlign w:val="center"/>
            <w:hideMark/>
            <w:tcPrChange w:id="11733"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19F4CE8E" w14:textId="3ABBCBD9" w:rsidR="00B7019E" w:rsidRPr="00B7019E" w:rsidDel="000A3E8D" w:rsidRDefault="00B7019E" w:rsidP="000A3E8D">
            <w:pPr>
              <w:rPr>
                <w:ins w:id="11734" w:author="Farouk Bouhafs" w:date="2023-12-21T19:00:00Z"/>
                <w:del w:id="11735" w:author="Houyem Rais" w:date="2024-02-22T15:17:00Z"/>
                <w:rFonts w:cs="Calibri"/>
                <w:sz w:val="20"/>
                <w:szCs w:val="20"/>
                <w:lang w:eastAsia="fr-FR"/>
              </w:rPr>
              <w:pPrChange w:id="11736" w:author="Houyem Rais" w:date="2024-02-22T15:17:00Z">
                <w:pPr>
                  <w:widowControl/>
                  <w:autoSpaceDE/>
                  <w:autoSpaceDN/>
                  <w:spacing w:before="0" w:after="0" w:line="240" w:lineRule="auto"/>
                  <w:jc w:val="center"/>
                </w:pPr>
              </w:pPrChange>
            </w:pPr>
            <w:ins w:id="11737" w:author="Farouk Bouhafs" w:date="2023-12-21T19:00:00Z">
              <w:del w:id="11738" w:author="Houyem Rais" w:date="2024-02-22T15:17:00Z">
                <w:r w:rsidRPr="00B7019E" w:rsidDel="000A3E8D">
                  <w:rPr>
                    <w:rFonts w:cs="Calibri"/>
                    <w:sz w:val="20"/>
                    <w:szCs w:val="20"/>
                    <w:lang w:eastAsia="fr-FR"/>
                  </w:rPr>
                  <w:delText>22,9%</w:delText>
                </w:r>
              </w:del>
            </w:ins>
          </w:p>
        </w:tc>
        <w:tc>
          <w:tcPr>
            <w:tcW w:w="604" w:type="pct"/>
            <w:shd w:val="clear" w:color="auto" w:fill="auto"/>
            <w:vAlign w:val="center"/>
            <w:hideMark/>
            <w:tcPrChange w:id="11739"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5FA4DE79" w14:textId="6C37F48D" w:rsidR="00B7019E" w:rsidRPr="00B7019E" w:rsidDel="000A3E8D" w:rsidRDefault="00B7019E" w:rsidP="000A3E8D">
            <w:pPr>
              <w:rPr>
                <w:ins w:id="11740" w:author="Farouk Bouhafs" w:date="2023-12-21T19:00:00Z"/>
                <w:del w:id="11741" w:author="Houyem Rais" w:date="2024-02-22T15:17:00Z"/>
                <w:rFonts w:cs="Calibri"/>
                <w:sz w:val="20"/>
                <w:szCs w:val="20"/>
                <w:lang w:eastAsia="fr-FR"/>
              </w:rPr>
              <w:pPrChange w:id="11742" w:author="Houyem Rais" w:date="2024-02-22T15:17:00Z">
                <w:pPr>
                  <w:widowControl/>
                  <w:autoSpaceDE/>
                  <w:autoSpaceDN/>
                  <w:spacing w:before="0" w:after="0" w:line="240" w:lineRule="auto"/>
                  <w:jc w:val="center"/>
                </w:pPr>
              </w:pPrChange>
            </w:pPr>
            <w:ins w:id="11743" w:author="Farouk Bouhafs" w:date="2023-12-21T19:00:00Z">
              <w:del w:id="11744" w:author="Houyem Rais" w:date="2024-02-22T15:17:00Z">
                <w:r w:rsidRPr="00B7019E" w:rsidDel="000A3E8D">
                  <w:rPr>
                    <w:rFonts w:cs="Calibri"/>
                    <w:sz w:val="20"/>
                    <w:szCs w:val="20"/>
                    <w:lang w:eastAsia="fr-FR"/>
                  </w:rPr>
                  <w:delText>0,0%</w:delText>
                </w:r>
              </w:del>
            </w:ins>
          </w:p>
        </w:tc>
      </w:tr>
      <w:tr w:rsidR="00B7019E" w:rsidRPr="00B7019E" w:rsidDel="000A3E8D" w14:paraId="1A47CE9F" w14:textId="324CF157" w:rsidTr="00A85FE3">
        <w:trPr>
          <w:trHeight w:val="263"/>
          <w:ins w:id="11745" w:author="Farouk Bouhafs" w:date="2023-12-21T19:00:00Z"/>
          <w:del w:id="11746" w:author="Houyem Rais" w:date="2024-02-22T15:17:00Z"/>
          <w:trPrChange w:id="11747" w:author="Farouk Bouhafs" w:date="2023-12-21T19:19:00Z">
            <w:trPr>
              <w:trHeight w:val="263"/>
            </w:trPr>
          </w:trPrChange>
        </w:trPr>
        <w:tc>
          <w:tcPr>
            <w:tcW w:w="1050" w:type="pct"/>
            <w:vMerge w:val="restart"/>
            <w:shd w:val="clear" w:color="auto" w:fill="auto"/>
            <w:vAlign w:val="center"/>
            <w:hideMark/>
            <w:tcPrChange w:id="11748"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2C18CDE" w14:textId="3DA96AA4" w:rsidR="00B7019E" w:rsidRPr="00B7019E" w:rsidDel="000A3E8D" w:rsidRDefault="00B7019E" w:rsidP="000A3E8D">
            <w:pPr>
              <w:rPr>
                <w:ins w:id="11749" w:author="Farouk Bouhafs" w:date="2023-12-21T19:00:00Z"/>
                <w:del w:id="11750" w:author="Houyem Rais" w:date="2024-02-22T15:17:00Z"/>
                <w:rFonts w:cs="Calibri"/>
                <w:sz w:val="20"/>
                <w:szCs w:val="20"/>
                <w:lang w:eastAsia="fr-FR"/>
              </w:rPr>
              <w:pPrChange w:id="11751" w:author="Houyem Rais" w:date="2024-02-22T15:17:00Z">
                <w:pPr>
                  <w:widowControl/>
                  <w:autoSpaceDE/>
                  <w:autoSpaceDN/>
                  <w:spacing w:before="0" w:after="0" w:line="240" w:lineRule="auto"/>
                </w:pPr>
              </w:pPrChange>
            </w:pPr>
            <w:ins w:id="11752" w:author="Farouk Bouhafs" w:date="2023-12-21T19:00:00Z">
              <w:del w:id="11753" w:author="Houyem Rais" w:date="2024-02-22T15:17:00Z">
                <w:r w:rsidRPr="00B7019E" w:rsidDel="000A3E8D">
                  <w:rPr>
                    <w:rFonts w:cs="Calibri"/>
                    <w:sz w:val="20"/>
                    <w:szCs w:val="20"/>
                    <w:lang w:eastAsia="fr-FR"/>
                  </w:rPr>
                  <w:delText>Dette</w:delText>
                </w:r>
              </w:del>
            </w:ins>
          </w:p>
        </w:tc>
        <w:tc>
          <w:tcPr>
            <w:tcW w:w="950" w:type="pct"/>
            <w:shd w:val="clear" w:color="auto" w:fill="auto"/>
            <w:vAlign w:val="center"/>
            <w:hideMark/>
            <w:tcPrChange w:id="11754" w:author="Farouk Bouhafs" w:date="2023-12-21T19:19:00Z">
              <w:tcPr>
                <w:tcW w:w="950" w:type="pct"/>
                <w:tcBorders>
                  <w:top w:val="nil"/>
                  <w:left w:val="nil"/>
                  <w:bottom w:val="nil"/>
                  <w:right w:val="single" w:sz="8" w:space="0" w:color="auto"/>
                </w:tcBorders>
                <w:shd w:val="clear" w:color="auto" w:fill="auto"/>
                <w:vAlign w:val="center"/>
                <w:hideMark/>
              </w:tcPr>
            </w:tcPrChange>
          </w:tcPr>
          <w:p w14:paraId="5645E535" w14:textId="19B96714" w:rsidR="00B7019E" w:rsidRPr="00B7019E" w:rsidDel="000A3E8D" w:rsidRDefault="00B7019E" w:rsidP="000A3E8D">
            <w:pPr>
              <w:rPr>
                <w:ins w:id="11755" w:author="Farouk Bouhafs" w:date="2023-12-21T19:00:00Z"/>
                <w:del w:id="11756" w:author="Houyem Rais" w:date="2024-02-22T15:17:00Z"/>
                <w:rFonts w:cs="Calibri"/>
                <w:sz w:val="20"/>
                <w:szCs w:val="20"/>
                <w:lang w:eastAsia="fr-FR"/>
              </w:rPr>
              <w:pPrChange w:id="11757" w:author="Houyem Rais" w:date="2024-02-22T15:17:00Z">
                <w:pPr>
                  <w:widowControl/>
                  <w:autoSpaceDE/>
                  <w:autoSpaceDN/>
                  <w:spacing w:before="0" w:after="0" w:line="240" w:lineRule="auto"/>
                  <w:jc w:val="center"/>
                </w:pPr>
              </w:pPrChange>
            </w:pPr>
            <w:ins w:id="11758" w:author="Farouk Bouhafs" w:date="2023-12-21T19:00:00Z">
              <w:del w:id="11759"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1760" w:author="Farouk Bouhafs" w:date="2023-12-21T19:19:00Z">
              <w:tcPr>
                <w:tcW w:w="782" w:type="pct"/>
                <w:tcBorders>
                  <w:top w:val="nil"/>
                  <w:left w:val="nil"/>
                  <w:bottom w:val="nil"/>
                  <w:right w:val="single" w:sz="8" w:space="0" w:color="auto"/>
                </w:tcBorders>
                <w:shd w:val="clear" w:color="auto" w:fill="auto"/>
                <w:vAlign w:val="center"/>
                <w:hideMark/>
              </w:tcPr>
            </w:tcPrChange>
          </w:tcPr>
          <w:p w14:paraId="527703D0" w14:textId="34722AD4" w:rsidR="00B7019E" w:rsidRPr="00B7019E" w:rsidDel="000A3E8D" w:rsidRDefault="00B7019E" w:rsidP="000A3E8D">
            <w:pPr>
              <w:rPr>
                <w:ins w:id="11761" w:author="Farouk Bouhafs" w:date="2023-12-21T19:00:00Z"/>
                <w:del w:id="11762" w:author="Houyem Rais" w:date="2024-02-22T15:17:00Z"/>
                <w:rFonts w:cs="Calibri"/>
                <w:sz w:val="20"/>
                <w:szCs w:val="20"/>
                <w:lang w:eastAsia="fr-FR"/>
              </w:rPr>
              <w:pPrChange w:id="11763" w:author="Houyem Rais" w:date="2024-02-22T15:17:00Z">
                <w:pPr>
                  <w:widowControl/>
                  <w:autoSpaceDE/>
                  <w:autoSpaceDN/>
                  <w:spacing w:before="0" w:after="0" w:line="240" w:lineRule="auto"/>
                  <w:jc w:val="center"/>
                </w:pPr>
              </w:pPrChange>
            </w:pPr>
            <w:ins w:id="11764" w:author="Farouk Bouhafs" w:date="2023-12-21T19:00:00Z">
              <w:del w:id="11765" w:author="Houyem Rais" w:date="2024-02-22T15:17:00Z">
                <w:r w:rsidRPr="00B7019E" w:rsidDel="000A3E8D">
                  <w:rPr>
                    <w:rFonts w:cs="Calibri"/>
                    <w:sz w:val="20"/>
                    <w:szCs w:val="20"/>
                    <w:lang w:eastAsia="fr-FR"/>
                  </w:rPr>
                  <w:delText>1240,1</w:delText>
                </w:r>
              </w:del>
            </w:ins>
          </w:p>
        </w:tc>
        <w:tc>
          <w:tcPr>
            <w:tcW w:w="849" w:type="pct"/>
            <w:shd w:val="clear" w:color="auto" w:fill="auto"/>
            <w:vAlign w:val="center"/>
            <w:hideMark/>
            <w:tcPrChange w:id="11766" w:author="Farouk Bouhafs" w:date="2023-12-21T19:19:00Z">
              <w:tcPr>
                <w:tcW w:w="849" w:type="pct"/>
                <w:tcBorders>
                  <w:top w:val="nil"/>
                  <w:left w:val="nil"/>
                  <w:bottom w:val="nil"/>
                  <w:right w:val="single" w:sz="8" w:space="0" w:color="auto"/>
                </w:tcBorders>
                <w:shd w:val="clear" w:color="auto" w:fill="auto"/>
                <w:vAlign w:val="center"/>
                <w:hideMark/>
              </w:tcPr>
            </w:tcPrChange>
          </w:tcPr>
          <w:p w14:paraId="3ADA2013" w14:textId="66C10020" w:rsidR="00B7019E" w:rsidRPr="00B7019E" w:rsidDel="000A3E8D" w:rsidRDefault="00B7019E" w:rsidP="000A3E8D">
            <w:pPr>
              <w:rPr>
                <w:ins w:id="11767" w:author="Farouk Bouhafs" w:date="2023-12-21T19:00:00Z"/>
                <w:del w:id="11768" w:author="Houyem Rais" w:date="2024-02-22T15:17:00Z"/>
                <w:rFonts w:cs="Calibri"/>
                <w:sz w:val="20"/>
                <w:szCs w:val="20"/>
                <w:lang w:eastAsia="fr-FR"/>
              </w:rPr>
              <w:pPrChange w:id="11769" w:author="Houyem Rais" w:date="2024-02-22T15:17:00Z">
                <w:pPr>
                  <w:widowControl/>
                  <w:autoSpaceDE/>
                  <w:autoSpaceDN/>
                  <w:spacing w:before="0" w:after="0" w:line="240" w:lineRule="auto"/>
                  <w:jc w:val="center"/>
                </w:pPr>
              </w:pPrChange>
            </w:pPr>
            <w:ins w:id="11770" w:author="Farouk Bouhafs" w:date="2023-12-21T19:00:00Z">
              <w:del w:id="11771" w:author="Houyem Rais" w:date="2024-02-22T15:17:00Z">
                <w:r w:rsidRPr="00B7019E" w:rsidDel="000A3E8D">
                  <w:rPr>
                    <w:rFonts w:cs="Calibri"/>
                    <w:sz w:val="20"/>
                    <w:szCs w:val="20"/>
                    <w:lang w:eastAsia="fr-FR"/>
                  </w:rPr>
                  <w:delText>92,9</w:delText>
                </w:r>
              </w:del>
            </w:ins>
          </w:p>
        </w:tc>
        <w:tc>
          <w:tcPr>
            <w:tcW w:w="765" w:type="pct"/>
            <w:shd w:val="clear" w:color="auto" w:fill="auto"/>
            <w:vAlign w:val="center"/>
            <w:hideMark/>
            <w:tcPrChange w:id="11772" w:author="Farouk Bouhafs" w:date="2023-12-21T19:19:00Z">
              <w:tcPr>
                <w:tcW w:w="765" w:type="pct"/>
                <w:tcBorders>
                  <w:top w:val="nil"/>
                  <w:left w:val="nil"/>
                  <w:bottom w:val="nil"/>
                  <w:right w:val="single" w:sz="8" w:space="0" w:color="auto"/>
                </w:tcBorders>
                <w:shd w:val="clear" w:color="auto" w:fill="auto"/>
                <w:vAlign w:val="center"/>
                <w:hideMark/>
              </w:tcPr>
            </w:tcPrChange>
          </w:tcPr>
          <w:p w14:paraId="5D0D46C0" w14:textId="3BEA3CBF" w:rsidR="00B7019E" w:rsidRPr="00B7019E" w:rsidDel="000A3E8D" w:rsidRDefault="00B7019E" w:rsidP="000A3E8D">
            <w:pPr>
              <w:rPr>
                <w:ins w:id="11773" w:author="Farouk Bouhafs" w:date="2023-12-21T19:00:00Z"/>
                <w:del w:id="11774" w:author="Houyem Rais" w:date="2024-02-22T15:17:00Z"/>
                <w:rFonts w:cs="Calibri"/>
                <w:sz w:val="20"/>
                <w:szCs w:val="20"/>
                <w:lang w:eastAsia="fr-FR"/>
              </w:rPr>
              <w:pPrChange w:id="11775" w:author="Houyem Rais" w:date="2024-02-22T15:17:00Z">
                <w:pPr>
                  <w:widowControl/>
                  <w:autoSpaceDE/>
                  <w:autoSpaceDN/>
                  <w:spacing w:before="0" w:after="0" w:line="240" w:lineRule="auto"/>
                  <w:jc w:val="center"/>
                </w:pPr>
              </w:pPrChange>
            </w:pPr>
            <w:ins w:id="11776" w:author="Farouk Bouhafs" w:date="2023-12-21T19:00:00Z">
              <w:del w:id="11777" w:author="Houyem Rais" w:date="2024-02-22T15:17:00Z">
                <w:r w:rsidRPr="00B7019E" w:rsidDel="000A3E8D">
                  <w:rPr>
                    <w:rFonts w:cs="Calibri"/>
                    <w:sz w:val="20"/>
                    <w:szCs w:val="20"/>
                    <w:lang w:eastAsia="fr-FR"/>
                  </w:rPr>
                  <w:delText>1240,1</w:delText>
                </w:r>
              </w:del>
            </w:ins>
          </w:p>
        </w:tc>
        <w:tc>
          <w:tcPr>
            <w:tcW w:w="604" w:type="pct"/>
            <w:shd w:val="clear" w:color="auto" w:fill="auto"/>
            <w:vAlign w:val="center"/>
            <w:hideMark/>
            <w:tcPrChange w:id="11778" w:author="Farouk Bouhafs" w:date="2023-12-21T19:19:00Z">
              <w:tcPr>
                <w:tcW w:w="605" w:type="pct"/>
                <w:tcBorders>
                  <w:top w:val="nil"/>
                  <w:left w:val="nil"/>
                  <w:bottom w:val="nil"/>
                  <w:right w:val="single" w:sz="8" w:space="0" w:color="auto"/>
                </w:tcBorders>
                <w:shd w:val="clear" w:color="auto" w:fill="auto"/>
                <w:vAlign w:val="center"/>
                <w:hideMark/>
              </w:tcPr>
            </w:tcPrChange>
          </w:tcPr>
          <w:p w14:paraId="61602963" w14:textId="5B0A3981" w:rsidR="00B7019E" w:rsidRPr="00B7019E" w:rsidDel="000A3E8D" w:rsidRDefault="00B7019E" w:rsidP="000A3E8D">
            <w:pPr>
              <w:rPr>
                <w:ins w:id="11779" w:author="Farouk Bouhafs" w:date="2023-12-21T19:00:00Z"/>
                <w:del w:id="11780" w:author="Houyem Rais" w:date="2024-02-22T15:17:00Z"/>
                <w:rFonts w:cs="Calibri"/>
                <w:sz w:val="20"/>
                <w:szCs w:val="20"/>
                <w:lang w:eastAsia="fr-FR"/>
              </w:rPr>
              <w:pPrChange w:id="11781" w:author="Houyem Rais" w:date="2024-02-22T15:17:00Z">
                <w:pPr>
                  <w:widowControl/>
                  <w:autoSpaceDE/>
                  <w:autoSpaceDN/>
                  <w:spacing w:before="0" w:after="0" w:line="240" w:lineRule="auto"/>
                  <w:jc w:val="center"/>
                </w:pPr>
              </w:pPrChange>
            </w:pPr>
            <w:ins w:id="11782" w:author="Farouk Bouhafs" w:date="2023-12-21T19:00:00Z">
              <w:del w:id="11783" w:author="Houyem Rais" w:date="2024-02-22T15:17:00Z">
                <w:r w:rsidRPr="00B7019E" w:rsidDel="000A3E8D">
                  <w:rPr>
                    <w:rFonts w:cs="Calibri"/>
                    <w:sz w:val="20"/>
                    <w:szCs w:val="20"/>
                    <w:lang w:eastAsia="fr-FR"/>
                  </w:rPr>
                  <w:delText>0,0</w:delText>
                </w:r>
              </w:del>
            </w:ins>
          </w:p>
        </w:tc>
      </w:tr>
      <w:tr w:rsidR="00B7019E" w:rsidRPr="00B7019E" w:rsidDel="000A3E8D" w14:paraId="489D415E" w14:textId="073F91C4" w:rsidTr="00A85FE3">
        <w:trPr>
          <w:trHeight w:val="270"/>
          <w:ins w:id="11784" w:author="Farouk Bouhafs" w:date="2023-12-21T19:00:00Z"/>
          <w:del w:id="11785" w:author="Houyem Rais" w:date="2024-02-22T15:17:00Z"/>
          <w:trPrChange w:id="11786" w:author="Farouk Bouhafs" w:date="2023-12-21T19:19:00Z">
            <w:trPr>
              <w:trHeight w:val="270"/>
            </w:trPr>
          </w:trPrChange>
        </w:trPr>
        <w:tc>
          <w:tcPr>
            <w:tcW w:w="1050" w:type="pct"/>
            <w:vMerge/>
            <w:vAlign w:val="center"/>
            <w:hideMark/>
            <w:tcPrChange w:id="11787"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1AFC28DF" w14:textId="4CD36A86" w:rsidR="00B7019E" w:rsidRPr="00B7019E" w:rsidDel="000A3E8D" w:rsidRDefault="00B7019E" w:rsidP="000A3E8D">
            <w:pPr>
              <w:rPr>
                <w:ins w:id="11788" w:author="Farouk Bouhafs" w:date="2023-12-21T19:00:00Z"/>
                <w:del w:id="11789" w:author="Houyem Rais" w:date="2024-02-22T15:17:00Z"/>
                <w:rFonts w:cs="Calibri"/>
                <w:sz w:val="20"/>
                <w:szCs w:val="20"/>
                <w:lang w:eastAsia="fr-FR"/>
              </w:rPr>
              <w:pPrChange w:id="11790"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1791"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56B8B2C6" w14:textId="592F5305" w:rsidR="00B7019E" w:rsidRPr="00B7019E" w:rsidDel="000A3E8D" w:rsidRDefault="00B7019E" w:rsidP="000A3E8D">
            <w:pPr>
              <w:rPr>
                <w:ins w:id="11792" w:author="Farouk Bouhafs" w:date="2023-12-21T19:00:00Z"/>
                <w:del w:id="11793" w:author="Houyem Rais" w:date="2024-02-22T15:17:00Z"/>
                <w:rFonts w:cs="Calibri"/>
                <w:i/>
                <w:iCs/>
                <w:sz w:val="20"/>
                <w:szCs w:val="20"/>
                <w:lang w:eastAsia="fr-FR"/>
              </w:rPr>
              <w:pPrChange w:id="11794" w:author="Houyem Rais" w:date="2024-02-22T15:17:00Z">
                <w:pPr>
                  <w:widowControl/>
                  <w:autoSpaceDE/>
                  <w:autoSpaceDN/>
                  <w:spacing w:before="0" w:after="0" w:line="240" w:lineRule="auto"/>
                  <w:jc w:val="center"/>
                </w:pPr>
              </w:pPrChange>
            </w:pPr>
            <w:ins w:id="11795" w:author="Farouk Bouhafs" w:date="2023-12-21T19:00:00Z">
              <w:del w:id="11796" w:author="Houyem Rais" w:date="2024-02-22T15:17:00Z">
                <w:r w:rsidRPr="00B7019E" w:rsidDel="000A3E8D">
                  <w:rPr>
                    <w:rFonts w:cs="Calibri"/>
                    <w:i/>
                    <w:iCs/>
                    <w:sz w:val="20"/>
                    <w:szCs w:val="20"/>
                    <w:lang w:eastAsia="fr-FR"/>
                  </w:rPr>
                  <w:delText>0,0%</w:delText>
                </w:r>
              </w:del>
            </w:ins>
          </w:p>
        </w:tc>
        <w:tc>
          <w:tcPr>
            <w:tcW w:w="782" w:type="pct"/>
            <w:shd w:val="clear" w:color="auto" w:fill="auto"/>
            <w:vAlign w:val="center"/>
            <w:hideMark/>
            <w:tcPrChange w:id="11797"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06AF45E0" w14:textId="56CE839E" w:rsidR="00B7019E" w:rsidRPr="00B7019E" w:rsidDel="000A3E8D" w:rsidRDefault="00B7019E" w:rsidP="000A3E8D">
            <w:pPr>
              <w:rPr>
                <w:ins w:id="11798" w:author="Farouk Bouhafs" w:date="2023-12-21T19:00:00Z"/>
                <w:del w:id="11799" w:author="Houyem Rais" w:date="2024-02-22T15:17:00Z"/>
                <w:rFonts w:cs="Calibri"/>
                <w:i/>
                <w:iCs/>
                <w:sz w:val="20"/>
                <w:szCs w:val="20"/>
                <w:lang w:eastAsia="fr-FR"/>
              </w:rPr>
              <w:pPrChange w:id="11800" w:author="Houyem Rais" w:date="2024-02-22T15:17:00Z">
                <w:pPr>
                  <w:widowControl/>
                  <w:autoSpaceDE/>
                  <w:autoSpaceDN/>
                  <w:spacing w:before="0" w:after="0" w:line="240" w:lineRule="auto"/>
                  <w:jc w:val="center"/>
                </w:pPr>
              </w:pPrChange>
            </w:pPr>
            <w:ins w:id="11801" w:author="Farouk Bouhafs" w:date="2023-12-21T19:00:00Z">
              <w:del w:id="11802" w:author="Houyem Rais" w:date="2024-02-22T15:17:00Z">
                <w:r w:rsidRPr="00B7019E" w:rsidDel="000A3E8D">
                  <w:rPr>
                    <w:rFonts w:cs="Calibri"/>
                    <w:i/>
                    <w:iCs/>
                    <w:sz w:val="20"/>
                    <w:szCs w:val="20"/>
                    <w:lang w:eastAsia="fr-FR"/>
                  </w:rPr>
                  <w:delText>77,1%</w:delText>
                </w:r>
              </w:del>
            </w:ins>
          </w:p>
        </w:tc>
        <w:tc>
          <w:tcPr>
            <w:tcW w:w="849" w:type="pct"/>
            <w:shd w:val="clear" w:color="auto" w:fill="auto"/>
            <w:vAlign w:val="center"/>
            <w:hideMark/>
            <w:tcPrChange w:id="11803"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0D186417" w14:textId="3FA8572D" w:rsidR="00B7019E" w:rsidRPr="00B7019E" w:rsidDel="000A3E8D" w:rsidRDefault="00B7019E" w:rsidP="000A3E8D">
            <w:pPr>
              <w:rPr>
                <w:ins w:id="11804" w:author="Farouk Bouhafs" w:date="2023-12-21T19:00:00Z"/>
                <w:del w:id="11805" w:author="Houyem Rais" w:date="2024-02-22T15:17:00Z"/>
                <w:rFonts w:cs="Calibri"/>
                <w:i/>
                <w:iCs/>
                <w:sz w:val="20"/>
                <w:szCs w:val="20"/>
                <w:lang w:eastAsia="fr-FR"/>
              </w:rPr>
              <w:pPrChange w:id="11806" w:author="Houyem Rais" w:date="2024-02-22T15:17:00Z">
                <w:pPr>
                  <w:widowControl/>
                  <w:autoSpaceDE/>
                  <w:autoSpaceDN/>
                  <w:spacing w:before="0" w:after="0" w:line="240" w:lineRule="auto"/>
                  <w:jc w:val="center"/>
                </w:pPr>
              </w:pPrChange>
            </w:pPr>
            <w:ins w:id="11807" w:author="Farouk Bouhafs" w:date="2023-12-21T19:00:00Z">
              <w:del w:id="11808" w:author="Houyem Rais" w:date="2024-02-22T15:17:00Z">
                <w:r w:rsidRPr="00B7019E" w:rsidDel="000A3E8D">
                  <w:rPr>
                    <w:rFonts w:cs="Calibri"/>
                    <w:i/>
                    <w:iCs/>
                    <w:sz w:val="20"/>
                    <w:szCs w:val="20"/>
                    <w:lang w:eastAsia="fr-FR"/>
                  </w:rPr>
                  <w:delText>6,3%</w:delText>
                </w:r>
              </w:del>
            </w:ins>
          </w:p>
        </w:tc>
        <w:tc>
          <w:tcPr>
            <w:tcW w:w="765" w:type="pct"/>
            <w:shd w:val="clear" w:color="auto" w:fill="auto"/>
            <w:vAlign w:val="center"/>
            <w:hideMark/>
            <w:tcPrChange w:id="11809"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7BC4854B" w14:textId="06DBC218" w:rsidR="00B7019E" w:rsidRPr="00B7019E" w:rsidDel="000A3E8D" w:rsidRDefault="00B7019E" w:rsidP="000A3E8D">
            <w:pPr>
              <w:rPr>
                <w:ins w:id="11810" w:author="Farouk Bouhafs" w:date="2023-12-21T19:00:00Z"/>
                <w:del w:id="11811" w:author="Houyem Rais" w:date="2024-02-22T15:17:00Z"/>
                <w:rFonts w:cs="Calibri"/>
                <w:i/>
                <w:iCs/>
                <w:sz w:val="20"/>
                <w:szCs w:val="20"/>
                <w:lang w:eastAsia="fr-FR"/>
              </w:rPr>
              <w:pPrChange w:id="11812" w:author="Houyem Rais" w:date="2024-02-22T15:17:00Z">
                <w:pPr>
                  <w:widowControl/>
                  <w:autoSpaceDE/>
                  <w:autoSpaceDN/>
                  <w:spacing w:before="0" w:after="0" w:line="240" w:lineRule="auto"/>
                  <w:jc w:val="center"/>
                </w:pPr>
              </w:pPrChange>
            </w:pPr>
            <w:ins w:id="11813" w:author="Farouk Bouhafs" w:date="2023-12-21T19:00:00Z">
              <w:del w:id="11814" w:author="Houyem Rais" w:date="2024-02-22T15:17:00Z">
                <w:r w:rsidRPr="00B7019E" w:rsidDel="000A3E8D">
                  <w:rPr>
                    <w:rFonts w:cs="Calibri"/>
                    <w:i/>
                    <w:iCs/>
                    <w:sz w:val="20"/>
                    <w:szCs w:val="20"/>
                    <w:lang w:eastAsia="fr-FR"/>
                  </w:rPr>
                  <w:delText>77,1%</w:delText>
                </w:r>
              </w:del>
            </w:ins>
          </w:p>
        </w:tc>
        <w:tc>
          <w:tcPr>
            <w:tcW w:w="604" w:type="pct"/>
            <w:shd w:val="clear" w:color="auto" w:fill="auto"/>
            <w:vAlign w:val="center"/>
            <w:hideMark/>
            <w:tcPrChange w:id="11815"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3D3A7E44" w14:textId="3BF0281C" w:rsidR="00B7019E" w:rsidRPr="00B7019E" w:rsidDel="000A3E8D" w:rsidRDefault="00B7019E" w:rsidP="000A3E8D">
            <w:pPr>
              <w:rPr>
                <w:ins w:id="11816" w:author="Farouk Bouhafs" w:date="2023-12-21T19:00:00Z"/>
                <w:del w:id="11817" w:author="Houyem Rais" w:date="2024-02-22T15:17:00Z"/>
                <w:rFonts w:cs="Calibri"/>
                <w:i/>
                <w:iCs/>
                <w:sz w:val="20"/>
                <w:szCs w:val="20"/>
                <w:lang w:eastAsia="fr-FR"/>
              </w:rPr>
              <w:pPrChange w:id="11818" w:author="Houyem Rais" w:date="2024-02-22T15:17:00Z">
                <w:pPr>
                  <w:widowControl/>
                  <w:autoSpaceDE/>
                  <w:autoSpaceDN/>
                  <w:spacing w:before="0" w:after="0" w:line="240" w:lineRule="auto"/>
                  <w:jc w:val="center"/>
                </w:pPr>
              </w:pPrChange>
            </w:pPr>
            <w:ins w:id="11819" w:author="Farouk Bouhafs" w:date="2023-12-21T19:00:00Z">
              <w:del w:id="11820" w:author="Houyem Rais" w:date="2024-02-22T15:17:00Z">
                <w:r w:rsidRPr="00B7019E" w:rsidDel="000A3E8D">
                  <w:rPr>
                    <w:rFonts w:cs="Calibri"/>
                    <w:i/>
                    <w:iCs/>
                    <w:sz w:val="20"/>
                    <w:szCs w:val="20"/>
                    <w:lang w:eastAsia="fr-FR"/>
                  </w:rPr>
                  <w:delText>0,0%</w:delText>
                </w:r>
              </w:del>
            </w:ins>
          </w:p>
        </w:tc>
      </w:tr>
      <w:tr w:rsidR="00B7019E" w:rsidRPr="00B7019E" w:rsidDel="000A3E8D" w14:paraId="31D03B62" w14:textId="0B543F16" w:rsidTr="00A85FE3">
        <w:trPr>
          <w:trHeight w:val="263"/>
          <w:ins w:id="11821" w:author="Farouk Bouhafs" w:date="2023-12-21T19:00:00Z"/>
          <w:del w:id="11822" w:author="Houyem Rais" w:date="2024-02-22T15:17:00Z"/>
          <w:trPrChange w:id="11823" w:author="Farouk Bouhafs" w:date="2023-12-21T19:19:00Z">
            <w:trPr>
              <w:trHeight w:val="263"/>
            </w:trPr>
          </w:trPrChange>
        </w:trPr>
        <w:tc>
          <w:tcPr>
            <w:tcW w:w="1050" w:type="pct"/>
            <w:vMerge w:val="restart"/>
            <w:shd w:val="clear" w:color="auto" w:fill="auto"/>
            <w:vAlign w:val="center"/>
            <w:hideMark/>
            <w:tcPrChange w:id="11824"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F5FD3A8" w14:textId="08029183" w:rsidR="00B7019E" w:rsidRPr="00B7019E" w:rsidDel="000A3E8D" w:rsidRDefault="00B7019E" w:rsidP="000A3E8D">
            <w:pPr>
              <w:rPr>
                <w:ins w:id="11825" w:author="Farouk Bouhafs" w:date="2023-12-21T19:00:00Z"/>
                <w:del w:id="11826" w:author="Houyem Rais" w:date="2024-02-22T15:17:00Z"/>
                <w:rFonts w:cs="Calibri"/>
                <w:sz w:val="20"/>
                <w:szCs w:val="20"/>
                <w:lang w:eastAsia="fr-FR"/>
              </w:rPr>
              <w:pPrChange w:id="11827" w:author="Houyem Rais" w:date="2024-02-22T15:17:00Z">
                <w:pPr>
                  <w:widowControl/>
                  <w:autoSpaceDE/>
                  <w:autoSpaceDN/>
                  <w:spacing w:before="0" w:after="0" w:line="240" w:lineRule="auto"/>
                </w:pPr>
              </w:pPrChange>
            </w:pPr>
            <w:ins w:id="11828" w:author="Farouk Bouhafs" w:date="2023-12-21T19:00:00Z">
              <w:del w:id="11829" w:author="Houyem Rais" w:date="2024-02-22T15:17:00Z">
                <w:r w:rsidRPr="00B7019E" w:rsidDel="000A3E8D">
                  <w:rPr>
                    <w:rFonts w:cs="Calibri"/>
                    <w:sz w:val="20"/>
                    <w:szCs w:val="20"/>
                    <w:lang w:eastAsia="fr-FR"/>
                  </w:rPr>
                  <w:delText>Subvention d'investissement</w:delText>
                </w:r>
              </w:del>
            </w:ins>
          </w:p>
        </w:tc>
        <w:tc>
          <w:tcPr>
            <w:tcW w:w="950" w:type="pct"/>
            <w:shd w:val="clear" w:color="auto" w:fill="auto"/>
            <w:vAlign w:val="center"/>
            <w:hideMark/>
            <w:tcPrChange w:id="11830" w:author="Farouk Bouhafs" w:date="2023-12-21T19:19:00Z">
              <w:tcPr>
                <w:tcW w:w="950" w:type="pct"/>
                <w:tcBorders>
                  <w:top w:val="nil"/>
                  <w:left w:val="nil"/>
                  <w:bottom w:val="nil"/>
                  <w:right w:val="single" w:sz="8" w:space="0" w:color="auto"/>
                </w:tcBorders>
                <w:shd w:val="clear" w:color="auto" w:fill="auto"/>
                <w:vAlign w:val="center"/>
                <w:hideMark/>
              </w:tcPr>
            </w:tcPrChange>
          </w:tcPr>
          <w:p w14:paraId="3A4799F1" w14:textId="22D01D14" w:rsidR="00B7019E" w:rsidRPr="00B7019E" w:rsidDel="000A3E8D" w:rsidRDefault="00B7019E" w:rsidP="000A3E8D">
            <w:pPr>
              <w:rPr>
                <w:ins w:id="11831" w:author="Farouk Bouhafs" w:date="2023-12-21T19:00:00Z"/>
                <w:del w:id="11832" w:author="Houyem Rais" w:date="2024-02-22T15:17:00Z"/>
                <w:rFonts w:cs="Calibri"/>
                <w:sz w:val="20"/>
                <w:szCs w:val="20"/>
                <w:lang w:eastAsia="fr-FR"/>
              </w:rPr>
              <w:pPrChange w:id="11833" w:author="Houyem Rais" w:date="2024-02-22T15:17:00Z">
                <w:pPr>
                  <w:widowControl/>
                  <w:autoSpaceDE/>
                  <w:autoSpaceDN/>
                  <w:spacing w:before="0" w:after="0" w:line="240" w:lineRule="auto"/>
                  <w:jc w:val="center"/>
                </w:pPr>
              </w:pPrChange>
            </w:pPr>
            <w:ins w:id="11834" w:author="Farouk Bouhafs" w:date="2023-12-21T19:00:00Z">
              <w:del w:id="11835"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1836" w:author="Farouk Bouhafs" w:date="2023-12-21T19:19:00Z">
              <w:tcPr>
                <w:tcW w:w="782" w:type="pct"/>
                <w:tcBorders>
                  <w:top w:val="nil"/>
                  <w:left w:val="nil"/>
                  <w:bottom w:val="nil"/>
                  <w:right w:val="single" w:sz="8" w:space="0" w:color="auto"/>
                </w:tcBorders>
                <w:shd w:val="clear" w:color="auto" w:fill="auto"/>
                <w:vAlign w:val="center"/>
                <w:hideMark/>
              </w:tcPr>
            </w:tcPrChange>
          </w:tcPr>
          <w:p w14:paraId="67E97815" w14:textId="666B67E7" w:rsidR="00B7019E" w:rsidRPr="00B7019E" w:rsidDel="000A3E8D" w:rsidRDefault="00B7019E" w:rsidP="000A3E8D">
            <w:pPr>
              <w:rPr>
                <w:ins w:id="11837" w:author="Farouk Bouhafs" w:date="2023-12-21T19:00:00Z"/>
                <w:del w:id="11838" w:author="Houyem Rais" w:date="2024-02-22T15:17:00Z"/>
                <w:rFonts w:cs="Calibri"/>
                <w:sz w:val="20"/>
                <w:szCs w:val="20"/>
                <w:lang w:eastAsia="fr-FR"/>
              </w:rPr>
              <w:pPrChange w:id="11839" w:author="Houyem Rais" w:date="2024-02-22T15:17:00Z">
                <w:pPr>
                  <w:widowControl/>
                  <w:autoSpaceDE/>
                  <w:autoSpaceDN/>
                  <w:spacing w:before="0" w:after="0" w:line="240" w:lineRule="auto"/>
                  <w:jc w:val="center"/>
                </w:pPr>
              </w:pPrChange>
            </w:pPr>
            <w:ins w:id="11840" w:author="Farouk Bouhafs" w:date="2023-12-21T19:00:00Z">
              <w:del w:id="11841"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1842" w:author="Farouk Bouhafs" w:date="2023-12-21T19:19:00Z">
              <w:tcPr>
                <w:tcW w:w="849" w:type="pct"/>
                <w:tcBorders>
                  <w:top w:val="nil"/>
                  <w:left w:val="nil"/>
                  <w:bottom w:val="nil"/>
                  <w:right w:val="single" w:sz="8" w:space="0" w:color="auto"/>
                </w:tcBorders>
                <w:shd w:val="clear" w:color="auto" w:fill="auto"/>
                <w:vAlign w:val="center"/>
                <w:hideMark/>
              </w:tcPr>
            </w:tcPrChange>
          </w:tcPr>
          <w:p w14:paraId="02B0AD0D" w14:textId="19117461" w:rsidR="00B7019E" w:rsidRPr="00B7019E" w:rsidDel="000A3E8D" w:rsidRDefault="00B7019E" w:rsidP="000A3E8D">
            <w:pPr>
              <w:rPr>
                <w:ins w:id="11843" w:author="Farouk Bouhafs" w:date="2023-12-21T19:00:00Z"/>
                <w:del w:id="11844" w:author="Houyem Rais" w:date="2024-02-22T15:17:00Z"/>
                <w:rFonts w:cs="Calibri"/>
                <w:sz w:val="20"/>
                <w:szCs w:val="20"/>
                <w:lang w:eastAsia="fr-FR"/>
              </w:rPr>
              <w:pPrChange w:id="11845" w:author="Houyem Rais" w:date="2024-02-22T15:17:00Z">
                <w:pPr>
                  <w:widowControl/>
                  <w:autoSpaceDE/>
                  <w:autoSpaceDN/>
                  <w:spacing w:before="0" w:after="0" w:line="240" w:lineRule="auto"/>
                  <w:jc w:val="center"/>
                </w:pPr>
              </w:pPrChange>
            </w:pPr>
            <w:ins w:id="11846" w:author="Farouk Bouhafs" w:date="2023-12-21T19:00:00Z">
              <w:del w:id="11847" w:author="Houyem Rais" w:date="2024-02-22T15:17:00Z">
                <w:r w:rsidRPr="00B7019E" w:rsidDel="000A3E8D">
                  <w:rPr>
                    <w:rFonts w:cs="Calibri"/>
                    <w:sz w:val="20"/>
                    <w:szCs w:val="20"/>
                    <w:lang w:eastAsia="fr-FR"/>
                  </w:rPr>
                  <w:delText>1364,8</w:delText>
                </w:r>
              </w:del>
            </w:ins>
          </w:p>
        </w:tc>
        <w:tc>
          <w:tcPr>
            <w:tcW w:w="765" w:type="pct"/>
            <w:shd w:val="clear" w:color="auto" w:fill="auto"/>
            <w:vAlign w:val="center"/>
            <w:hideMark/>
            <w:tcPrChange w:id="11848" w:author="Farouk Bouhafs" w:date="2023-12-21T19:19:00Z">
              <w:tcPr>
                <w:tcW w:w="765" w:type="pct"/>
                <w:tcBorders>
                  <w:top w:val="nil"/>
                  <w:left w:val="nil"/>
                  <w:bottom w:val="nil"/>
                  <w:right w:val="single" w:sz="8" w:space="0" w:color="auto"/>
                </w:tcBorders>
                <w:shd w:val="clear" w:color="auto" w:fill="auto"/>
                <w:vAlign w:val="center"/>
                <w:hideMark/>
              </w:tcPr>
            </w:tcPrChange>
          </w:tcPr>
          <w:p w14:paraId="4EEB8305" w14:textId="1DF96AE3" w:rsidR="00B7019E" w:rsidRPr="00B7019E" w:rsidDel="000A3E8D" w:rsidRDefault="00B7019E" w:rsidP="000A3E8D">
            <w:pPr>
              <w:rPr>
                <w:ins w:id="11849" w:author="Farouk Bouhafs" w:date="2023-12-21T19:00:00Z"/>
                <w:del w:id="11850" w:author="Houyem Rais" w:date="2024-02-22T15:17:00Z"/>
                <w:rFonts w:cs="Calibri"/>
                <w:sz w:val="20"/>
                <w:szCs w:val="20"/>
                <w:lang w:eastAsia="fr-FR"/>
              </w:rPr>
              <w:pPrChange w:id="11851" w:author="Houyem Rais" w:date="2024-02-22T15:17:00Z">
                <w:pPr>
                  <w:widowControl/>
                  <w:autoSpaceDE/>
                  <w:autoSpaceDN/>
                  <w:spacing w:before="0" w:after="0" w:line="240" w:lineRule="auto"/>
                  <w:jc w:val="center"/>
                </w:pPr>
              </w:pPrChange>
            </w:pPr>
            <w:ins w:id="11852" w:author="Farouk Bouhafs" w:date="2023-12-21T19:00:00Z">
              <w:del w:id="11853"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1854" w:author="Farouk Bouhafs" w:date="2023-12-21T19:19:00Z">
              <w:tcPr>
                <w:tcW w:w="605" w:type="pct"/>
                <w:tcBorders>
                  <w:top w:val="nil"/>
                  <w:left w:val="nil"/>
                  <w:bottom w:val="nil"/>
                  <w:right w:val="single" w:sz="8" w:space="0" w:color="auto"/>
                </w:tcBorders>
                <w:shd w:val="clear" w:color="auto" w:fill="auto"/>
                <w:vAlign w:val="center"/>
                <w:hideMark/>
              </w:tcPr>
            </w:tcPrChange>
          </w:tcPr>
          <w:p w14:paraId="3C0E329B" w14:textId="2C4FC563" w:rsidR="00B7019E" w:rsidRPr="00B7019E" w:rsidDel="000A3E8D" w:rsidRDefault="00B7019E" w:rsidP="000A3E8D">
            <w:pPr>
              <w:rPr>
                <w:ins w:id="11855" w:author="Farouk Bouhafs" w:date="2023-12-21T19:00:00Z"/>
                <w:del w:id="11856" w:author="Houyem Rais" w:date="2024-02-22T15:17:00Z"/>
                <w:rFonts w:cs="Calibri"/>
                <w:sz w:val="20"/>
                <w:szCs w:val="20"/>
                <w:lang w:eastAsia="fr-FR"/>
              </w:rPr>
              <w:pPrChange w:id="11857" w:author="Houyem Rais" w:date="2024-02-22T15:17:00Z">
                <w:pPr>
                  <w:widowControl/>
                  <w:autoSpaceDE/>
                  <w:autoSpaceDN/>
                  <w:spacing w:before="0" w:after="0" w:line="240" w:lineRule="auto"/>
                  <w:jc w:val="center"/>
                </w:pPr>
              </w:pPrChange>
            </w:pPr>
            <w:ins w:id="11858" w:author="Farouk Bouhafs" w:date="2023-12-21T19:00:00Z">
              <w:del w:id="11859" w:author="Houyem Rais" w:date="2024-02-22T15:17:00Z">
                <w:r w:rsidRPr="00B7019E" w:rsidDel="000A3E8D">
                  <w:rPr>
                    <w:rFonts w:cs="Calibri"/>
                    <w:sz w:val="20"/>
                    <w:szCs w:val="20"/>
                    <w:lang w:eastAsia="fr-FR"/>
                  </w:rPr>
                  <w:delText>0,0</w:delText>
                </w:r>
              </w:del>
            </w:ins>
          </w:p>
        </w:tc>
      </w:tr>
      <w:tr w:rsidR="00B7019E" w:rsidRPr="00B7019E" w:rsidDel="000A3E8D" w14:paraId="7228EF6A" w14:textId="36D02E56" w:rsidTr="00A85FE3">
        <w:trPr>
          <w:trHeight w:val="270"/>
          <w:ins w:id="11860" w:author="Farouk Bouhafs" w:date="2023-12-21T19:00:00Z"/>
          <w:del w:id="11861" w:author="Houyem Rais" w:date="2024-02-22T15:17:00Z"/>
          <w:trPrChange w:id="11862" w:author="Farouk Bouhafs" w:date="2023-12-21T19:19:00Z">
            <w:trPr>
              <w:trHeight w:val="270"/>
            </w:trPr>
          </w:trPrChange>
        </w:trPr>
        <w:tc>
          <w:tcPr>
            <w:tcW w:w="1050" w:type="pct"/>
            <w:vMerge/>
            <w:vAlign w:val="center"/>
            <w:hideMark/>
            <w:tcPrChange w:id="11863"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42D6023C" w14:textId="3A04D37C" w:rsidR="00B7019E" w:rsidRPr="00B7019E" w:rsidDel="000A3E8D" w:rsidRDefault="00B7019E" w:rsidP="000A3E8D">
            <w:pPr>
              <w:rPr>
                <w:ins w:id="11864" w:author="Farouk Bouhafs" w:date="2023-12-21T19:00:00Z"/>
                <w:del w:id="11865" w:author="Houyem Rais" w:date="2024-02-22T15:17:00Z"/>
                <w:rFonts w:cs="Calibri"/>
                <w:sz w:val="20"/>
                <w:szCs w:val="20"/>
                <w:lang w:eastAsia="fr-FR"/>
              </w:rPr>
              <w:pPrChange w:id="11866"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1867"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27209097" w14:textId="27623AF6" w:rsidR="00B7019E" w:rsidRPr="00B7019E" w:rsidDel="000A3E8D" w:rsidRDefault="00B7019E" w:rsidP="000A3E8D">
            <w:pPr>
              <w:rPr>
                <w:ins w:id="11868" w:author="Farouk Bouhafs" w:date="2023-12-21T19:00:00Z"/>
                <w:del w:id="11869" w:author="Houyem Rais" w:date="2024-02-22T15:17:00Z"/>
                <w:rFonts w:cs="Calibri"/>
                <w:i/>
                <w:iCs/>
                <w:sz w:val="20"/>
                <w:szCs w:val="20"/>
                <w:lang w:eastAsia="fr-FR"/>
              </w:rPr>
              <w:pPrChange w:id="11870" w:author="Houyem Rais" w:date="2024-02-22T15:17:00Z">
                <w:pPr>
                  <w:widowControl/>
                  <w:autoSpaceDE/>
                  <w:autoSpaceDN/>
                  <w:spacing w:before="0" w:after="0" w:line="240" w:lineRule="auto"/>
                  <w:jc w:val="center"/>
                </w:pPr>
              </w:pPrChange>
            </w:pPr>
            <w:ins w:id="11871" w:author="Farouk Bouhafs" w:date="2023-12-21T19:00:00Z">
              <w:del w:id="11872" w:author="Houyem Rais" w:date="2024-02-22T15:17:00Z">
                <w:r w:rsidRPr="00B7019E" w:rsidDel="000A3E8D">
                  <w:rPr>
                    <w:rFonts w:cs="Calibri"/>
                    <w:i/>
                    <w:iCs/>
                    <w:sz w:val="20"/>
                    <w:szCs w:val="20"/>
                    <w:lang w:eastAsia="fr-FR"/>
                  </w:rPr>
                  <w:delText>0,0%</w:delText>
                </w:r>
              </w:del>
            </w:ins>
          </w:p>
        </w:tc>
        <w:tc>
          <w:tcPr>
            <w:tcW w:w="782" w:type="pct"/>
            <w:shd w:val="clear" w:color="auto" w:fill="auto"/>
            <w:vAlign w:val="center"/>
            <w:hideMark/>
            <w:tcPrChange w:id="11873"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2757ADB3" w14:textId="12C738DF" w:rsidR="00B7019E" w:rsidRPr="00B7019E" w:rsidDel="000A3E8D" w:rsidRDefault="00B7019E" w:rsidP="000A3E8D">
            <w:pPr>
              <w:rPr>
                <w:ins w:id="11874" w:author="Farouk Bouhafs" w:date="2023-12-21T19:00:00Z"/>
                <w:del w:id="11875" w:author="Houyem Rais" w:date="2024-02-22T15:17:00Z"/>
                <w:rFonts w:cs="Calibri"/>
                <w:i/>
                <w:iCs/>
                <w:sz w:val="20"/>
                <w:szCs w:val="20"/>
                <w:lang w:eastAsia="fr-FR"/>
              </w:rPr>
              <w:pPrChange w:id="11876" w:author="Houyem Rais" w:date="2024-02-22T15:17:00Z">
                <w:pPr>
                  <w:widowControl/>
                  <w:autoSpaceDE/>
                  <w:autoSpaceDN/>
                  <w:spacing w:before="0" w:after="0" w:line="240" w:lineRule="auto"/>
                  <w:jc w:val="center"/>
                </w:pPr>
              </w:pPrChange>
            </w:pPr>
            <w:ins w:id="11877" w:author="Farouk Bouhafs" w:date="2023-12-21T19:00:00Z">
              <w:del w:id="11878" w:author="Houyem Rais" w:date="2024-02-22T15:17:00Z">
                <w:r w:rsidRPr="00B7019E" w:rsidDel="000A3E8D">
                  <w:rPr>
                    <w:rFonts w:cs="Calibri"/>
                    <w:i/>
                    <w:iCs/>
                    <w:sz w:val="20"/>
                    <w:szCs w:val="20"/>
                    <w:lang w:eastAsia="fr-FR"/>
                  </w:rPr>
                  <w:delText>0,0%</w:delText>
                </w:r>
              </w:del>
            </w:ins>
          </w:p>
        </w:tc>
        <w:tc>
          <w:tcPr>
            <w:tcW w:w="849" w:type="pct"/>
            <w:shd w:val="clear" w:color="auto" w:fill="auto"/>
            <w:vAlign w:val="center"/>
            <w:hideMark/>
            <w:tcPrChange w:id="11879"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69AF7262" w14:textId="6E7366F1" w:rsidR="00B7019E" w:rsidRPr="00B7019E" w:rsidDel="000A3E8D" w:rsidRDefault="00B7019E" w:rsidP="000A3E8D">
            <w:pPr>
              <w:rPr>
                <w:ins w:id="11880" w:author="Farouk Bouhafs" w:date="2023-12-21T19:00:00Z"/>
                <w:del w:id="11881" w:author="Houyem Rais" w:date="2024-02-22T15:17:00Z"/>
                <w:rFonts w:cs="Calibri"/>
                <w:i/>
                <w:iCs/>
                <w:sz w:val="20"/>
                <w:szCs w:val="20"/>
                <w:lang w:eastAsia="fr-FR"/>
              </w:rPr>
              <w:pPrChange w:id="11882" w:author="Houyem Rais" w:date="2024-02-22T15:17:00Z">
                <w:pPr>
                  <w:widowControl/>
                  <w:autoSpaceDE/>
                  <w:autoSpaceDN/>
                  <w:spacing w:before="0" w:after="0" w:line="240" w:lineRule="auto"/>
                  <w:jc w:val="center"/>
                </w:pPr>
              </w:pPrChange>
            </w:pPr>
            <w:ins w:id="11883" w:author="Farouk Bouhafs" w:date="2023-12-21T19:00:00Z">
              <w:del w:id="11884" w:author="Houyem Rais" w:date="2024-02-22T15:17:00Z">
                <w:r w:rsidRPr="00B7019E" w:rsidDel="000A3E8D">
                  <w:rPr>
                    <w:rFonts w:cs="Calibri"/>
                    <w:i/>
                    <w:iCs/>
                    <w:sz w:val="20"/>
                    <w:szCs w:val="20"/>
                    <w:lang w:eastAsia="fr-FR"/>
                  </w:rPr>
                  <w:delText>91,9%</w:delText>
                </w:r>
              </w:del>
            </w:ins>
          </w:p>
        </w:tc>
        <w:tc>
          <w:tcPr>
            <w:tcW w:w="765" w:type="pct"/>
            <w:shd w:val="clear" w:color="auto" w:fill="auto"/>
            <w:vAlign w:val="center"/>
            <w:hideMark/>
            <w:tcPrChange w:id="11885"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0AC408F3" w14:textId="48A8FA59" w:rsidR="00B7019E" w:rsidRPr="00B7019E" w:rsidDel="000A3E8D" w:rsidRDefault="00B7019E" w:rsidP="000A3E8D">
            <w:pPr>
              <w:rPr>
                <w:ins w:id="11886" w:author="Farouk Bouhafs" w:date="2023-12-21T19:00:00Z"/>
                <w:del w:id="11887" w:author="Houyem Rais" w:date="2024-02-22T15:17:00Z"/>
                <w:rFonts w:cs="Calibri"/>
                <w:i/>
                <w:iCs/>
                <w:sz w:val="20"/>
                <w:szCs w:val="20"/>
                <w:lang w:eastAsia="fr-FR"/>
              </w:rPr>
              <w:pPrChange w:id="11888" w:author="Houyem Rais" w:date="2024-02-22T15:17:00Z">
                <w:pPr>
                  <w:widowControl/>
                  <w:autoSpaceDE/>
                  <w:autoSpaceDN/>
                  <w:spacing w:before="0" w:after="0" w:line="240" w:lineRule="auto"/>
                  <w:jc w:val="center"/>
                </w:pPr>
              </w:pPrChange>
            </w:pPr>
            <w:ins w:id="11889" w:author="Farouk Bouhafs" w:date="2023-12-21T19:00:00Z">
              <w:del w:id="11890" w:author="Houyem Rais" w:date="2024-02-22T15:17:00Z">
                <w:r w:rsidRPr="00B7019E" w:rsidDel="000A3E8D">
                  <w:rPr>
                    <w:rFonts w:cs="Calibri"/>
                    <w:i/>
                    <w:iCs/>
                    <w:sz w:val="20"/>
                    <w:szCs w:val="20"/>
                    <w:lang w:eastAsia="fr-FR"/>
                  </w:rPr>
                  <w:delText>0,0%</w:delText>
                </w:r>
              </w:del>
            </w:ins>
          </w:p>
        </w:tc>
        <w:tc>
          <w:tcPr>
            <w:tcW w:w="604" w:type="pct"/>
            <w:shd w:val="clear" w:color="auto" w:fill="auto"/>
            <w:vAlign w:val="center"/>
            <w:hideMark/>
            <w:tcPrChange w:id="11891"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1D98029C" w14:textId="2803DA08" w:rsidR="00B7019E" w:rsidRPr="00B7019E" w:rsidDel="000A3E8D" w:rsidRDefault="00B7019E" w:rsidP="000A3E8D">
            <w:pPr>
              <w:rPr>
                <w:ins w:id="11892" w:author="Farouk Bouhafs" w:date="2023-12-21T19:00:00Z"/>
                <w:del w:id="11893" w:author="Houyem Rais" w:date="2024-02-22T15:17:00Z"/>
                <w:rFonts w:cs="Calibri"/>
                <w:i/>
                <w:iCs/>
                <w:sz w:val="20"/>
                <w:szCs w:val="20"/>
                <w:lang w:eastAsia="fr-FR"/>
              </w:rPr>
              <w:pPrChange w:id="11894" w:author="Houyem Rais" w:date="2024-02-22T15:17:00Z">
                <w:pPr>
                  <w:widowControl/>
                  <w:autoSpaceDE/>
                  <w:autoSpaceDN/>
                  <w:spacing w:before="0" w:after="0" w:line="240" w:lineRule="auto"/>
                  <w:jc w:val="center"/>
                </w:pPr>
              </w:pPrChange>
            </w:pPr>
            <w:ins w:id="11895" w:author="Farouk Bouhafs" w:date="2023-12-21T19:00:00Z">
              <w:del w:id="11896" w:author="Houyem Rais" w:date="2024-02-22T15:17:00Z">
                <w:r w:rsidRPr="00B7019E" w:rsidDel="000A3E8D">
                  <w:rPr>
                    <w:rFonts w:cs="Calibri"/>
                    <w:i/>
                    <w:iCs/>
                    <w:sz w:val="20"/>
                    <w:szCs w:val="20"/>
                    <w:lang w:eastAsia="fr-FR"/>
                  </w:rPr>
                  <w:delText>0,0%</w:delText>
                </w:r>
              </w:del>
            </w:ins>
          </w:p>
        </w:tc>
      </w:tr>
      <w:tr w:rsidR="00B7019E" w:rsidRPr="00B7019E" w:rsidDel="000A3E8D" w14:paraId="57D928C6" w14:textId="63EBCC29" w:rsidTr="00A85FE3">
        <w:trPr>
          <w:trHeight w:val="270"/>
          <w:ins w:id="11897" w:author="Farouk Bouhafs" w:date="2023-12-21T19:00:00Z"/>
          <w:del w:id="11898" w:author="Houyem Rais" w:date="2024-02-22T15:17:00Z"/>
          <w:trPrChange w:id="11899" w:author="Farouk Bouhafs" w:date="2023-12-21T19:19:00Z">
            <w:trPr>
              <w:trHeight w:val="270"/>
            </w:trPr>
          </w:trPrChange>
        </w:trPr>
        <w:tc>
          <w:tcPr>
            <w:tcW w:w="1050" w:type="pct"/>
            <w:shd w:val="clear" w:color="auto" w:fill="auto"/>
            <w:vAlign w:val="center"/>
            <w:hideMark/>
            <w:tcPrChange w:id="11900"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46E22F00" w14:textId="52ED3DC8" w:rsidR="00B7019E" w:rsidRPr="00B7019E" w:rsidDel="000A3E8D" w:rsidRDefault="00B7019E" w:rsidP="000A3E8D">
            <w:pPr>
              <w:rPr>
                <w:ins w:id="11901" w:author="Farouk Bouhafs" w:date="2023-12-21T19:00:00Z"/>
                <w:del w:id="11902" w:author="Houyem Rais" w:date="2024-02-22T15:17:00Z"/>
                <w:rFonts w:cs="Calibri"/>
                <w:i/>
                <w:iCs/>
                <w:sz w:val="20"/>
                <w:szCs w:val="20"/>
                <w:lang w:eastAsia="fr-FR"/>
              </w:rPr>
              <w:pPrChange w:id="11903" w:author="Houyem Rais" w:date="2024-02-22T15:17:00Z">
                <w:pPr>
                  <w:widowControl/>
                  <w:autoSpaceDE/>
                  <w:autoSpaceDN/>
                  <w:spacing w:before="0" w:after="0" w:line="240" w:lineRule="auto"/>
                </w:pPr>
              </w:pPrChange>
            </w:pPr>
            <w:ins w:id="11904" w:author="Farouk Bouhafs" w:date="2023-12-21T19:00:00Z">
              <w:del w:id="11905" w:author="Houyem Rais" w:date="2024-02-22T15:17:00Z">
                <w:r w:rsidRPr="00B7019E" w:rsidDel="000A3E8D">
                  <w:rPr>
                    <w:rFonts w:cs="Calibri"/>
                    <w:i/>
                    <w:iCs/>
                    <w:sz w:val="20"/>
                    <w:szCs w:val="20"/>
                    <w:lang w:eastAsia="fr-FR"/>
                  </w:rPr>
                  <w:delText>TRI visé des fonds propres</w:delText>
                </w:r>
              </w:del>
            </w:ins>
          </w:p>
        </w:tc>
        <w:tc>
          <w:tcPr>
            <w:tcW w:w="950" w:type="pct"/>
            <w:shd w:val="clear" w:color="auto" w:fill="auto"/>
            <w:vAlign w:val="center"/>
            <w:hideMark/>
            <w:tcPrChange w:id="11906"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6E31F7ED" w14:textId="1D63E391" w:rsidR="00B7019E" w:rsidRPr="00B7019E" w:rsidDel="000A3E8D" w:rsidRDefault="00B7019E" w:rsidP="000A3E8D">
            <w:pPr>
              <w:rPr>
                <w:ins w:id="11907" w:author="Farouk Bouhafs" w:date="2023-12-21T19:00:00Z"/>
                <w:del w:id="11908" w:author="Houyem Rais" w:date="2024-02-22T15:17:00Z"/>
                <w:rFonts w:cs="Calibri"/>
                <w:i/>
                <w:iCs/>
                <w:sz w:val="20"/>
                <w:szCs w:val="20"/>
                <w:lang w:eastAsia="fr-FR"/>
              </w:rPr>
              <w:pPrChange w:id="11909" w:author="Houyem Rais" w:date="2024-02-22T15:17:00Z">
                <w:pPr>
                  <w:widowControl/>
                  <w:autoSpaceDE/>
                  <w:autoSpaceDN/>
                  <w:spacing w:before="0" w:after="0" w:line="240" w:lineRule="auto"/>
                  <w:jc w:val="center"/>
                </w:pPr>
              </w:pPrChange>
            </w:pPr>
            <w:ins w:id="11910" w:author="Farouk Bouhafs" w:date="2023-12-21T19:00:00Z">
              <w:del w:id="11911" w:author="Houyem Rais" w:date="2024-02-22T15:17:00Z">
                <w:r w:rsidRPr="00B7019E" w:rsidDel="000A3E8D">
                  <w:rPr>
                    <w:rFonts w:cs="Calibri"/>
                    <w:i/>
                    <w:iCs/>
                    <w:sz w:val="20"/>
                    <w:szCs w:val="20"/>
                    <w:lang w:eastAsia="fr-FR"/>
                  </w:rPr>
                  <w:delText>-</w:delText>
                </w:r>
              </w:del>
            </w:ins>
          </w:p>
        </w:tc>
        <w:tc>
          <w:tcPr>
            <w:tcW w:w="782" w:type="pct"/>
            <w:shd w:val="clear" w:color="auto" w:fill="auto"/>
            <w:vAlign w:val="center"/>
            <w:hideMark/>
            <w:tcPrChange w:id="11912"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0E0132A4" w14:textId="423D5738" w:rsidR="00B7019E" w:rsidRPr="00B7019E" w:rsidDel="000A3E8D" w:rsidRDefault="00B7019E" w:rsidP="000A3E8D">
            <w:pPr>
              <w:rPr>
                <w:ins w:id="11913" w:author="Farouk Bouhafs" w:date="2023-12-21T19:00:00Z"/>
                <w:del w:id="11914" w:author="Houyem Rais" w:date="2024-02-22T15:17:00Z"/>
                <w:rFonts w:cs="Calibri"/>
                <w:i/>
                <w:iCs/>
                <w:sz w:val="20"/>
                <w:szCs w:val="20"/>
                <w:lang w:eastAsia="fr-FR"/>
              </w:rPr>
              <w:pPrChange w:id="11915" w:author="Houyem Rais" w:date="2024-02-22T15:17:00Z">
                <w:pPr>
                  <w:widowControl/>
                  <w:autoSpaceDE/>
                  <w:autoSpaceDN/>
                  <w:spacing w:before="0" w:after="0" w:line="240" w:lineRule="auto"/>
                  <w:jc w:val="center"/>
                </w:pPr>
              </w:pPrChange>
            </w:pPr>
            <w:ins w:id="11916" w:author="Farouk Bouhafs" w:date="2023-12-21T19:00:00Z">
              <w:del w:id="11917" w:author="Houyem Rais" w:date="2024-02-22T15:17:00Z">
                <w:r w:rsidRPr="00B7019E" w:rsidDel="000A3E8D">
                  <w:rPr>
                    <w:rFonts w:cs="Calibri"/>
                    <w:i/>
                    <w:iCs/>
                    <w:sz w:val="20"/>
                    <w:szCs w:val="20"/>
                    <w:lang w:eastAsia="fr-FR"/>
                  </w:rPr>
                  <w:delText>15,0%</w:delText>
                </w:r>
              </w:del>
            </w:ins>
          </w:p>
        </w:tc>
        <w:tc>
          <w:tcPr>
            <w:tcW w:w="849" w:type="pct"/>
            <w:shd w:val="clear" w:color="auto" w:fill="auto"/>
            <w:vAlign w:val="center"/>
            <w:hideMark/>
            <w:tcPrChange w:id="11918"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5F0074A6" w14:textId="4D46F30A" w:rsidR="00B7019E" w:rsidRPr="00B7019E" w:rsidDel="000A3E8D" w:rsidRDefault="00B7019E" w:rsidP="000A3E8D">
            <w:pPr>
              <w:rPr>
                <w:ins w:id="11919" w:author="Farouk Bouhafs" w:date="2023-12-21T19:00:00Z"/>
                <w:del w:id="11920" w:author="Houyem Rais" w:date="2024-02-22T15:17:00Z"/>
                <w:rFonts w:cs="Calibri"/>
                <w:i/>
                <w:iCs/>
                <w:sz w:val="20"/>
                <w:szCs w:val="20"/>
                <w:lang w:eastAsia="fr-FR"/>
              </w:rPr>
              <w:pPrChange w:id="11921" w:author="Houyem Rais" w:date="2024-02-22T15:17:00Z">
                <w:pPr>
                  <w:widowControl/>
                  <w:autoSpaceDE/>
                  <w:autoSpaceDN/>
                  <w:spacing w:before="0" w:after="0" w:line="240" w:lineRule="auto"/>
                  <w:jc w:val="center"/>
                </w:pPr>
              </w:pPrChange>
            </w:pPr>
            <w:ins w:id="11922" w:author="Farouk Bouhafs" w:date="2023-12-21T19:00:00Z">
              <w:del w:id="11923" w:author="Houyem Rais" w:date="2024-02-22T15:17:00Z">
                <w:r w:rsidRPr="00B7019E" w:rsidDel="000A3E8D">
                  <w:rPr>
                    <w:rFonts w:cs="Calibri"/>
                    <w:i/>
                    <w:iCs/>
                    <w:sz w:val="20"/>
                    <w:szCs w:val="20"/>
                    <w:lang w:eastAsia="fr-FR"/>
                  </w:rPr>
                  <w:delText>15,0%</w:delText>
                </w:r>
              </w:del>
            </w:ins>
          </w:p>
        </w:tc>
        <w:tc>
          <w:tcPr>
            <w:tcW w:w="765" w:type="pct"/>
            <w:shd w:val="clear" w:color="auto" w:fill="auto"/>
            <w:vAlign w:val="center"/>
            <w:hideMark/>
            <w:tcPrChange w:id="11924"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2F87F18D" w14:textId="6C030F7D" w:rsidR="00B7019E" w:rsidRPr="00B7019E" w:rsidDel="000A3E8D" w:rsidRDefault="00B7019E" w:rsidP="000A3E8D">
            <w:pPr>
              <w:rPr>
                <w:ins w:id="11925" w:author="Farouk Bouhafs" w:date="2023-12-21T19:00:00Z"/>
                <w:del w:id="11926" w:author="Houyem Rais" w:date="2024-02-22T15:17:00Z"/>
                <w:rFonts w:cs="Calibri"/>
                <w:i/>
                <w:iCs/>
                <w:sz w:val="20"/>
                <w:szCs w:val="20"/>
                <w:lang w:eastAsia="fr-FR"/>
              </w:rPr>
              <w:pPrChange w:id="11927" w:author="Houyem Rais" w:date="2024-02-22T15:17:00Z">
                <w:pPr>
                  <w:widowControl/>
                  <w:autoSpaceDE/>
                  <w:autoSpaceDN/>
                  <w:spacing w:before="0" w:after="0" w:line="240" w:lineRule="auto"/>
                  <w:jc w:val="center"/>
                </w:pPr>
              </w:pPrChange>
            </w:pPr>
            <w:ins w:id="11928" w:author="Farouk Bouhafs" w:date="2023-12-21T19:00:00Z">
              <w:del w:id="11929" w:author="Houyem Rais" w:date="2024-02-22T15:17:00Z">
                <w:r w:rsidRPr="00B7019E" w:rsidDel="000A3E8D">
                  <w:rPr>
                    <w:rFonts w:cs="Calibri"/>
                    <w:i/>
                    <w:iCs/>
                    <w:sz w:val="20"/>
                    <w:szCs w:val="20"/>
                    <w:lang w:eastAsia="fr-FR"/>
                  </w:rPr>
                  <w:delText>15,0%</w:delText>
                </w:r>
              </w:del>
            </w:ins>
          </w:p>
        </w:tc>
        <w:tc>
          <w:tcPr>
            <w:tcW w:w="604" w:type="pct"/>
            <w:shd w:val="clear" w:color="auto" w:fill="auto"/>
            <w:vAlign w:val="center"/>
            <w:hideMark/>
            <w:tcPrChange w:id="11930"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0D4A819F" w14:textId="6A51EC86" w:rsidR="00B7019E" w:rsidRPr="00B7019E" w:rsidDel="000A3E8D" w:rsidRDefault="00B7019E" w:rsidP="000A3E8D">
            <w:pPr>
              <w:rPr>
                <w:ins w:id="11931" w:author="Farouk Bouhafs" w:date="2023-12-21T19:00:00Z"/>
                <w:del w:id="11932" w:author="Houyem Rais" w:date="2024-02-22T15:17:00Z"/>
                <w:rFonts w:cs="Calibri"/>
                <w:i/>
                <w:iCs/>
                <w:sz w:val="20"/>
                <w:szCs w:val="20"/>
                <w:lang w:eastAsia="fr-FR"/>
              </w:rPr>
              <w:pPrChange w:id="11933" w:author="Houyem Rais" w:date="2024-02-22T15:17:00Z">
                <w:pPr>
                  <w:widowControl/>
                  <w:autoSpaceDE/>
                  <w:autoSpaceDN/>
                  <w:spacing w:before="0" w:after="0" w:line="240" w:lineRule="auto"/>
                  <w:jc w:val="center"/>
                </w:pPr>
              </w:pPrChange>
            </w:pPr>
            <w:ins w:id="11934" w:author="Farouk Bouhafs" w:date="2023-12-21T19:00:00Z">
              <w:del w:id="11935" w:author="Houyem Rais" w:date="2024-02-22T15:17:00Z">
                <w:r w:rsidRPr="00B7019E" w:rsidDel="000A3E8D">
                  <w:rPr>
                    <w:rFonts w:cs="Calibri"/>
                    <w:i/>
                    <w:iCs/>
                    <w:sz w:val="20"/>
                    <w:szCs w:val="20"/>
                    <w:lang w:eastAsia="fr-FR"/>
                  </w:rPr>
                  <w:delText>-</w:delText>
                </w:r>
              </w:del>
            </w:ins>
          </w:p>
        </w:tc>
      </w:tr>
      <w:tr w:rsidR="00B7019E" w:rsidRPr="00B7019E" w:rsidDel="000A3E8D" w14:paraId="3F386F97" w14:textId="646750AB" w:rsidTr="00A85FE3">
        <w:trPr>
          <w:trHeight w:val="270"/>
          <w:ins w:id="11936" w:author="Farouk Bouhafs" w:date="2023-12-21T19:00:00Z"/>
          <w:del w:id="11937" w:author="Houyem Rais" w:date="2024-02-22T15:17:00Z"/>
          <w:trPrChange w:id="11938" w:author="Farouk Bouhafs" w:date="2023-12-21T19:19:00Z">
            <w:trPr>
              <w:trHeight w:val="270"/>
            </w:trPr>
          </w:trPrChange>
        </w:trPr>
        <w:tc>
          <w:tcPr>
            <w:tcW w:w="1050" w:type="pct"/>
            <w:shd w:val="clear" w:color="auto" w:fill="auto"/>
            <w:vAlign w:val="center"/>
            <w:hideMark/>
            <w:tcPrChange w:id="11939"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14159ED8" w14:textId="027C5936" w:rsidR="00B7019E" w:rsidRPr="00B7019E" w:rsidDel="000A3E8D" w:rsidRDefault="00B7019E" w:rsidP="000A3E8D">
            <w:pPr>
              <w:rPr>
                <w:ins w:id="11940" w:author="Farouk Bouhafs" w:date="2023-12-21T19:00:00Z"/>
                <w:del w:id="11941" w:author="Houyem Rais" w:date="2024-02-22T15:17:00Z"/>
                <w:rFonts w:cs="Calibri"/>
                <w:b/>
                <w:bCs/>
                <w:color w:val="C00000"/>
                <w:sz w:val="20"/>
                <w:szCs w:val="20"/>
                <w:lang w:eastAsia="fr-FR"/>
              </w:rPr>
              <w:pPrChange w:id="11942" w:author="Houyem Rais" w:date="2024-02-22T15:17:00Z">
                <w:pPr>
                  <w:widowControl/>
                  <w:autoSpaceDE/>
                  <w:autoSpaceDN/>
                  <w:spacing w:before="0" w:after="0" w:line="240" w:lineRule="auto"/>
                </w:pPr>
              </w:pPrChange>
            </w:pPr>
            <w:ins w:id="11943" w:author="Farouk Bouhafs" w:date="2023-12-21T19:00:00Z">
              <w:del w:id="11944" w:author="Houyem Rais" w:date="2024-02-22T15:17:00Z">
                <w:r w:rsidRPr="00B7019E" w:rsidDel="000A3E8D">
                  <w:rPr>
                    <w:rFonts w:cs="Calibri"/>
                    <w:b/>
                    <w:bCs/>
                    <w:color w:val="C00000"/>
                    <w:sz w:val="20"/>
                    <w:szCs w:val="20"/>
                    <w:lang w:eastAsia="fr-FR"/>
                  </w:rPr>
                  <w:delText>TRI des fonds propres</w:delText>
                </w:r>
              </w:del>
            </w:ins>
          </w:p>
        </w:tc>
        <w:tc>
          <w:tcPr>
            <w:tcW w:w="950" w:type="pct"/>
            <w:shd w:val="clear" w:color="auto" w:fill="auto"/>
            <w:vAlign w:val="center"/>
            <w:hideMark/>
            <w:tcPrChange w:id="11945"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1C7B728D" w14:textId="308FC4F6" w:rsidR="00B7019E" w:rsidRPr="00B7019E" w:rsidDel="000A3E8D" w:rsidRDefault="00B7019E" w:rsidP="000A3E8D">
            <w:pPr>
              <w:rPr>
                <w:ins w:id="11946" w:author="Farouk Bouhafs" w:date="2023-12-21T19:00:00Z"/>
                <w:del w:id="11947" w:author="Houyem Rais" w:date="2024-02-22T15:17:00Z"/>
                <w:rFonts w:cs="Calibri"/>
                <w:b/>
                <w:bCs/>
                <w:color w:val="C00000"/>
                <w:sz w:val="20"/>
                <w:szCs w:val="20"/>
                <w:lang w:eastAsia="fr-FR"/>
              </w:rPr>
              <w:pPrChange w:id="11948" w:author="Houyem Rais" w:date="2024-02-22T15:17:00Z">
                <w:pPr>
                  <w:widowControl/>
                  <w:autoSpaceDE/>
                  <w:autoSpaceDN/>
                  <w:spacing w:before="0" w:after="0" w:line="240" w:lineRule="auto"/>
                  <w:jc w:val="center"/>
                </w:pPr>
              </w:pPrChange>
            </w:pPr>
            <w:ins w:id="11949" w:author="Farouk Bouhafs" w:date="2023-12-21T19:00:00Z">
              <w:del w:id="11950" w:author="Houyem Rais" w:date="2024-02-22T15:17:00Z">
                <w:r w:rsidRPr="00B7019E" w:rsidDel="000A3E8D">
                  <w:rPr>
                    <w:rFonts w:cs="Calibri"/>
                    <w:b/>
                    <w:bCs/>
                    <w:color w:val="C00000"/>
                    <w:sz w:val="20"/>
                    <w:szCs w:val="20"/>
                    <w:lang w:eastAsia="fr-FR"/>
                  </w:rPr>
                  <w:delText>N/A</w:delText>
                </w:r>
              </w:del>
            </w:ins>
          </w:p>
        </w:tc>
        <w:tc>
          <w:tcPr>
            <w:tcW w:w="782" w:type="pct"/>
            <w:shd w:val="clear" w:color="auto" w:fill="auto"/>
            <w:vAlign w:val="center"/>
            <w:hideMark/>
            <w:tcPrChange w:id="11951"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46E659E6" w14:textId="5E561CC0" w:rsidR="00B7019E" w:rsidRPr="00B7019E" w:rsidDel="000A3E8D" w:rsidRDefault="00B7019E" w:rsidP="000A3E8D">
            <w:pPr>
              <w:rPr>
                <w:ins w:id="11952" w:author="Farouk Bouhafs" w:date="2023-12-21T19:00:00Z"/>
                <w:del w:id="11953" w:author="Houyem Rais" w:date="2024-02-22T15:17:00Z"/>
                <w:rFonts w:cs="Calibri"/>
                <w:b/>
                <w:bCs/>
                <w:color w:val="C00000"/>
                <w:sz w:val="20"/>
                <w:szCs w:val="20"/>
                <w:lang w:eastAsia="fr-FR"/>
              </w:rPr>
              <w:pPrChange w:id="11954" w:author="Houyem Rais" w:date="2024-02-22T15:17:00Z">
                <w:pPr>
                  <w:widowControl/>
                  <w:autoSpaceDE/>
                  <w:autoSpaceDN/>
                  <w:spacing w:before="0" w:after="0" w:line="240" w:lineRule="auto"/>
                  <w:jc w:val="center"/>
                </w:pPr>
              </w:pPrChange>
            </w:pPr>
            <w:ins w:id="11955" w:author="Farouk Bouhafs" w:date="2023-12-21T19:00:00Z">
              <w:del w:id="11956" w:author="Houyem Rais" w:date="2024-02-22T15:17:00Z">
                <w:r w:rsidRPr="00B7019E" w:rsidDel="000A3E8D">
                  <w:rPr>
                    <w:rFonts w:cs="Calibri"/>
                    <w:b/>
                    <w:bCs/>
                    <w:color w:val="C00000"/>
                    <w:sz w:val="20"/>
                    <w:szCs w:val="20"/>
                    <w:lang w:eastAsia="fr-FR"/>
                  </w:rPr>
                  <w:delText>0,0%</w:delText>
                </w:r>
              </w:del>
            </w:ins>
          </w:p>
        </w:tc>
        <w:tc>
          <w:tcPr>
            <w:tcW w:w="849" w:type="pct"/>
            <w:shd w:val="clear" w:color="auto" w:fill="auto"/>
            <w:vAlign w:val="center"/>
            <w:hideMark/>
            <w:tcPrChange w:id="11957"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0E139BC2" w14:textId="331DC3BF" w:rsidR="00B7019E" w:rsidRPr="00B7019E" w:rsidDel="000A3E8D" w:rsidRDefault="00B7019E" w:rsidP="000A3E8D">
            <w:pPr>
              <w:rPr>
                <w:ins w:id="11958" w:author="Farouk Bouhafs" w:date="2023-12-21T19:00:00Z"/>
                <w:del w:id="11959" w:author="Houyem Rais" w:date="2024-02-22T15:17:00Z"/>
                <w:rFonts w:cs="Calibri"/>
                <w:b/>
                <w:bCs/>
                <w:color w:val="C00000"/>
                <w:sz w:val="20"/>
                <w:szCs w:val="20"/>
                <w:lang w:eastAsia="fr-FR"/>
              </w:rPr>
              <w:pPrChange w:id="11960" w:author="Houyem Rais" w:date="2024-02-22T15:17:00Z">
                <w:pPr>
                  <w:widowControl/>
                  <w:autoSpaceDE/>
                  <w:autoSpaceDN/>
                  <w:spacing w:before="0" w:after="0" w:line="240" w:lineRule="auto"/>
                  <w:jc w:val="center"/>
                </w:pPr>
              </w:pPrChange>
            </w:pPr>
            <w:ins w:id="11961" w:author="Farouk Bouhafs" w:date="2023-12-21T19:00:00Z">
              <w:del w:id="11962" w:author="Houyem Rais" w:date="2024-02-22T15:17:00Z">
                <w:r w:rsidRPr="00B7019E" w:rsidDel="000A3E8D">
                  <w:rPr>
                    <w:rFonts w:cs="Calibri"/>
                    <w:b/>
                    <w:bCs/>
                    <w:color w:val="C00000"/>
                    <w:sz w:val="20"/>
                    <w:szCs w:val="20"/>
                    <w:lang w:eastAsia="fr-FR"/>
                  </w:rPr>
                  <w:delText>15,0%</w:delText>
                </w:r>
              </w:del>
            </w:ins>
          </w:p>
        </w:tc>
        <w:tc>
          <w:tcPr>
            <w:tcW w:w="765" w:type="pct"/>
            <w:shd w:val="clear" w:color="auto" w:fill="auto"/>
            <w:vAlign w:val="center"/>
            <w:hideMark/>
            <w:tcPrChange w:id="11963"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214B14BB" w14:textId="39381554" w:rsidR="00B7019E" w:rsidRPr="00B7019E" w:rsidDel="000A3E8D" w:rsidRDefault="00B7019E" w:rsidP="000A3E8D">
            <w:pPr>
              <w:rPr>
                <w:ins w:id="11964" w:author="Farouk Bouhafs" w:date="2023-12-21T19:00:00Z"/>
                <w:del w:id="11965" w:author="Houyem Rais" w:date="2024-02-22T15:17:00Z"/>
                <w:rFonts w:cs="Calibri"/>
                <w:b/>
                <w:bCs/>
                <w:color w:val="C00000"/>
                <w:sz w:val="20"/>
                <w:szCs w:val="20"/>
                <w:lang w:eastAsia="fr-FR"/>
              </w:rPr>
              <w:pPrChange w:id="11966" w:author="Houyem Rais" w:date="2024-02-22T15:17:00Z">
                <w:pPr>
                  <w:widowControl/>
                  <w:autoSpaceDE/>
                  <w:autoSpaceDN/>
                  <w:spacing w:before="0" w:after="0" w:line="240" w:lineRule="auto"/>
                  <w:jc w:val="center"/>
                </w:pPr>
              </w:pPrChange>
            </w:pPr>
            <w:ins w:id="11967" w:author="Farouk Bouhafs" w:date="2023-12-21T19:00:00Z">
              <w:del w:id="11968" w:author="Houyem Rais" w:date="2024-02-22T15:17:00Z">
                <w:r w:rsidRPr="00B7019E" w:rsidDel="000A3E8D">
                  <w:rPr>
                    <w:rFonts w:cs="Calibri"/>
                    <w:b/>
                    <w:bCs/>
                    <w:color w:val="C00000"/>
                    <w:sz w:val="20"/>
                    <w:szCs w:val="20"/>
                    <w:lang w:eastAsia="fr-FR"/>
                  </w:rPr>
                  <w:delText>15,0%</w:delText>
                </w:r>
              </w:del>
            </w:ins>
          </w:p>
        </w:tc>
        <w:tc>
          <w:tcPr>
            <w:tcW w:w="604" w:type="pct"/>
            <w:shd w:val="clear" w:color="auto" w:fill="auto"/>
            <w:vAlign w:val="center"/>
            <w:hideMark/>
            <w:tcPrChange w:id="11969"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586706B3" w14:textId="3A4AD8AE" w:rsidR="00B7019E" w:rsidRPr="00B7019E" w:rsidDel="000A3E8D" w:rsidRDefault="00B7019E" w:rsidP="000A3E8D">
            <w:pPr>
              <w:rPr>
                <w:ins w:id="11970" w:author="Farouk Bouhafs" w:date="2023-12-21T19:00:00Z"/>
                <w:del w:id="11971" w:author="Houyem Rais" w:date="2024-02-22T15:17:00Z"/>
                <w:rFonts w:cs="Calibri"/>
                <w:b/>
                <w:bCs/>
                <w:color w:val="C00000"/>
                <w:sz w:val="20"/>
                <w:szCs w:val="20"/>
                <w:lang w:eastAsia="fr-FR"/>
              </w:rPr>
              <w:pPrChange w:id="11972" w:author="Houyem Rais" w:date="2024-02-22T15:17:00Z">
                <w:pPr>
                  <w:widowControl/>
                  <w:autoSpaceDE/>
                  <w:autoSpaceDN/>
                  <w:spacing w:before="0" w:after="0" w:line="240" w:lineRule="auto"/>
                  <w:jc w:val="center"/>
                </w:pPr>
              </w:pPrChange>
            </w:pPr>
            <w:ins w:id="11973" w:author="Farouk Bouhafs" w:date="2023-12-21T19:00:00Z">
              <w:del w:id="11974" w:author="Houyem Rais" w:date="2024-02-22T15:17:00Z">
                <w:r w:rsidRPr="00B7019E" w:rsidDel="000A3E8D">
                  <w:rPr>
                    <w:rFonts w:cs="Calibri"/>
                    <w:b/>
                    <w:bCs/>
                    <w:color w:val="C00000"/>
                    <w:sz w:val="20"/>
                    <w:szCs w:val="20"/>
                    <w:lang w:eastAsia="fr-FR"/>
                  </w:rPr>
                  <w:delText>N/A</w:delText>
                </w:r>
              </w:del>
            </w:ins>
          </w:p>
        </w:tc>
      </w:tr>
      <w:tr w:rsidR="00B7019E" w:rsidRPr="00B7019E" w:rsidDel="000A3E8D" w14:paraId="6D1C6102" w14:textId="28852743" w:rsidTr="00A85FE3">
        <w:trPr>
          <w:trHeight w:val="795"/>
          <w:ins w:id="11975" w:author="Farouk Bouhafs" w:date="2023-12-21T19:00:00Z"/>
          <w:del w:id="11976" w:author="Houyem Rais" w:date="2024-02-22T15:17:00Z"/>
          <w:trPrChange w:id="11977" w:author="Farouk Bouhafs" w:date="2023-12-21T19:19:00Z">
            <w:trPr>
              <w:trHeight w:val="795"/>
            </w:trPr>
          </w:trPrChange>
        </w:trPr>
        <w:tc>
          <w:tcPr>
            <w:tcW w:w="1050" w:type="pct"/>
            <w:shd w:val="clear" w:color="auto" w:fill="auto"/>
            <w:vAlign w:val="center"/>
            <w:hideMark/>
            <w:tcPrChange w:id="11978"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503A53C2" w14:textId="77C625B3" w:rsidR="00B7019E" w:rsidRPr="00B7019E" w:rsidDel="000A3E8D" w:rsidRDefault="00B7019E" w:rsidP="000A3E8D">
            <w:pPr>
              <w:rPr>
                <w:ins w:id="11979" w:author="Farouk Bouhafs" w:date="2023-12-21T19:00:00Z"/>
                <w:del w:id="11980" w:author="Houyem Rais" w:date="2024-02-22T15:17:00Z"/>
                <w:rFonts w:cs="Calibri"/>
                <w:b/>
                <w:bCs/>
                <w:color w:val="00B050"/>
                <w:sz w:val="20"/>
                <w:szCs w:val="20"/>
                <w:lang w:eastAsia="fr-FR"/>
              </w:rPr>
              <w:pPrChange w:id="11981" w:author="Houyem Rais" w:date="2024-02-22T15:17:00Z">
                <w:pPr>
                  <w:widowControl/>
                  <w:autoSpaceDE/>
                  <w:autoSpaceDN/>
                  <w:spacing w:before="0" w:after="0" w:line="240" w:lineRule="auto"/>
                </w:pPr>
              </w:pPrChange>
            </w:pPr>
            <w:ins w:id="11982" w:author="Farouk Bouhafs" w:date="2023-12-21T19:00:00Z">
              <w:del w:id="11983" w:author="Houyem Rais" w:date="2024-02-22T15:17:00Z">
                <w:r w:rsidRPr="00B7019E" w:rsidDel="000A3E8D">
                  <w:rPr>
                    <w:rFonts w:cs="Calibri"/>
                    <w:b/>
                    <w:bCs/>
                    <w:color w:val="00B050"/>
                    <w:sz w:val="20"/>
                    <w:szCs w:val="20"/>
                    <w:lang w:eastAsia="fr-FR"/>
                  </w:rPr>
                  <w:delText>Multiplicateur de tarif pour atteindre la viabilité financière (concession)</w:delText>
                </w:r>
              </w:del>
            </w:ins>
          </w:p>
        </w:tc>
        <w:tc>
          <w:tcPr>
            <w:tcW w:w="950" w:type="pct"/>
            <w:shd w:val="clear" w:color="auto" w:fill="auto"/>
            <w:vAlign w:val="center"/>
            <w:hideMark/>
            <w:tcPrChange w:id="11984"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68AC0FCB" w14:textId="4E78F790" w:rsidR="00B7019E" w:rsidRPr="00B7019E" w:rsidDel="000A3E8D" w:rsidRDefault="00B7019E" w:rsidP="000A3E8D">
            <w:pPr>
              <w:rPr>
                <w:ins w:id="11985" w:author="Farouk Bouhafs" w:date="2023-12-21T19:00:00Z"/>
                <w:del w:id="11986" w:author="Houyem Rais" w:date="2024-02-22T15:17:00Z"/>
                <w:rFonts w:cs="Calibri"/>
                <w:b/>
                <w:bCs/>
                <w:color w:val="C00000"/>
                <w:sz w:val="20"/>
                <w:szCs w:val="20"/>
                <w:lang w:eastAsia="fr-FR"/>
              </w:rPr>
              <w:pPrChange w:id="11987" w:author="Houyem Rais" w:date="2024-02-22T15:17:00Z">
                <w:pPr>
                  <w:widowControl/>
                  <w:autoSpaceDE/>
                  <w:autoSpaceDN/>
                  <w:spacing w:before="0" w:after="0" w:line="240" w:lineRule="auto"/>
                  <w:jc w:val="center"/>
                </w:pPr>
              </w:pPrChange>
            </w:pPr>
            <w:ins w:id="11988" w:author="Farouk Bouhafs" w:date="2023-12-21T19:00:00Z">
              <w:del w:id="11989" w:author="Houyem Rais" w:date="2024-02-22T15:17:00Z">
                <w:r w:rsidRPr="00B7019E" w:rsidDel="000A3E8D">
                  <w:rPr>
                    <w:rFonts w:cs="Calibri"/>
                    <w:b/>
                    <w:bCs/>
                    <w:color w:val="C00000"/>
                    <w:sz w:val="20"/>
                    <w:szCs w:val="20"/>
                    <w:lang w:eastAsia="fr-FR"/>
                  </w:rPr>
                  <w:delText>-</w:delText>
                </w:r>
              </w:del>
            </w:ins>
          </w:p>
        </w:tc>
        <w:tc>
          <w:tcPr>
            <w:tcW w:w="782" w:type="pct"/>
            <w:shd w:val="clear" w:color="auto" w:fill="auto"/>
            <w:vAlign w:val="center"/>
            <w:hideMark/>
            <w:tcPrChange w:id="11990"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2BE6C22D" w14:textId="47B92947" w:rsidR="00B7019E" w:rsidRPr="00B7019E" w:rsidDel="000A3E8D" w:rsidRDefault="00B7019E" w:rsidP="000A3E8D">
            <w:pPr>
              <w:rPr>
                <w:ins w:id="11991" w:author="Farouk Bouhafs" w:date="2023-12-21T19:00:00Z"/>
                <w:del w:id="11992" w:author="Houyem Rais" w:date="2024-02-22T15:17:00Z"/>
                <w:rFonts w:cs="Calibri"/>
                <w:b/>
                <w:bCs/>
                <w:color w:val="00B050"/>
                <w:sz w:val="20"/>
                <w:szCs w:val="20"/>
                <w:lang w:eastAsia="fr-FR"/>
              </w:rPr>
              <w:pPrChange w:id="11993" w:author="Houyem Rais" w:date="2024-02-22T15:17:00Z">
                <w:pPr>
                  <w:widowControl/>
                  <w:autoSpaceDE/>
                  <w:autoSpaceDN/>
                  <w:spacing w:before="0" w:after="0" w:line="240" w:lineRule="auto"/>
                  <w:jc w:val="center"/>
                </w:pPr>
              </w:pPrChange>
            </w:pPr>
            <w:ins w:id="11994" w:author="Farouk Bouhafs" w:date="2023-12-21T19:00:00Z">
              <w:del w:id="11995" w:author="Houyem Rais" w:date="2024-02-22T15:17:00Z">
                <w:r w:rsidRPr="00B7019E" w:rsidDel="000A3E8D">
                  <w:rPr>
                    <w:rFonts w:cs="Calibri"/>
                    <w:b/>
                    <w:bCs/>
                    <w:color w:val="00B050"/>
                    <w:sz w:val="20"/>
                    <w:szCs w:val="20"/>
                    <w:lang w:eastAsia="fr-FR"/>
                  </w:rPr>
                  <w:delText>11,3</w:delText>
                </w:r>
              </w:del>
            </w:ins>
          </w:p>
        </w:tc>
        <w:tc>
          <w:tcPr>
            <w:tcW w:w="849" w:type="pct"/>
            <w:shd w:val="clear" w:color="auto" w:fill="auto"/>
            <w:vAlign w:val="center"/>
            <w:hideMark/>
            <w:tcPrChange w:id="11996"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4EB4139C" w14:textId="0C00FA16" w:rsidR="00B7019E" w:rsidRPr="00B7019E" w:rsidDel="000A3E8D" w:rsidRDefault="00B7019E" w:rsidP="000A3E8D">
            <w:pPr>
              <w:rPr>
                <w:ins w:id="11997" w:author="Farouk Bouhafs" w:date="2023-12-21T19:00:00Z"/>
                <w:del w:id="11998" w:author="Houyem Rais" w:date="2024-02-22T15:17:00Z"/>
                <w:rFonts w:cs="Calibri"/>
                <w:b/>
                <w:bCs/>
                <w:color w:val="00B050"/>
                <w:sz w:val="20"/>
                <w:szCs w:val="20"/>
                <w:lang w:eastAsia="fr-FR"/>
              </w:rPr>
              <w:pPrChange w:id="11999" w:author="Houyem Rais" w:date="2024-02-22T15:17:00Z">
                <w:pPr>
                  <w:widowControl/>
                  <w:autoSpaceDE/>
                  <w:autoSpaceDN/>
                  <w:spacing w:before="0" w:after="0" w:line="240" w:lineRule="auto"/>
                  <w:jc w:val="center"/>
                </w:pPr>
              </w:pPrChange>
            </w:pPr>
            <w:ins w:id="12000" w:author="Farouk Bouhafs" w:date="2023-12-21T19:00:00Z">
              <w:del w:id="12001" w:author="Houyem Rais" w:date="2024-02-22T15:17:00Z">
                <w:r w:rsidRPr="00B7019E" w:rsidDel="000A3E8D">
                  <w:rPr>
                    <w:rFonts w:cs="Calibri"/>
                    <w:b/>
                    <w:bCs/>
                    <w:color w:val="00B050"/>
                    <w:sz w:val="20"/>
                    <w:szCs w:val="20"/>
                    <w:lang w:eastAsia="fr-FR"/>
                  </w:rPr>
                  <w:delText>-</w:delText>
                </w:r>
              </w:del>
            </w:ins>
          </w:p>
        </w:tc>
        <w:tc>
          <w:tcPr>
            <w:tcW w:w="765" w:type="pct"/>
            <w:shd w:val="clear" w:color="auto" w:fill="auto"/>
            <w:vAlign w:val="center"/>
            <w:hideMark/>
            <w:tcPrChange w:id="12002"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6D612AA6" w14:textId="794FEF15" w:rsidR="00B7019E" w:rsidRPr="00B7019E" w:rsidDel="000A3E8D" w:rsidRDefault="00B7019E" w:rsidP="000A3E8D">
            <w:pPr>
              <w:rPr>
                <w:ins w:id="12003" w:author="Farouk Bouhafs" w:date="2023-12-21T19:00:00Z"/>
                <w:del w:id="12004" w:author="Houyem Rais" w:date="2024-02-22T15:17:00Z"/>
                <w:rFonts w:cs="Calibri"/>
                <w:b/>
                <w:bCs/>
                <w:color w:val="C00000"/>
                <w:sz w:val="20"/>
                <w:szCs w:val="20"/>
                <w:lang w:eastAsia="fr-FR"/>
              </w:rPr>
              <w:pPrChange w:id="12005" w:author="Houyem Rais" w:date="2024-02-22T15:17:00Z">
                <w:pPr>
                  <w:widowControl/>
                  <w:autoSpaceDE/>
                  <w:autoSpaceDN/>
                  <w:spacing w:before="0" w:after="0" w:line="240" w:lineRule="auto"/>
                  <w:jc w:val="center"/>
                </w:pPr>
              </w:pPrChange>
            </w:pPr>
            <w:ins w:id="12006" w:author="Farouk Bouhafs" w:date="2023-12-21T19:00:00Z">
              <w:del w:id="12007" w:author="Houyem Rais" w:date="2024-02-22T15:17:00Z">
                <w:r w:rsidRPr="00B7019E" w:rsidDel="000A3E8D">
                  <w:rPr>
                    <w:rFonts w:cs="Calibri"/>
                    <w:b/>
                    <w:bCs/>
                    <w:color w:val="C00000"/>
                    <w:sz w:val="20"/>
                    <w:szCs w:val="20"/>
                    <w:lang w:eastAsia="fr-FR"/>
                  </w:rPr>
                  <w:delText>-</w:delText>
                </w:r>
              </w:del>
            </w:ins>
          </w:p>
        </w:tc>
        <w:tc>
          <w:tcPr>
            <w:tcW w:w="604" w:type="pct"/>
            <w:shd w:val="clear" w:color="auto" w:fill="auto"/>
            <w:vAlign w:val="center"/>
            <w:hideMark/>
            <w:tcPrChange w:id="12008"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43AE207C" w14:textId="6B5EA24C" w:rsidR="00B7019E" w:rsidRPr="00B7019E" w:rsidDel="000A3E8D" w:rsidRDefault="00B7019E" w:rsidP="000A3E8D">
            <w:pPr>
              <w:rPr>
                <w:ins w:id="12009" w:author="Farouk Bouhafs" w:date="2023-12-21T19:00:00Z"/>
                <w:del w:id="12010" w:author="Houyem Rais" w:date="2024-02-22T15:17:00Z"/>
                <w:rFonts w:cs="Calibri"/>
                <w:b/>
                <w:bCs/>
                <w:color w:val="C00000"/>
                <w:sz w:val="20"/>
                <w:szCs w:val="20"/>
                <w:lang w:eastAsia="fr-FR"/>
              </w:rPr>
              <w:pPrChange w:id="12011" w:author="Houyem Rais" w:date="2024-02-22T15:17:00Z">
                <w:pPr>
                  <w:widowControl/>
                  <w:autoSpaceDE/>
                  <w:autoSpaceDN/>
                  <w:spacing w:before="0" w:after="0" w:line="240" w:lineRule="auto"/>
                  <w:jc w:val="center"/>
                </w:pPr>
              </w:pPrChange>
            </w:pPr>
            <w:ins w:id="12012" w:author="Farouk Bouhafs" w:date="2023-12-21T19:00:00Z">
              <w:del w:id="12013" w:author="Houyem Rais" w:date="2024-02-22T15:17:00Z">
                <w:r w:rsidRPr="00B7019E" w:rsidDel="000A3E8D">
                  <w:rPr>
                    <w:rFonts w:cs="Calibri"/>
                    <w:b/>
                    <w:bCs/>
                    <w:color w:val="C00000"/>
                    <w:sz w:val="20"/>
                    <w:szCs w:val="20"/>
                    <w:lang w:eastAsia="fr-FR"/>
                  </w:rPr>
                  <w:delText>-</w:delText>
                </w:r>
              </w:del>
            </w:ins>
          </w:p>
        </w:tc>
      </w:tr>
      <w:tr w:rsidR="00B7019E" w:rsidRPr="00B7019E" w:rsidDel="000A3E8D" w14:paraId="67755697" w14:textId="6E83A13E" w:rsidTr="00A85FE3">
        <w:trPr>
          <w:trHeight w:val="1058"/>
          <w:ins w:id="12014" w:author="Farouk Bouhafs" w:date="2023-12-21T19:00:00Z"/>
          <w:del w:id="12015" w:author="Houyem Rais" w:date="2024-02-22T15:17:00Z"/>
          <w:trPrChange w:id="12016" w:author="Farouk Bouhafs" w:date="2023-12-21T19:19:00Z">
            <w:trPr>
              <w:trHeight w:val="1058"/>
            </w:trPr>
          </w:trPrChange>
        </w:trPr>
        <w:tc>
          <w:tcPr>
            <w:tcW w:w="1050" w:type="pct"/>
            <w:shd w:val="clear" w:color="auto" w:fill="auto"/>
            <w:vAlign w:val="center"/>
            <w:hideMark/>
            <w:tcPrChange w:id="12017"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309873E6" w14:textId="0A7FE3D7" w:rsidR="00B7019E" w:rsidRPr="00B7019E" w:rsidDel="000A3E8D" w:rsidRDefault="00B7019E" w:rsidP="000A3E8D">
            <w:pPr>
              <w:rPr>
                <w:ins w:id="12018" w:author="Farouk Bouhafs" w:date="2023-12-21T19:00:00Z"/>
                <w:del w:id="12019" w:author="Houyem Rais" w:date="2024-02-22T15:17:00Z"/>
                <w:rFonts w:cs="Calibri"/>
                <w:b/>
                <w:bCs/>
                <w:color w:val="60497A"/>
                <w:sz w:val="20"/>
                <w:szCs w:val="20"/>
                <w:lang w:eastAsia="fr-FR"/>
              </w:rPr>
              <w:pPrChange w:id="12020" w:author="Houyem Rais" w:date="2024-02-22T15:17:00Z">
                <w:pPr>
                  <w:widowControl/>
                  <w:autoSpaceDE/>
                  <w:autoSpaceDN/>
                  <w:spacing w:before="0" w:after="0" w:line="240" w:lineRule="auto"/>
                </w:pPr>
              </w:pPrChange>
            </w:pPr>
            <w:ins w:id="12021" w:author="Farouk Bouhafs" w:date="2023-12-21T19:00:00Z">
              <w:del w:id="12022" w:author="Houyem Rais" w:date="2024-02-22T15:17:00Z">
                <w:r w:rsidRPr="00B7019E" w:rsidDel="000A3E8D">
                  <w:rPr>
                    <w:rFonts w:cs="Calibri"/>
                    <w:b/>
                    <w:bCs/>
                    <w:color w:val="60497A"/>
                    <w:sz w:val="20"/>
                    <w:szCs w:val="20"/>
                    <w:lang w:eastAsia="fr-FR"/>
                  </w:rPr>
                  <w:delText>Niveau de subvention nécessaire pour atteindre la viabilité financière (concession)</w:delText>
                </w:r>
              </w:del>
            </w:ins>
          </w:p>
        </w:tc>
        <w:tc>
          <w:tcPr>
            <w:tcW w:w="950" w:type="pct"/>
            <w:shd w:val="clear" w:color="auto" w:fill="auto"/>
            <w:vAlign w:val="center"/>
            <w:hideMark/>
            <w:tcPrChange w:id="12023"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63A302AA" w14:textId="2E75DBD9" w:rsidR="00B7019E" w:rsidRPr="00B7019E" w:rsidDel="000A3E8D" w:rsidRDefault="00B7019E" w:rsidP="000A3E8D">
            <w:pPr>
              <w:rPr>
                <w:ins w:id="12024" w:author="Farouk Bouhafs" w:date="2023-12-21T19:00:00Z"/>
                <w:del w:id="12025" w:author="Houyem Rais" w:date="2024-02-22T15:17:00Z"/>
                <w:rFonts w:cs="Calibri"/>
                <w:b/>
                <w:bCs/>
                <w:color w:val="60497A"/>
                <w:sz w:val="20"/>
                <w:szCs w:val="20"/>
                <w:lang w:eastAsia="fr-FR"/>
              </w:rPr>
              <w:pPrChange w:id="12026" w:author="Houyem Rais" w:date="2024-02-22T15:17:00Z">
                <w:pPr>
                  <w:widowControl/>
                  <w:autoSpaceDE/>
                  <w:autoSpaceDN/>
                  <w:spacing w:before="0" w:after="0" w:line="240" w:lineRule="auto"/>
                  <w:jc w:val="center"/>
                </w:pPr>
              </w:pPrChange>
            </w:pPr>
            <w:ins w:id="12027" w:author="Farouk Bouhafs" w:date="2023-12-21T19:00:00Z">
              <w:del w:id="12028" w:author="Houyem Rais" w:date="2024-02-22T15:17:00Z">
                <w:r w:rsidRPr="00B7019E" w:rsidDel="000A3E8D">
                  <w:rPr>
                    <w:rFonts w:cs="Calibri"/>
                    <w:b/>
                    <w:bCs/>
                    <w:color w:val="60497A"/>
                    <w:sz w:val="20"/>
                    <w:szCs w:val="20"/>
                    <w:lang w:eastAsia="fr-FR"/>
                  </w:rPr>
                  <w:delText>-</w:delText>
                </w:r>
              </w:del>
            </w:ins>
          </w:p>
        </w:tc>
        <w:tc>
          <w:tcPr>
            <w:tcW w:w="782" w:type="pct"/>
            <w:shd w:val="clear" w:color="auto" w:fill="auto"/>
            <w:vAlign w:val="center"/>
            <w:hideMark/>
            <w:tcPrChange w:id="12029"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7FAA11DD" w14:textId="1985A8E2" w:rsidR="00B7019E" w:rsidRPr="00B7019E" w:rsidDel="000A3E8D" w:rsidRDefault="00B7019E" w:rsidP="000A3E8D">
            <w:pPr>
              <w:rPr>
                <w:ins w:id="12030" w:author="Farouk Bouhafs" w:date="2023-12-21T19:00:00Z"/>
                <w:del w:id="12031" w:author="Houyem Rais" w:date="2024-02-22T15:17:00Z"/>
                <w:rFonts w:cs="Calibri"/>
                <w:b/>
                <w:bCs/>
                <w:color w:val="60497A"/>
                <w:sz w:val="20"/>
                <w:szCs w:val="20"/>
                <w:lang w:eastAsia="fr-FR"/>
              </w:rPr>
              <w:pPrChange w:id="12032" w:author="Houyem Rais" w:date="2024-02-22T15:17:00Z">
                <w:pPr>
                  <w:widowControl/>
                  <w:autoSpaceDE/>
                  <w:autoSpaceDN/>
                  <w:spacing w:before="0" w:after="0" w:line="240" w:lineRule="auto"/>
                  <w:jc w:val="center"/>
                </w:pPr>
              </w:pPrChange>
            </w:pPr>
            <w:ins w:id="12033" w:author="Farouk Bouhafs" w:date="2023-12-21T19:00:00Z">
              <w:del w:id="12034" w:author="Houyem Rais" w:date="2024-02-22T15:17:00Z">
                <w:r w:rsidRPr="00B7019E" w:rsidDel="000A3E8D">
                  <w:rPr>
                    <w:rFonts w:cs="Calibri"/>
                    <w:b/>
                    <w:bCs/>
                    <w:color w:val="60497A"/>
                    <w:sz w:val="20"/>
                    <w:szCs w:val="20"/>
                    <w:lang w:eastAsia="fr-FR"/>
                  </w:rPr>
                  <w:delText>-</w:delText>
                </w:r>
              </w:del>
            </w:ins>
          </w:p>
        </w:tc>
        <w:tc>
          <w:tcPr>
            <w:tcW w:w="849" w:type="pct"/>
            <w:shd w:val="clear" w:color="auto" w:fill="auto"/>
            <w:vAlign w:val="center"/>
            <w:hideMark/>
            <w:tcPrChange w:id="12035"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3A7C50E2" w14:textId="74390CAD" w:rsidR="00B7019E" w:rsidRPr="00B7019E" w:rsidDel="000A3E8D" w:rsidRDefault="00B7019E" w:rsidP="000A3E8D">
            <w:pPr>
              <w:rPr>
                <w:ins w:id="12036" w:author="Farouk Bouhafs" w:date="2023-12-21T19:00:00Z"/>
                <w:del w:id="12037" w:author="Houyem Rais" w:date="2024-02-22T15:17:00Z"/>
                <w:rFonts w:cs="Calibri"/>
                <w:b/>
                <w:bCs/>
                <w:color w:val="60497A"/>
                <w:sz w:val="20"/>
                <w:szCs w:val="20"/>
                <w:lang w:eastAsia="fr-FR"/>
              </w:rPr>
              <w:pPrChange w:id="12038" w:author="Houyem Rais" w:date="2024-02-22T15:17:00Z">
                <w:pPr>
                  <w:widowControl/>
                  <w:autoSpaceDE/>
                  <w:autoSpaceDN/>
                  <w:spacing w:before="0" w:after="0" w:line="240" w:lineRule="auto"/>
                  <w:jc w:val="center"/>
                </w:pPr>
              </w:pPrChange>
            </w:pPr>
            <w:ins w:id="12039" w:author="Farouk Bouhafs" w:date="2023-12-21T19:00:00Z">
              <w:del w:id="12040" w:author="Houyem Rais" w:date="2024-02-22T15:17:00Z">
                <w:r w:rsidRPr="00B7019E" w:rsidDel="000A3E8D">
                  <w:rPr>
                    <w:rFonts w:cs="Calibri"/>
                    <w:b/>
                    <w:bCs/>
                    <w:color w:val="60497A"/>
                    <w:sz w:val="20"/>
                    <w:szCs w:val="20"/>
                    <w:lang w:eastAsia="fr-FR"/>
                  </w:rPr>
                  <w:delText>92,5%</w:delText>
                </w:r>
              </w:del>
            </w:ins>
          </w:p>
        </w:tc>
        <w:tc>
          <w:tcPr>
            <w:tcW w:w="765" w:type="pct"/>
            <w:shd w:val="clear" w:color="auto" w:fill="auto"/>
            <w:vAlign w:val="center"/>
            <w:hideMark/>
            <w:tcPrChange w:id="12041"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4E37C2D8" w14:textId="0F66A7BC" w:rsidR="00B7019E" w:rsidRPr="00B7019E" w:rsidDel="000A3E8D" w:rsidRDefault="00B7019E" w:rsidP="000A3E8D">
            <w:pPr>
              <w:rPr>
                <w:ins w:id="12042" w:author="Farouk Bouhafs" w:date="2023-12-21T19:00:00Z"/>
                <w:del w:id="12043" w:author="Houyem Rais" w:date="2024-02-22T15:17:00Z"/>
                <w:rFonts w:cs="Calibri"/>
                <w:b/>
                <w:bCs/>
                <w:color w:val="60497A"/>
                <w:sz w:val="20"/>
                <w:szCs w:val="20"/>
                <w:lang w:eastAsia="fr-FR"/>
              </w:rPr>
              <w:pPrChange w:id="12044" w:author="Houyem Rais" w:date="2024-02-22T15:17:00Z">
                <w:pPr>
                  <w:widowControl/>
                  <w:autoSpaceDE/>
                  <w:autoSpaceDN/>
                  <w:spacing w:before="0" w:after="0" w:line="240" w:lineRule="auto"/>
                  <w:jc w:val="center"/>
                </w:pPr>
              </w:pPrChange>
            </w:pPr>
            <w:ins w:id="12045" w:author="Farouk Bouhafs" w:date="2023-12-21T19:00:00Z">
              <w:del w:id="12046" w:author="Houyem Rais" w:date="2024-02-22T15:17:00Z">
                <w:r w:rsidRPr="00B7019E" w:rsidDel="000A3E8D">
                  <w:rPr>
                    <w:rFonts w:cs="Calibri"/>
                    <w:b/>
                    <w:bCs/>
                    <w:color w:val="60497A"/>
                    <w:sz w:val="20"/>
                    <w:szCs w:val="20"/>
                    <w:lang w:eastAsia="fr-FR"/>
                  </w:rPr>
                  <w:delText>-</w:delText>
                </w:r>
              </w:del>
            </w:ins>
          </w:p>
        </w:tc>
        <w:tc>
          <w:tcPr>
            <w:tcW w:w="604" w:type="pct"/>
            <w:shd w:val="clear" w:color="auto" w:fill="auto"/>
            <w:vAlign w:val="center"/>
            <w:hideMark/>
            <w:tcPrChange w:id="12047"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4C3AC304" w14:textId="05C4EB4D" w:rsidR="00B7019E" w:rsidRPr="00B7019E" w:rsidDel="000A3E8D" w:rsidRDefault="00B7019E" w:rsidP="000A3E8D">
            <w:pPr>
              <w:rPr>
                <w:ins w:id="12048" w:author="Farouk Bouhafs" w:date="2023-12-21T19:00:00Z"/>
                <w:del w:id="12049" w:author="Houyem Rais" w:date="2024-02-22T15:17:00Z"/>
                <w:rFonts w:cs="Calibri"/>
                <w:b/>
                <w:bCs/>
                <w:color w:val="60497A"/>
                <w:sz w:val="20"/>
                <w:szCs w:val="20"/>
                <w:lang w:eastAsia="fr-FR"/>
              </w:rPr>
              <w:pPrChange w:id="12050" w:author="Houyem Rais" w:date="2024-02-22T15:17:00Z">
                <w:pPr>
                  <w:widowControl/>
                  <w:autoSpaceDE/>
                  <w:autoSpaceDN/>
                  <w:spacing w:before="0" w:after="0" w:line="240" w:lineRule="auto"/>
                  <w:jc w:val="center"/>
                </w:pPr>
              </w:pPrChange>
            </w:pPr>
            <w:ins w:id="12051" w:author="Farouk Bouhafs" w:date="2023-12-21T19:00:00Z">
              <w:del w:id="12052" w:author="Houyem Rais" w:date="2024-02-22T15:17:00Z">
                <w:r w:rsidRPr="00B7019E" w:rsidDel="000A3E8D">
                  <w:rPr>
                    <w:rFonts w:cs="Calibri"/>
                    <w:b/>
                    <w:bCs/>
                    <w:color w:val="60497A"/>
                    <w:sz w:val="20"/>
                    <w:szCs w:val="20"/>
                    <w:lang w:eastAsia="fr-FR"/>
                  </w:rPr>
                  <w:delText>-</w:delText>
                </w:r>
              </w:del>
            </w:ins>
          </w:p>
        </w:tc>
      </w:tr>
      <w:tr w:rsidR="00B7019E" w:rsidRPr="00B7019E" w:rsidDel="000A3E8D" w14:paraId="123C1CBA" w14:textId="74B2645D" w:rsidTr="00A85FE3">
        <w:trPr>
          <w:trHeight w:val="270"/>
          <w:ins w:id="12053" w:author="Farouk Bouhafs" w:date="2023-12-21T19:00:00Z"/>
          <w:del w:id="12054" w:author="Houyem Rais" w:date="2024-02-22T15:17:00Z"/>
          <w:trPrChange w:id="12055" w:author="Farouk Bouhafs" w:date="2023-12-21T19:19:00Z">
            <w:trPr>
              <w:trHeight w:val="270"/>
            </w:trPr>
          </w:trPrChange>
        </w:trPr>
        <w:tc>
          <w:tcPr>
            <w:tcW w:w="1050" w:type="pct"/>
            <w:shd w:val="clear" w:color="auto" w:fill="auto"/>
            <w:vAlign w:val="center"/>
            <w:hideMark/>
            <w:tcPrChange w:id="12056"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28D61D85" w14:textId="5012C352" w:rsidR="00B7019E" w:rsidRPr="00B7019E" w:rsidDel="000A3E8D" w:rsidRDefault="00B7019E" w:rsidP="000A3E8D">
            <w:pPr>
              <w:rPr>
                <w:ins w:id="12057" w:author="Farouk Bouhafs" w:date="2023-12-21T19:00:00Z"/>
                <w:del w:id="12058" w:author="Houyem Rais" w:date="2024-02-22T15:17:00Z"/>
                <w:rFonts w:cs="Calibri"/>
                <w:b/>
                <w:bCs/>
                <w:color w:val="000000"/>
                <w:sz w:val="20"/>
                <w:szCs w:val="20"/>
                <w:lang w:eastAsia="fr-FR"/>
              </w:rPr>
              <w:pPrChange w:id="12059" w:author="Houyem Rais" w:date="2024-02-22T15:17:00Z">
                <w:pPr>
                  <w:widowControl/>
                  <w:autoSpaceDE/>
                  <w:autoSpaceDN/>
                  <w:spacing w:before="0" w:after="0" w:line="240" w:lineRule="auto"/>
                </w:pPr>
              </w:pPrChange>
            </w:pPr>
            <w:ins w:id="12060" w:author="Farouk Bouhafs" w:date="2023-12-21T19:00:00Z">
              <w:del w:id="12061" w:author="Houyem Rais" w:date="2024-02-22T15:17:00Z">
                <w:r w:rsidRPr="00B7019E" w:rsidDel="000A3E8D">
                  <w:rPr>
                    <w:rFonts w:cs="Calibri"/>
                    <w:b/>
                    <w:bCs/>
                    <w:color w:val="000000"/>
                    <w:sz w:val="20"/>
                    <w:szCs w:val="20"/>
                    <w:lang w:eastAsia="fr-FR"/>
                  </w:rPr>
                  <w:delText>TRI du projet</w:delText>
                </w:r>
              </w:del>
            </w:ins>
          </w:p>
        </w:tc>
        <w:tc>
          <w:tcPr>
            <w:tcW w:w="950" w:type="pct"/>
            <w:shd w:val="clear" w:color="auto" w:fill="auto"/>
            <w:vAlign w:val="center"/>
            <w:hideMark/>
            <w:tcPrChange w:id="12062"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39374C5C" w14:textId="625BF8FB" w:rsidR="00B7019E" w:rsidRPr="00B7019E" w:rsidDel="000A3E8D" w:rsidRDefault="00B7019E" w:rsidP="000A3E8D">
            <w:pPr>
              <w:rPr>
                <w:ins w:id="12063" w:author="Farouk Bouhafs" w:date="2023-12-21T19:00:00Z"/>
                <w:del w:id="12064" w:author="Houyem Rais" w:date="2024-02-22T15:17:00Z"/>
                <w:rFonts w:cs="Calibri"/>
                <w:b/>
                <w:bCs/>
                <w:color w:val="000000"/>
                <w:sz w:val="20"/>
                <w:szCs w:val="20"/>
                <w:lang w:eastAsia="fr-FR"/>
              </w:rPr>
              <w:pPrChange w:id="12065" w:author="Houyem Rais" w:date="2024-02-22T15:17:00Z">
                <w:pPr>
                  <w:widowControl/>
                  <w:autoSpaceDE/>
                  <w:autoSpaceDN/>
                  <w:spacing w:before="0" w:after="0" w:line="240" w:lineRule="auto"/>
                  <w:jc w:val="center"/>
                </w:pPr>
              </w:pPrChange>
            </w:pPr>
            <w:ins w:id="12066" w:author="Farouk Bouhafs" w:date="2023-12-21T19:00:00Z">
              <w:del w:id="12067" w:author="Houyem Rais" w:date="2024-02-22T15:17:00Z">
                <w:r w:rsidRPr="00B7019E" w:rsidDel="000A3E8D">
                  <w:rPr>
                    <w:rFonts w:cs="Calibri"/>
                    <w:b/>
                    <w:bCs/>
                    <w:color w:val="000000"/>
                    <w:sz w:val="20"/>
                    <w:szCs w:val="20"/>
                    <w:lang w:eastAsia="fr-FR"/>
                  </w:rPr>
                  <w:delText>0,0%</w:delText>
                </w:r>
              </w:del>
            </w:ins>
          </w:p>
        </w:tc>
        <w:tc>
          <w:tcPr>
            <w:tcW w:w="782" w:type="pct"/>
            <w:shd w:val="clear" w:color="auto" w:fill="auto"/>
            <w:vAlign w:val="center"/>
            <w:hideMark/>
            <w:tcPrChange w:id="12068"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1979457C" w14:textId="23FE57F9" w:rsidR="00B7019E" w:rsidRPr="00B7019E" w:rsidDel="000A3E8D" w:rsidRDefault="00B7019E" w:rsidP="000A3E8D">
            <w:pPr>
              <w:rPr>
                <w:ins w:id="12069" w:author="Farouk Bouhafs" w:date="2023-12-21T19:00:00Z"/>
                <w:del w:id="12070" w:author="Houyem Rais" w:date="2024-02-22T15:17:00Z"/>
                <w:rFonts w:cs="Calibri"/>
                <w:b/>
                <w:bCs/>
                <w:color w:val="000000"/>
                <w:sz w:val="20"/>
                <w:szCs w:val="20"/>
                <w:lang w:eastAsia="fr-FR"/>
              </w:rPr>
              <w:pPrChange w:id="12071" w:author="Houyem Rais" w:date="2024-02-22T15:17:00Z">
                <w:pPr>
                  <w:widowControl/>
                  <w:autoSpaceDE/>
                  <w:autoSpaceDN/>
                  <w:spacing w:before="0" w:after="0" w:line="240" w:lineRule="auto"/>
                  <w:jc w:val="center"/>
                </w:pPr>
              </w:pPrChange>
            </w:pPr>
            <w:ins w:id="12072" w:author="Farouk Bouhafs" w:date="2023-12-21T19:00:00Z">
              <w:del w:id="12073" w:author="Houyem Rais" w:date="2024-02-22T15:17:00Z">
                <w:r w:rsidRPr="00B7019E" w:rsidDel="000A3E8D">
                  <w:rPr>
                    <w:rFonts w:cs="Calibri"/>
                    <w:b/>
                    <w:bCs/>
                    <w:color w:val="000000"/>
                    <w:sz w:val="20"/>
                    <w:szCs w:val="20"/>
                    <w:lang w:eastAsia="fr-FR"/>
                  </w:rPr>
                  <w:delText>-9,0%</w:delText>
                </w:r>
              </w:del>
            </w:ins>
          </w:p>
        </w:tc>
        <w:tc>
          <w:tcPr>
            <w:tcW w:w="849" w:type="pct"/>
            <w:shd w:val="clear" w:color="auto" w:fill="auto"/>
            <w:vAlign w:val="center"/>
            <w:hideMark/>
            <w:tcPrChange w:id="12074"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5C6B5447" w14:textId="5C7B7452" w:rsidR="00B7019E" w:rsidRPr="00B7019E" w:rsidDel="000A3E8D" w:rsidRDefault="00B7019E" w:rsidP="000A3E8D">
            <w:pPr>
              <w:rPr>
                <w:ins w:id="12075" w:author="Farouk Bouhafs" w:date="2023-12-21T19:00:00Z"/>
                <w:del w:id="12076" w:author="Houyem Rais" w:date="2024-02-22T15:17:00Z"/>
                <w:rFonts w:cs="Calibri"/>
                <w:b/>
                <w:bCs/>
                <w:color w:val="000000"/>
                <w:sz w:val="20"/>
                <w:szCs w:val="20"/>
                <w:lang w:eastAsia="fr-FR"/>
              </w:rPr>
              <w:pPrChange w:id="12077" w:author="Houyem Rais" w:date="2024-02-22T15:17:00Z">
                <w:pPr>
                  <w:widowControl/>
                  <w:autoSpaceDE/>
                  <w:autoSpaceDN/>
                  <w:spacing w:before="0" w:after="0" w:line="240" w:lineRule="auto"/>
                  <w:jc w:val="center"/>
                </w:pPr>
              </w:pPrChange>
            </w:pPr>
            <w:ins w:id="12078" w:author="Farouk Bouhafs" w:date="2023-12-21T19:00:00Z">
              <w:del w:id="12079" w:author="Houyem Rais" w:date="2024-02-22T15:17:00Z">
                <w:r w:rsidRPr="00B7019E" w:rsidDel="000A3E8D">
                  <w:rPr>
                    <w:rFonts w:cs="Calibri"/>
                    <w:b/>
                    <w:bCs/>
                    <w:color w:val="000000"/>
                    <w:sz w:val="20"/>
                    <w:szCs w:val="20"/>
                    <w:lang w:eastAsia="fr-FR"/>
                  </w:rPr>
                  <w:delText>-9,0%</w:delText>
                </w:r>
              </w:del>
            </w:ins>
          </w:p>
        </w:tc>
        <w:tc>
          <w:tcPr>
            <w:tcW w:w="765" w:type="pct"/>
            <w:shd w:val="clear" w:color="auto" w:fill="auto"/>
            <w:vAlign w:val="center"/>
            <w:hideMark/>
            <w:tcPrChange w:id="12080"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1C8D0468" w14:textId="7D63ADA3" w:rsidR="00B7019E" w:rsidRPr="00B7019E" w:rsidDel="000A3E8D" w:rsidRDefault="00B7019E" w:rsidP="000A3E8D">
            <w:pPr>
              <w:rPr>
                <w:ins w:id="12081" w:author="Farouk Bouhafs" w:date="2023-12-21T19:00:00Z"/>
                <w:del w:id="12082" w:author="Houyem Rais" w:date="2024-02-22T15:17:00Z"/>
                <w:rFonts w:cs="Calibri"/>
                <w:b/>
                <w:bCs/>
                <w:color w:val="000000"/>
                <w:sz w:val="20"/>
                <w:szCs w:val="20"/>
                <w:lang w:eastAsia="fr-FR"/>
              </w:rPr>
              <w:pPrChange w:id="12083" w:author="Houyem Rais" w:date="2024-02-22T15:17:00Z">
                <w:pPr>
                  <w:widowControl/>
                  <w:autoSpaceDE/>
                  <w:autoSpaceDN/>
                  <w:spacing w:before="0" w:after="0" w:line="240" w:lineRule="auto"/>
                  <w:jc w:val="center"/>
                </w:pPr>
              </w:pPrChange>
            </w:pPr>
            <w:ins w:id="12084" w:author="Farouk Bouhafs" w:date="2023-12-21T19:00:00Z">
              <w:del w:id="12085" w:author="Houyem Rais" w:date="2024-02-22T15:17:00Z">
                <w:r w:rsidRPr="00B7019E" w:rsidDel="000A3E8D">
                  <w:rPr>
                    <w:rFonts w:cs="Calibri"/>
                    <w:b/>
                    <w:bCs/>
                    <w:color w:val="000000"/>
                    <w:sz w:val="20"/>
                    <w:szCs w:val="20"/>
                    <w:lang w:eastAsia="fr-FR"/>
                  </w:rPr>
                  <w:delText>0,0%</w:delText>
                </w:r>
              </w:del>
            </w:ins>
          </w:p>
        </w:tc>
        <w:tc>
          <w:tcPr>
            <w:tcW w:w="604" w:type="pct"/>
            <w:shd w:val="clear" w:color="auto" w:fill="auto"/>
            <w:vAlign w:val="center"/>
            <w:hideMark/>
            <w:tcPrChange w:id="12086"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68EED0BC" w14:textId="236F0227" w:rsidR="00B7019E" w:rsidRPr="00B7019E" w:rsidDel="000A3E8D" w:rsidRDefault="00B7019E" w:rsidP="000A3E8D">
            <w:pPr>
              <w:rPr>
                <w:ins w:id="12087" w:author="Farouk Bouhafs" w:date="2023-12-21T19:00:00Z"/>
                <w:del w:id="12088" w:author="Houyem Rais" w:date="2024-02-22T15:17:00Z"/>
                <w:rFonts w:cs="Calibri"/>
                <w:b/>
                <w:bCs/>
                <w:color w:val="000000"/>
                <w:sz w:val="20"/>
                <w:szCs w:val="20"/>
                <w:lang w:eastAsia="fr-FR"/>
              </w:rPr>
              <w:pPrChange w:id="12089" w:author="Houyem Rais" w:date="2024-02-22T15:17:00Z">
                <w:pPr>
                  <w:widowControl/>
                  <w:autoSpaceDE/>
                  <w:autoSpaceDN/>
                  <w:spacing w:before="0" w:after="0" w:line="240" w:lineRule="auto"/>
                  <w:jc w:val="center"/>
                </w:pPr>
              </w:pPrChange>
            </w:pPr>
            <w:ins w:id="12090" w:author="Farouk Bouhafs" w:date="2023-12-21T19:00:00Z">
              <w:del w:id="12091" w:author="Houyem Rais" w:date="2024-02-22T15:17:00Z">
                <w:r w:rsidRPr="00B7019E" w:rsidDel="000A3E8D">
                  <w:rPr>
                    <w:rFonts w:cs="Calibri"/>
                    <w:b/>
                    <w:bCs/>
                    <w:color w:val="000000"/>
                    <w:sz w:val="20"/>
                    <w:szCs w:val="20"/>
                    <w:lang w:eastAsia="fr-FR"/>
                  </w:rPr>
                  <w:delText>0,0%</w:delText>
                </w:r>
              </w:del>
            </w:ins>
          </w:p>
        </w:tc>
      </w:tr>
      <w:tr w:rsidR="00B7019E" w:rsidRPr="00B7019E" w:rsidDel="000A3E8D" w14:paraId="36F660F9" w14:textId="35F8FEF0" w:rsidTr="00A85FE3">
        <w:trPr>
          <w:trHeight w:val="270"/>
          <w:ins w:id="12092" w:author="Farouk Bouhafs" w:date="2023-12-21T19:00:00Z"/>
          <w:del w:id="12093" w:author="Houyem Rais" w:date="2024-02-22T15:17:00Z"/>
          <w:trPrChange w:id="12094" w:author="Farouk Bouhafs" w:date="2023-12-21T19:19:00Z">
            <w:trPr>
              <w:trHeight w:val="270"/>
            </w:trPr>
          </w:trPrChange>
        </w:trPr>
        <w:tc>
          <w:tcPr>
            <w:tcW w:w="1050" w:type="pct"/>
            <w:shd w:val="clear" w:color="auto" w:fill="auto"/>
            <w:vAlign w:val="center"/>
            <w:hideMark/>
            <w:tcPrChange w:id="12095"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78C26B43" w14:textId="5F18A398" w:rsidR="00B7019E" w:rsidRPr="00B7019E" w:rsidDel="000A3E8D" w:rsidRDefault="00B7019E" w:rsidP="000A3E8D">
            <w:pPr>
              <w:rPr>
                <w:ins w:id="12096" w:author="Farouk Bouhafs" w:date="2023-12-21T19:00:00Z"/>
                <w:del w:id="12097" w:author="Houyem Rais" w:date="2024-02-22T15:17:00Z"/>
                <w:rFonts w:cs="Calibri"/>
                <w:sz w:val="20"/>
                <w:szCs w:val="20"/>
                <w:lang w:eastAsia="fr-FR"/>
              </w:rPr>
              <w:pPrChange w:id="12098" w:author="Houyem Rais" w:date="2024-02-22T15:17:00Z">
                <w:pPr>
                  <w:widowControl/>
                  <w:autoSpaceDE/>
                  <w:autoSpaceDN/>
                  <w:spacing w:before="0" w:after="0" w:line="240" w:lineRule="auto"/>
                </w:pPr>
              </w:pPrChange>
            </w:pPr>
            <w:ins w:id="12099" w:author="Farouk Bouhafs" w:date="2023-12-21T19:00:00Z">
              <w:del w:id="12100" w:author="Houyem Rais" w:date="2024-02-22T15:17:00Z">
                <w:r w:rsidRPr="00B7019E" w:rsidDel="000A3E8D">
                  <w:rPr>
                    <w:rFonts w:cs="Calibri"/>
                    <w:sz w:val="20"/>
                    <w:szCs w:val="20"/>
                    <w:lang w:eastAsia="fr-FR"/>
                  </w:rPr>
                  <w:delText>ADSCR minimum</w:delText>
                </w:r>
              </w:del>
            </w:ins>
          </w:p>
        </w:tc>
        <w:tc>
          <w:tcPr>
            <w:tcW w:w="950" w:type="pct"/>
            <w:shd w:val="clear" w:color="auto" w:fill="auto"/>
            <w:vAlign w:val="center"/>
            <w:hideMark/>
            <w:tcPrChange w:id="12101"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5599F29C" w14:textId="3CA05A90" w:rsidR="00B7019E" w:rsidRPr="00B7019E" w:rsidDel="000A3E8D" w:rsidRDefault="00B7019E" w:rsidP="000A3E8D">
            <w:pPr>
              <w:rPr>
                <w:ins w:id="12102" w:author="Farouk Bouhafs" w:date="2023-12-21T19:00:00Z"/>
                <w:del w:id="12103" w:author="Houyem Rais" w:date="2024-02-22T15:17:00Z"/>
                <w:rFonts w:cs="Calibri"/>
                <w:sz w:val="20"/>
                <w:szCs w:val="20"/>
                <w:lang w:eastAsia="fr-FR"/>
              </w:rPr>
              <w:pPrChange w:id="12104" w:author="Houyem Rais" w:date="2024-02-22T15:17:00Z">
                <w:pPr>
                  <w:widowControl/>
                  <w:autoSpaceDE/>
                  <w:autoSpaceDN/>
                  <w:spacing w:before="0" w:after="0" w:line="240" w:lineRule="auto"/>
                  <w:jc w:val="center"/>
                </w:pPr>
              </w:pPrChange>
            </w:pPr>
            <w:ins w:id="12105" w:author="Farouk Bouhafs" w:date="2023-12-21T19:00:00Z">
              <w:del w:id="12106"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2107"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0DFD1B86" w14:textId="3712F4E4" w:rsidR="00B7019E" w:rsidRPr="00B7019E" w:rsidDel="000A3E8D" w:rsidRDefault="00B7019E" w:rsidP="000A3E8D">
            <w:pPr>
              <w:rPr>
                <w:ins w:id="12108" w:author="Farouk Bouhafs" w:date="2023-12-21T19:00:00Z"/>
                <w:del w:id="12109" w:author="Houyem Rais" w:date="2024-02-22T15:17:00Z"/>
                <w:rFonts w:cs="Calibri"/>
                <w:sz w:val="20"/>
                <w:szCs w:val="20"/>
                <w:lang w:eastAsia="fr-FR"/>
              </w:rPr>
              <w:pPrChange w:id="12110" w:author="Houyem Rais" w:date="2024-02-22T15:17:00Z">
                <w:pPr>
                  <w:widowControl/>
                  <w:autoSpaceDE/>
                  <w:autoSpaceDN/>
                  <w:spacing w:before="0" w:after="0" w:line="240" w:lineRule="auto"/>
                  <w:jc w:val="center"/>
                </w:pPr>
              </w:pPrChange>
            </w:pPr>
            <w:ins w:id="12111" w:author="Farouk Bouhafs" w:date="2023-12-21T19:00:00Z">
              <w:del w:id="12112" w:author="Houyem Rais" w:date="2024-02-22T15:17:00Z">
                <w:r w:rsidRPr="00B7019E" w:rsidDel="000A3E8D">
                  <w:rPr>
                    <w:rFonts w:cs="Calibri"/>
                    <w:sz w:val="20"/>
                    <w:szCs w:val="20"/>
                    <w:lang w:eastAsia="fr-FR"/>
                  </w:rPr>
                  <w:delText>0,17</w:delText>
                </w:r>
              </w:del>
            </w:ins>
          </w:p>
        </w:tc>
        <w:tc>
          <w:tcPr>
            <w:tcW w:w="849" w:type="pct"/>
            <w:shd w:val="clear" w:color="auto" w:fill="auto"/>
            <w:vAlign w:val="center"/>
            <w:hideMark/>
            <w:tcPrChange w:id="12113"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421596C8" w14:textId="3B771536" w:rsidR="00B7019E" w:rsidRPr="00B7019E" w:rsidDel="000A3E8D" w:rsidRDefault="00B7019E" w:rsidP="000A3E8D">
            <w:pPr>
              <w:rPr>
                <w:ins w:id="12114" w:author="Farouk Bouhafs" w:date="2023-12-21T19:00:00Z"/>
                <w:del w:id="12115" w:author="Houyem Rais" w:date="2024-02-22T15:17:00Z"/>
                <w:rFonts w:cs="Calibri"/>
                <w:sz w:val="20"/>
                <w:szCs w:val="20"/>
                <w:lang w:eastAsia="fr-FR"/>
              </w:rPr>
              <w:pPrChange w:id="12116" w:author="Houyem Rais" w:date="2024-02-22T15:17:00Z">
                <w:pPr>
                  <w:widowControl/>
                  <w:autoSpaceDE/>
                  <w:autoSpaceDN/>
                  <w:spacing w:before="0" w:after="0" w:line="240" w:lineRule="auto"/>
                  <w:jc w:val="center"/>
                </w:pPr>
              </w:pPrChange>
            </w:pPr>
            <w:ins w:id="12117" w:author="Farouk Bouhafs" w:date="2023-12-21T19:00:00Z">
              <w:del w:id="12118" w:author="Houyem Rais" w:date="2024-02-22T15:17:00Z">
                <w:r w:rsidRPr="00B7019E" w:rsidDel="000A3E8D">
                  <w:rPr>
                    <w:rFonts w:cs="Calibri"/>
                    <w:sz w:val="20"/>
                    <w:szCs w:val="20"/>
                    <w:lang w:eastAsia="fr-FR"/>
                  </w:rPr>
                  <w:delText>2,09</w:delText>
                </w:r>
              </w:del>
            </w:ins>
          </w:p>
        </w:tc>
        <w:tc>
          <w:tcPr>
            <w:tcW w:w="765" w:type="pct"/>
            <w:shd w:val="clear" w:color="auto" w:fill="auto"/>
            <w:vAlign w:val="center"/>
            <w:hideMark/>
            <w:tcPrChange w:id="12119"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51464BD9" w14:textId="522773B2" w:rsidR="00B7019E" w:rsidRPr="00B7019E" w:rsidDel="000A3E8D" w:rsidRDefault="00B7019E" w:rsidP="000A3E8D">
            <w:pPr>
              <w:rPr>
                <w:ins w:id="12120" w:author="Farouk Bouhafs" w:date="2023-12-21T19:00:00Z"/>
                <w:del w:id="12121" w:author="Houyem Rais" w:date="2024-02-22T15:17:00Z"/>
                <w:rFonts w:cs="Calibri"/>
                <w:sz w:val="20"/>
                <w:szCs w:val="20"/>
                <w:lang w:eastAsia="fr-FR"/>
              </w:rPr>
              <w:pPrChange w:id="12122" w:author="Houyem Rais" w:date="2024-02-22T15:17:00Z">
                <w:pPr>
                  <w:widowControl/>
                  <w:autoSpaceDE/>
                  <w:autoSpaceDN/>
                  <w:spacing w:before="0" w:after="0" w:line="240" w:lineRule="auto"/>
                  <w:jc w:val="center"/>
                </w:pPr>
              </w:pPrChange>
            </w:pPr>
            <w:ins w:id="12123" w:author="Farouk Bouhafs" w:date="2023-12-21T19:00:00Z">
              <w:del w:id="12124" w:author="Houyem Rais" w:date="2024-02-22T15:17:00Z">
                <w:r w:rsidRPr="00B7019E" w:rsidDel="000A3E8D">
                  <w:rPr>
                    <w:rFonts w:cs="Calibri"/>
                    <w:sz w:val="20"/>
                    <w:szCs w:val="20"/>
                    <w:lang w:eastAsia="fr-FR"/>
                  </w:rPr>
                  <w:delText>2,24</w:delText>
                </w:r>
              </w:del>
            </w:ins>
          </w:p>
        </w:tc>
        <w:tc>
          <w:tcPr>
            <w:tcW w:w="604" w:type="pct"/>
            <w:shd w:val="clear" w:color="auto" w:fill="auto"/>
            <w:vAlign w:val="center"/>
            <w:hideMark/>
            <w:tcPrChange w:id="12125"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10D8B1D4" w14:textId="438DE78E" w:rsidR="00B7019E" w:rsidRPr="00B7019E" w:rsidDel="000A3E8D" w:rsidRDefault="00B7019E" w:rsidP="000A3E8D">
            <w:pPr>
              <w:rPr>
                <w:ins w:id="12126" w:author="Farouk Bouhafs" w:date="2023-12-21T19:00:00Z"/>
                <w:del w:id="12127" w:author="Houyem Rais" w:date="2024-02-22T15:17:00Z"/>
                <w:rFonts w:cs="Calibri"/>
                <w:sz w:val="20"/>
                <w:szCs w:val="20"/>
                <w:lang w:eastAsia="fr-FR"/>
              </w:rPr>
              <w:pPrChange w:id="12128" w:author="Houyem Rais" w:date="2024-02-22T15:17:00Z">
                <w:pPr>
                  <w:widowControl/>
                  <w:autoSpaceDE/>
                  <w:autoSpaceDN/>
                  <w:spacing w:before="0" w:after="0" w:line="240" w:lineRule="auto"/>
                  <w:jc w:val="center"/>
                </w:pPr>
              </w:pPrChange>
            </w:pPr>
            <w:ins w:id="12129" w:author="Farouk Bouhafs" w:date="2023-12-21T19:00:00Z">
              <w:del w:id="12130" w:author="Houyem Rais" w:date="2024-02-22T15:17:00Z">
                <w:r w:rsidRPr="00B7019E" w:rsidDel="000A3E8D">
                  <w:rPr>
                    <w:rFonts w:cs="Calibri"/>
                    <w:sz w:val="20"/>
                    <w:szCs w:val="20"/>
                    <w:lang w:eastAsia="fr-FR"/>
                  </w:rPr>
                  <w:delText>0,0</w:delText>
                </w:r>
              </w:del>
            </w:ins>
          </w:p>
        </w:tc>
      </w:tr>
      <w:tr w:rsidR="00B7019E" w:rsidRPr="00B7019E" w:rsidDel="000A3E8D" w14:paraId="09BE44F5" w14:textId="4492539B" w:rsidTr="00A85FE3">
        <w:trPr>
          <w:trHeight w:val="270"/>
          <w:ins w:id="12131" w:author="Farouk Bouhafs" w:date="2023-12-21T19:00:00Z"/>
          <w:del w:id="12132" w:author="Houyem Rais" w:date="2024-02-22T15:17:00Z"/>
          <w:trPrChange w:id="12133" w:author="Farouk Bouhafs" w:date="2023-12-21T19:19:00Z">
            <w:trPr>
              <w:trHeight w:val="270"/>
            </w:trPr>
          </w:trPrChange>
        </w:trPr>
        <w:tc>
          <w:tcPr>
            <w:tcW w:w="1050" w:type="pct"/>
            <w:shd w:val="clear" w:color="000000" w:fill="F2F2F2"/>
            <w:vAlign w:val="center"/>
            <w:hideMark/>
            <w:tcPrChange w:id="12134" w:author="Farouk Bouhafs" w:date="2023-12-21T19:19:00Z">
              <w:tcPr>
                <w:tcW w:w="1050" w:type="pct"/>
                <w:tcBorders>
                  <w:top w:val="nil"/>
                  <w:left w:val="single" w:sz="8" w:space="0" w:color="auto"/>
                  <w:bottom w:val="single" w:sz="8" w:space="0" w:color="auto"/>
                  <w:right w:val="single" w:sz="8" w:space="0" w:color="auto"/>
                </w:tcBorders>
                <w:shd w:val="clear" w:color="000000" w:fill="F2F2F2"/>
                <w:vAlign w:val="center"/>
                <w:hideMark/>
              </w:tcPr>
            </w:tcPrChange>
          </w:tcPr>
          <w:p w14:paraId="5BA19982" w14:textId="715C5322" w:rsidR="00B7019E" w:rsidRPr="00B7019E" w:rsidDel="000A3E8D" w:rsidRDefault="00B7019E" w:rsidP="000A3E8D">
            <w:pPr>
              <w:rPr>
                <w:ins w:id="12135" w:author="Farouk Bouhafs" w:date="2023-12-21T19:00:00Z"/>
                <w:del w:id="12136" w:author="Houyem Rais" w:date="2024-02-22T15:17:00Z"/>
                <w:rFonts w:cs="Calibri"/>
                <w:b/>
                <w:bCs/>
                <w:color w:val="000000"/>
                <w:sz w:val="20"/>
                <w:szCs w:val="20"/>
                <w:lang w:eastAsia="fr-FR"/>
              </w:rPr>
              <w:pPrChange w:id="12137" w:author="Houyem Rais" w:date="2024-02-22T15:17:00Z">
                <w:pPr>
                  <w:widowControl/>
                  <w:autoSpaceDE/>
                  <w:autoSpaceDN/>
                  <w:spacing w:before="0" w:after="0" w:line="240" w:lineRule="auto"/>
                </w:pPr>
              </w:pPrChange>
            </w:pPr>
            <w:ins w:id="12138" w:author="Farouk Bouhafs" w:date="2023-12-21T19:00:00Z">
              <w:del w:id="12139" w:author="Houyem Rais" w:date="2024-02-22T15:17:00Z">
                <w:r w:rsidRPr="00B7019E" w:rsidDel="000A3E8D">
                  <w:rPr>
                    <w:rFonts w:cs="Calibri"/>
                    <w:b/>
                    <w:bCs/>
                    <w:color w:val="000000"/>
                    <w:sz w:val="20"/>
                    <w:szCs w:val="20"/>
                    <w:lang w:eastAsia="fr-FR"/>
                  </w:rPr>
                  <w:delText>Secteur public</w:delText>
                </w:r>
              </w:del>
            </w:ins>
          </w:p>
        </w:tc>
        <w:tc>
          <w:tcPr>
            <w:tcW w:w="950" w:type="pct"/>
            <w:shd w:val="clear" w:color="000000" w:fill="F2F2F2"/>
            <w:vAlign w:val="center"/>
            <w:hideMark/>
            <w:tcPrChange w:id="12140" w:author="Farouk Bouhafs" w:date="2023-12-21T19:19:00Z">
              <w:tcPr>
                <w:tcW w:w="950" w:type="pct"/>
                <w:tcBorders>
                  <w:top w:val="nil"/>
                  <w:left w:val="nil"/>
                  <w:bottom w:val="single" w:sz="8" w:space="0" w:color="auto"/>
                  <w:right w:val="single" w:sz="8" w:space="0" w:color="auto"/>
                </w:tcBorders>
                <w:shd w:val="clear" w:color="000000" w:fill="F2F2F2"/>
                <w:vAlign w:val="center"/>
                <w:hideMark/>
              </w:tcPr>
            </w:tcPrChange>
          </w:tcPr>
          <w:p w14:paraId="618AF681" w14:textId="37AFE045" w:rsidR="00B7019E" w:rsidRPr="00B7019E" w:rsidDel="000A3E8D" w:rsidRDefault="00B7019E" w:rsidP="000A3E8D">
            <w:pPr>
              <w:rPr>
                <w:ins w:id="12141" w:author="Farouk Bouhafs" w:date="2023-12-21T19:00:00Z"/>
                <w:del w:id="12142" w:author="Houyem Rais" w:date="2024-02-22T15:17:00Z"/>
                <w:rFonts w:cs="Calibri"/>
                <w:b/>
                <w:bCs/>
                <w:sz w:val="20"/>
                <w:szCs w:val="20"/>
                <w:lang w:eastAsia="fr-FR"/>
              </w:rPr>
              <w:pPrChange w:id="12143" w:author="Houyem Rais" w:date="2024-02-22T15:17:00Z">
                <w:pPr>
                  <w:widowControl/>
                  <w:autoSpaceDE/>
                  <w:autoSpaceDN/>
                  <w:spacing w:before="0" w:after="0" w:line="240" w:lineRule="auto"/>
                  <w:jc w:val="center"/>
                </w:pPr>
              </w:pPrChange>
            </w:pPr>
            <w:ins w:id="12144" w:author="Farouk Bouhafs" w:date="2023-12-21T19:00:00Z">
              <w:del w:id="12145" w:author="Houyem Rais" w:date="2024-02-22T15:17:00Z">
                <w:r w:rsidRPr="00B7019E" w:rsidDel="000A3E8D">
                  <w:rPr>
                    <w:rFonts w:cs="Calibri"/>
                    <w:b/>
                    <w:bCs/>
                    <w:sz w:val="20"/>
                    <w:szCs w:val="20"/>
                    <w:lang w:eastAsia="fr-FR"/>
                  </w:rPr>
                  <w:delText> </w:delText>
                </w:r>
              </w:del>
            </w:ins>
          </w:p>
        </w:tc>
        <w:tc>
          <w:tcPr>
            <w:tcW w:w="782" w:type="pct"/>
            <w:shd w:val="clear" w:color="000000" w:fill="F2F2F2"/>
            <w:vAlign w:val="center"/>
            <w:hideMark/>
            <w:tcPrChange w:id="12146" w:author="Farouk Bouhafs" w:date="2023-12-21T19:19:00Z">
              <w:tcPr>
                <w:tcW w:w="782" w:type="pct"/>
                <w:tcBorders>
                  <w:top w:val="nil"/>
                  <w:left w:val="nil"/>
                  <w:bottom w:val="single" w:sz="8" w:space="0" w:color="auto"/>
                  <w:right w:val="single" w:sz="8" w:space="0" w:color="auto"/>
                </w:tcBorders>
                <w:shd w:val="clear" w:color="000000" w:fill="F2F2F2"/>
                <w:vAlign w:val="center"/>
                <w:hideMark/>
              </w:tcPr>
            </w:tcPrChange>
          </w:tcPr>
          <w:p w14:paraId="2B1F8A62" w14:textId="114A92F6" w:rsidR="00B7019E" w:rsidRPr="00B7019E" w:rsidDel="000A3E8D" w:rsidRDefault="00B7019E" w:rsidP="000A3E8D">
            <w:pPr>
              <w:rPr>
                <w:ins w:id="12147" w:author="Farouk Bouhafs" w:date="2023-12-21T19:00:00Z"/>
                <w:del w:id="12148" w:author="Houyem Rais" w:date="2024-02-22T15:17:00Z"/>
                <w:rFonts w:cs="Calibri"/>
                <w:b/>
                <w:bCs/>
                <w:sz w:val="20"/>
                <w:szCs w:val="20"/>
                <w:lang w:eastAsia="fr-FR"/>
              </w:rPr>
              <w:pPrChange w:id="12149" w:author="Houyem Rais" w:date="2024-02-22T15:17:00Z">
                <w:pPr>
                  <w:widowControl/>
                  <w:autoSpaceDE/>
                  <w:autoSpaceDN/>
                  <w:spacing w:before="0" w:after="0" w:line="240" w:lineRule="auto"/>
                  <w:jc w:val="center"/>
                </w:pPr>
              </w:pPrChange>
            </w:pPr>
            <w:ins w:id="12150" w:author="Farouk Bouhafs" w:date="2023-12-21T19:00:00Z">
              <w:del w:id="12151" w:author="Houyem Rais" w:date="2024-02-22T15:17:00Z">
                <w:r w:rsidRPr="00B7019E" w:rsidDel="000A3E8D">
                  <w:rPr>
                    <w:rFonts w:cs="Calibri"/>
                    <w:b/>
                    <w:bCs/>
                    <w:sz w:val="20"/>
                    <w:szCs w:val="20"/>
                    <w:lang w:eastAsia="fr-FR"/>
                  </w:rPr>
                  <w:delText> </w:delText>
                </w:r>
              </w:del>
            </w:ins>
          </w:p>
        </w:tc>
        <w:tc>
          <w:tcPr>
            <w:tcW w:w="849" w:type="pct"/>
            <w:shd w:val="clear" w:color="000000" w:fill="F2F2F2"/>
            <w:vAlign w:val="center"/>
            <w:hideMark/>
            <w:tcPrChange w:id="12152" w:author="Farouk Bouhafs" w:date="2023-12-21T19:19:00Z">
              <w:tcPr>
                <w:tcW w:w="849" w:type="pct"/>
                <w:tcBorders>
                  <w:top w:val="nil"/>
                  <w:left w:val="nil"/>
                  <w:bottom w:val="single" w:sz="8" w:space="0" w:color="auto"/>
                  <w:right w:val="single" w:sz="8" w:space="0" w:color="auto"/>
                </w:tcBorders>
                <w:shd w:val="clear" w:color="000000" w:fill="F2F2F2"/>
                <w:vAlign w:val="center"/>
                <w:hideMark/>
              </w:tcPr>
            </w:tcPrChange>
          </w:tcPr>
          <w:p w14:paraId="740C8B12" w14:textId="690D094F" w:rsidR="00B7019E" w:rsidRPr="00B7019E" w:rsidDel="000A3E8D" w:rsidRDefault="00B7019E" w:rsidP="000A3E8D">
            <w:pPr>
              <w:rPr>
                <w:ins w:id="12153" w:author="Farouk Bouhafs" w:date="2023-12-21T19:00:00Z"/>
                <w:del w:id="12154" w:author="Houyem Rais" w:date="2024-02-22T15:17:00Z"/>
                <w:rFonts w:cs="Calibri"/>
                <w:b/>
                <w:bCs/>
                <w:sz w:val="20"/>
                <w:szCs w:val="20"/>
                <w:lang w:eastAsia="fr-FR"/>
              </w:rPr>
              <w:pPrChange w:id="12155" w:author="Houyem Rais" w:date="2024-02-22T15:17:00Z">
                <w:pPr>
                  <w:widowControl/>
                  <w:autoSpaceDE/>
                  <w:autoSpaceDN/>
                  <w:spacing w:before="0" w:after="0" w:line="240" w:lineRule="auto"/>
                  <w:jc w:val="center"/>
                </w:pPr>
              </w:pPrChange>
            </w:pPr>
            <w:ins w:id="12156" w:author="Farouk Bouhafs" w:date="2023-12-21T19:00:00Z">
              <w:del w:id="12157" w:author="Houyem Rais" w:date="2024-02-22T15:17:00Z">
                <w:r w:rsidRPr="00B7019E" w:rsidDel="000A3E8D">
                  <w:rPr>
                    <w:rFonts w:cs="Calibri"/>
                    <w:b/>
                    <w:bCs/>
                    <w:sz w:val="20"/>
                    <w:szCs w:val="20"/>
                    <w:lang w:eastAsia="fr-FR"/>
                  </w:rPr>
                  <w:delText> </w:delText>
                </w:r>
              </w:del>
            </w:ins>
          </w:p>
        </w:tc>
        <w:tc>
          <w:tcPr>
            <w:tcW w:w="765" w:type="pct"/>
            <w:shd w:val="clear" w:color="000000" w:fill="F2F2F2"/>
            <w:vAlign w:val="center"/>
            <w:hideMark/>
            <w:tcPrChange w:id="12158" w:author="Farouk Bouhafs" w:date="2023-12-21T19:19:00Z">
              <w:tcPr>
                <w:tcW w:w="765" w:type="pct"/>
                <w:tcBorders>
                  <w:top w:val="nil"/>
                  <w:left w:val="nil"/>
                  <w:bottom w:val="single" w:sz="8" w:space="0" w:color="auto"/>
                  <w:right w:val="single" w:sz="8" w:space="0" w:color="auto"/>
                </w:tcBorders>
                <w:shd w:val="clear" w:color="000000" w:fill="F2F2F2"/>
                <w:vAlign w:val="center"/>
                <w:hideMark/>
              </w:tcPr>
            </w:tcPrChange>
          </w:tcPr>
          <w:p w14:paraId="20401798" w14:textId="7136E87D" w:rsidR="00B7019E" w:rsidRPr="00B7019E" w:rsidDel="000A3E8D" w:rsidRDefault="00B7019E" w:rsidP="000A3E8D">
            <w:pPr>
              <w:rPr>
                <w:ins w:id="12159" w:author="Farouk Bouhafs" w:date="2023-12-21T19:00:00Z"/>
                <w:del w:id="12160" w:author="Houyem Rais" w:date="2024-02-22T15:17:00Z"/>
                <w:rFonts w:cs="Calibri"/>
                <w:b/>
                <w:bCs/>
                <w:sz w:val="20"/>
                <w:szCs w:val="20"/>
                <w:lang w:eastAsia="fr-FR"/>
              </w:rPr>
              <w:pPrChange w:id="12161" w:author="Houyem Rais" w:date="2024-02-22T15:17:00Z">
                <w:pPr>
                  <w:widowControl/>
                  <w:autoSpaceDE/>
                  <w:autoSpaceDN/>
                  <w:spacing w:before="0" w:after="0" w:line="240" w:lineRule="auto"/>
                  <w:jc w:val="center"/>
                </w:pPr>
              </w:pPrChange>
            </w:pPr>
            <w:ins w:id="12162" w:author="Farouk Bouhafs" w:date="2023-12-21T19:00:00Z">
              <w:del w:id="12163" w:author="Houyem Rais" w:date="2024-02-22T15:17:00Z">
                <w:r w:rsidRPr="00B7019E" w:rsidDel="000A3E8D">
                  <w:rPr>
                    <w:rFonts w:cs="Calibri"/>
                    <w:b/>
                    <w:bCs/>
                    <w:sz w:val="20"/>
                    <w:szCs w:val="20"/>
                    <w:lang w:eastAsia="fr-FR"/>
                  </w:rPr>
                  <w:delText> </w:delText>
                </w:r>
              </w:del>
            </w:ins>
          </w:p>
        </w:tc>
        <w:tc>
          <w:tcPr>
            <w:tcW w:w="604" w:type="pct"/>
            <w:shd w:val="clear" w:color="000000" w:fill="F2F2F2"/>
            <w:vAlign w:val="center"/>
            <w:hideMark/>
            <w:tcPrChange w:id="12164" w:author="Farouk Bouhafs" w:date="2023-12-21T19:19:00Z">
              <w:tcPr>
                <w:tcW w:w="605" w:type="pct"/>
                <w:tcBorders>
                  <w:top w:val="nil"/>
                  <w:left w:val="nil"/>
                  <w:bottom w:val="single" w:sz="8" w:space="0" w:color="auto"/>
                  <w:right w:val="single" w:sz="8" w:space="0" w:color="auto"/>
                </w:tcBorders>
                <w:shd w:val="clear" w:color="000000" w:fill="F2F2F2"/>
                <w:vAlign w:val="center"/>
                <w:hideMark/>
              </w:tcPr>
            </w:tcPrChange>
          </w:tcPr>
          <w:p w14:paraId="55D5E4FB" w14:textId="2FA0BD7E" w:rsidR="00B7019E" w:rsidRPr="00B7019E" w:rsidDel="000A3E8D" w:rsidRDefault="00B7019E" w:rsidP="000A3E8D">
            <w:pPr>
              <w:rPr>
                <w:ins w:id="12165" w:author="Farouk Bouhafs" w:date="2023-12-21T19:00:00Z"/>
                <w:del w:id="12166" w:author="Houyem Rais" w:date="2024-02-22T15:17:00Z"/>
                <w:rFonts w:cs="Calibri"/>
                <w:b/>
                <w:bCs/>
                <w:sz w:val="20"/>
                <w:szCs w:val="20"/>
                <w:lang w:eastAsia="fr-FR"/>
              </w:rPr>
              <w:pPrChange w:id="12167" w:author="Houyem Rais" w:date="2024-02-22T15:17:00Z">
                <w:pPr>
                  <w:widowControl/>
                  <w:autoSpaceDE/>
                  <w:autoSpaceDN/>
                  <w:spacing w:before="0" w:after="0" w:line="240" w:lineRule="auto"/>
                  <w:jc w:val="center"/>
                </w:pPr>
              </w:pPrChange>
            </w:pPr>
            <w:ins w:id="12168" w:author="Farouk Bouhafs" w:date="2023-12-21T19:00:00Z">
              <w:del w:id="12169" w:author="Houyem Rais" w:date="2024-02-22T15:17:00Z">
                <w:r w:rsidRPr="00B7019E" w:rsidDel="000A3E8D">
                  <w:rPr>
                    <w:rFonts w:cs="Calibri"/>
                    <w:b/>
                    <w:bCs/>
                    <w:sz w:val="20"/>
                    <w:szCs w:val="20"/>
                    <w:lang w:eastAsia="fr-FR"/>
                  </w:rPr>
                  <w:delText> </w:delText>
                </w:r>
              </w:del>
            </w:ins>
          </w:p>
        </w:tc>
      </w:tr>
      <w:tr w:rsidR="00B7019E" w:rsidRPr="00B7019E" w:rsidDel="000A3E8D" w14:paraId="4DE86A94" w14:textId="1B8C414A" w:rsidTr="00A85FE3">
        <w:trPr>
          <w:trHeight w:val="270"/>
          <w:ins w:id="12170" w:author="Farouk Bouhafs" w:date="2023-12-21T19:00:00Z"/>
          <w:del w:id="12171" w:author="Houyem Rais" w:date="2024-02-22T15:17:00Z"/>
          <w:trPrChange w:id="12172" w:author="Farouk Bouhafs" w:date="2023-12-21T19:19:00Z">
            <w:trPr>
              <w:trHeight w:val="270"/>
            </w:trPr>
          </w:trPrChange>
        </w:trPr>
        <w:tc>
          <w:tcPr>
            <w:tcW w:w="1050" w:type="pct"/>
            <w:shd w:val="clear" w:color="auto" w:fill="auto"/>
            <w:vAlign w:val="center"/>
            <w:hideMark/>
            <w:tcPrChange w:id="12173"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63682153" w14:textId="1AC08FF7" w:rsidR="00B7019E" w:rsidRPr="00B7019E" w:rsidDel="000A3E8D" w:rsidRDefault="00B7019E" w:rsidP="000A3E8D">
            <w:pPr>
              <w:rPr>
                <w:ins w:id="12174" w:author="Farouk Bouhafs" w:date="2023-12-21T19:00:00Z"/>
                <w:del w:id="12175" w:author="Houyem Rais" w:date="2024-02-22T15:17:00Z"/>
                <w:rFonts w:cs="Calibri"/>
                <w:b/>
                <w:bCs/>
                <w:sz w:val="20"/>
                <w:szCs w:val="20"/>
                <w:lang w:eastAsia="fr-FR"/>
              </w:rPr>
              <w:pPrChange w:id="12176" w:author="Houyem Rais" w:date="2024-02-22T15:17:00Z">
                <w:pPr>
                  <w:widowControl/>
                  <w:autoSpaceDE/>
                  <w:autoSpaceDN/>
                  <w:spacing w:before="0" w:after="0" w:line="240" w:lineRule="auto"/>
                </w:pPr>
              </w:pPrChange>
            </w:pPr>
            <w:ins w:id="12177" w:author="Farouk Bouhafs" w:date="2023-12-21T19:00:00Z">
              <w:del w:id="12178" w:author="Houyem Rais" w:date="2024-02-22T15:17:00Z">
                <w:r w:rsidRPr="00B7019E" w:rsidDel="000A3E8D">
                  <w:rPr>
                    <w:rFonts w:cs="Calibri"/>
                    <w:b/>
                    <w:bCs/>
                    <w:sz w:val="20"/>
                    <w:szCs w:val="20"/>
                    <w:lang w:eastAsia="fr-FR"/>
                  </w:rPr>
                  <w:delText>Emplois (MDT)</w:delText>
                </w:r>
              </w:del>
            </w:ins>
          </w:p>
        </w:tc>
        <w:tc>
          <w:tcPr>
            <w:tcW w:w="950" w:type="pct"/>
            <w:shd w:val="clear" w:color="auto" w:fill="auto"/>
            <w:vAlign w:val="center"/>
            <w:hideMark/>
            <w:tcPrChange w:id="12179"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2CD36171" w14:textId="3BD4A51D" w:rsidR="00B7019E" w:rsidRPr="00B7019E" w:rsidDel="000A3E8D" w:rsidRDefault="00B7019E" w:rsidP="000A3E8D">
            <w:pPr>
              <w:rPr>
                <w:ins w:id="12180" w:author="Farouk Bouhafs" w:date="2023-12-21T19:00:00Z"/>
                <w:del w:id="12181" w:author="Houyem Rais" w:date="2024-02-22T15:17:00Z"/>
                <w:rFonts w:cs="Calibri"/>
                <w:b/>
                <w:bCs/>
                <w:sz w:val="20"/>
                <w:szCs w:val="20"/>
                <w:lang w:eastAsia="fr-FR"/>
              </w:rPr>
              <w:pPrChange w:id="12182" w:author="Houyem Rais" w:date="2024-02-22T15:17:00Z">
                <w:pPr>
                  <w:widowControl/>
                  <w:autoSpaceDE/>
                  <w:autoSpaceDN/>
                  <w:spacing w:before="0" w:after="0" w:line="240" w:lineRule="auto"/>
                  <w:jc w:val="center"/>
                </w:pPr>
              </w:pPrChange>
            </w:pPr>
            <w:ins w:id="12183" w:author="Farouk Bouhafs" w:date="2023-12-21T19:00:00Z">
              <w:del w:id="12184" w:author="Houyem Rais" w:date="2024-02-22T15:17:00Z">
                <w:r w:rsidRPr="00B7019E" w:rsidDel="000A3E8D">
                  <w:rPr>
                    <w:rFonts w:cs="Calibri"/>
                    <w:b/>
                    <w:bCs/>
                    <w:sz w:val="20"/>
                    <w:szCs w:val="20"/>
                    <w:lang w:eastAsia="fr-FR"/>
                  </w:rPr>
                  <w:delText>1238,0</w:delText>
                </w:r>
              </w:del>
            </w:ins>
          </w:p>
        </w:tc>
        <w:tc>
          <w:tcPr>
            <w:tcW w:w="782" w:type="pct"/>
            <w:shd w:val="clear" w:color="auto" w:fill="auto"/>
            <w:vAlign w:val="center"/>
            <w:hideMark/>
            <w:tcPrChange w:id="12185"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444E024B" w14:textId="0E090885" w:rsidR="00B7019E" w:rsidRPr="00B7019E" w:rsidDel="000A3E8D" w:rsidRDefault="00B7019E" w:rsidP="000A3E8D">
            <w:pPr>
              <w:rPr>
                <w:ins w:id="12186" w:author="Farouk Bouhafs" w:date="2023-12-21T19:00:00Z"/>
                <w:del w:id="12187" w:author="Houyem Rais" w:date="2024-02-22T15:17:00Z"/>
                <w:rFonts w:cs="Calibri"/>
                <w:b/>
                <w:bCs/>
                <w:sz w:val="20"/>
                <w:szCs w:val="20"/>
                <w:lang w:eastAsia="fr-FR"/>
              </w:rPr>
              <w:pPrChange w:id="12188" w:author="Houyem Rais" w:date="2024-02-22T15:17:00Z">
                <w:pPr>
                  <w:widowControl/>
                  <w:autoSpaceDE/>
                  <w:autoSpaceDN/>
                  <w:spacing w:before="0" w:after="0" w:line="240" w:lineRule="auto"/>
                  <w:jc w:val="center"/>
                </w:pPr>
              </w:pPrChange>
            </w:pPr>
            <w:ins w:id="12189" w:author="Farouk Bouhafs" w:date="2023-12-21T19:00:00Z">
              <w:del w:id="12190" w:author="Houyem Rais" w:date="2024-02-22T15:17:00Z">
                <w:r w:rsidRPr="00B7019E" w:rsidDel="000A3E8D">
                  <w:rPr>
                    <w:rFonts w:cs="Calibri"/>
                    <w:b/>
                    <w:bCs/>
                    <w:sz w:val="20"/>
                    <w:szCs w:val="20"/>
                    <w:lang w:eastAsia="fr-FR"/>
                  </w:rPr>
                  <w:delText>0,0</w:delText>
                </w:r>
              </w:del>
            </w:ins>
          </w:p>
        </w:tc>
        <w:tc>
          <w:tcPr>
            <w:tcW w:w="849" w:type="pct"/>
            <w:shd w:val="clear" w:color="auto" w:fill="auto"/>
            <w:vAlign w:val="center"/>
            <w:hideMark/>
            <w:tcPrChange w:id="12191"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7FBAD3B4" w14:textId="7635BF0D" w:rsidR="00B7019E" w:rsidRPr="00B7019E" w:rsidDel="000A3E8D" w:rsidRDefault="00B7019E" w:rsidP="000A3E8D">
            <w:pPr>
              <w:rPr>
                <w:ins w:id="12192" w:author="Farouk Bouhafs" w:date="2023-12-21T19:00:00Z"/>
                <w:del w:id="12193" w:author="Houyem Rais" w:date="2024-02-22T15:17:00Z"/>
                <w:rFonts w:cs="Calibri"/>
                <w:b/>
                <w:bCs/>
                <w:sz w:val="20"/>
                <w:szCs w:val="20"/>
                <w:lang w:eastAsia="fr-FR"/>
              </w:rPr>
              <w:pPrChange w:id="12194" w:author="Houyem Rais" w:date="2024-02-22T15:17:00Z">
                <w:pPr>
                  <w:widowControl/>
                  <w:autoSpaceDE/>
                  <w:autoSpaceDN/>
                  <w:spacing w:before="0" w:after="0" w:line="240" w:lineRule="auto"/>
                  <w:jc w:val="center"/>
                </w:pPr>
              </w:pPrChange>
            </w:pPr>
            <w:ins w:id="12195" w:author="Farouk Bouhafs" w:date="2023-12-21T19:00:00Z">
              <w:del w:id="12196" w:author="Houyem Rais" w:date="2024-02-22T15:17:00Z">
                <w:r w:rsidRPr="00B7019E" w:rsidDel="000A3E8D">
                  <w:rPr>
                    <w:rFonts w:cs="Calibri"/>
                    <w:b/>
                    <w:bCs/>
                    <w:sz w:val="20"/>
                    <w:szCs w:val="20"/>
                    <w:lang w:eastAsia="fr-FR"/>
                  </w:rPr>
                  <w:delText>1430,2</w:delText>
                </w:r>
              </w:del>
            </w:ins>
          </w:p>
        </w:tc>
        <w:tc>
          <w:tcPr>
            <w:tcW w:w="765" w:type="pct"/>
            <w:shd w:val="clear" w:color="auto" w:fill="auto"/>
            <w:vAlign w:val="center"/>
            <w:hideMark/>
            <w:tcPrChange w:id="12197"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3D58A623" w14:textId="27DFA9EA" w:rsidR="00B7019E" w:rsidRPr="00B7019E" w:rsidDel="000A3E8D" w:rsidRDefault="00B7019E" w:rsidP="000A3E8D">
            <w:pPr>
              <w:rPr>
                <w:ins w:id="12198" w:author="Farouk Bouhafs" w:date="2023-12-21T19:00:00Z"/>
                <w:del w:id="12199" w:author="Houyem Rais" w:date="2024-02-22T15:17:00Z"/>
                <w:rFonts w:cs="Calibri"/>
                <w:b/>
                <w:bCs/>
                <w:sz w:val="20"/>
                <w:szCs w:val="20"/>
                <w:lang w:eastAsia="fr-FR"/>
              </w:rPr>
              <w:pPrChange w:id="12200" w:author="Houyem Rais" w:date="2024-02-22T15:17:00Z">
                <w:pPr>
                  <w:widowControl/>
                  <w:autoSpaceDE/>
                  <w:autoSpaceDN/>
                  <w:spacing w:before="0" w:after="0" w:line="240" w:lineRule="auto"/>
                  <w:jc w:val="center"/>
                </w:pPr>
              </w:pPrChange>
            </w:pPr>
            <w:ins w:id="12201" w:author="Farouk Bouhafs" w:date="2023-12-21T19:00:00Z">
              <w:del w:id="12202" w:author="Houyem Rais" w:date="2024-02-22T15:17:00Z">
                <w:r w:rsidRPr="00B7019E" w:rsidDel="000A3E8D">
                  <w:rPr>
                    <w:rFonts w:cs="Calibri"/>
                    <w:b/>
                    <w:bCs/>
                    <w:sz w:val="20"/>
                    <w:szCs w:val="20"/>
                    <w:lang w:eastAsia="fr-FR"/>
                  </w:rPr>
                  <w:delText>0,0</w:delText>
                </w:r>
              </w:del>
            </w:ins>
          </w:p>
        </w:tc>
        <w:tc>
          <w:tcPr>
            <w:tcW w:w="604" w:type="pct"/>
            <w:shd w:val="clear" w:color="auto" w:fill="auto"/>
            <w:vAlign w:val="center"/>
            <w:hideMark/>
            <w:tcPrChange w:id="12203"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0CEA6F66" w14:textId="1A67CF66" w:rsidR="00B7019E" w:rsidRPr="00B7019E" w:rsidDel="000A3E8D" w:rsidRDefault="00B7019E" w:rsidP="000A3E8D">
            <w:pPr>
              <w:rPr>
                <w:ins w:id="12204" w:author="Farouk Bouhafs" w:date="2023-12-21T19:00:00Z"/>
                <w:del w:id="12205" w:author="Houyem Rais" w:date="2024-02-22T15:17:00Z"/>
                <w:rFonts w:cs="Calibri"/>
                <w:b/>
                <w:bCs/>
                <w:sz w:val="20"/>
                <w:szCs w:val="20"/>
                <w:lang w:eastAsia="fr-FR"/>
              </w:rPr>
              <w:pPrChange w:id="12206" w:author="Houyem Rais" w:date="2024-02-22T15:17:00Z">
                <w:pPr>
                  <w:widowControl/>
                  <w:autoSpaceDE/>
                  <w:autoSpaceDN/>
                  <w:spacing w:before="0" w:after="0" w:line="240" w:lineRule="auto"/>
                  <w:jc w:val="center"/>
                </w:pPr>
              </w:pPrChange>
            </w:pPr>
            <w:ins w:id="12207" w:author="Farouk Bouhafs" w:date="2023-12-21T19:00:00Z">
              <w:del w:id="12208" w:author="Houyem Rais" w:date="2024-02-22T15:17:00Z">
                <w:r w:rsidRPr="00B7019E" w:rsidDel="000A3E8D">
                  <w:rPr>
                    <w:rFonts w:cs="Calibri"/>
                    <w:b/>
                    <w:bCs/>
                    <w:sz w:val="20"/>
                    <w:szCs w:val="20"/>
                    <w:lang w:eastAsia="fr-FR"/>
                  </w:rPr>
                  <w:delText>1271,7</w:delText>
                </w:r>
              </w:del>
            </w:ins>
          </w:p>
        </w:tc>
      </w:tr>
      <w:tr w:rsidR="00B7019E" w:rsidRPr="00B7019E" w:rsidDel="000A3E8D" w14:paraId="63B2E2D4" w14:textId="4D98E820" w:rsidTr="00A85FE3">
        <w:trPr>
          <w:trHeight w:val="263"/>
          <w:ins w:id="12209" w:author="Farouk Bouhafs" w:date="2023-12-21T19:00:00Z"/>
          <w:del w:id="12210" w:author="Houyem Rais" w:date="2024-02-22T15:17:00Z"/>
          <w:trPrChange w:id="12211" w:author="Farouk Bouhafs" w:date="2023-12-21T19:19:00Z">
            <w:trPr>
              <w:trHeight w:val="263"/>
            </w:trPr>
          </w:trPrChange>
        </w:trPr>
        <w:tc>
          <w:tcPr>
            <w:tcW w:w="1050" w:type="pct"/>
            <w:vMerge w:val="restart"/>
            <w:shd w:val="clear" w:color="auto" w:fill="auto"/>
            <w:vAlign w:val="center"/>
            <w:hideMark/>
            <w:tcPrChange w:id="12212"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25FCB777" w14:textId="2BA54EBE" w:rsidR="00B7019E" w:rsidRPr="00B7019E" w:rsidDel="000A3E8D" w:rsidRDefault="00B7019E" w:rsidP="000A3E8D">
            <w:pPr>
              <w:rPr>
                <w:ins w:id="12213" w:author="Farouk Bouhafs" w:date="2023-12-21T19:00:00Z"/>
                <w:del w:id="12214" w:author="Houyem Rais" w:date="2024-02-22T15:17:00Z"/>
                <w:rFonts w:cs="Calibri"/>
                <w:sz w:val="20"/>
                <w:szCs w:val="20"/>
                <w:lang w:eastAsia="fr-FR"/>
              </w:rPr>
              <w:pPrChange w:id="12215" w:author="Houyem Rais" w:date="2024-02-22T15:17:00Z">
                <w:pPr>
                  <w:widowControl/>
                  <w:autoSpaceDE/>
                  <w:autoSpaceDN/>
                  <w:spacing w:before="0" w:after="0" w:line="240" w:lineRule="auto"/>
                </w:pPr>
              </w:pPrChange>
            </w:pPr>
            <w:ins w:id="12216" w:author="Farouk Bouhafs" w:date="2023-12-21T19:00:00Z">
              <w:del w:id="12217" w:author="Houyem Rais" w:date="2024-02-22T15:17:00Z">
                <w:r w:rsidRPr="00B7019E" w:rsidDel="000A3E8D">
                  <w:rPr>
                    <w:rFonts w:cs="Calibri"/>
                    <w:sz w:val="20"/>
                    <w:szCs w:val="20"/>
                    <w:lang w:eastAsia="fr-FR"/>
                  </w:rPr>
                  <w:delText>Coût de construction</w:delText>
                </w:r>
              </w:del>
            </w:ins>
          </w:p>
        </w:tc>
        <w:tc>
          <w:tcPr>
            <w:tcW w:w="950" w:type="pct"/>
            <w:shd w:val="clear" w:color="auto" w:fill="auto"/>
            <w:vAlign w:val="center"/>
            <w:hideMark/>
            <w:tcPrChange w:id="12218" w:author="Farouk Bouhafs" w:date="2023-12-21T19:19:00Z">
              <w:tcPr>
                <w:tcW w:w="950" w:type="pct"/>
                <w:tcBorders>
                  <w:top w:val="nil"/>
                  <w:left w:val="nil"/>
                  <w:bottom w:val="nil"/>
                  <w:right w:val="single" w:sz="8" w:space="0" w:color="auto"/>
                </w:tcBorders>
                <w:shd w:val="clear" w:color="auto" w:fill="auto"/>
                <w:vAlign w:val="center"/>
                <w:hideMark/>
              </w:tcPr>
            </w:tcPrChange>
          </w:tcPr>
          <w:p w14:paraId="6B17244C" w14:textId="1CD3F6ED" w:rsidR="00B7019E" w:rsidRPr="00B7019E" w:rsidDel="000A3E8D" w:rsidRDefault="00B7019E" w:rsidP="000A3E8D">
            <w:pPr>
              <w:rPr>
                <w:ins w:id="12219" w:author="Farouk Bouhafs" w:date="2023-12-21T19:00:00Z"/>
                <w:del w:id="12220" w:author="Houyem Rais" w:date="2024-02-22T15:17:00Z"/>
                <w:rFonts w:cs="Calibri"/>
                <w:sz w:val="20"/>
                <w:szCs w:val="20"/>
                <w:lang w:eastAsia="fr-FR"/>
              </w:rPr>
              <w:pPrChange w:id="12221" w:author="Houyem Rais" w:date="2024-02-22T15:17:00Z">
                <w:pPr>
                  <w:widowControl/>
                  <w:autoSpaceDE/>
                  <w:autoSpaceDN/>
                  <w:spacing w:before="0" w:after="0" w:line="240" w:lineRule="auto"/>
                  <w:jc w:val="center"/>
                </w:pPr>
              </w:pPrChange>
            </w:pPr>
            <w:ins w:id="12222" w:author="Farouk Bouhafs" w:date="2023-12-21T19:00:00Z">
              <w:del w:id="12223" w:author="Houyem Rais" w:date="2024-02-22T15:17:00Z">
                <w:r w:rsidRPr="00B7019E" w:rsidDel="000A3E8D">
                  <w:rPr>
                    <w:rFonts w:cs="Calibri"/>
                    <w:sz w:val="20"/>
                    <w:szCs w:val="20"/>
                    <w:lang w:eastAsia="fr-FR"/>
                  </w:rPr>
                  <w:delText>1195,1</w:delText>
                </w:r>
              </w:del>
            </w:ins>
          </w:p>
        </w:tc>
        <w:tc>
          <w:tcPr>
            <w:tcW w:w="782" w:type="pct"/>
            <w:shd w:val="clear" w:color="auto" w:fill="auto"/>
            <w:vAlign w:val="center"/>
            <w:hideMark/>
            <w:tcPrChange w:id="12224" w:author="Farouk Bouhafs" w:date="2023-12-21T19:19:00Z">
              <w:tcPr>
                <w:tcW w:w="782" w:type="pct"/>
                <w:tcBorders>
                  <w:top w:val="nil"/>
                  <w:left w:val="nil"/>
                  <w:bottom w:val="nil"/>
                  <w:right w:val="single" w:sz="8" w:space="0" w:color="auto"/>
                </w:tcBorders>
                <w:shd w:val="clear" w:color="auto" w:fill="auto"/>
                <w:vAlign w:val="center"/>
                <w:hideMark/>
              </w:tcPr>
            </w:tcPrChange>
          </w:tcPr>
          <w:p w14:paraId="71D8702B" w14:textId="4D9E7148" w:rsidR="00B7019E" w:rsidRPr="00B7019E" w:rsidDel="000A3E8D" w:rsidRDefault="00B7019E" w:rsidP="000A3E8D">
            <w:pPr>
              <w:rPr>
                <w:ins w:id="12225" w:author="Farouk Bouhafs" w:date="2023-12-21T19:00:00Z"/>
                <w:del w:id="12226" w:author="Houyem Rais" w:date="2024-02-22T15:17:00Z"/>
                <w:rFonts w:cs="Calibri"/>
                <w:sz w:val="20"/>
                <w:szCs w:val="20"/>
                <w:lang w:eastAsia="fr-FR"/>
              </w:rPr>
              <w:pPrChange w:id="12227" w:author="Houyem Rais" w:date="2024-02-22T15:17:00Z">
                <w:pPr>
                  <w:widowControl/>
                  <w:autoSpaceDE/>
                  <w:autoSpaceDN/>
                  <w:spacing w:before="0" w:after="0" w:line="240" w:lineRule="auto"/>
                  <w:jc w:val="center"/>
                </w:pPr>
              </w:pPrChange>
            </w:pPr>
            <w:ins w:id="12228" w:author="Farouk Bouhafs" w:date="2023-12-21T19:00:00Z">
              <w:del w:id="12229"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230" w:author="Farouk Bouhafs" w:date="2023-12-21T19:19:00Z">
              <w:tcPr>
                <w:tcW w:w="849" w:type="pct"/>
                <w:tcBorders>
                  <w:top w:val="nil"/>
                  <w:left w:val="nil"/>
                  <w:bottom w:val="nil"/>
                  <w:right w:val="single" w:sz="8" w:space="0" w:color="auto"/>
                </w:tcBorders>
                <w:shd w:val="clear" w:color="auto" w:fill="auto"/>
                <w:vAlign w:val="center"/>
                <w:hideMark/>
              </w:tcPr>
            </w:tcPrChange>
          </w:tcPr>
          <w:p w14:paraId="17540581" w14:textId="2CFD4D43" w:rsidR="00B7019E" w:rsidRPr="00B7019E" w:rsidDel="000A3E8D" w:rsidRDefault="00B7019E" w:rsidP="000A3E8D">
            <w:pPr>
              <w:rPr>
                <w:ins w:id="12231" w:author="Farouk Bouhafs" w:date="2023-12-21T19:00:00Z"/>
                <w:del w:id="12232" w:author="Houyem Rais" w:date="2024-02-22T15:17:00Z"/>
                <w:rFonts w:cs="Calibri"/>
                <w:sz w:val="20"/>
                <w:szCs w:val="20"/>
                <w:lang w:eastAsia="fr-FR"/>
              </w:rPr>
              <w:pPrChange w:id="12233" w:author="Houyem Rais" w:date="2024-02-22T15:17:00Z">
                <w:pPr>
                  <w:widowControl/>
                  <w:autoSpaceDE/>
                  <w:autoSpaceDN/>
                  <w:spacing w:before="0" w:after="0" w:line="240" w:lineRule="auto"/>
                  <w:jc w:val="center"/>
                </w:pPr>
              </w:pPrChange>
            </w:pPr>
            <w:ins w:id="12234" w:author="Farouk Bouhafs" w:date="2023-12-21T19:00:00Z">
              <w:del w:id="12235" w:author="Houyem Rais" w:date="2024-02-22T15:17:00Z">
                <w:r w:rsidRPr="00B7019E" w:rsidDel="000A3E8D">
                  <w:rPr>
                    <w:rFonts w:cs="Calibri"/>
                    <w:sz w:val="20"/>
                    <w:szCs w:val="20"/>
                    <w:lang w:eastAsia="fr-FR"/>
                  </w:rPr>
                  <w:delText>0,0</w:delText>
                </w:r>
              </w:del>
            </w:ins>
          </w:p>
        </w:tc>
        <w:tc>
          <w:tcPr>
            <w:tcW w:w="765" w:type="pct"/>
            <w:shd w:val="clear" w:color="auto" w:fill="auto"/>
            <w:vAlign w:val="center"/>
            <w:hideMark/>
            <w:tcPrChange w:id="12236" w:author="Farouk Bouhafs" w:date="2023-12-21T19:19:00Z">
              <w:tcPr>
                <w:tcW w:w="765" w:type="pct"/>
                <w:tcBorders>
                  <w:top w:val="nil"/>
                  <w:left w:val="nil"/>
                  <w:bottom w:val="nil"/>
                  <w:right w:val="single" w:sz="8" w:space="0" w:color="auto"/>
                </w:tcBorders>
                <w:shd w:val="clear" w:color="auto" w:fill="auto"/>
                <w:vAlign w:val="center"/>
                <w:hideMark/>
              </w:tcPr>
            </w:tcPrChange>
          </w:tcPr>
          <w:p w14:paraId="0D63DE4A" w14:textId="1C7627BC" w:rsidR="00B7019E" w:rsidRPr="00B7019E" w:rsidDel="000A3E8D" w:rsidRDefault="00B7019E" w:rsidP="000A3E8D">
            <w:pPr>
              <w:rPr>
                <w:ins w:id="12237" w:author="Farouk Bouhafs" w:date="2023-12-21T19:00:00Z"/>
                <w:del w:id="12238" w:author="Houyem Rais" w:date="2024-02-22T15:17:00Z"/>
                <w:rFonts w:cs="Calibri"/>
                <w:sz w:val="20"/>
                <w:szCs w:val="20"/>
                <w:lang w:eastAsia="fr-FR"/>
              </w:rPr>
              <w:pPrChange w:id="12239" w:author="Houyem Rais" w:date="2024-02-22T15:17:00Z">
                <w:pPr>
                  <w:widowControl/>
                  <w:autoSpaceDE/>
                  <w:autoSpaceDN/>
                  <w:spacing w:before="0" w:after="0" w:line="240" w:lineRule="auto"/>
                  <w:jc w:val="center"/>
                </w:pPr>
              </w:pPrChange>
            </w:pPr>
            <w:ins w:id="12240" w:author="Farouk Bouhafs" w:date="2023-12-21T19:00:00Z">
              <w:del w:id="12241"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2242" w:author="Farouk Bouhafs" w:date="2023-12-21T19:19:00Z">
              <w:tcPr>
                <w:tcW w:w="605" w:type="pct"/>
                <w:tcBorders>
                  <w:top w:val="nil"/>
                  <w:left w:val="nil"/>
                  <w:bottom w:val="nil"/>
                  <w:right w:val="single" w:sz="8" w:space="0" w:color="auto"/>
                </w:tcBorders>
                <w:shd w:val="clear" w:color="auto" w:fill="auto"/>
                <w:vAlign w:val="center"/>
                <w:hideMark/>
              </w:tcPr>
            </w:tcPrChange>
          </w:tcPr>
          <w:p w14:paraId="4B5367BE" w14:textId="3992BE3C" w:rsidR="00B7019E" w:rsidRPr="00B7019E" w:rsidDel="000A3E8D" w:rsidRDefault="00B7019E" w:rsidP="000A3E8D">
            <w:pPr>
              <w:rPr>
                <w:ins w:id="12243" w:author="Farouk Bouhafs" w:date="2023-12-21T19:00:00Z"/>
                <w:del w:id="12244" w:author="Houyem Rais" w:date="2024-02-22T15:17:00Z"/>
                <w:rFonts w:cs="Calibri"/>
                <w:sz w:val="20"/>
                <w:szCs w:val="20"/>
                <w:lang w:eastAsia="fr-FR"/>
              </w:rPr>
              <w:pPrChange w:id="12245" w:author="Houyem Rais" w:date="2024-02-22T15:17:00Z">
                <w:pPr>
                  <w:widowControl/>
                  <w:autoSpaceDE/>
                  <w:autoSpaceDN/>
                  <w:spacing w:before="0" w:after="0" w:line="240" w:lineRule="auto"/>
                  <w:jc w:val="center"/>
                </w:pPr>
              </w:pPrChange>
            </w:pPr>
            <w:ins w:id="12246" w:author="Farouk Bouhafs" w:date="2023-12-21T19:00:00Z">
              <w:del w:id="12247" w:author="Houyem Rais" w:date="2024-02-22T15:17:00Z">
                <w:r w:rsidRPr="00B7019E" w:rsidDel="000A3E8D">
                  <w:rPr>
                    <w:rFonts w:cs="Calibri"/>
                    <w:sz w:val="20"/>
                    <w:szCs w:val="20"/>
                    <w:lang w:eastAsia="fr-FR"/>
                  </w:rPr>
                  <w:delText>1195,1</w:delText>
                </w:r>
              </w:del>
            </w:ins>
          </w:p>
        </w:tc>
      </w:tr>
      <w:tr w:rsidR="00B7019E" w:rsidRPr="00B7019E" w:rsidDel="000A3E8D" w14:paraId="5B2E0EE5" w14:textId="684F3F0A" w:rsidTr="00A85FE3">
        <w:trPr>
          <w:trHeight w:val="270"/>
          <w:ins w:id="12248" w:author="Farouk Bouhafs" w:date="2023-12-21T19:00:00Z"/>
          <w:del w:id="12249" w:author="Houyem Rais" w:date="2024-02-22T15:17:00Z"/>
          <w:trPrChange w:id="12250" w:author="Farouk Bouhafs" w:date="2023-12-21T19:19:00Z">
            <w:trPr>
              <w:trHeight w:val="270"/>
            </w:trPr>
          </w:trPrChange>
        </w:trPr>
        <w:tc>
          <w:tcPr>
            <w:tcW w:w="1050" w:type="pct"/>
            <w:vMerge/>
            <w:vAlign w:val="center"/>
            <w:hideMark/>
            <w:tcPrChange w:id="12251"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2B4E1FAF" w14:textId="7E0DF5C7" w:rsidR="00B7019E" w:rsidRPr="00B7019E" w:rsidDel="000A3E8D" w:rsidRDefault="00B7019E" w:rsidP="000A3E8D">
            <w:pPr>
              <w:rPr>
                <w:ins w:id="12252" w:author="Farouk Bouhafs" w:date="2023-12-21T19:00:00Z"/>
                <w:del w:id="12253" w:author="Houyem Rais" w:date="2024-02-22T15:17:00Z"/>
                <w:rFonts w:cs="Calibri"/>
                <w:sz w:val="20"/>
                <w:szCs w:val="20"/>
                <w:lang w:eastAsia="fr-FR"/>
              </w:rPr>
              <w:pPrChange w:id="12254"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2255"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6F224614" w14:textId="6665C43E" w:rsidR="00B7019E" w:rsidRPr="00B7019E" w:rsidDel="000A3E8D" w:rsidRDefault="00B7019E" w:rsidP="000A3E8D">
            <w:pPr>
              <w:rPr>
                <w:ins w:id="12256" w:author="Farouk Bouhafs" w:date="2023-12-21T19:00:00Z"/>
                <w:del w:id="12257" w:author="Houyem Rais" w:date="2024-02-22T15:17:00Z"/>
                <w:rFonts w:cs="Calibri"/>
                <w:i/>
                <w:iCs/>
                <w:sz w:val="20"/>
                <w:szCs w:val="20"/>
                <w:lang w:eastAsia="fr-FR"/>
              </w:rPr>
              <w:pPrChange w:id="12258" w:author="Houyem Rais" w:date="2024-02-22T15:17:00Z">
                <w:pPr>
                  <w:widowControl/>
                  <w:autoSpaceDE/>
                  <w:autoSpaceDN/>
                  <w:spacing w:before="0" w:after="0" w:line="240" w:lineRule="auto"/>
                  <w:jc w:val="center"/>
                </w:pPr>
              </w:pPrChange>
            </w:pPr>
            <w:ins w:id="12259" w:author="Farouk Bouhafs" w:date="2023-12-21T19:00:00Z">
              <w:del w:id="12260" w:author="Houyem Rais" w:date="2024-02-22T15:17:00Z">
                <w:r w:rsidRPr="00B7019E" w:rsidDel="000A3E8D">
                  <w:rPr>
                    <w:rFonts w:cs="Calibri"/>
                    <w:i/>
                    <w:iCs/>
                    <w:sz w:val="20"/>
                    <w:szCs w:val="20"/>
                    <w:lang w:eastAsia="fr-FR"/>
                  </w:rPr>
                  <w:delText>96,5%</w:delText>
                </w:r>
              </w:del>
            </w:ins>
          </w:p>
        </w:tc>
        <w:tc>
          <w:tcPr>
            <w:tcW w:w="782" w:type="pct"/>
            <w:shd w:val="clear" w:color="auto" w:fill="auto"/>
            <w:vAlign w:val="center"/>
            <w:hideMark/>
            <w:tcPrChange w:id="12261"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10E74E60" w14:textId="04A4B993" w:rsidR="00B7019E" w:rsidRPr="00B7019E" w:rsidDel="000A3E8D" w:rsidRDefault="00B7019E" w:rsidP="000A3E8D">
            <w:pPr>
              <w:rPr>
                <w:ins w:id="12262" w:author="Farouk Bouhafs" w:date="2023-12-21T19:00:00Z"/>
                <w:del w:id="12263" w:author="Houyem Rais" w:date="2024-02-22T15:17:00Z"/>
                <w:rFonts w:cs="Calibri"/>
                <w:i/>
                <w:iCs/>
                <w:sz w:val="20"/>
                <w:szCs w:val="20"/>
                <w:lang w:eastAsia="fr-FR"/>
              </w:rPr>
              <w:pPrChange w:id="12264" w:author="Houyem Rais" w:date="2024-02-22T15:17:00Z">
                <w:pPr>
                  <w:widowControl/>
                  <w:autoSpaceDE/>
                  <w:autoSpaceDN/>
                  <w:spacing w:before="0" w:after="0" w:line="240" w:lineRule="auto"/>
                  <w:jc w:val="center"/>
                </w:pPr>
              </w:pPrChange>
            </w:pPr>
            <w:ins w:id="12265" w:author="Farouk Bouhafs" w:date="2023-12-21T19:00:00Z">
              <w:del w:id="12266" w:author="Houyem Rais" w:date="2024-02-22T15:17:00Z">
                <w:r w:rsidRPr="00B7019E" w:rsidDel="000A3E8D">
                  <w:rPr>
                    <w:rFonts w:cs="Calibri"/>
                    <w:i/>
                    <w:iCs/>
                    <w:sz w:val="20"/>
                    <w:szCs w:val="20"/>
                    <w:lang w:eastAsia="fr-FR"/>
                  </w:rPr>
                  <w:delText>0,0%</w:delText>
                </w:r>
              </w:del>
            </w:ins>
          </w:p>
        </w:tc>
        <w:tc>
          <w:tcPr>
            <w:tcW w:w="849" w:type="pct"/>
            <w:shd w:val="clear" w:color="auto" w:fill="auto"/>
            <w:vAlign w:val="center"/>
            <w:hideMark/>
            <w:tcPrChange w:id="12267"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14B67BF0" w14:textId="66DF6195" w:rsidR="00B7019E" w:rsidRPr="00B7019E" w:rsidDel="000A3E8D" w:rsidRDefault="00B7019E" w:rsidP="000A3E8D">
            <w:pPr>
              <w:rPr>
                <w:ins w:id="12268" w:author="Farouk Bouhafs" w:date="2023-12-21T19:00:00Z"/>
                <w:del w:id="12269" w:author="Houyem Rais" w:date="2024-02-22T15:17:00Z"/>
                <w:rFonts w:cs="Calibri"/>
                <w:i/>
                <w:iCs/>
                <w:sz w:val="20"/>
                <w:szCs w:val="20"/>
                <w:lang w:eastAsia="fr-FR"/>
              </w:rPr>
              <w:pPrChange w:id="12270" w:author="Houyem Rais" w:date="2024-02-22T15:17:00Z">
                <w:pPr>
                  <w:widowControl/>
                  <w:autoSpaceDE/>
                  <w:autoSpaceDN/>
                  <w:spacing w:before="0" w:after="0" w:line="240" w:lineRule="auto"/>
                  <w:jc w:val="center"/>
                </w:pPr>
              </w:pPrChange>
            </w:pPr>
            <w:ins w:id="12271" w:author="Farouk Bouhafs" w:date="2023-12-21T19:00:00Z">
              <w:del w:id="12272" w:author="Houyem Rais" w:date="2024-02-22T15:17:00Z">
                <w:r w:rsidRPr="00B7019E" w:rsidDel="000A3E8D">
                  <w:rPr>
                    <w:rFonts w:cs="Calibri"/>
                    <w:i/>
                    <w:iCs/>
                    <w:sz w:val="20"/>
                    <w:szCs w:val="20"/>
                    <w:lang w:eastAsia="fr-FR"/>
                  </w:rPr>
                  <w:delText>0,0%</w:delText>
                </w:r>
              </w:del>
            </w:ins>
          </w:p>
        </w:tc>
        <w:tc>
          <w:tcPr>
            <w:tcW w:w="765" w:type="pct"/>
            <w:shd w:val="clear" w:color="auto" w:fill="auto"/>
            <w:vAlign w:val="center"/>
            <w:hideMark/>
            <w:tcPrChange w:id="12273"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37BD6F78" w14:textId="404B2AE2" w:rsidR="00B7019E" w:rsidRPr="00B7019E" w:rsidDel="000A3E8D" w:rsidRDefault="00B7019E" w:rsidP="000A3E8D">
            <w:pPr>
              <w:rPr>
                <w:ins w:id="12274" w:author="Farouk Bouhafs" w:date="2023-12-21T19:00:00Z"/>
                <w:del w:id="12275" w:author="Houyem Rais" w:date="2024-02-22T15:17:00Z"/>
                <w:rFonts w:cs="Calibri"/>
                <w:i/>
                <w:iCs/>
                <w:sz w:val="20"/>
                <w:szCs w:val="20"/>
                <w:lang w:eastAsia="fr-FR"/>
              </w:rPr>
              <w:pPrChange w:id="12276" w:author="Houyem Rais" w:date="2024-02-22T15:17:00Z">
                <w:pPr>
                  <w:widowControl/>
                  <w:autoSpaceDE/>
                  <w:autoSpaceDN/>
                  <w:spacing w:before="0" w:after="0" w:line="240" w:lineRule="auto"/>
                  <w:jc w:val="center"/>
                </w:pPr>
              </w:pPrChange>
            </w:pPr>
            <w:ins w:id="12277" w:author="Farouk Bouhafs" w:date="2023-12-21T19:00:00Z">
              <w:del w:id="12278" w:author="Houyem Rais" w:date="2024-02-22T15:17:00Z">
                <w:r w:rsidRPr="00B7019E" w:rsidDel="000A3E8D">
                  <w:rPr>
                    <w:rFonts w:cs="Calibri"/>
                    <w:i/>
                    <w:iCs/>
                    <w:sz w:val="20"/>
                    <w:szCs w:val="20"/>
                    <w:lang w:eastAsia="fr-FR"/>
                  </w:rPr>
                  <w:delText>0,0%</w:delText>
                </w:r>
              </w:del>
            </w:ins>
          </w:p>
        </w:tc>
        <w:tc>
          <w:tcPr>
            <w:tcW w:w="604" w:type="pct"/>
            <w:shd w:val="clear" w:color="auto" w:fill="auto"/>
            <w:vAlign w:val="center"/>
            <w:hideMark/>
            <w:tcPrChange w:id="12279"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796A1ACB" w14:textId="3B19D00C" w:rsidR="00B7019E" w:rsidRPr="00B7019E" w:rsidDel="000A3E8D" w:rsidRDefault="00B7019E" w:rsidP="000A3E8D">
            <w:pPr>
              <w:rPr>
                <w:ins w:id="12280" w:author="Farouk Bouhafs" w:date="2023-12-21T19:00:00Z"/>
                <w:del w:id="12281" w:author="Houyem Rais" w:date="2024-02-22T15:17:00Z"/>
                <w:rFonts w:cs="Calibri"/>
                <w:i/>
                <w:iCs/>
                <w:sz w:val="20"/>
                <w:szCs w:val="20"/>
                <w:lang w:eastAsia="fr-FR"/>
              </w:rPr>
              <w:pPrChange w:id="12282" w:author="Houyem Rais" w:date="2024-02-22T15:17:00Z">
                <w:pPr>
                  <w:widowControl/>
                  <w:autoSpaceDE/>
                  <w:autoSpaceDN/>
                  <w:spacing w:before="0" w:after="0" w:line="240" w:lineRule="auto"/>
                  <w:jc w:val="center"/>
                </w:pPr>
              </w:pPrChange>
            </w:pPr>
            <w:ins w:id="12283" w:author="Farouk Bouhafs" w:date="2023-12-21T19:00:00Z">
              <w:del w:id="12284" w:author="Houyem Rais" w:date="2024-02-22T15:17:00Z">
                <w:r w:rsidRPr="00B7019E" w:rsidDel="000A3E8D">
                  <w:rPr>
                    <w:rFonts w:cs="Calibri"/>
                    <w:i/>
                    <w:iCs/>
                    <w:sz w:val="20"/>
                    <w:szCs w:val="20"/>
                    <w:lang w:eastAsia="fr-FR"/>
                  </w:rPr>
                  <w:delText>94,0%</w:delText>
                </w:r>
              </w:del>
            </w:ins>
          </w:p>
        </w:tc>
      </w:tr>
      <w:tr w:rsidR="00B7019E" w:rsidRPr="00B7019E" w:rsidDel="000A3E8D" w14:paraId="3B9C9D08" w14:textId="7344998A" w:rsidTr="00A85FE3">
        <w:trPr>
          <w:trHeight w:val="263"/>
          <w:ins w:id="12285" w:author="Farouk Bouhafs" w:date="2023-12-21T19:00:00Z"/>
          <w:del w:id="12286" w:author="Houyem Rais" w:date="2024-02-22T15:17:00Z"/>
          <w:trPrChange w:id="12287" w:author="Farouk Bouhafs" w:date="2023-12-21T19:19:00Z">
            <w:trPr>
              <w:trHeight w:val="263"/>
            </w:trPr>
          </w:trPrChange>
        </w:trPr>
        <w:tc>
          <w:tcPr>
            <w:tcW w:w="1050" w:type="pct"/>
            <w:vMerge w:val="restart"/>
            <w:shd w:val="clear" w:color="auto" w:fill="auto"/>
            <w:vAlign w:val="center"/>
            <w:hideMark/>
            <w:tcPrChange w:id="12288"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9C9F6EC" w14:textId="7A8B9103" w:rsidR="00B7019E" w:rsidRPr="00B7019E" w:rsidDel="000A3E8D" w:rsidRDefault="00B7019E" w:rsidP="000A3E8D">
            <w:pPr>
              <w:rPr>
                <w:ins w:id="12289" w:author="Farouk Bouhafs" w:date="2023-12-21T19:00:00Z"/>
                <w:del w:id="12290" w:author="Houyem Rais" w:date="2024-02-22T15:17:00Z"/>
                <w:rFonts w:cs="Calibri"/>
                <w:sz w:val="20"/>
                <w:szCs w:val="20"/>
                <w:lang w:eastAsia="fr-FR"/>
              </w:rPr>
              <w:pPrChange w:id="12291" w:author="Houyem Rais" w:date="2024-02-22T15:17:00Z">
                <w:pPr>
                  <w:widowControl/>
                  <w:autoSpaceDE/>
                  <w:autoSpaceDN/>
                  <w:spacing w:before="0" w:after="0" w:line="240" w:lineRule="auto"/>
                </w:pPr>
              </w:pPrChange>
            </w:pPr>
            <w:ins w:id="12292" w:author="Farouk Bouhafs" w:date="2023-12-21T19:00:00Z">
              <w:del w:id="12293" w:author="Houyem Rais" w:date="2024-02-22T15:17:00Z">
                <w:r w:rsidRPr="00B7019E" w:rsidDel="000A3E8D">
                  <w:rPr>
                    <w:rFonts w:cs="Calibri"/>
                    <w:sz w:val="20"/>
                    <w:szCs w:val="20"/>
                    <w:lang w:eastAsia="fr-FR"/>
                  </w:rPr>
                  <w:delText>Subvention vers partenaire privé</w:delText>
                </w:r>
              </w:del>
            </w:ins>
          </w:p>
        </w:tc>
        <w:tc>
          <w:tcPr>
            <w:tcW w:w="950" w:type="pct"/>
            <w:shd w:val="clear" w:color="auto" w:fill="auto"/>
            <w:vAlign w:val="center"/>
            <w:hideMark/>
            <w:tcPrChange w:id="12294" w:author="Farouk Bouhafs" w:date="2023-12-21T19:19:00Z">
              <w:tcPr>
                <w:tcW w:w="950" w:type="pct"/>
                <w:tcBorders>
                  <w:top w:val="nil"/>
                  <w:left w:val="nil"/>
                  <w:bottom w:val="nil"/>
                  <w:right w:val="single" w:sz="8" w:space="0" w:color="auto"/>
                </w:tcBorders>
                <w:shd w:val="clear" w:color="auto" w:fill="auto"/>
                <w:vAlign w:val="center"/>
                <w:hideMark/>
              </w:tcPr>
            </w:tcPrChange>
          </w:tcPr>
          <w:p w14:paraId="5412B8F0" w14:textId="5DD15906" w:rsidR="00B7019E" w:rsidRPr="00B7019E" w:rsidDel="000A3E8D" w:rsidRDefault="00B7019E" w:rsidP="000A3E8D">
            <w:pPr>
              <w:rPr>
                <w:ins w:id="12295" w:author="Farouk Bouhafs" w:date="2023-12-21T19:00:00Z"/>
                <w:del w:id="12296" w:author="Houyem Rais" w:date="2024-02-22T15:17:00Z"/>
                <w:rFonts w:cs="Calibri"/>
                <w:sz w:val="20"/>
                <w:szCs w:val="20"/>
                <w:lang w:eastAsia="fr-FR"/>
              </w:rPr>
              <w:pPrChange w:id="12297" w:author="Houyem Rais" w:date="2024-02-22T15:17:00Z">
                <w:pPr>
                  <w:widowControl/>
                  <w:autoSpaceDE/>
                  <w:autoSpaceDN/>
                  <w:spacing w:before="0" w:after="0" w:line="240" w:lineRule="auto"/>
                  <w:jc w:val="center"/>
                </w:pPr>
              </w:pPrChange>
            </w:pPr>
            <w:ins w:id="12298" w:author="Farouk Bouhafs" w:date="2023-12-21T19:00:00Z">
              <w:del w:id="12299"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2300" w:author="Farouk Bouhafs" w:date="2023-12-21T19:19:00Z">
              <w:tcPr>
                <w:tcW w:w="782" w:type="pct"/>
                <w:tcBorders>
                  <w:top w:val="nil"/>
                  <w:left w:val="nil"/>
                  <w:bottom w:val="nil"/>
                  <w:right w:val="single" w:sz="8" w:space="0" w:color="auto"/>
                </w:tcBorders>
                <w:shd w:val="clear" w:color="auto" w:fill="auto"/>
                <w:vAlign w:val="center"/>
                <w:hideMark/>
              </w:tcPr>
            </w:tcPrChange>
          </w:tcPr>
          <w:p w14:paraId="6D4DBD1B" w14:textId="1C35293C" w:rsidR="00B7019E" w:rsidRPr="00B7019E" w:rsidDel="000A3E8D" w:rsidRDefault="00B7019E" w:rsidP="000A3E8D">
            <w:pPr>
              <w:rPr>
                <w:ins w:id="12301" w:author="Farouk Bouhafs" w:date="2023-12-21T19:00:00Z"/>
                <w:del w:id="12302" w:author="Houyem Rais" w:date="2024-02-22T15:17:00Z"/>
                <w:rFonts w:cs="Calibri"/>
                <w:sz w:val="20"/>
                <w:szCs w:val="20"/>
                <w:lang w:eastAsia="fr-FR"/>
              </w:rPr>
              <w:pPrChange w:id="12303" w:author="Houyem Rais" w:date="2024-02-22T15:17:00Z">
                <w:pPr>
                  <w:widowControl/>
                  <w:autoSpaceDE/>
                  <w:autoSpaceDN/>
                  <w:spacing w:before="0" w:after="0" w:line="240" w:lineRule="auto"/>
                  <w:jc w:val="center"/>
                </w:pPr>
              </w:pPrChange>
            </w:pPr>
            <w:ins w:id="12304" w:author="Farouk Bouhafs" w:date="2023-12-21T19:00:00Z">
              <w:del w:id="12305"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306" w:author="Farouk Bouhafs" w:date="2023-12-21T19:19:00Z">
              <w:tcPr>
                <w:tcW w:w="849" w:type="pct"/>
                <w:tcBorders>
                  <w:top w:val="nil"/>
                  <w:left w:val="nil"/>
                  <w:bottom w:val="nil"/>
                  <w:right w:val="single" w:sz="8" w:space="0" w:color="auto"/>
                </w:tcBorders>
                <w:shd w:val="clear" w:color="auto" w:fill="auto"/>
                <w:vAlign w:val="center"/>
                <w:hideMark/>
              </w:tcPr>
            </w:tcPrChange>
          </w:tcPr>
          <w:p w14:paraId="5A5CA08E" w14:textId="2A657D62" w:rsidR="00B7019E" w:rsidRPr="00B7019E" w:rsidDel="000A3E8D" w:rsidRDefault="00B7019E" w:rsidP="000A3E8D">
            <w:pPr>
              <w:rPr>
                <w:ins w:id="12307" w:author="Farouk Bouhafs" w:date="2023-12-21T19:00:00Z"/>
                <w:del w:id="12308" w:author="Houyem Rais" w:date="2024-02-22T15:17:00Z"/>
                <w:rFonts w:cs="Calibri"/>
                <w:sz w:val="20"/>
                <w:szCs w:val="20"/>
                <w:lang w:eastAsia="fr-FR"/>
              </w:rPr>
              <w:pPrChange w:id="12309" w:author="Houyem Rais" w:date="2024-02-22T15:17:00Z">
                <w:pPr>
                  <w:widowControl/>
                  <w:autoSpaceDE/>
                  <w:autoSpaceDN/>
                  <w:spacing w:before="0" w:after="0" w:line="240" w:lineRule="auto"/>
                  <w:jc w:val="center"/>
                </w:pPr>
              </w:pPrChange>
            </w:pPr>
            <w:ins w:id="12310" w:author="Farouk Bouhafs" w:date="2023-12-21T19:00:00Z">
              <w:del w:id="12311" w:author="Houyem Rais" w:date="2024-02-22T15:17:00Z">
                <w:r w:rsidRPr="00B7019E" w:rsidDel="000A3E8D">
                  <w:rPr>
                    <w:rFonts w:cs="Calibri"/>
                    <w:sz w:val="20"/>
                    <w:szCs w:val="20"/>
                    <w:lang w:eastAsia="fr-FR"/>
                  </w:rPr>
                  <w:delText>1364,8</w:delText>
                </w:r>
              </w:del>
            </w:ins>
          </w:p>
        </w:tc>
        <w:tc>
          <w:tcPr>
            <w:tcW w:w="765" w:type="pct"/>
            <w:shd w:val="clear" w:color="auto" w:fill="auto"/>
            <w:vAlign w:val="center"/>
            <w:hideMark/>
            <w:tcPrChange w:id="12312" w:author="Farouk Bouhafs" w:date="2023-12-21T19:19:00Z">
              <w:tcPr>
                <w:tcW w:w="765" w:type="pct"/>
                <w:tcBorders>
                  <w:top w:val="nil"/>
                  <w:left w:val="nil"/>
                  <w:bottom w:val="nil"/>
                  <w:right w:val="single" w:sz="8" w:space="0" w:color="auto"/>
                </w:tcBorders>
                <w:shd w:val="clear" w:color="auto" w:fill="auto"/>
                <w:vAlign w:val="center"/>
                <w:hideMark/>
              </w:tcPr>
            </w:tcPrChange>
          </w:tcPr>
          <w:p w14:paraId="2E884938" w14:textId="00AF75CB" w:rsidR="00B7019E" w:rsidRPr="00B7019E" w:rsidDel="000A3E8D" w:rsidRDefault="00B7019E" w:rsidP="000A3E8D">
            <w:pPr>
              <w:rPr>
                <w:ins w:id="12313" w:author="Farouk Bouhafs" w:date="2023-12-21T19:00:00Z"/>
                <w:del w:id="12314" w:author="Houyem Rais" w:date="2024-02-22T15:17:00Z"/>
                <w:rFonts w:cs="Calibri"/>
                <w:sz w:val="20"/>
                <w:szCs w:val="20"/>
                <w:lang w:eastAsia="fr-FR"/>
              </w:rPr>
              <w:pPrChange w:id="12315" w:author="Houyem Rais" w:date="2024-02-22T15:17:00Z">
                <w:pPr>
                  <w:widowControl/>
                  <w:autoSpaceDE/>
                  <w:autoSpaceDN/>
                  <w:spacing w:before="0" w:after="0" w:line="240" w:lineRule="auto"/>
                  <w:jc w:val="center"/>
                </w:pPr>
              </w:pPrChange>
            </w:pPr>
            <w:ins w:id="12316" w:author="Farouk Bouhafs" w:date="2023-12-21T19:00:00Z">
              <w:del w:id="12317"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2318" w:author="Farouk Bouhafs" w:date="2023-12-21T19:19:00Z">
              <w:tcPr>
                <w:tcW w:w="605" w:type="pct"/>
                <w:tcBorders>
                  <w:top w:val="nil"/>
                  <w:left w:val="nil"/>
                  <w:bottom w:val="nil"/>
                  <w:right w:val="single" w:sz="8" w:space="0" w:color="auto"/>
                </w:tcBorders>
                <w:shd w:val="clear" w:color="auto" w:fill="auto"/>
                <w:vAlign w:val="center"/>
                <w:hideMark/>
              </w:tcPr>
            </w:tcPrChange>
          </w:tcPr>
          <w:p w14:paraId="3D6DB6D2" w14:textId="3D1BEC4A" w:rsidR="00B7019E" w:rsidRPr="00B7019E" w:rsidDel="000A3E8D" w:rsidRDefault="00B7019E" w:rsidP="000A3E8D">
            <w:pPr>
              <w:rPr>
                <w:ins w:id="12319" w:author="Farouk Bouhafs" w:date="2023-12-21T19:00:00Z"/>
                <w:del w:id="12320" w:author="Houyem Rais" w:date="2024-02-22T15:17:00Z"/>
                <w:rFonts w:cs="Calibri"/>
                <w:sz w:val="20"/>
                <w:szCs w:val="20"/>
                <w:lang w:eastAsia="fr-FR"/>
              </w:rPr>
              <w:pPrChange w:id="12321" w:author="Houyem Rais" w:date="2024-02-22T15:17:00Z">
                <w:pPr>
                  <w:widowControl/>
                  <w:autoSpaceDE/>
                  <w:autoSpaceDN/>
                  <w:spacing w:before="0" w:after="0" w:line="240" w:lineRule="auto"/>
                  <w:jc w:val="center"/>
                </w:pPr>
              </w:pPrChange>
            </w:pPr>
            <w:ins w:id="12322" w:author="Farouk Bouhafs" w:date="2023-12-21T19:00:00Z">
              <w:del w:id="12323" w:author="Houyem Rais" w:date="2024-02-22T15:17:00Z">
                <w:r w:rsidRPr="00B7019E" w:rsidDel="000A3E8D">
                  <w:rPr>
                    <w:rFonts w:cs="Calibri"/>
                    <w:sz w:val="20"/>
                    <w:szCs w:val="20"/>
                    <w:lang w:eastAsia="fr-FR"/>
                  </w:rPr>
                  <w:delText>0,0</w:delText>
                </w:r>
              </w:del>
            </w:ins>
          </w:p>
        </w:tc>
      </w:tr>
      <w:tr w:rsidR="00B7019E" w:rsidRPr="00B7019E" w:rsidDel="000A3E8D" w14:paraId="5C0FAEDC" w14:textId="7E4CBF49" w:rsidTr="00A85FE3">
        <w:trPr>
          <w:trHeight w:val="270"/>
          <w:ins w:id="12324" w:author="Farouk Bouhafs" w:date="2023-12-21T19:00:00Z"/>
          <w:del w:id="12325" w:author="Houyem Rais" w:date="2024-02-22T15:17:00Z"/>
          <w:trPrChange w:id="12326" w:author="Farouk Bouhafs" w:date="2023-12-21T19:19:00Z">
            <w:trPr>
              <w:trHeight w:val="270"/>
            </w:trPr>
          </w:trPrChange>
        </w:trPr>
        <w:tc>
          <w:tcPr>
            <w:tcW w:w="1050" w:type="pct"/>
            <w:vMerge/>
            <w:vAlign w:val="center"/>
            <w:hideMark/>
            <w:tcPrChange w:id="12327"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11CB3FD2" w14:textId="29C327FD" w:rsidR="00B7019E" w:rsidRPr="00B7019E" w:rsidDel="000A3E8D" w:rsidRDefault="00B7019E" w:rsidP="000A3E8D">
            <w:pPr>
              <w:rPr>
                <w:ins w:id="12328" w:author="Farouk Bouhafs" w:date="2023-12-21T19:00:00Z"/>
                <w:del w:id="12329" w:author="Houyem Rais" w:date="2024-02-22T15:17:00Z"/>
                <w:rFonts w:cs="Calibri"/>
                <w:sz w:val="20"/>
                <w:szCs w:val="20"/>
                <w:lang w:eastAsia="fr-FR"/>
              </w:rPr>
              <w:pPrChange w:id="12330"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2331"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3D5C1210" w14:textId="79A5AF0B" w:rsidR="00B7019E" w:rsidRPr="00B7019E" w:rsidDel="000A3E8D" w:rsidRDefault="00B7019E" w:rsidP="000A3E8D">
            <w:pPr>
              <w:rPr>
                <w:ins w:id="12332" w:author="Farouk Bouhafs" w:date="2023-12-21T19:00:00Z"/>
                <w:del w:id="12333" w:author="Houyem Rais" w:date="2024-02-22T15:17:00Z"/>
                <w:rFonts w:cs="Calibri"/>
                <w:i/>
                <w:iCs/>
                <w:sz w:val="20"/>
                <w:szCs w:val="20"/>
                <w:lang w:eastAsia="fr-FR"/>
              </w:rPr>
              <w:pPrChange w:id="12334" w:author="Houyem Rais" w:date="2024-02-22T15:17:00Z">
                <w:pPr>
                  <w:widowControl/>
                  <w:autoSpaceDE/>
                  <w:autoSpaceDN/>
                  <w:spacing w:before="0" w:after="0" w:line="240" w:lineRule="auto"/>
                  <w:jc w:val="center"/>
                </w:pPr>
              </w:pPrChange>
            </w:pPr>
            <w:ins w:id="12335" w:author="Farouk Bouhafs" w:date="2023-12-21T19:00:00Z">
              <w:del w:id="12336" w:author="Houyem Rais" w:date="2024-02-22T15:17:00Z">
                <w:r w:rsidRPr="00B7019E" w:rsidDel="000A3E8D">
                  <w:rPr>
                    <w:rFonts w:cs="Calibri"/>
                    <w:i/>
                    <w:iCs/>
                    <w:sz w:val="20"/>
                    <w:szCs w:val="20"/>
                    <w:lang w:eastAsia="fr-FR"/>
                  </w:rPr>
                  <w:delText>0,0%</w:delText>
                </w:r>
              </w:del>
            </w:ins>
          </w:p>
        </w:tc>
        <w:tc>
          <w:tcPr>
            <w:tcW w:w="782" w:type="pct"/>
            <w:shd w:val="clear" w:color="auto" w:fill="auto"/>
            <w:vAlign w:val="center"/>
            <w:hideMark/>
            <w:tcPrChange w:id="12337"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102DC130" w14:textId="01DB70B6" w:rsidR="00B7019E" w:rsidRPr="00B7019E" w:rsidDel="000A3E8D" w:rsidRDefault="00B7019E" w:rsidP="000A3E8D">
            <w:pPr>
              <w:rPr>
                <w:ins w:id="12338" w:author="Farouk Bouhafs" w:date="2023-12-21T19:00:00Z"/>
                <w:del w:id="12339" w:author="Houyem Rais" w:date="2024-02-22T15:17:00Z"/>
                <w:rFonts w:cs="Calibri"/>
                <w:i/>
                <w:iCs/>
                <w:sz w:val="20"/>
                <w:szCs w:val="20"/>
                <w:lang w:eastAsia="fr-FR"/>
              </w:rPr>
              <w:pPrChange w:id="12340" w:author="Houyem Rais" w:date="2024-02-22T15:17:00Z">
                <w:pPr>
                  <w:widowControl/>
                  <w:autoSpaceDE/>
                  <w:autoSpaceDN/>
                  <w:spacing w:before="0" w:after="0" w:line="240" w:lineRule="auto"/>
                  <w:jc w:val="center"/>
                </w:pPr>
              </w:pPrChange>
            </w:pPr>
            <w:ins w:id="12341" w:author="Farouk Bouhafs" w:date="2023-12-21T19:00:00Z">
              <w:del w:id="12342" w:author="Houyem Rais" w:date="2024-02-22T15:17:00Z">
                <w:r w:rsidRPr="00B7019E" w:rsidDel="000A3E8D">
                  <w:rPr>
                    <w:rFonts w:cs="Calibri"/>
                    <w:i/>
                    <w:iCs/>
                    <w:sz w:val="20"/>
                    <w:szCs w:val="20"/>
                    <w:lang w:eastAsia="fr-FR"/>
                  </w:rPr>
                  <w:delText>0,0%</w:delText>
                </w:r>
              </w:del>
            </w:ins>
          </w:p>
        </w:tc>
        <w:tc>
          <w:tcPr>
            <w:tcW w:w="849" w:type="pct"/>
            <w:shd w:val="clear" w:color="auto" w:fill="auto"/>
            <w:vAlign w:val="center"/>
            <w:hideMark/>
            <w:tcPrChange w:id="12343"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46590BF4" w14:textId="6CC572F8" w:rsidR="00B7019E" w:rsidRPr="00B7019E" w:rsidDel="000A3E8D" w:rsidRDefault="00B7019E" w:rsidP="000A3E8D">
            <w:pPr>
              <w:rPr>
                <w:ins w:id="12344" w:author="Farouk Bouhafs" w:date="2023-12-21T19:00:00Z"/>
                <w:del w:id="12345" w:author="Houyem Rais" w:date="2024-02-22T15:17:00Z"/>
                <w:rFonts w:cs="Calibri"/>
                <w:i/>
                <w:iCs/>
                <w:sz w:val="20"/>
                <w:szCs w:val="20"/>
                <w:lang w:eastAsia="fr-FR"/>
              </w:rPr>
              <w:pPrChange w:id="12346" w:author="Houyem Rais" w:date="2024-02-22T15:17:00Z">
                <w:pPr>
                  <w:widowControl/>
                  <w:autoSpaceDE/>
                  <w:autoSpaceDN/>
                  <w:spacing w:before="0" w:after="0" w:line="240" w:lineRule="auto"/>
                  <w:jc w:val="center"/>
                </w:pPr>
              </w:pPrChange>
            </w:pPr>
            <w:ins w:id="12347" w:author="Farouk Bouhafs" w:date="2023-12-21T19:00:00Z">
              <w:del w:id="12348" w:author="Houyem Rais" w:date="2024-02-22T15:17:00Z">
                <w:r w:rsidRPr="00B7019E" w:rsidDel="000A3E8D">
                  <w:rPr>
                    <w:rFonts w:cs="Calibri"/>
                    <w:i/>
                    <w:iCs/>
                    <w:sz w:val="20"/>
                    <w:szCs w:val="20"/>
                    <w:lang w:eastAsia="fr-FR"/>
                  </w:rPr>
                  <w:delText>95,4%</w:delText>
                </w:r>
              </w:del>
            </w:ins>
          </w:p>
        </w:tc>
        <w:tc>
          <w:tcPr>
            <w:tcW w:w="765" w:type="pct"/>
            <w:shd w:val="clear" w:color="auto" w:fill="auto"/>
            <w:vAlign w:val="center"/>
            <w:hideMark/>
            <w:tcPrChange w:id="12349"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612C6E59" w14:textId="294DB2E4" w:rsidR="00B7019E" w:rsidRPr="00B7019E" w:rsidDel="000A3E8D" w:rsidRDefault="00B7019E" w:rsidP="000A3E8D">
            <w:pPr>
              <w:rPr>
                <w:ins w:id="12350" w:author="Farouk Bouhafs" w:date="2023-12-21T19:00:00Z"/>
                <w:del w:id="12351" w:author="Houyem Rais" w:date="2024-02-22T15:17:00Z"/>
                <w:rFonts w:cs="Calibri"/>
                <w:i/>
                <w:iCs/>
                <w:sz w:val="20"/>
                <w:szCs w:val="20"/>
                <w:lang w:eastAsia="fr-FR"/>
              </w:rPr>
              <w:pPrChange w:id="12352" w:author="Houyem Rais" w:date="2024-02-22T15:17:00Z">
                <w:pPr>
                  <w:widowControl/>
                  <w:autoSpaceDE/>
                  <w:autoSpaceDN/>
                  <w:spacing w:before="0" w:after="0" w:line="240" w:lineRule="auto"/>
                  <w:jc w:val="center"/>
                </w:pPr>
              </w:pPrChange>
            </w:pPr>
            <w:ins w:id="12353" w:author="Farouk Bouhafs" w:date="2023-12-21T19:00:00Z">
              <w:del w:id="12354" w:author="Houyem Rais" w:date="2024-02-22T15:17:00Z">
                <w:r w:rsidRPr="00B7019E" w:rsidDel="000A3E8D">
                  <w:rPr>
                    <w:rFonts w:cs="Calibri"/>
                    <w:i/>
                    <w:iCs/>
                    <w:sz w:val="20"/>
                    <w:szCs w:val="20"/>
                    <w:lang w:eastAsia="fr-FR"/>
                  </w:rPr>
                  <w:delText>0,0%</w:delText>
                </w:r>
              </w:del>
            </w:ins>
          </w:p>
        </w:tc>
        <w:tc>
          <w:tcPr>
            <w:tcW w:w="604" w:type="pct"/>
            <w:shd w:val="clear" w:color="auto" w:fill="auto"/>
            <w:vAlign w:val="center"/>
            <w:hideMark/>
            <w:tcPrChange w:id="12355"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00923CF4" w14:textId="0D1874FD" w:rsidR="00B7019E" w:rsidRPr="00B7019E" w:rsidDel="000A3E8D" w:rsidRDefault="00B7019E" w:rsidP="000A3E8D">
            <w:pPr>
              <w:rPr>
                <w:ins w:id="12356" w:author="Farouk Bouhafs" w:date="2023-12-21T19:00:00Z"/>
                <w:del w:id="12357" w:author="Houyem Rais" w:date="2024-02-22T15:17:00Z"/>
                <w:rFonts w:cs="Calibri"/>
                <w:i/>
                <w:iCs/>
                <w:sz w:val="20"/>
                <w:szCs w:val="20"/>
                <w:lang w:eastAsia="fr-FR"/>
              </w:rPr>
              <w:pPrChange w:id="12358" w:author="Houyem Rais" w:date="2024-02-22T15:17:00Z">
                <w:pPr>
                  <w:widowControl/>
                  <w:autoSpaceDE/>
                  <w:autoSpaceDN/>
                  <w:spacing w:before="0" w:after="0" w:line="240" w:lineRule="auto"/>
                  <w:jc w:val="center"/>
                </w:pPr>
              </w:pPrChange>
            </w:pPr>
            <w:ins w:id="12359" w:author="Farouk Bouhafs" w:date="2023-12-21T19:00:00Z">
              <w:del w:id="12360" w:author="Houyem Rais" w:date="2024-02-22T15:17:00Z">
                <w:r w:rsidRPr="00B7019E" w:rsidDel="000A3E8D">
                  <w:rPr>
                    <w:rFonts w:cs="Calibri"/>
                    <w:i/>
                    <w:iCs/>
                    <w:sz w:val="20"/>
                    <w:szCs w:val="20"/>
                    <w:lang w:eastAsia="fr-FR"/>
                  </w:rPr>
                  <w:delText>0,0%</w:delText>
                </w:r>
              </w:del>
            </w:ins>
          </w:p>
        </w:tc>
      </w:tr>
      <w:tr w:rsidR="00B7019E" w:rsidRPr="00B7019E" w:rsidDel="000A3E8D" w14:paraId="7B39EAC9" w14:textId="42B72F92" w:rsidTr="00A85FE3">
        <w:trPr>
          <w:trHeight w:val="263"/>
          <w:ins w:id="12361" w:author="Farouk Bouhafs" w:date="2023-12-21T19:00:00Z"/>
          <w:del w:id="12362" w:author="Houyem Rais" w:date="2024-02-22T15:17:00Z"/>
          <w:trPrChange w:id="12363" w:author="Farouk Bouhafs" w:date="2023-12-21T19:19:00Z">
            <w:trPr>
              <w:trHeight w:val="263"/>
            </w:trPr>
          </w:trPrChange>
        </w:trPr>
        <w:tc>
          <w:tcPr>
            <w:tcW w:w="1050" w:type="pct"/>
            <w:vMerge w:val="restart"/>
            <w:shd w:val="clear" w:color="auto" w:fill="auto"/>
            <w:vAlign w:val="center"/>
            <w:hideMark/>
            <w:tcPrChange w:id="12364"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934C02E" w14:textId="5307E5D1" w:rsidR="00B7019E" w:rsidRPr="00B7019E" w:rsidDel="000A3E8D" w:rsidRDefault="00B7019E" w:rsidP="000A3E8D">
            <w:pPr>
              <w:rPr>
                <w:ins w:id="12365" w:author="Farouk Bouhafs" w:date="2023-12-21T19:00:00Z"/>
                <w:del w:id="12366" w:author="Houyem Rais" w:date="2024-02-22T15:17:00Z"/>
                <w:rFonts w:cs="Calibri"/>
                <w:sz w:val="20"/>
                <w:szCs w:val="20"/>
                <w:lang w:eastAsia="fr-FR"/>
              </w:rPr>
              <w:pPrChange w:id="12367" w:author="Houyem Rais" w:date="2024-02-22T15:17:00Z">
                <w:pPr>
                  <w:widowControl/>
                  <w:autoSpaceDE/>
                  <w:autoSpaceDN/>
                  <w:spacing w:before="0" w:after="0" w:line="240" w:lineRule="auto"/>
                </w:pPr>
              </w:pPrChange>
            </w:pPr>
            <w:ins w:id="12368" w:author="Farouk Bouhafs" w:date="2023-12-21T19:00:00Z">
              <w:del w:id="12369" w:author="Houyem Rais" w:date="2024-02-22T15:17:00Z">
                <w:r w:rsidRPr="00B7019E" w:rsidDel="000A3E8D">
                  <w:rPr>
                    <w:rFonts w:cs="Calibri"/>
                    <w:sz w:val="20"/>
                    <w:szCs w:val="20"/>
                    <w:lang w:eastAsia="fr-FR"/>
                  </w:rPr>
                  <w:delText>Intérêts intercalaires</w:delText>
                </w:r>
              </w:del>
            </w:ins>
          </w:p>
        </w:tc>
        <w:tc>
          <w:tcPr>
            <w:tcW w:w="950" w:type="pct"/>
            <w:shd w:val="clear" w:color="auto" w:fill="auto"/>
            <w:vAlign w:val="center"/>
            <w:hideMark/>
            <w:tcPrChange w:id="12370" w:author="Farouk Bouhafs" w:date="2023-12-21T19:19:00Z">
              <w:tcPr>
                <w:tcW w:w="950" w:type="pct"/>
                <w:tcBorders>
                  <w:top w:val="nil"/>
                  <w:left w:val="nil"/>
                  <w:bottom w:val="nil"/>
                  <w:right w:val="single" w:sz="8" w:space="0" w:color="auto"/>
                </w:tcBorders>
                <w:shd w:val="clear" w:color="auto" w:fill="auto"/>
                <w:vAlign w:val="center"/>
                <w:hideMark/>
              </w:tcPr>
            </w:tcPrChange>
          </w:tcPr>
          <w:p w14:paraId="77BDA398" w14:textId="67A24AF8" w:rsidR="00B7019E" w:rsidRPr="00B7019E" w:rsidDel="000A3E8D" w:rsidRDefault="00B7019E" w:rsidP="000A3E8D">
            <w:pPr>
              <w:rPr>
                <w:ins w:id="12371" w:author="Farouk Bouhafs" w:date="2023-12-21T19:00:00Z"/>
                <w:del w:id="12372" w:author="Houyem Rais" w:date="2024-02-22T15:17:00Z"/>
                <w:rFonts w:cs="Calibri"/>
                <w:sz w:val="20"/>
                <w:szCs w:val="20"/>
                <w:lang w:eastAsia="fr-FR"/>
              </w:rPr>
              <w:pPrChange w:id="12373" w:author="Houyem Rais" w:date="2024-02-22T15:17:00Z">
                <w:pPr>
                  <w:widowControl/>
                  <w:autoSpaceDE/>
                  <w:autoSpaceDN/>
                  <w:spacing w:before="0" w:after="0" w:line="240" w:lineRule="auto"/>
                  <w:jc w:val="center"/>
                </w:pPr>
              </w:pPrChange>
            </w:pPr>
            <w:ins w:id="12374" w:author="Farouk Bouhafs" w:date="2023-12-21T19:00:00Z">
              <w:del w:id="12375" w:author="Houyem Rais" w:date="2024-02-22T15:17:00Z">
                <w:r w:rsidRPr="00B7019E" w:rsidDel="000A3E8D">
                  <w:rPr>
                    <w:rFonts w:cs="Calibri"/>
                    <w:sz w:val="20"/>
                    <w:szCs w:val="20"/>
                    <w:lang w:eastAsia="fr-FR"/>
                  </w:rPr>
                  <w:delText>43,0</w:delText>
                </w:r>
              </w:del>
            </w:ins>
          </w:p>
        </w:tc>
        <w:tc>
          <w:tcPr>
            <w:tcW w:w="782" w:type="pct"/>
            <w:shd w:val="clear" w:color="auto" w:fill="auto"/>
            <w:vAlign w:val="center"/>
            <w:hideMark/>
            <w:tcPrChange w:id="12376" w:author="Farouk Bouhafs" w:date="2023-12-21T19:19:00Z">
              <w:tcPr>
                <w:tcW w:w="782" w:type="pct"/>
                <w:tcBorders>
                  <w:top w:val="nil"/>
                  <w:left w:val="nil"/>
                  <w:bottom w:val="nil"/>
                  <w:right w:val="single" w:sz="8" w:space="0" w:color="auto"/>
                </w:tcBorders>
                <w:shd w:val="clear" w:color="auto" w:fill="auto"/>
                <w:vAlign w:val="center"/>
                <w:hideMark/>
              </w:tcPr>
            </w:tcPrChange>
          </w:tcPr>
          <w:p w14:paraId="4139FAFA" w14:textId="51E0E532" w:rsidR="00B7019E" w:rsidRPr="00B7019E" w:rsidDel="000A3E8D" w:rsidRDefault="00B7019E" w:rsidP="000A3E8D">
            <w:pPr>
              <w:rPr>
                <w:ins w:id="12377" w:author="Farouk Bouhafs" w:date="2023-12-21T19:00:00Z"/>
                <w:del w:id="12378" w:author="Houyem Rais" w:date="2024-02-22T15:17:00Z"/>
                <w:rFonts w:cs="Calibri"/>
                <w:sz w:val="20"/>
                <w:szCs w:val="20"/>
                <w:lang w:eastAsia="fr-FR"/>
              </w:rPr>
              <w:pPrChange w:id="12379" w:author="Houyem Rais" w:date="2024-02-22T15:17:00Z">
                <w:pPr>
                  <w:widowControl/>
                  <w:autoSpaceDE/>
                  <w:autoSpaceDN/>
                  <w:spacing w:before="0" w:after="0" w:line="240" w:lineRule="auto"/>
                  <w:jc w:val="center"/>
                </w:pPr>
              </w:pPrChange>
            </w:pPr>
            <w:ins w:id="12380" w:author="Farouk Bouhafs" w:date="2023-12-21T19:00:00Z">
              <w:del w:id="12381"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382" w:author="Farouk Bouhafs" w:date="2023-12-21T19:19:00Z">
              <w:tcPr>
                <w:tcW w:w="849" w:type="pct"/>
                <w:tcBorders>
                  <w:top w:val="nil"/>
                  <w:left w:val="nil"/>
                  <w:bottom w:val="nil"/>
                  <w:right w:val="single" w:sz="8" w:space="0" w:color="auto"/>
                </w:tcBorders>
                <w:shd w:val="clear" w:color="auto" w:fill="auto"/>
                <w:vAlign w:val="center"/>
                <w:hideMark/>
              </w:tcPr>
            </w:tcPrChange>
          </w:tcPr>
          <w:p w14:paraId="685E0CEE" w14:textId="273399DC" w:rsidR="00B7019E" w:rsidRPr="00B7019E" w:rsidDel="000A3E8D" w:rsidRDefault="00B7019E" w:rsidP="000A3E8D">
            <w:pPr>
              <w:rPr>
                <w:ins w:id="12383" w:author="Farouk Bouhafs" w:date="2023-12-21T19:00:00Z"/>
                <w:del w:id="12384" w:author="Houyem Rais" w:date="2024-02-22T15:17:00Z"/>
                <w:rFonts w:cs="Calibri"/>
                <w:sz w:val="20"/>
                <w:szCs w:val="20"/>
                <w:lang w:eastAsia="fr-FR"/>
              </w:rPr>
              <w:pPrChange w:id="12385" w:author="Houyem Rais" w:date="2024-02-22T15:17:00Z">
                <w:pPr>
                  <w:widowControl/>
                  <w:autoSpaceDE/>
                  <w:autoSpaceDN/>
                  <w:spacing w:before="0" w:after="0" w:line="240" w:lineRule="auto"/>
                  <w:jc w:val="center"/>
                </w:pPr>
              </w:pPrChange>
            </w:pPr>
            <w:ins w:id="12386" w:author="Farouk Bouhafs" w:date="2023-12-21T19:00:00Z">
              <w:del w:id="12387" w:author="Houyem Rais" w:date="2024-02-22T15:17:00Z">
                <w:r w:rsidRPr="00B7019E" w:rsidDel="000A3E8D">
                  <w:rPr>
                    <w:rFonts w:cs="Calibri"/>
                    <w:sz w:val="20"/>
                    <w:szCs w:val="20"/>
                    <w:lang w:eastAsia="fr-FR"/>
                  </w:rPr>
                  <w:delText>65,4</w:delText>
                </w:r>
              </w:del>
            </w:ins>
          </w:p>
        </w:tc>
        <w:tc>
          <w:tcPr>
            <w:tcW w:w="765" w:type="pct"/>
            <w:shd w:val="clear" w:color="auto" w:fill="auto"/>
            <w:vAlign w:val="center"/>
            <w:hideMark/>
            <w:tcPrChange w:id="12388" w:author="Farouk Bouhafs" w:date="2023-12-21T19:19:00Z">
              <w:tcPr>
                <w:tcW w:w="765" w:type="pct"/>
                <w:tcBorders>
                  <w:top w:val="nil"/>
                  <w:left w:val="nil"/>
                  <w:bottom w:val="nil"/>
                  <w:right w:val="single" w:sz="8" w:space="0" w:color="auto"/>
                </w:tcBorders>
                <w:shd w:val="clear" w:color="auto" w:fill="auto"/>
                <w:vAlign w:val="center"/>
                <w:hideMark/>
              </w:tcPr>
            </w:tcPrChange>
          </w:tcPr>
          <w:p w14:paraId="7B22E491" w14:textId="4CF9E7C6" w:rsidR="00B7019E" w:rsidRPr="00B7019E" w:rsidDel="000A3E8D" w:rsidRDefault="00B7019E" w:rsidP="000A3E8D">
            <w:pPr>
              <w:rPr>
                <w:ins w:id="12389" w:author="Farouk Bouhafs" w:date="2023-12-21T19:00:00Z"/>
                <w:del w:id="12390" w:author="Houyem Rais" w:date="2024-02-22T15:17:00Z"/>
                <w:rFonts w:cs="Calibri"/>
                <w:sz w:val="20"/>
                <w:szCs w:val="20"/>
                <w:lang w:eastAsia="fr-FR"/>
              </w:rPr>
              <w:pPrChange w:id="12391" w:author="Houyem Rais" w:date="2024-02-22T15:17:00Z">
                <w:pPr>
                  <w:widowControl/>
                  <w:autoSpaceDE/>
                  <w:autoSpaceDN/>
                  <w:spacing w:before="0" w:after="0" w:line="240" w:lineRule="auto"/>
                  <w:jc w:val="center"/>
                </w:pPr>
              </w:pPrChange>
            </w:pPr>
            <w:ins w:id="12392" w:author="Farouk Bouhafs" w:date="2023-12-21T19:00:00Z">
              <w:del w:id="12393"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2394" w:author="Farouk Bouhafs" w:date="2023-12-21T19:19:00Z">
              <w:tcPr>
                <w:tcW w:w="605" w:type="pct"/>
                <w:tcBorders>
                  <w:top w:val="nil"/>
                  <w:left w:val="nil"/>
                  <w:bottom w:val="nil"/>
                  <w:right w:val="single" w:sz="8" w:space="0" w:color="auto"/>
                </w:tcBorders>
                <w:shd w:val="clear" w:color="auto" w:fill="auto"/>
                <w:vAlign w:val="center"/>
                <w:hideMark/>
              </w:tcPr>
            </w:tcPrChange>
          </w:tcPr>
          <w:p w14:paraId="04A79447" w14:textId="102DA8F3" w:rsidR="00B7019E" w:rsidRPr="00B7019E" w:rsidDel="000A3E8D" w:rsidRDefault="00B7019E" w:rsidP="000A3E8D">
            <w:pPr>
              <w:rPr>
                <w:ins w:id="12395" w:author="Farouk Bouhafs" w:date="2023-12-21T19:00:00Z"/>
                <w:del w:id="12396" w:author="Houyem Rais" w:date="2024-02-22T15:17:00Z"/>
                <w:rFonts w:cs="Calibri"/>
                <w:sz w:val="20"/>
                <w:szCs w:val="20"/>
                <w:lang w:eastAsia="fr-FR"/>
              </w:rPr>
              <w:pPrChange w:id="12397" w:author="Houyem Rais" w:date="2024-02-22T15:17:00Z">
                <w:pPr>
                  <w:widowControl/>
                  <w:autoSpaceDE/>
                  <w:autoSpaceDN/>
                  <w:spacing w:before="0" w:after="0" w:line="240" w:lineRule="auto"/>
                  <w:jc w:val="center"/>
                </w:pPr>
              </w:pPrChange>
            </w:pPr>
            <w:ins w:id="12398" w:author="Farouk Bouhafs" w:date="2023-12-21T19:00:00Z">
              <w:del w:id="12399" w:author="Houyem Rais" w:date="2024-02-22T15:17:00Z">
                <w:r w:rsidRPr="00B7019E" w:rsidDel="000A3E8D">
                  <w:rPr>
                    <w:rFonts w:cs="Calibri"/>
                    <w:sz w:val="20"/>
                    <w:szCs w:val="20"/>
                    <w:lang w:eastAsia="fr-FR"/>
                  </w:rPr>
                  <w:delText>57,3</w:delText>
                </w:r>
              </w:del>
            </w:ins>
          </w:p>
        </w:tc>
      </w:tr>
      <w:tr w:rsidR="00B7019E" w:rsidRPr="00B7019E" w:rsidDel="000A3E8D" w14:paraId="266A6E86" w14:textId="6584BDF9" w:rsidTr="00A85FE3">
        <w:trPr>
          <w:trHeight w:val="270"/>
          <w:ins w:id="12400" w:author="Farouk Bouhafs" w:date="2023-12-21T19:00:00Z"/>
          <w:del w:id="12401" w:author="Houyem Rais" w:date="2024-02-22T15:17:00Z"/>
          <w:trPrChange w:id="12402" w:author="Farouk Bouhafs" w:date="2023-12-21T19:19:00Z">
            <w:trPr>
              <w:trHeight w:val="270"/>
            </w:trPr>
          </w:trPrChange>
        </w:trPr>
        <w:tc>
          <w:tcPr>
            <w:tcW w:w="1050" w:type="pct"/>
            <w:vMerge/>
            <w:vAlign w:val="center"/>
            <w:hideMark/>
            <w:tcPrChange w:id="12403"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348F8089" w14:textId="08A8BDD9" w:rsidR="00B7019E" w:rsidRPr="00B7019E" w:rsidDel="000A3E8D" w:rsidRDefault="00B7019E" w:rsidP="000A3E8D">
            <w:pPr>
              <w:rPr>
                <w:ins w:id="12404" w:author="Farouk Bouhafs" w:date="2023-12-21T19:00:00Z"/>
                <w:del w:id="12405" w:author="Houyem Rais" w:date="2024-02-22T15:17:00Z"/>
                <w:rFonts w:cs="Calibri"/>
                <w:sz w:val="20"/>
                <w:szCs w:val="20"/>
                <w:lang w:eastAsia="fr-FR"/>
              </w:rPr>
              <w:pPrChange w:id="12406"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2407"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0042C67D" w14:textId="135FCAEF" w:rsidR="00B7019E" w:rsidRPr="00B7019E" w:rsidDel="000A3E8D" w:rsidRDefault="00B7019E" w:rsidP="000A3E8D">
            <w:pPr>
              <w:rPr>
                <w:ins w:id="12408" w:author="Farouk Bouhafs" w:date="2023-12-21T19:00:00Z"/>
                <w:del w:id="12409" w:author="Houyem Rais" w:date="2024-02-22T15:17:00Z"/>
                <w:rFonts w:cs="Calibri"/>
                <w:i/>
                <w:iCs/>
                <w:sz w:val="20"/>
                <w:szCs w:val="20"/>
                <w:lang w:eastAsia="fr-FR"/>
              </w:rPr>
              <w:pPrChange w:id="12410" w:author="Houyem Rais" w:date="2024-02-22T15:17:00Z">
                <w:pPr>
                  <w:widowControl/>
                  <w:autoSpaceDE/>
                  <w:autoSpaceDN/>
                  <w:spacing w:before="0" w:after="0" w:line="240" w:lineRule="auto"/>
                  <w:jc w:val="center"/>
                </w:pPr>
              </w:pPrChange>
            </w:pPr>
            <w:ins w:id="12411" w:author="Farouk Bouhafs" w:date="2023-12-21T19:00:00Z">
              <w:del w:id="12412" w:author="Houyem Rais" w:date="2024-02-22T15:17:00Z">
                <w:r w:rsidRPr="00B7019E" w:rsidDel="000A3E8D">
                  <w:rPr>
                    <w:rFonts w:cs="Calibri"/>
                    <w:i/>
                    <w:iCs/>
                    <w:sz w:val="20"/>
                    <w:szCs w:val="20"/>
                    <w:lang w:eastAsia="fr-FR"/>
                  </w:rPr>
                  <w:delText>3,5%</w:delText>
                </w:r>
              </w:del>
            </w:ins>
          </w:p>
        </w:tc>
        <w:tc>
          <w:tcPr>
            <w:tcW w:w="782" w:type="pct"/>
            <w:shd w:val="clear" w:color="auto" w:fill="auto"/>
            <w:vAlign w:val="center"/>
            <w:hideMark/>
            <w:tcPrChange w:id="12413"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1CC55E2A" w14:textId="5725E16C" w:rsidR="00B7019E" w:rsidRPr="00B7019E" w:rsidDel="000A3E8D" w:rsidRDefault="00B7019E" w:rsidP="000A3E8D">
            <w:pPr>
              <w:rPr>
                <w:ins w:id="12414" w:author="Farouk Bouhafs" w:date="2023-12-21T19:00:00Z"/>
                <w:del w:id="12415" w:author="Houyem Rais" w:date="2024-02-22T15:17:00Z"/>
                <w:rFonts w:cs="Calibri"/>
                <w:i/>
                <w:iCs/>
                <w:sz w:val="20"/>
                <w:szCs w:val="20"/>
                <w:lang w:eastAsia="fr-FR"/>
              </w:rPr>
              <w:pPrChange w:id="12416" w:author="Houyem Rais" w:date="2024-02-22T15:17:00Z">
                <w:pPr>
                  <w:widowControl/>
                  <w:autoSpaceDE/>
                  <w:autoSpaceDN/>
                  <w:spacing w:before="0" w:after="0" w:line="240" w:lineRule="auto"/>
                  <w:jc w:val="center"/>
                </w:pPr>
              </w:pPrChange>
            </w:pPr>
            <w:ins w:id="12417" w:author="Farouk Bouhafs" w:date="2023-12-21T19:00:00Z">
              <w:del w:id="12418" w:author="Houyem Rais" w:date="2024-02-22T15:17:00Z">
                <w:r w:rsidRPr="00B7019E" w:rsidDel="000A3E8D">
                  <w:rPr>
                    <w:rFonts w:cs="Calibri"/>
                    <w:i/>
                    <w:iCs/>
                    <w:sz w:val="20"/>
                    <w:szCs w:val="20"/>
                    <w:lang w:eastAsia="fr-FR"/>
                  </w:rPr>
                  <w:delText>0,0%</w:delText>
                </w:r>
              </w:del>
            </w:ins>
          </w:p>
        </w:tc>
        <w:tc>
          <w:tcPr>
            <w:tcW w:w="849" w:type="pct"/>
            <w:shd w:val="clear" w:color="auto" w:fill="auto"/>
            <w:vAlign w:val="center"/>
            <w:hideMark/>
            <w:tcPrChange w:id="12419"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5ABA1FF0" w14:textId="0A22522B" w:rsidR="00B7019E" w:rsidRPr="00B7019E" w:rsidDel="000A3E8D" w:rsidRDefault="00B7019E" w:rsidP="000A3E8D">
            <w:pPr>
              <w:rPr>
                <w:ins w:id="12420" w:author="Farouk Bouhafs" w:date="2023-12-21T19:00:00Z"/>
                <w:del w:id="12421" w:author="Houyem Rais" w:date="2024-02-22T15:17:00Z"/>
                <w:rFonts w:cs="Calibri"/>
                <w:i/>
                <w:iCs/>
                <w:sz w:val="20"/>
                <w:szCs w:val="20"/>
                <w:lang w:eastAsia="fr-FR"/>
              </w:rPr>
              <w:pPrChange w:id="12422" w:author="Houyem Rais" w:date="2024-02-22T15:17:00Z">
                <w:pPr>
                  <w:widowControl/>
                  <w:autoSpaceDE/>
                  <w:autoSpaceDN/>
                  <w:spacing w:before="0" w:after="0" w:line="240" w:lineRule="auto"/>
                  <w:jc w:val="center"/>
                </w:pPr>
              </w:pPrChange>
            </w:pPr>
            <w:ins w:id="12423" w:author="Farouk Bouhafs" w:date="2023-12-21T19:00:00Z">
              <w:del w:id="12424" w:author="Houyem Rais" w:date="2024-02-22T15:17:00Z">
                <w:r w:rsidRPr="00B7019E" w:rsidDel="000A3E8D">
                  <w:rPr>
                    <w:rFonts w:cs="Calibri"/>
                    <w:i/>
                    <w:iCs/>
                    <w:sz w:val="20"/>
                    <w:szCs w:val="20"/>
                    <w:lang w:eastAsia="fr-FR"/>
                  </w:rPr>
                  <w:delText>4,6%</w:delText>
                </w:r>
              </w:del>
            </w:ins>
          </w:p>
        </w:tc>
        <w:tc>
          <w:tcPr>
            <w:tcW w:w="765" w:type="pct"/>
            <w:shd w:val="clear" w:color="auto" w:fill="auto"/>
            <w:vAlign w:val="center"/>
            <w:hideMark/>
            <w:tcPrChange w:id="12425"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316828A2" w14:textId="427AFE31" w:rsidR="00B7019E" w:rsidRPr="00B7019E" w:rsidDel="000A3E8D" w:rsidRDefault="00B7019E" w:rsidP="000A3E8D">
            <w:pPr>
              <w:rPr>
                <w:ins w:id="12426" w:author="Farouk Bouhafs" w:date="2023-12-21T19:00:00Z"/>
                <w:del w:id="12427" w:author="Houyem Rais" w:date="2024-02-22T15:17:00Z"/>
                <w:rFonts w:cs="Calibri"/>
                <w:i/>
                <w:iCs/>
                <w:sz w:val="20"/>
                <w:szCs w:val="20"/>
                <w:lang w:eastAsia="fr-FR"/>
              </w:rPr>
              <w:pPrChange w:id="12428" w:author="Houyem Rais" w:date="2024-02-22T15:17:00Z">
                <w:pPr>
                  <w:widowControl/>
                  <w:autoSpaceDE/>
                  <w:autoSpaceDN/>
                  <w:spacing w:before="0" w:after="0" w:line="240" w:lineRule="auto"/>
                  <w:jc w:val="center"/>
                </w:pPr>
              </w:pPrChange>
            </w:pPr>
            <w:ins w:id="12429" w:author="Farouk Bouhafs" w:date="2023-12-21T19:00:00Z">
              <w:del w:id="12430" w:author="Houyem Rais" w:date="2024-02-22T15:17:00Z">
                <w:r w:rsidRPr="00B7019E" w:rsidDel="000A3E8D">
                  <w:rPr>
                    <w:rFonts w:cs="Calibri"/>
                    <w:i/>
                    <w:iCs/>
                    <w:sz w:val="20"/>
                    <w:szCs w:val="20"/>
                    <w:lang w:eastAsia="fr-FR"/>
                  </w:rPr>
                  <w:delText>0,0%</w:delText>
                </w:r>
              </w:del>
            </w:ins>
          </w:p>
        </w:tc>
        <w:tc>
          <w:tcPr>
            <w:tcW w:w="604" w:type="pct"/>
            <w:shd w:val="clear" w:color="auto" w:fill="auto"/>
            <w:vAlign w:val="center"/>
            <w:hideMark/>
            <w:tcPrChange w:id="12431"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03EB9EA7" w14:textId="74F7E7CE" w:rsidR="00B7019E" w:rsidRPr="00B7019E" w:rsidDel="000A3E8D" w:rsidRDefault="00B7019E" w:rsidP="000A3E8D">
            <w:pPr>
              <w:rPr>
                <w:ins w:id="12432" w:author="Farouk Bouhafs" w:date="2023-12-21T19:00:00Z"/>
                <w:del w:id="12433" w:author="Houyem Rais" w:date="2024-02-22T15:17:00Z"/>
                <w:rFonts w:cs="Calibri"/>
                <w:i/>
                <w:iCs/>
                <w:sz w:val="20"/>
                <w:szCs w:val="20"/>
                <w:lang w:eastAsia="fr-FR"/>
              </w:rPr>
              <w:pPrChange w:id="12434" w:author="Houyem Rais" w:date="2024-02-22T15:17:00Z">
                <w:pPr>
                  <w:widowControl/>
                  <w:autoSpaceDE/>
                  <w:autoSpaceDN/>
                  <w:spacing w:before="0" w:after="0" w:line="240" w:lineRule="auto"/>
                  <w:jc w:val="center"/>
                </w:pPr>
              </w:pPrChange>
            </w:pPr>
            <w:ins w:id="12435" w:author="Farouk Bouhafs" w:date="2023-12-21T19:00:00Z">
              <w:del w:id="12436" w:author="Houyem Rais" w:date="2024-02-22T15:17:00Z">
                <w:r w:rsidRPr="00B7019E" w:rsidDel="000A3E8D">
                  <w:rPr>
                    <w:rFonts w:cs="Calibri"/>
                    <w:i/>
                    <w:iCs/>
                    <w:sz w:val="20"/>
                    <w:szCs w:val="20"/>
                    <w:lang w:eastAsia="fr-FR"/>
                  </w:rPr>
                  <w:delText>4,5%</w:delText>
                </w:r>
              </w:del>
            </w:ins>
          </w:p>
        </w:tc>
      </w:tr>
      <w:tr w:rsidR="00B7019E" w:rsidRPr="00B7019E" w:rsidDel="000A3E8D" w14:paraId="38CA0846" w14:textId="35EA62F9" w:rsidTr="00A85FE3">
        <w:trPr>
          <w:trHeight w:val="263"/>
          <w:ins w:id="12437" w:author="Farouk Bouhafs" w:date="2023-12-21T19:00:00Z"/>
          <w:del w:id="12438" w:author="Houyem Rais" w:date="2024-02-22T15:17:00Z"/>
          <w:trPrChange w:id="12439" w:author="Farouk Bouhafs" w:date="2023-12-21T19:19:00Z">
            <w:trPr>
              <w:trHeight w:val="263"/>
            </w:trPr>
          </w:trPrChange>
        </w:trPr>
        <w:tc>
          <w:tcPr>
            <w:tcW w:w="1050" w:type="pct"/>
            <w:vMerge w:val="restart"/>
            <w:shd w:val="clear" w:color="auto" w:fill="auto"/>
            <w:vAlign w:val="center"/>
            <w:hideMark/>
            <w:tcPrChange w:id="12440"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D9A3F7F" w14:textId="2973B812" w:rsidR="00B7019E" w:rsidRPr="00B7019E" w:rsidDel="000A3E8D" w:rsidRDefault="00B7019E" w:rsidP="000A3E8D">
            <w:pPr>
              <w:rPr>
                <w:ins w:id="12441" w:author="Farouk Bouhafs" w:date="2023-12-21T19:00:00Z"/>
                <w:del w:id="12442" w:author="Houyem Rais" w:date="2024-02-22T15:17:00Z"/>
                <w:rFonts w:cs="Calibri"/>
                <w:sz w:val="20"/>
                <w:szCs w:val="20"/>
                <w:lang w:eastAsia="fr-FR"/>
              </w:rPr>
              <w:pPrChange w:id="12443" w:author="Houyem Rais" w:date="2024-02-22T15:17:00Z">
                <w:pPr>
                  <w:widowControl/>
                  <w:autoSpaceDE/>
                  <w:autoSpaceDN/>
                  <w:spacing w:before="0" w:after="0" w:line="240" w:lineRule="auto"/>
                </w:pPr>
              </w:pPrChange>
            </w:pPr>
            <w:ins w:id="12444" w:author="Farouk Bouhafs" w:date="2023-12-21T19:00:00Z">
              <w:del w:id="12445" w:author="Houyem Rais" w:date="2024-02-22T15:17:00Z">
                <w:r w:rsidRPr="00B7019E" w:rsidDel="000A3E8D">
                  <w:rPr>
                    <w:rFonts w:cs="Calibri"/>
                    <w:sz w:val="20"/>
                    <w:szCs w:val="20"/>
                    <w:lang w:eastAsia="fr-FR"/>
                  </w:rPr>
                  <w:delText>Commissions d'engagement et d'arrangement</w:delText>
                </w:r>
              </w:del>
            </w:ins>
          </w:p>
        </w:tc>
        <w:tc>
          <w:tcPr>
            <w:tcW w:w="950" w:type="pct"/>
            <w:shd w:val="clear" w:color="auto" w:fill="auto"/>
            <w:vAlign w:val="center"/>
            <w:hideMark/>
            <w:tcPrChange w:id="12446" w:author="Farouk Bouhafs" w:date="2023-12-21T19:19:00Z">
              <w:tcPr>
                <w:tcW w:w="950" w:type="pct"/>
                <w:tcBorders>
                  <w:top w:val="nil"/>
                  <w:left w:val="nil"/>
                  <w:bottom w:val="nil"/>
                  <w:right w:val="single" w:sz="8" w:space="0" w:color="auto"/>
                </w:tcBorders>
                <w:shd w:val="clear" w:color="auto" w:fill="auto"/>
                <w:vAlign w:val="center"/>
                <w:hideMark/>
              </w:tcPr>
            </w:tcPrChange>
          </w:tcPr>
          <w:p w14:paraId="2182D3E4" w14:textId="00B874DD" w:rsidR="00B7019E" w:rsidRPr="00B7019E" w:rsidDel="000A3E8D" w:rsidRDefault="00B7019E" w:rsidP="000A3E8D">
            <w:pPr>
              <w:rPr>
                <w:ins w:id="12447" w:author="Farouk Bouhafs" w:date="2023-12-21T19:00:00Z"/>
                <w:del w:id="12448" w:author="Houyem Rais" w:date="2024-02-22T15:17:00Z"/>
                <w:rFonts w:cs="Calibri"/>
                <w:sz w:val="20"/>
                <w:szCs w:val="20"/>
                <w:lang w:eastAsia="fr-FR"/>
              </w:rPr>
              <w:pPrChange w:id="12449" w:author="Houyem Rais" w:date="2024-02-22T15:17:00Z">
                <w:pPr>
                  <w:widowControl/>
                  <w:autoSpaceDE/>
                  <w:autoSpaceDN/>
                  <w:spacing w:before="0" w:after="0" w:line="240" w:lineRule="auto"/>
                  <w:jc w:val="center"/>
                </w:pPr>
              </w:pPrChange>
            </w:pPr>
            <w:ins w:id="12450" w:author="Farouk Bouhafs" w:date="2023-12-21T19:00:00Z">
              <w:del w:id="12451"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2452" w:author="Farouk Bouhafs" w:date="2023-12-21T19:19:00Z">
              <w:tcPr>
                <w:tcW w:w="782" w:type="pct"/>
                <w:tcBorders>
                  <w:top w:val="nil"/>
                  <w:left w:val="nil"/>
                  <w:bottom w:val="nil"/>
                  <w:right w:val="single" w:sz="8" w:space="0" w:color="auto"/>
                </w:tcBorders>
                <w:shd w:val="clear" w:color="auto" w:fill="auto"/>
                <w:vAlign w:val="center"/>
                <w:hideMark/>
              </w:tcPr>
            </w:tcPrChange>
          </w:tcPr>
          <w:p w14:paraId="33078E4C" w14:textId="11E4902C" w:rsidR="00B7019E" w:rsidRPr="00B7019E" w:rsidDel="000A3E8D" w:rsidRDefault="00B7019E" w:rsidP="000A3E8D">
            <w:pPr>
              <w:rPr>
                <w:ins w:id="12453" w:author="Farouk Bouhafs" w:date="2023-12-21T19:00:00Z"/>
                <w:del w:id="12454" w:author="Houyem Rais" w:date="2024-02-22T15:17:00Z"/>
                <w:rFonts w:cs="Calibri"/>
                <w:sz w:val="20"/>
                <w:szCs w:val="20"/>
                <w:lang w:eastAsia="fr-FR"/>
              </w:rPr>
              <w:pPrChange w:id="12455" w:author="Houyem Rais" w:date="2024-02-22T15:17:00Z">
                <w:pPr>
                  <w:widowControl/>
                  <w:autoSpaceDE/>
                  <w:autoSpaceDN/>
                  <w:spacing w:before="0" w:after="0" w:line="240" w:lineRule="auto"/>
                  <w:jc w:val="center"/>
                </w:pPr>
              </w:pPrChange>
            </w:pPr>
            <w:ins w:id="12456" w:author="Farouk Bouhafs" w:date="2023-12-21T19:00:00Z">
              <w:del w:id="12457"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458" w:author="Farouk Bouhafs" w:date="2023-12-21T19:19:00Z">
              <w:tcPr>
                <w:tcW w:w="849" w:type="pct"/>
                <w:tcBorders>
                  <w:top w:val="nil"/>
                  <w:left w:val="nil"/>
                  <w:bottom w:val="nil"/>
                  <w:right w:val="single" w:sz="8" w:space="0" w:color="auto"/>
                </w:tcBorders>
                <w:shd w:val="clear" w:color="auto" w:fill="auto"/>
                <w:vAlign w:val="center"/>
                <w:hideMark/>
              </w:tcPr>
            </w:tcPrChange>
          </w:tcPr>
          <w:p w14:paraId="43EAC37D" w14:textId="09EAE553" w:rsidR="00B7019E" w:rsidRPr="00B7019E" w:rsidDel="000A3E8D" w:rsidRDefault="00B7019E" w:rsidP="000A3E8D">
            <w:pPr>
              <w:rPr>
                <w:ins w:id="12459" w:author="Farouk Bouhafs" w:date="2023-12-21T19:00:00Z"/>
                <w:del w:id="12460" w:author="Houyem Rais" w:date="2024-02-22T15:17:00Z"/>
                <w:rFonts w:cs="Calibri"/>
                <w:sz w:val="20"/>
                <w:szCs w:val="20"/>
                <w:lang w:eastAsia="fr-FR"/>
              </w:rPr>
              <w:pPrChange w:id="12461" w:author="Houyem Rais" w:date="2024-02-22T15:17:00Z">
                <w:pPr>
                  <w:widowControl/>
                  <w:autoSpaceDE/>
                  <w:autoSpaceDN/>
                  <w:spacing w:before="0" w:after="0" w:line="240" w:lineRule="auto"/>
                  <w:jc w:val="center"/>
                </w:pPr>
              </w:pPrChange>
            </w:pPr>
            <w:ins w:id="12462" w:author="Farouk Bouhafs" w:date="2023-12-21T19:00:00Z">
              <w:del w:id="12463" w:author="Houyem Rais" w:date="2024-02-22T15:17:00Z">
                <w:r w:rsidRPr="00B7019E" w:rsidDel="000A3E8D">
                  <w:rPr>
                    <w:rFonts w:cs="Calibri"/>
                    <w:sz w:val="20"/>
                    <w:szCs w:val="20"/>
                    <w:lang w:eastAsia="fr-FR"/>
                  </w:rPr>
                  <w:delText>0,0</w:delText>
                </w:r>
              </w:del>
            </w:ins>
          </w:p>
        </w:tc>
        <w:tc>
          <w:tcPr>
            <w:tcW w:w="765" w:type="pct"/>
            <w:shd w:val="clear" w:color="auto" w:fill="auto"/>
            <w:vAlign w:val="center"/>
            <w:hideMark/>
            <w:tcPrChange w:id="12464" w:author="Farouk Bouhafs" w:date="2023-12-21T19:19:00Z">
              <w:tcPr>
                <w:tcW w:w="765" w:type="pct"/>
                <w:tcBorders>
                  <w:top w:val="nil"/>
                  <w:left w:val="nil"/>
                  <w:bottom w:val="nil"/>
                  <w:right w:val="single" w:sz="8" w:space="0" w:color="auto"/>
                </w:tcBorders>
                <w:shd w:val="clear" w:color="auto" w:fill="auto"/>
                <w:vAlign w:val="center"/>
                <w:hideMark/>
              </w:tcPr>
            </w:tcPrChange>
          </w:tcPr>
          <w:p w14:paraId="205A6FFF" w14:textId="40DA34EC" w:rsidR="00B7019E" w:rsidRPr="00B7019E" w:rsidDel="000A3E8D" w:rsidRDefault="00B7019E" w:rsidP="000A3E8D">
            <w:pPr>
              <w:rPr>
                <w:ins w:id="12465" w:author="Farouk Bouhafs" w:date="2023-12-21T19:00:00Z"/>
                <w:del w:id="12466" w:author="Houyem Rais" w:date="2024-02-22T15:17:00Z"/>
                <w:rFonts w:cs="Calibri"/>
                <w:sz w:val="20"/>
                <w:szCs w:val="20"/>
                <w:lang w:eastAsia="fr-FR"/>
              </w:rPr>
              <w:pPrChange w:id="12467" w:author="Houyem Rais" w:date="2024-02-22T15:17:00Z">
                <w:pPr>
                  <w:widowControl/>
                  <w:autoSpaceDE/>
                  <w:autoSpaceDN/>
                  <w:spacing w:before="0" w:after="0" w:line="240" w:lineRule="auto"/>
                  <w:jc w:val="center"/>
                </w:pPr>
              </w:pPrChange>
            </w:pPr>
            <w:ins w:id="12468" w:author="Farouk Bouhafs" w:date="2023-12-21T19:00:00Z">
              <w:del w:id="12469"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2470" w:author="Farouk Bouhafs" w:date="2023-12-21T19:19:00Z">
              <w:tcPr>
                <w:tcW w:w="605" w:type="pct"/>
                <w:tcBorders>
                  <w:top w:val="nil"/>
                  <w:left w:val="nil"/>
                  <w:bottom w:val="nil"/>
                  <w:right w:val="single" w:sz="8" w:space="0" w:color="auto"/>
                </w:tcBorders>
                <w:shd w:val="clear" w:color="auto" w:fill="auto"/>
                <w:vAlign w:val="center"/>
                <w:hideMark/>
              </w:tcPr>
            </w:tcPrChange>
          </w:tcPr>
          <w:p w14:paraId="48875E75" w14:textId="75B82EDA" w:rsidR="00B7019E" w:rsidRPr="00B7019E" w:rsidDel="000A3E8D" w:rsidRDefault="00B7019E" w:rsidP="000A3E8D">
            <w:pPr>
              <w:rPr>
                <w:ins w:id="12471" w:author="Farouk Bouhafs" w:date="2023-12-21T19:00:00Z"/>
                <w:del w:id="12472" w:author="Houyem Rais" w:date="2024-02-22T15:17:00Z"/>
                <w:rFonts w:cs="Calibri"/>
                <w:sz w:val="20"/>
                <w:szCs w:val="20"/>
                <w:lang w:eastAsia="fr-FR"/>
              </w:rPr>
              <w:pPrChange w:id="12473" w:author="Houyem Rais" w:date="2024-02-22T15:17:00Z">
                <w:pPr>
                  <w:widowControl/>
                  <w:autoSpaceDE/>
                  <w:autoSpaceDN/>
                  <w:spacing w:before="0" w:after="0" w:line="240" w:lineRule="auto"/>
                  <w:jc w:val="center"/>
                </w:pPr>
              </w:pPrChange>
            </w:pPr>
            <w:ins w:id="12474" w:author="Farouk Bouhafs" w:date="2023-12-21T19:00:00Z">
              <w:del w:id="12475" w:author="Houyem Rais" w:date="2024-02-22T15:17:00Z">
                <w:r w:rsidRPr="00B7019E" w:rsidDel="000A3E8D">
                  <w:rPr>
                    <w:rFonts w:cs="Calibri"/>
                    <w:sz w:val="20"/>
                    <w:szCs w:val="20"/>
                    <w:lang w:eastAsia="fr-FR"/>
                  </w:rPr>
                  <w:delText>19,4</w:delText>
                </w:r>
              </w:del>
            </w:ins>
          </w:p>
        </w:tc>
      </w:tr>
      <w:tr w:rsidR="00B7019E" w:rsidRPr="00B7019E" w:rsidDel="000A3E8D" w14:paraId="4C8D305C" w14:textId="19C7A2B8" w:rsidTr="00A85FE3">
        <w:trPr>
          <w:trHeight w:val="270"/>
          <w:ins w:id="12476" w:author="Farouk Bouhafs" w:date="2023-12-21T19:00:00Z"/>
          <w:del w:id="12477" w:author="Houyem Rais" w:date="2024-02-22T15:17:00Z"/>
          <w:trPrChange w:id="12478" w:author="Farouk Bouhafs" w:date="2023-12-21T19:19:00Z">
            <w:trPr>
              <w:trHeight w:val="270"/>
            </w:trPr>
          </w:trPrChange>
        </w:trPr>
        <w:tc>
          <w:tcPr>
            <w:tcW w:w="1050" w:type="pct"/>
            <w:vMerge/>
            <w:vAlign w:val="center"/>
            <w:hideMark/>
            <w:tcPrChange w:id="12479"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7A2B02FC" w14:textId="7BE3B502" w:rsidR="00B7019E" w:rsidRPr="00B7019E" w:rsidDel="000A3E8D" w:rsidRDefault="00B7019E" w:rsidP="000A3E8D">
            <w:pPr>
              <w:rPr>
                <w:ins w:id="12480" w:author="Farouk Bouhafs" w:date="2023-12-21T19:00:00Z"/>
                <w:del w:id="12481" w:author="Houyem Rais" w:date="2024-02-22T15:17:00Z"/>
                <w:rFonts w:cs="Calibri"/>
                <w:sz w:val="20"/>
                <w:szCs w:val="20"/>
                <w:lang w:eastAsia="fr-FR"/>
              </w:rPr>
              <w:pPrChange w:id="12482"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2483"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5F1E7F65" w14:textId="542D6700" w:rsidR="00B7019E" w:rsidRPr="00B7019E" w:rsidDel="000A3E8D" w:rsidRDefault="00B7019E" w:rsidP="000A3E8D">
            <w:pPr>
              <w:rPr>
                <w:ins w:id="12484" w:author="Farouk Bouhafs" w:date="2023-12-21T19:00:00Z"/>
                <w:del w:id="12485" w:author="Houyem Rais" w:date="2024-02-22T15:17:00Z"/>
                <w:rFonts w:cs="Calibri"/>
                <w:sz w:val="20"/>
                <w:szCs w:val="20"/>
                <w:lang w:eastAsia="fr-FR"/>
              </w:rPr>
              <w:pPrChange w:id="12486" w:author="Houyem Rais" w:date="2024-02-22T15:17:00Z">
                <w:pPr>
                  <w:widowControl/>
                  <w:autoSpaceDE/>
                  <w:autoSpaceDN/>
                  <w:spacing w:before="0" w:after="0" w:line="240" w:lineRule="auto"/>
                  <w:jc w:val="center"/>
                </w:pPr>
              </w:pPrChange>
            </w:pPr>
            <w:ins w:id="12487" w:author="Farouk Bouhafs" w:date="2023-12-21T19:00:00Z">
              <w:del w:id="12488"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2489"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300A3DA7" w14:textId="4D235940" w:rsidR="00B7019E" w:rsidRPr="00B7019E" w:rsidDel="000A3E8D" w:rsidRDefault="00B7019E" w:rsidP="000A3E8D">
            <w:pPr>
              <w:rPr>
                <w:ins w:id="12490" w:author="Farouk Bouhafs" w:date="2023-12-21T19:00:00Z"/>
                <w:del w:id="12491" w:author="Houyem Rais" w:date="2024-02-22T15:17:00Z"/>
                <w:rFonts w:cs="Calibri"/>
                <w:sz w:val="20"/>
                <w:szCs w:val="20"/>
                <w:lang w:eastAsia="fr-FR"/>
              </w:rPr>
              <w:pPrChange w:id="12492" w:author="Houyem Rais" w:date="2024-02-22T15:17:00Z">
                <w:pPr>
                  <w:widowControl/>
                  <w:autoSpaceDE/>
                  <w:autoSpaceDN/>
                  <w:spacing w:before="0" w:after="0" w:line="240" w:lineRule="auto"/>
                  <w:jc w:val="center"/>
                </w:pPr>
              </w:pPrChange>
            </w:pPr>
            <w:ins w:id="12493" w:author="Farouk Bouhafs" w:date="2023-12-21T19:00:00Z">
              <w:del w:id="12494"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495"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13EC0218" w14:textId="58C662C4" w:rsidR="00B7019E" w:rsidRPr="00B7019E" w:rsidDel="000A3E8D" w:rsidRDefault="00B7019E" w:rsidP="000A3E8D">
            <w:pPr>
              <w:rPr>
                <w:ins w:id="12496" w:author="Farouk Bouhafs" w:date="2023-12-21T19:00:00Z"/>
                <w:del w:id="12497" w:author="Houyem Rais" w:date="2024-02-22T15:17:00Z"/>
                <w:rFonts w:cs="Calibri"/>
                <w:sz w:val="20"/>
                <w:szCs w:val="20"/>
                <w:lang w:eastAsia="fr-FR"/>
              </w:rPr>
              <w:pPrChange w:id="12498" w:author="Houyem Rais" w:date="2024-02-22T15:17:00Z">
                <w:pPr>
                  <w:widowControl/>
                  <w:autoSpaceDE/>
                  <w:autoSpaceDN/>
                  <w:spacing w:before="0" w:after="0" w:line="240" w:lineRule="auto"/>
                  <w:jc w:val="center"/>
                </w:pPr>
              </w:pPrChange>
            </w:pPr>
            <w:ins w:id="12499" w:author="Farouk Bouhafs" w:date="2023-12-21T19:00:00Z">
              <w:del w:id="12500" w:author="Houyem Rais" w:date="2024-02-22T15:17:00Z">
                <w:r w:rsidRPr="00B7019E" w:rsidDel="000A3E8D">
                  <w:rPr>
                    <w:rFonts w:cs="Calibri"/>
                    <w:sz w:val="20"/>
                    <w:szCs w:val="20"/>
                    <w:lang w:eastAsia="fr-FR"/>
                  </w:rPr>
                  <w:delText>0,0%</w:delText>
                </w:r>
              </w:del>
            </w:ins>
          </w:p>
        </w:tc>
        <w:tc>
          <w:tcPr>
            <w:tcW w:w="765" w:type="pct"/>
            <w:shd w:val="clear" w:color="auto" w:fill="auto"/>
            <w:vAlign w:val="center"/>
            <w:hideMark/>
            <w:tcPrChange w:id="12501"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6018FEB3" w14:textId="07C409FB" w:rsidR="00B7019E" w:rsidRPr="00B7019E" w:rsidDel="000A3E8D" w:rsidRDefault="00B7019E" w:rsidP="000A3E8D">
            <w:pPr>
              <w:rPr>
                <w:ins w:id="12502" w:author="Farouk Bouhafs" w:date="2023-12-21T19:00:00Z"/>
                <w:del w:id="12503" w:author="Houyem Rais" w:date="2024-02-22T15:17:00Z"/>
                <w:rFonts w:cs="Calibri"/>
                <w:sz w:val="20"/>
                <w:szCs w:val="20"/>
                <w:lang w:eastAsia="fr-FR"/>
              </w:rPr>
              <w:pPrChange w:id="12504" w:author="Houyem Rais" w:date="2024-02-22T15:17:00Z">
                <w:pPr>
                  <w:widowControl/>
                  <w:autoSpaceDE/>
                  <w:autoSpaceDN/>
                  <w:spacing w:before="0" w:after="0" w:line="240" w:lineRule="auto"/>
                  <w:jc w:val="center"/>
                </w:pPr>
              </w:pPrChange>
            </w:pPr>
            <w:ins w:id="12505" w:author="Farouk Bouhafs" w:date="2023-12-21T19:00:00Z">
              <w:del w:id="12506"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2507"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39F00AC5" w14:textId="7DB81341" w:rsidR="00B7019E" w:rsidRPr="00B7019E" w:rsidDel="000A3E8D" w:rsidRDefault="00B7019E" w:rsidP="000A3E8D">
            <w:pPr>
              <w:rPr>
                <w:ins w:id="12508" w:author="Farouk Bouhafs" w:date="2023-12-21T19:00:00Z"/>
                <w:del w:id="12509" w:author="Houyem Rais" w:date="2024-02-22T15:17:00Z"/>
                <w:rFonts w:cs="Calibri"/>
                <w:sz w:val="20"/>
                <w:szCs w:val="20"/>
                <w:lang w:eastAsia="fr-FR"/>
              </w:rPr>
              <w:pPrChange w:id="12510" w:author="Houyem Rais" w:date="2024-02-22T15:17:00Z">
                <w:pPr>
                  <w:widowControl/>
                  <w:autoSpaceDE/>
                  <w:autoSpaceDN/>
                  <w:spacing w:before="0" w:after="0" w:line="240" w:lineRule="auto"/>
                  <w:jc w:val="center"/>
                </w:pPr>
              </w:pPrChange>
            </w:pPr>
            <w:ins w:id="12511" w:author="Farouk Bouhafs" w:date="2023-12-21T19:00:00Z">
              <w:del w:id="12512" w:author="Houyem Rais" w:date="2024-02-22T15:17:00Z">
                <w:r w:rsidRPr="00B7019E" w:rsidDel="000A3E8D">
                  <w:rPr>
                    <w:rFonts w:cs="Calibri"/>
                    <w:sz w:val="20"/>
                    <w:szCs w:val="20"/>
                    <w:lang w:eastAsia="fr-FR"/>
                  </w:rPr>
                  <w:delText>1,5%</w:delText>
                </w:r>
              </w:del>
            </w:ins>
          </w:p>
        </w:tc>
      </w:tr>
      <w:tr w:rsidR="00B7019E" w:rsidRPr="00B7019E" w:rsidDel="000A3E8D" w14:paraId="59392336" w14:textId="13F654C5" w:rsidTr="00A85FE3">
        <w:trPr>
          <w:trHeight w:val="270"/>
          <w:ins w:id="12513" w:author="Farouk Bouhafs" w:date="2023-12-21T19:00:00Z"/>
          <w:del w:id="12514" w:author="Houyem Rais" w:date="2024-02-22T15:17:00Z"/>
          <w:trPrChange w:id="12515" w:author="Farouk Bouhafs" w:date="2023-12-21T19:19:00Z">
            <w:trPr>
              <w:trHeight w:val="270"/>
            </w:trPr>
          </w:trPrChange>
        </w:trPr>
        <w:tc>
          <w:tcPr>
            <w:tcW w:w="1050" w:type="pct"/>
            <w:shd w:val="clear" w:color="auto" w:fill="auto"/>
            <w:vAlign w:val="center"/>
            <w:hideMark/>
            <w:tcPrChange w:id="12516"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6CE8164C" w14:textId="75818CE7" w:rsidR="00B7019E" w:rsidRPr="00B7019E" w:rsidDel="000A3E8D" w:rsidRDefault="00B7019E" w:rsidP="000A3E8D">
            <w:pPr>
              <w:rPr>
                <w:ins w:id="12517" w:author="Farouk Bouhafs" w:date="2023-12-21T19:00:00Z"/>
                <w:del w:id="12518" w:author="Houyem Rais" w:date="2024-02-22T15:17:00Z"/>
                <w:rFonts w:cs="Calibri"/>
                <w:b/>
                <w:bCs/>
                <w:sz w:val="20"/>
                <w:szCs w:val="20"/>
                <w:lang w:eastAsia="fr-FR"/>
              </w:rPr>
              <w:pPrChange w:id="12519" w:author="Houyem Rais" w:date="2024-02-22T15:17:00Z">
                <w:pPr>
                  <w:widowControl/>
                  <w:autoSpaceDE/>
                  <w:autoSpaceDN/>
                  <w:spacing w:before="0" w:after="0" w:line="240" w:lineRule="auto"/>
                </w:pPr>
              </w:pPrChange>
            </w:pPr>
            <w:ins w:id="12520" w:author="Farouk Bouhafs" w:date="2023-12-21T19:00:00Z">
              <w:del w:id="12521" w:author="Houyem Rais" w:date="2024-02-22T15:17:00Z">
                <w:r w:rsidRPr="00B7019E" w:rsidDel="000A3E8D">
                  <w:rPr>
                    <w:rFonts w:cs="Calibri"/>
                    <w:b/>
                    <w:bCs/>
                    <w:sz w:val="20"/>
                    <w:szCs w:val="20"/>
                    <w:lang w:eastAsia="fr-FR"/>
                  </w:rPr>
                  <w:delText>Ressources (MDT)</w:delText>
                </w:r>
              </w:del>
            </w:ins>
          </w:p>
        </w:tc>
        <w:tc>
          <w:tcPr>
            <w:tcW w:w="950" w:type="pct"/>
            <w:shd w:val="clear" w:color="auto" w:fill="auto"/>
            <w:vAlign w:val="center"/>
            <w:hideMark/>
            <w:tcPrChange w:id="12522"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1EAC5A9F" w14:textId="63F6B645" w:rsidR="00B7019E" w:rsidRPr="00B7019E" w:rsidDel="000A3E8D" w:rsidRDefault="00B7019E" w:rsidP="000A3E8D">
            <w:pPr>
              <w:rPr>
                <w:ins w:id="12523" w:author="Farouk Bouhafs" w:date="2023-12-21T19:00:00Z"/>
                <w:del w:id="12524" w:author="Houyem Rais" w:date="2024-02-22T15:17:00Z"/>
                <w:rFonts w:cs="Calibri"/>
                <w:b/>
                <w:bCs/>
                <w:sz w:val="20"/>
                <w:szCs w:val="20"/>
                <w:lang w:eastAsia="fr-FR"/>
              </w:rPr>
              <w:pPrChange w:id="12525" w:author="Houyem Rais" w:date="2024-02-22T15:17:00Z">
                <w:pPr>
                  <w:widowControl/>
                  <w:autoSpaceDE/>
                  <w:autoSpaceDN/>
                  <w:spacing w:before="0" w:after="0" w:line="240" w:lineRule="auto"/>
                  <w:jc w:val="center"/>
                </w:pPr>
              </w:pPrChange>
            </w:pPr>
            <w:ins w:id="12526" w:author="Farouk Bouhafs" w:date="2023-12-21T19:00:00Z">
              <w:del w:id="12527" w:author="Houyem Rais" w:date="2024-02-22T15:17:00Z">
                <w:r w:rsidRPr="00B7019E" w:rsidDel="000A3E8D">
                  <w:rPr>
                    <w:rFonts w:cs="Calibri"/>
                    <w:b/>
                    <w:bCs/>
                    <w:sz w:val="20"/>
                    <w:szCs w:val="20"/>
                    <w:lang w:eastAsia="fr-FR"/>
                  </w:rPr>
                  <w:delText>1238,0</w:delText>
                </w:r>
              </w:del>
            </w:ins>
          </w:p>
        </w:tc>
        <w:tc>
          <w:tcPr>
            <w:tcW w:w="782" w:type="pct"/>
            <w:shd w:val="clear" w:color="auto" w:fill="auto"/>
            <w:vAlign w:val="center"/>
            <w:hideMark/>
            <w:tcPrChange w:id="12528"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551D46B9" w14:textId="53389921" w:rsidR="00B7019E" w:rsidRPr="00B7019E" w:rsidDel="000A3E8D" w:rsidRDefault="00B7019E" w:rsidP="000A3E8D">
            <w:pPr>
              <w:rPr>
                <w:ins w:id="12529" w:author="Farouk Bouhafs" w:date="2023-12-21T19:00:00Z"/>
                <w:del w:id="12530" w:author="Houyem Rais" w:date="2024-02-22T15:17:00Z"/>
                <w:rFonts w:cs="Calibri"/>
                <w:b/>
                <w:bCs/>
                <w:sz w:val="20"/>
                <w:szCs w:val="20"/>
                <w:lang w:eastAsia="fr-FR"/>
              </w:rPr>
              <w:pPrChange w:id="12531" w:author="Houyem Rais" w:date="2024-02-22T15:17:00Z">
                <w:pPr>
                  <w:widowControl/>
                  <w:autoSpaceDE/>
                  <w:autoSpaceDN/>
                  <w:spacing w:before="0" w:after="0" w:line="240" w:lineRule="auto"/>
                  <w:jc w:val="center"/>
                </w:pPr>
              </w:pPrChange>
            </w:pPr>
            <w:ins w:id="12532" w:author="Farouk Bouhafs" w:date="2023-12-21T19:00:00Z">
              <w:del w:id="12533" w:author="Houyem Rais" w:date="2024-02-22T15:17:00Z">
                <w:r w:rsidRPr="00B7019E" w:rsidDel="000A3E8D">
                  <w:rPr>
                    <w:rFonts w:cs="Calibri"/>
                    <w:b/>
                    <w:bCs/>
                    <w:sz w:val="20"/>
                    <w:szCs w:val="20"/>
                    <w:lang w:eastAsia="fr-FR"/>
                  </w:rPr>
                  <w:delText>0,0</w:delText>
                </w:r>
              </w:del>
            </w:ins>
          </w:p>
        </w:tc>
        <w:tc>
          <w:tcPr>
            <w:tcW w:w="849" w:type="pct"/>
            <w:shd w:val="clear" w:color="auto" w:fill="auto"/>
            <w:vAlign w:val="center"/>
            <w:hideMark/>
            <w:tcPrChange w:id="12534"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5F2F138D" w14:textId="5ADA25D1" w:rsidR="00B7019E" w:rsidRPr="00B7019E" w:rsidDel="000A3E8D" w:rsidRDefault="00B7019E" w:rsidP="000A3E8D">
            <w:pPr>
              <w:rPr>
                <w:ins w:id="12535" w:author="Farouk Bouhafs" w:date="2023-12-21T19:00:00Z"/>
                <w:del w:id="12536" w:author="Houyem Rais" w:date="2024-02-22T15:17:00Z"/>
                <w:rFonts w:cs="Calibri"/>
                <w:b/>
                <w:bCs/>
                <w:sz w:val="20"/>
                <w:szCs w:val="20"/>
                <w:lang w:eastAsia="fr-FR"/>
              </w:rPr>
              <w:pPrChange w:id="12537" w:author="Houyem Rais" w:date="2024-02-22T15:17:00Z">
                <w:pPr>
                  <w:widowControl/>
                  <w:autoSpaceDE/>
                  <w:autoSpaceDN/>
                  <w:spacing w:before="0" w:after="0" w:line="240" w:lineRule="auto"/>
                  <w:jc w:val="center"/>
                </w:pPr>
              </w:pPrChange>
            </w:pPr>
            <w:ins w:id="12538" w:author="Farouk Bouhafs" w:date="2023-12-21T19:00:00Z">
              <w:del w:id="12539" w:author="Houyem Rais" w:date="2024-02-22T15:17:00Z">
                <w:r w:rsidRPr="00B7019E" w:rsidDel="000A3E8D">
                  <w:rPr>
                    <w:rFonts w:cs="Calibri"/>
                    <w:b/>
                    <w:bCs/>
                    <w:sz w:val="20"/>
                    <w:szCs w:val="20"/>
                    <w:lang w:eastAsia="fr-FR"/>
                  </w:rPr>
                  <w:delText>1430,2</w:delText>
                </w:r>
              </w:del>
            </w:ins>
          </w:p>
        </w:tc>
        <w:tc>
          <w:tcPr>
            <w:tcW w:w="765" w:type="pct"/>
            <w:shd w:val="clear" w:color="auto" w:fill="auto"/>
            <w:vAlign w:val="center"/>
            <w:hideMark/>
            <w:tcPrChange w:id="12540"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2C0DFB17" w14:textId="09631805" w:rsidR="00B7019E" w:rsidRPr="00B7019E" w:rsidDel="000A3E8D" w:rsidRDefault="00B7019E" w:rsidP="000A3E8D">
            <w:pPr>
              <w:rPr>
                <w:ins w:id="12541" w:author="Farouk Bouhafs" w:date="2023-12-21T19:00:00Z"/>
                <w:del w:id="12542" w:author="Houyem Rais" w:date="2024-02-22T15:17:00Z"/>
                <w:rFonts w:cs="Calibri"/>
                <w:b/>
                <w:bCs/>
                <w:sz w:val="20"/>
                <w:szCs w:val="20"/>
                <w:lang w:eastAsia="fr-FR"/>
              </w:rPr>
              <w:pPrChange w:id="12543" w:author="Houyem Rais" w:date="2024-02-22T15:17:00Z">
                <w:pPr>
                  <w:widowControl/>
                  <w:autoSpaceDE/>
                  <w:autoSpaceDN/>
                  <w:spacing w:before="0" w:after="0" w:line="240" w:lineRule="auto"/>
                  <w:jc w:val="center"/>
                </w:pPr>
              </w:pPrChange>
            </w:pPr>
            <w:ins w:id="12544" w:author="Farouk Bouhafs" w:date="2023-12-21T19:00:00Z">
              <w:del w:id="12545" w:author="Houyem Rais" w:date="2024-02-22T15:17:00Z">
                <w:r w:rsidRPr="00B7019E" w:rsidDel="000A3E8D">
                  <w:rPr>
                    <w:rFonts w:cs="Calibri"/>
                    <w:b/>
                    <w:bCs/>
                    <w:sz w:val="20"/>
                    <w:szCs w:val="20"/>
                    <w:lang w:eastAsia="fr-FR"/>
                  </w:rPr>
                  <w:delText>0,0</w:delText>
                </w:r>
              </w:del>
            </w:ins>
          </w:p>
        </w:tc>
        <w:tc>
          <w:tcPr>
            <w:tcW w:w="604" w:type="pct"/>
            <w:shd w:val="clear" w:color="auto" w:fill="auto"/>
            <w:vAlign w:val="center"/>
            <w:hideMark/>
            <w:tcPrChange w:id="12546"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2F66664A" w14:textId="5FBA9516" w:rsidR="00B7019E" w:rsidRPr="00B7019E" w:rsidDel="000A3E8D" w:rsidRDefault="00B7019E" w:rsidP="000A3E8D">
            <w:pPr>
              <w:rPr>
                <w:ins w:id="12547" w:author="Farouk Bouhafs" w:date="2023-12-21T19:00:00Z"/>
                <w:del w:id="12548" w:author="Houyem Rais" w:date="2024-02-22T15:17:00Z"/>
                <w:rFonts w:cs="Calibri"/>
                <w:b/>
                <w:bCs/>
                <w:sz w:val="20"/>
                <w:szCs w:val="20"/>
                <w:lang w:eastAsia="fr-FR"/>
              </w:rPr>
              <w:pPrChange w:id="12549" w:author="Houyem Rais" w:date="2024-02-22T15:17:00Z">
                <w:pPr>
                  <w:widowControl/>
                  <w:autoSpaceDE/>
                  <w:autoSpaceDN/>
                  <w:spacing w:before="0" w:after="0" w:line="240" w:lineRule="auto"/>
                  <w:jc w:val="center"/>
                </w:pPr>
              </w:pPrChange>
            </w:pPr>
            <w:ins w:id="12550" w:author="Farouk Bouhafs" w:date="2023-12-21T19:00:00Z">
              <w:del w:id="12551" w:author="Houyem Rais" w:date="2024-02-22T15:17:00Z">
                <w:r w:rsidRPr="00B7019E" w:rsidDel="000A3E8D">
                  <w:rPr>
                    <w:rFonts w:cs="Calibri"/>
                    <w:b/>
                    <w:bCs/>
                    <w:sz w:val="20"/>
                    <w:szCs w:val="20"/>
                    <w:lang w:eastAsia="fr-FR"/>
                  </w:rPr>
                  <w:delText>1271,7</w:delText>
                </w:r>
              </w:del>
            </w:ins>
          </w:p>
        </w:tc>
      </w:tr>
      <w:tr w:rsidR="00B7019E" w:rsidRPr="00B7019E" w:rsidDel="000A3E8D" w14:paraId="26E805C4" w14:textId="4C8753AB" w:rsidTr="00A85FE3">
        <w:trPr>
          <w:trHeight w:val="263"/>
          <w:ins w:id="12552" w:author="Farouk Bouhafs" w:date="2023-12-21T19:00:00Z"/>
          <w:del w:id="12553" w:author="Houyem Rais" w:date="2024-02-22T15:17:00Z"/>
          <w:trPrChange w:id="12554" w:author="Farouk Bouhafs" w:date="2023-12-21T19:19:00Z">
            <w:trPr>
              <w:trHeight w:val="263"/>
            </w:trPr>
          </w:trPrChange>
        </w:trPr>
        <w:tc>
          <w:tcPr>
            <w:tcW w:w="1050" w:type="pct"/>
            <w:vMerge w:val="restart"/>
            <w:shd w:val="clear" w:color="auto" w:fill="auto"/>
            <w:vAlign w:val="center"/>
            <w:hideMark/>
            <w:tcPrChange w:id="12555"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BCFC9A2" w14:textId="75915AC6" w:rsidR="00B7019E" w:rsidRPr="00B7019E" w:rsidDel="000A3E8D" w:rsidRDefault="00B7019E" w:rsidP="000A3E8D">
            <w:pPr>
              <w:rPr>
                <w:ins w:id="12556" w:author="Farouk Bouhafs" w:date="2023-12-21T19:00:00Z"/>
                <w:del w:id="12557" w:author="Houyem Rais" w:date="2024-02-22T15:17:00Z"/>
                <w:rFonts w:cs="Calibri"/>
                <w:sz w:val="20"/>
                <w:szCs w:val="20"/>
                <w:lang w:eastAsia="fr-FR"/>
              </w:rPr>
              <w:pPrChange w:id="12558" w:author="Houyem Rais" w:date="2024-02-22T15:17:00Z">
                <w:pPr>
                  <w:widowControl/>
                  <w:autoSpaceDE/>
                  <w:autoSpaceDN/>
                  <w:spacing w:before="0" w:after="0" w:line="240" w:lineRule="auto"/>
                </w:pPr>
              </w:pPrChange>
            </w:pPr>
            <w:ins w:id="12559" w:author="Farouk Bouhafs" w:date="2023-12-21T19:00:00Z">
              <w:del w:id="12560" w:author="Houyem Rais" w:date="2024-02-22T15:17:00Z">
                <w:r w:rsidRPr="00B7019E" w:rsidDel="000A3E8D">
                  <w:rPr>
                    <w:rFonts w:cs="Calibri"/>
                    <w:sz w:val="20"/>
                    <w:szCs w:val="20"/>
                    <w:lang w:eastAsia="fr-FR"/>
                  </w:rPr>
                  <w:delText>Dette publique</w:delText>
                </w:r>
              </w:del>
            </w:ins>
          </w:p>
        </w:tc>
        <w:tc>
          <w:tcPr>
            <w:tcW w:w="950" w:type="pct"/>
            <w:shd w:val="clear" w:color="auto" w:fill="auto"/>
            <w:vAlign w:val="center"/>
            <w:hideMark/>
            <w:tcPrChange w:id="12561" w:author="Farouk Bouhafs" w:date="2023-12-21T19:19:00Z">
              <w:tcPr>
                <w:tcW w:w="950" w:type="pct"/>
                <w:tcBorders>
                  <w:top w:val="nil"/>
                  <w:left w:val="nil"/>
                  <w:bottom w:val="nil"/>
                  <w:right w:val="single" w:sz="8" w:space="0" w:color="auto"/>
                </w:tcBorders>
                <w:shd w:val="clear" w:color="auto" w:fill="auto"/>
                <w:vAlign w:val="center"/>
                <w:hideMark/>
              </w:tcPr>
            </w:tcPrChange>
          </w:tcPr>
          <w:p w14:paraId="1D774B02" w14:textId="10E3302D" w:rsidR="00B7019E" w:rsidRPr="00B7019E" w:rsidDel="000A3E8D" w:rsidRDefault="00B7019E" w:rsidP="000A3E8D">
            <w:pPr>
              <w:rPr>
                <w:ins w:id="12562" w:author="Farouk Bouhafs" w:date="2023-12-21T19:00:00Z"/>
                <w:del w:id="12563" w:author="Houyem Rais" w:date="2024-02-22T15:17:00Z"/>
                <w:rFonts w:cs="Calibri"/>
                <w:sz w:val="20"/>
                <w:szCs w:val="20"/>
                <w:lang w:eastAsia="fr-FR"/>
              </w:rPr>
              <w:pPrChange w:id="12564" w:author="Houyem Rais" w:date="2024-02-22T15:17:00Z">
                <w:pPr>
                  <w:widowControl/>
                  <w:autoSpaceDE/>
                  <w:autoSpaceDN/>
                  <w:spacing w:before="0" w:after="0" w:line="240" w:lineRule="auto"/>
                  <w:jc w:val="center"/>
                </w:pPr>
              </w:pPrChange>
            </w:pPr>
            <w:ins w:id="12565" w:author="Farouk Bouhafs" w:date="2023-12-21T19:00:00Z">
              <w:del w:id="12566" w:author="Houyem Rais" w:date="2024-02-22T15:17:00Z">
                <w:r w:rsidRPr="00B7019E" w:rsidDel="000A3E8D">
                  <w:rPr>
                    <w:rFonts w:cs="Calibri"/>
                    <w:sz w:val="20"/>
                    <w:szCs w:val="20"/>
                    <w:lang w:eastAsia="fr-FR"/>
                  </w:rPr>
                  <w:delText>939,3</w:delText>
                </w:r>
              </w:del>
            </w:ins>
          </w:p>
        </w:tc>
        <w:tc>
          <w:tcPr>
            <w:tcW w:w="782" w:type="pct"/>
            <w:shd w:val="clear" w:color="auto" w:fill="auto"/>
            <w:vAlign w:val="center"/>
            <w:hideMark/>
            <w:tcPrChange w:id="12567" w:author="Farouk Bouhafs" w:date="2023-12-21T19:19:00Z">
              <w:tcPr>
                <w:tcW w:w="782" w:type="pct"/>
                <w:tcBorders>
                  <w:top w:val="nil"/>
                  <w:left w:val="nil"/>
                  <w:bottom w:val="nil"/>
                  <w:right w:val="single" w:sz="8" w:space="0" w:color="auto"/>
                </w:tcBorders>
                <w:shd w:val="clear" w:color="auto" w:fill="auto"/>
                <w:vAlign w:val="center"/>
                <w:hideMark/>
              </w:tcPr>
            </w:tcPrChange>
          </w:tcPr>
          <w:p w14:paraId="048548A6" w14:textId="1FBC59DF" w:rsidR="00B7019E" w:rsidRPr="00B7019E" w:rsidDel="000A3E8D" w:rsidRDefault="00B7019E" w:rsidP="000A3E8D">
            <w:pPr>
              <w:rPr>
                <w:ins w:id="12568" w:author="Farouk Bouhafs" w:date="2023-12-21T19:00:00Z"/>
                <w:del w:id="12569" w:author="Houyem Rais" w:date="2024-02-22T15:17:00Z"/>
                <w:rFonts w:cs="Calibri"/>
                <w:sz w:val="20"/>
                <w:szCs w:val="20"/>
                <w:lang w:eastAsia="fr-FR"/>
              </w:rPr>
              <w:pPrChange w:id="12570" w:author="Houyem Rais" w:date="2024-02-22T15:17:00Z">
                <w:pPr>
                  <w:widowControl/>
                  <w:autoSpaceDE/>
                  <w:autoSpaceDN/>
                  <w:spacing w:before="0" w:after="0" w:line="240" w:lineRule="auto"/>
                  <w:jc w:val="center"/>
                </w:pPr>
              </w:pPrChange>
            </w:pPr>
            <w:ins w:id="12571" w:author="Farouk Bouhafs" w:date="2023-12-21T19:00:00Z">
              <w:del w:id="12572"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573" w:author="Farouk Bouhafs" w:date="2023-12-21T19:19:00Z">
              <w:tcPr>
                <w:tcW w:w="849" w:type="pct"/>
                <w:tcBorders>
                  <w:top w:val="nil"/>
                  <w:left w:val="nil"/>
                  <w:bottom w:val="nil"/>
                  <w:right w:val="single" w:sz="8" w:space="0" w:color="auto"/>
                </w:tcBorders>
                <w:shd w:val="clear" w:color="auto" w:fill="auto"/>
                <w:vAlign w:val="center"/>
                <w:hideMark/>
              </w:tcPr>
            </w:tcPrChange>
          </w:tcPr>
          <w:p w14:paraId="0840AF45" w14:textId="3546F8ED" w:rsidR="00B7019E" w:rsidRPr="00B7019E" w:rsidDel="000A3E8D" w:rsidRDefault="00B7019E" w:rsidP="000A3E8D">
            <w:pPr>
              <w:rPr>
                <w:ins w:id="12574" w:author="Farouk Bouhafs" w:date="2023-12-21T19:00:00Z"/>
                <w:del w:id="12575" w:author="Houyem Rais" w:date="2024-02-22T15:17:00Z"/>
                <w:rFonts w:cs="Calibri"/>
                <w:sz w:val="20"/>
                <w:szCs w:val="20"/>
                <w:lang w:eastAsia="fr-FR"/>
              </w:rPr>
              <w:pPrChange w:id="12576" w:author="Houyem Rais" w:date="2024-02-22T15:17:00Z">
                <w:pPr>
                  <w:widowControl/>
                  <w:autoSpaceDE/>
                  <w:autoSpaceDN/>
                  <w:spacing w:before="0" w:after="0" w:line="240" w:lineRule="auto"/>
                  <w:jc w:val="center"/>
                </w:pPr>
              </w:pPrChange>
            </w:pPr>
            <w:ins w:id="12577" w:author="Farouk Bouhafs" w:date="2023-12-21T19:00:00Z">
              <w:del w:id="12578" w:author="Houyem Rais" w:date="2024-02-22T15:17:00Z">
                <w:r w:rsidRPr="00B7019E" w:rsidDel="000A3E8D">
                  <w:rPr>
                    <w:rFonts w:cs="Calibri"/>
                    <w:sz w:val="20"/>
                    <w:szCs w:val="20"/>
                    <w:lang w:eastAsia="fr-FR"/>
                  </w:rPr>
                  <w:delText>1430,2</w:delText>
                </w:r>
              </w:del>
            </w:ins>
          </w:p>
        </w:tc>
        <w:tc>
          <w:tcPr>
            <w:tcW w:w="765" w:type="pct"/>
            <w:shd w:val="clear" w:color="auto" w:fill="auto"/>
            <w:vAlign w:val="center"/>
            <w:hideMark/>
            <w:tcPrChange w:id="12579" w:author="Farouk Bouhafs" w:date="2023-12-21T19:19:00Z">
              <w:tcPr>
                <w:tcW w:w="765" w:type="pct"/>
                <w:tcBorders>
                  <w:top w:val="nil"/>
                  <w:left w:val="nil"/>
                  <w:bottom w:val="nil"/>
                  <w:right w:val="single" w:sz="8" w:space="0" w:color="auto"/>
                </w:tcBorders>
                <w:shd w:val="clear" w:color="auto" w:fill="auto"/>
                <w:vAlign w:val="center"/>
                <w:hideMark/>
              </w:tcPr>
            </w:tcPrChange>
          </w:tcPr>
          <w:p w14:paraId="3490AEED" w14:textId="6819EF9F" w:rsidR="00B7019E" w:rsidRPr="00B7019E" w:rsidDel="000A3E8D" w:rsidRDefault="00B7019E" w:rsidP="000A3E8D">
            <w:pPr>
              <w:rPr>
                <w:ins w:id="12580" w:author="Farouk Bouhafs" w:date="2023-12-21T19:00:00Z"/>
                <w:del w:id="12581" w:author="Houyem Rais" w:date="2024-02-22T15:17:00Z"/>
                <w:rFonts w:cs="Calibri"/>
                <w:sz w:val="20"/>
                <w:szCs w:val="20"/>
                <w:lang w:eastAsia="fr-FR"/>
              </w:rPr>
              <w:pPrChange w:id="12582" w:author="Houyem Rais" w:date="2024-02-22T15:17:00Z">
                <w:pPr>
                  <w:widowControl/>
                  <w:autoSpaceDE/>
                  <w:autoSpaceDN/>
                  <w:spacing w:before="0" w:after="0" w:line="240" w:lineRule="auto"/>
                  <w:jc w:val="center"/>
                </w:pPr>
              </w:pPrChange>
            </w:pPr>
            <w:ins w:id="12583" w:author="Farouk Bouhafs" w:date="2023-12-21T19:00:00Z">
              <w:del w:id="12584"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2585" w:author="Farouk Bouhafs" w:date="2023-12-21T19:19:00Z">
              <w:tcPr>
                <w:tcW w:w="605" w:type="pct"/>
                <w:tcBorders>
                  <w:top w:val="nil"/>
                  <w:left w:val="nil"/>
                  <w:bottom w:val="nil"/>
                  <w:right w:val="single" w:sz="8" w:space="0" w:color="auto"/>
                </w:tcBorders>
                <w:shd w:val="clear" w:color="auto" w:fill="auto"/>
                <w:vAlign w:val="center"/>
                <w:hideMark/>
              </w:tcPr>
            </w:tcPrChange>
          </w:tcPr>
          <w:p w14:paraId="2D93912A" w14:textId="1E054DD3" w:rsidR="00B7019E" w:rsidRPr="00B7019E" w:rsidDel="000A3E8D" w:rsidRDefault="00B7019E" w:rsidP="000A3E8D">
            <w:pPr>
              <w:rPr>
                <w:ins w:id="12586" w:author="Farouk Bouhafs" w:date="2023-12-21T19:00:00Z"/>
                <w:del w:id="12587" w:author="Houyem Rais" w:date="2024-02-22T15:17:00Z"/>
                <w:rFonts w:cs="Calibri"/>
                <w:sz w:val="20"/>
                <w:szCs w:val="20"/>
                <w:lang w:eastAsia="fr-FR"/>
              </w:rPr>
              <w:pPrChange w:id="12588" w:author="Houyem Rais" w:date="2024-02-22T15:17:00Z">
                <w:pPr>
                  <w:widowControl/>
                  <w:autoSpaceDE/>
                  <w:autoSpaceDN/>
                  <w:spacing w:before="0" w:after="0" w:line="240" w:lineRule="auto"/>
                  <w:jc w:val="center"/>
                </w:pPr>
              </w:pPrChange>
            </w:pPr>
            <w:ins w:id="12589" w:author="Farouk Bouhafs" w:date="2023-12-21T19:00:00Z">
              <w:del w:id="12590" w:author="Houyem Rais" w:date="2024-02-22T15:17:00Z">
                <w:r w:rsidRPr="00B7019E" w:rsidDel="000A3E8D">
                  <w:rPr>
                    <w:rFonts w:cs="Calibri"/>
                    <w:sz w:val="20"/>
                    <w:szCs w:val="20"/>
                    <w:lang w:eastAsia="fr-FR"/>
                  </w:rPr>
                  <w:delText>1252,3</w:delText>
                </w:r>
              </w:del>
            </w:ins>
          </w:p>
        </w:tc>
      </w:tr>
      <w:tr w:rsidR="00B7019E" w:rsidRPr="00B7019E" w:rsidDel="000A3E8D" w14:paraId="5FD67AA2" w14:textId="10002664" w:rsidTr="00A85FE3">
        <w:trPr>
          <w:trHeight w:val="270"/>
          <w:ins w:id="12591" w:author="Farouk Bouhafs" w:date="2023-12-21T19:00:00Z"/>
          <w:del w:id="12592" w:author="Houyem Rais" w:date="2024-02-22T15:17:00Z"/>
          <w:trPrChange w:id="12593" w:author="Farouk Bouhafs" w:date="2023-12-21T19:19:00Z">
            <w:trPr>
              <w:trHeight w:val="270"/>
            </w:trPr>
          </w:trPrChange>
        </w:trPr>
        <w:tc>
          <w:tcPr>
            <w:tcW w:w="1050" w:type="pct"/>
            <w:vMerge/>
            <w:vAlign w:val="center"/>
            <w:hideMark/>
            <w:tcPrChange w:id="12594"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32CE965C" w14:textId="7EA1B3EA" w:rsidR="00B7019E" w:rsidRPr="00B7019E" w:rsidDel="000A3E8D" w:rsidRDefault="00B7019E" w:rsidP="000A3E8D">
            <w:pPr>
              <w:rPr>
                <w:ins w:id="12595" w:author="Farouk Bouhafs" w:date="2023-12-21T19:00:00Z"/>
                <w:del w:id="12596" w:author="Houyem Rais" w:date="2024-02-22T15:17:00Z"/>
                <w:rFonts w:cs="Calibri"/>
                <w:sz w:val="20"/>
                <w:szCs w:val="20"/>
                <w:lang w:eastAsia="fr-FR"/>
              </w:rPr>
              <w:pPrChange w:id="12597"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2598"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3A6B07C9" w14:textId="77B2326F" w:rsidR="00B7019E" w:rsidRPr="00B7019E" w:rsidDel="000A3E8D" w:rsidRDefault="00B7019E" w:rsidP="000A3E8D">
            <w:pPr>
              <w:rPr>
                <w:ins w:id="12599" w:author="Farouk Bouhafs" w:date="2023-12-21T19:00:00Z"/>
                <w:del w:id="12600" w:author="Houyem Rais" w:date="2024-02-22T15:17:00Z"/>
                <w:rFonts w:cs="Calibri"/>
                <w:i/>
                <w:iCs/>
                <w:sz w:val="20"/>
                <w:szCs w:val="20"/>
                <w:lang w:eastAsia="fr-FR"/>
              </w:rPr>
              <w:pPrChange w:id="12601" w:author="Houyem Rais" w:date="2024-02-22T15:17:00Z">
                <w:pPr>
                  <w:widowControl/>
                  <w:autoSpaceDE/>
                  <w:autoSpaceDN/>
                  <w:spacing w:before="0" w:after="0" w:line="240" w:lineRule="auto"/>
                  <w:jc w:val="center"/>
                </w:pPr>
              </w:pPrChange>
            </w:pPr>
            <w:ins w:id="12602" w:author="Farouk Bouhafs" w:date="2023-12-21T19:00:00Z">
              <w:del w:id="12603" w:author="Houyem Rais" w:date="2024-02-22T15:17:00Z">
                <w:r w:rsidRPr="00B7019E" w:rsidDel="000A3E8D">
                  <w:rPr>
                    <w:rFonts w:cs="Calibri"/>
                    <w:i/>
                    <w:iCs/>
                    <w:sz w:val="20"/>
                    <w:szCs w:val="20"/>
                    <w:lang w:eastAsia="fr-FR"/>
                  </w:rPr>
                  <w:delText>75,9%</w:delText>
                </w:r>
              </w:del>
            </w:ins>
          </w:p>
        </w:tc>
        <w:tc>
          <w:tcPr>
            <w:tcW w:w="782" w:type="pct"/>
            <w:shd w:val="clear" w:color="auto" w:fill="auto"/>
            <w:vAlign w:val="center"/>
            <w:hideMark/>
            <w:tcPrChange w:id="12604"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371684FC" w14:textId="2F06F3EE" w:rsidR="00B7019E" w:rsidRPr="00B7019E" w:rsidDel="000A3E8D" w:rsidRDefault="00B7019E" w:rsidP="000A3E8D">
            <w:pPr>
              <w:rPr>
                <w:ins w:id="12605" w:author="Farouk Bouhafs" w:date="2023-12-21T19:00:00Z"/>
                <w:del w:id="12606" w:author="Houyem Rais" w:date="2024-02-22T15:17:00Z"/>
                <w:rFonts w:cs="Calibri"/>
                <w:i/>
                <w:iCs/>
                <w:sz w:val="20"/>
                <w:szCs w:val="20"/>
                <w:lang w:eastAsia="fr-FR"/>
              </w:rPr>
              <w:pPrChange w:id="12607" w:author="Houyem Rais" w:date="2024-02-22T15:17:00Z">
                <w:pPr>
                  <w:widowControl/>
                  <w:autoSpaceDE/>
                  <w:autoSpaceDN/>
                  <w:spacing w:before="0" w:after="0" w:line="240" w:lineRule="auto"/>
                  <w:jc w:val="center"/>
                </w:pPr>
              </w:pPrChange>
            </w:pPr>
            <w:ins w:id="12608" w:author="Farouk Bouhafs" w:date="2023-12-21T19:00:00Z">
              <w:del w:id="12609" w:author="Houyem Rais" w:date="2024-02-22T15:17:00Z">
                <w:r w:rsidRPr="00B7019E" w:rsidDel="000A3E8D">
                  <w:rPr>
                    <w:rFonts w:cs="Calibri"/>
                    <w:i/>
                    <w:iCs/>
                    <w:sz w:val="20"/>
                    <w:szCs w:val="20"/>
                    <w:lang w:eastAsia="fr-FR"/>
                  </w:rPr>
                  <w:delText>0,0%</w:delText>
                </w:r>
              </w:del>
            </w:ins>
          </w:p>
        </w:tc>
        <w:tc>
          <w:tcPr>
            <w:tcW w:w="849" w:type="pct"/>
            <w:shd w:val="clear" w:color="auto" w:fill="auto"/>
            <w:vAlign w:val="center"/>
            <w:hideMark/>
            <w:tcPrChange w:id="12610"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75F87EA7" w14:textId="0AE13280" w:rsidR="00B7019E" w:rsidRPr="00B7019E" w:rsidDel="000A3E8D" w:rsidRDefault="00B7019E" w:rsidP="000A3E8D">
            <w:pPr>
              <w:rPr>
                <w:ins w:id="12611" w:author="Farouk Bouhafs" w:date="2023-12-21T19:00:00Z"/>
                <w:del w:id="12612" w:author="Houyem Rais" w:date="2024-02-22T15:17:00Z"/>
                <w:rFonts w:cs="Calibri"/>
                <w:i/>
                <w:iCs/>
                <w:sz w:val="20"/>
                <w:szCs w:val="20"/>
                <w:lang w:eastAsia="fr-FR"/>
              </w:rPr>
              <w:pPrChange w:id="12613" w:author="Houyem Rais" w:date="2024-02-22T15:17:00Z">
                <w:pPr>
                  <w:widowControl/>
                  <w:autoSpaceDE/>
                  <w:autoSpaceDN/>
                  <w:spacing w:before="0" w:after="0" w:line="240" w:lineRule="auto"/>
                  <w:jc w:val="center"/>
                </w:pPr>
              </w:pPrChange>
            </w:pPr>
            <w:ins w:id="12614" w:author="Farouk Bouhafs" w:date="2023-12-21T19:00:00Z">
              <w:del w:id="12615" w:author="Houyem Rais" w:date="2024-02-22T15:17:00Z">
                <w:r w:rsidRPr="00B7019E" w:rsidDel="000A3E8D">
                  <w:rPr>
                    <w:rFonts w:cs="Calibri"/>
                    <w:i/>
                    <w:iCs/>
                    <w:sz w:val="20"/>
                    <w:szCs w:val="20"/>
                    <w:lang w:eastAsia="fr-FR"/>
                  </w:rPr>
                  <w:delText>100,0%</w:delText>
                </w:r>
              </w:del>
            </w:ins>
          </w:p>
        </w:tc>
        <w:tc>
          <w:tcPr>
            <w:tcW w:w="765" w:type="pct"/>
            <w:shd w:val="clear" w:color="auto" w:fill="auto"/>
            <w:vAlign w:val="center"/>
            <w:hideMark/>
            <w:tcPrChange w:id="12616"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591FB4F8" w14:textId="4D2C18E1" w:rsidR="00B7019E" w:rsidRPr="00B7019E" w:rsidDel="000A3E8D" w:rsidRDefault="00B7019E" w:rsidP="000A3E8D">
            <w:pPr>
              <w:rPr>
                <w:ins w:id="12617" w:author="Farouk Bouhafs" w:date="2023-12-21T19:00:00Z"/>
                <w:del w:id="12618" w:author="Houyem Rais" w:date="2024-02-22T15:17:00Z"/>
                <w:rFonts w:cs="Calibri"/>
                <w:i/>
                <w:iCs/>
                <w:sz w:val="20"/>
                <w:szCs w:val="20"/>
                <w:lang w:eastAsia="fr-FR"/>
              </w:rPr>
              <w:pPrChange w:id="12619" w:author="Houyem Rais" w:date="2024-02-22T15:17:00Z">
                <w:pPr>
                  <w:widowControl/>
                  <w:autoSpaceDE/>
                  <w:autoSpaceDN/>
                  <w:spacing w:before="0" w:after="0" w:line="240" w:lineRule="auto"/>
                  <w:jc w:val="center"/>
                </w:pPr>
              </w:pPrChange>
            </w:pPr>
            <w:ins w:id="12620" w:author="Farouk Bouhafs" w:date="2023-12-21T19:00:00Z">
              <w:del w:id="12621" w:author="Houyem Rais" w:date="2024-02-22T15:17:00Z">
                <w:r w:rsidRPr="00B7019E" w:rsidDel="000A3E8D">
                  <w:rPr>
                    <w:rFonts w:cs="Calibri"/>
                    <w:i/>
                    <w:iCs/>
                    <w:sz w:val="20"/>
                    <w:szCs w:val="20"/>
                    <w:lang w:eastAsia="fr-FR"/>
                  </w:rPr>
                  <w:delText>0,0%</w:delText>
                </w:r>
              </w:del>
            </w:ins>
          </w:p>
        </w:tc>
        <w:tc>
          <w:tcPr>
            <w:tcW w:w="604" w:type="pct"/>
            <w:shd w:val="clear" w:color="auto" w:fill="auto"/>
            <w:vAlign w:val="center"/>
            <w:hideMark/>
            <w:tcPrChange w:id="12622"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306E61F1" w14:textId="71100E43" w:rsidR="00B7019E" w:rsidRPr="00B7019E" w:rsidDel="000A3E8D" w:rsidRDefault="00B7019E" w:rsidP="000A3E8D">
            <w:pPr>
              <w:rPr>
                <w:ins w:id="12623" w:author="Farouk Bouhafs" w:date="2023-12-21T19:00:00Z"/>
                <w:del w:id="12624" w:author="Houyem Rais" w:date="2024-02-22T15:17:00Z"/>
                <w:rFonts w:cs="Calibri"/>
                <w:i/>
                <w:iCs/>
                <w:sz w:val="20"/>
                <w:szCs w:val="20"/>
                <w:lang w:eastAsia="fr-FR"/>
              </w:rPr>
              <w:pPrChange w:id="12625" w:author="Houyem Rais" w:date="2024-02-22T15:17:00Z">
                <w:pPr>
                  <w:widowControl/>
                  <w:autoSpaceDE/>
                  <w:autoSpaceDN/>
                  <w:spacing w:before="0" w:after="0" w:line="240" w:lineRule="auto"/>
                  <w:jc w:val="center"/>
                </w:pPr>
              </w:pPrChange>
            </w:pPr>
            <w:ins w:id="12626" w:author="Farouk Bouhafs" w:date="2023-12-21T19:00:00Z">
              <w:del w:id="12627" w:author="Houyem Rais" w:date="2024-02-22T15:17:00Z">
                <w:r w:rsidRPr="00B7019E" w:rsidDel="000A3E8D">
                  <w:rPr>
                    <w:rFonts w:cs="Calibri"/>
                    <w:i/>
                    <w:iCs/>
                    <w:sz w:val="20"/>
                    <w:szCs w:val="20"/>
                    <w:lang w:eastAsia="fr-FR"/>
                  </w:rPr>
                  <w:delText>98,5%</w:delText>
                </w:r>
              </w:del>
            </w:ins>
          </w:p>
        </w:tc>
      </w:tr>
      <w:tr w:rsidR="00B7019E" w:rsidRPr="00B7019E" w:rsidDel="000A3E8D" w14:paraId="649457A9" w14:textId="6BA78555" w:rsidTr="00A85FE3">
        <w:trPr>
          <w:trHeight w:val="263"/>
          <w:ins w:id="12628" w:author="Farouk Bouhafs" w:date="2023-12-21T19:00:00Z"/>
          <w:del w:id="12629" w:author="Houyem Rais" w:date="2024-02-22T15:17:00Z"/>
          <w:trPrChange w:id="12630" w:author="Farouk Bouhafs" w:date="2023-12-21T19:19:00Z">
            <w:trPr>
              <w:trHeight w:val="263"/>
            </w:trPr>
          </w:trPrChange>
        </w:trPr>
        <w:tc>
          <w:tcPr>
            <w:tcW w:w="1050" w:type="pct"/>
            <w:vMerge w:val="restart"/>
            <w:shd w:val="clear" w:color="auto" w:fill="auto"/>
            <w:vAlign w:val="center"/>
            <w:hideMark/>
            <w:tcPrChange w:id="12631" w:author="Farouk Bouhafs" w:date="2023-12-21T19:19:00Z">
              <w:tcPr>
                <w:tcW w:w="1050" w:type="pct"/>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F8F8347" w14:textId="1620DC5B" w:rsidR="00B7019E" w:rsidRPr="00B7019E" w:rsidDel="000A3E8D" w:rsidRDefault="00B7019E" w:rsidP="000A3E8D">
            <w:pPr>
              <w:rPr>
                <w:ins w:id="12632" w:author="Farouk Bouhafs" w:date="2023-12-21T19:00:00Z"/>
                <w:del w:id="12633" w:author="Houyem Rais" w:date="2024-02-22T15:17:00Z"/>
                <w:rFonts w:cs="Calibri"/>
                <w:sz w:val="20"/>
                <w:szCs w:val="20"/>
                <w:lang w:eastAsia="fr-FR"/>
              </w:rPr>
              <w:pPrChange w:id="12634" w:author="Houyem Rais" w:date="2024-02-22T15:17:00Z">
                <w:pPr>
                  <w:widowControl/>
                  <w:autoSpaceDE/>
                  <w:autoSpaceDN/>
                  <w:spacing w:before="0" w:after="0" w:line="240" w:lineRule="auto"/>
                  <w:jc w:val="left"/>
                </w:pPr>
              </w:pPrChange>
            </w:pPr>
            <w:ins w:id="12635" w:author="Farouk Bouhafs" w:date="2023-12-21T19:00:00Z">
              <w:del w:id="12636" w:author="Houyem Rais" w:date="2024-02-22T15:17:00Z">
                <w:r w:rsidRPr="00B7019E" w:rsidDel="000A3E8D">
                  <w:rPr>
                    <w:rFonts w:cs="Calibri"/>
                    <w:sz w:val="20"/>
                    <w:szCs w:val="20"/>
                    <w:lang w:eastAsia="fr-FR"/>
                  </w:rPr>
                  <w:delText>Budget de l'Etat</w:delText>
                </w:r>
              </w:del>
            </w:ins>
          </w:p>
        </w:tc>
        <w:tc>
          <w:tcPr>
            <w:tcW w:w="950" w:type="pct"/>
            <w:shd w:val="clear" w:color="auto" w:fill="auto"/>
            <w:vAlign w:val="center"/>
            <w:hideMark/>
            <w:tcPrChange w:id="12637" w:author="Farouk Bouhafs" w:date="2023-12-21T19:19:00Z">
              <w:tcPr>
                <w:tcW w:w="950" w:type="pct"/>
                <w:tcBorders>
                  <w:top w:val="nil"/>
                  <w:left w:val="nil"/>
                  <w:bottom w:val="nil"/>
                  <w:right w:val="single" w:sz="8" w:space="0" w:color="auto"/>
                </w:tcBorders>
                <w:shd w:val="clear" w:color="auto" w:fill="auto"/>
                <w:vAlign w:val="center"/>
                <w:hideMark/>
              </w:tcPr>
            </w:tcPrChange>
          </w:tcPr>
          <w:p w14:paraId="5FABEB0C" w14:textId="24B4BC2A" w:rsidR="00B7019E" w:rsidRPr="00B7019E" w:rsidDel="000A3E8D" w:rsidRDefault="00B7019E" w:rsidP="000A3E8D">
            <w:pPr>
              <w:rPr>
                <w:ins w:id="12638" w:author="Farouk Bouhafs" w:date="2023-12-21T19:00:00Z"/>
                <w:del w:id="12639" w:author="Houyem Rais" w:date="2024-02-22T15:17:00Z"/>
                <w:rFonts w:cs="Calibri"/>
                <w:sz w:val="20"/>
                <w:szCs w:val="20"/>
                <w:lang w:eastAsia="fr-FR"/>
              </w:rPr>
              <w:pPrChange w:id="12640" w:author="Houyem Rais" w:date="2024-02-22T15:17:00Z">
                <w:pPr>
                  <w:widowControl/>
                  <w:autoSpaceDE/>
                  <w:autoSpaceDN/>
                  <w:spacing w:before="0" w:after="0" w:line="240" w:lineRule="auto"/>
                  <w:jc w:val="center"/>
                </w:pPr>
              </w:pPrChange>
            </w:pPr>
            <w:ins w:id="12641" w:author="Farouk Bouhafs" w:date="2023-12-21T19:00:00Z">
              <w:del w:id="12642"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2643" w:author="Farouk Bouhafs" w:date="2023-12-21T19:19:00Z">
              <w:tcPr>
                <w:tcW w:w="782" w:type="pct"/>
                <w:tcBorders>
                  <w:top w:val="nil"/>
                  <w:left w:val="nil"/>
                  <w:bottom w:val="nil"/>
                  <w:right w:val="single" w:sz="8" w:space="0" w:color="auto"/>
                </w:tcBorders>
                <w:shd w:val="clear" w:color="auto" w:fill="auto"/>
                <w:vAlign w:val="center"/>
                <w:hideMark/>
              </w:tcPr>
            </w:tcPrChange>
          </w:tcPr>
          <w:p w14:paraId="6165044C" w14:textId="4B36F4C6" w:rsidR="00B7019E" w:rsidRPr="00B7019E" w:rsidDel="000A3E8D" w:rsidRDefault="00B7019E" w:rsidP="000A3E8D">
            <w:pPr>
              <w:rPr>
                <w:ins w:id="12644" w:author="Farouk Bouhafs" w:date="2023-12-21T19:00:00Z"/>
                <w:del w:id="12645" w:author="Houyem Rais" w:date="2024-02-22T15:17:00Z"/>
                <w:rFonts w:cs="Calibri"/>
                <w:sz w:val="20"/>
                <w:szCs w:val="20"/>
                <w:lang w:eastAsia="fr-FR"/>
              </w:rPr>
              <w:pPrChange w:id="12646" w:author="Houyem Rais" w:date="2024-02-22T15:17:00Z">
                <w:pPr>
                  <w:widowControl/>
                  <w:autoSpaceDE/>
                  <w:autoSpaceDN/>
                  <w:spacing w:before="0" w:after="0" w:line="240" w:lineRule="auto"/>
                  <w:jc w:val="center"/>
                </w:pPr>
              </w:pPrChange>
            </w:pPr>
            <w:ins w:id="12647" w:author="Farouk Bouhafs" w:date="2023-12-21T19:00:00Z">
              <w:del w:id="12648"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649" w:author="Farouk Bouhafs" w:date="2023-12-21T19:19:00Z">
              <w:tcPr>
                <w:tcW w:w="849" w:type="pct"/>
                <w:tcBorders>
                  <w:top w:val="nil"/>
                  <w:left w:val="nil"/>
                  <w:bottom w:val="nil"/>
                  <w:right w:val="single" w:sz="8" w:space="0" w:color="auto"/>
                </w:tcBorders>
                <w:shd w:val="clear" w:color="auto" w:fill="auto"/>
                <w:vAlign w:val="center"/>
                <w:hideMark/>
              </w:tcPr>
            </w:tcPrChange>
          </w:tcPr>
          <w:p w14:paraId="7B62C8BF" w14:textId="764534FE" w:rsidR="00B7019E" w:rsidRPr="00B7019E" w:rsidDel="000A3E8D" w:rsidRDefault="00B7019E" w:rsidP="000A3E8D">
            <w:pPr>
              <w:rPr>
                <w:ins w:id="12650" w:author="Farouk Bouhafs" w:date="2023-12-21T19:00:00Z"/>
                <w:del w:id="12651" w:author="Houyem Rais" w:date="2024-02-22T15:17:00Z"/>
                <w:rFonts w:cs="Calibri"/>
                <w:sz w:val="20"/>
                <w:szCs w:val="20"/>
                <w:lang w:eastAsia="fr-FR"/>
              </w:rPr>
              <w:pPrChange w:id="12652" w:author="Houyem Rais" w:date="2024-02-22T15:17:00Z">
                <w:pPr>
                  <w:widowControl/>
                  <w:autoSpaceDE/>
                  <w:autoSpaceDN/>
                  <w:spacing w:before="0" w:after="0" w:line="240" w:lineRule="auto"/>
                  <w:jc w:val="center"/>
                </w:pPr>
              </w:pPrChange>
            </w:pPr>
            <w:ins w:id="12653" w:author="Farouk Bouhafs" w:date="2023-12-21T19:00:00Z">
              <w:del w:id="12654" w:author="Houyem Rais" w:date="2024-02-22T15:17:00Z">
                <w:r w:rsidRPr="00B7019E" w:rsidDel="000A3E8D">
                  <w:rPr>
                    <w:rFonts w:cs="Calibri"/>
                    <w:sz w:val="20"/>
                    <w:szCs w:val="20"/>
                    <w:lang w:eastAsia="fr-FR"/>
                  </w:rPr>
                  <w:delText>0,0</w:delText>
                </w:r>
              </w:del>
            </w:ins>
          </w:p>
        </w:tc>
        <w:tc>
          <w:tcPr>
            <w:tcW w:w="765" w:type="pct"/>
            <w:shd w:val="clear" w:color="auto" w:fill="auto"/>
            <w:vAlign w:val="center"/>
            <w:hideMark/>
            <w:tcPrChange w:id="12655" w:author="Farouk Bouhafs" w:date="2023-12-21T19:19:00Z">
              <w:tcPr>
                <w:tcW w:w="765" w:type="pct"/>
                <w:tcBorders>
                  <w:top w:val="nil"/>
                  <w:left w:val="nil"/>
                  <w:bottom w:val="nil"/>
                  <w:right w:val="single" w:sz="8" w:space="0" w:color="auto"/>
                </w:tcBorders>
                <w:shd w:val="clear" w:color="auto" w:fill="auto"/>
                <w:vAlign w:val="center"/>
                <w:hideMark/>
              </w:tcPr>
            </w:tcPrChange>
          </w:tcPr>
          <w:p w14:paraId="17BC523B" w14:textId="509D7FE1" w:rsidR="00B7019E" w:rsidRPr="00B7019E" w:rsidDel="000A3E8D" w:rsidRDefault="00B7019E" w:rsidP="000A3E8D">
            <w:pPr>
              <w:rPr>
                <w:ins w:id="12656" w:author="Farouk Bouhafs" w:date="2023-12-21T19:00:00Z"/>
                <w:del w:id="12657" w:author="Houyem Rais" w:date="2024-02-22T15:17:00Z"/>
                <w:rFonts w:cs="Calibri"/>
                <w:sz w:val="20"/>
                <w:szCs w:val="20"/>
                <w:lang w:eastAsia="fr-FR"/>
              </w:rPr>
              <w:pPrChange w:id="12658" w:author="Houyem Rais" w:date="2024-02-22T15:17:00Z">
                <w:pPr>
                  <w:widowControl/>
                  <w:autoSpaceDE/>
                  <w:autoSpaceDN/>
                  <w:spacing w:before="0" w:after="0" w:line="240" w:lineRule="auto"/>
                  <w:jc w:val="center"/>
                </w:pPr>
              </w:pPrChange>
            </w:pPr>
            <w:ins w:id="12659" w:author="Farouk Bouhafs" w:date="2023-12-21T19:00:00Z">
              <w:del w:id="12660"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2661" w:author="Farouk Bouhafs" w:date="2023-12-21T19:19:00Z">
              <w:tcPr>
                <w:tcW w:w="605" w:type="pct"/>
                <w:tcBorders>
                  <w:top w:val="nil"/>
                  <w:left w:val="nil"/>
                  <w:bottom w:val="nil"/>
                  <w:right w:val="single" w:sz="8" w:space="0" w:color="auto"/>
                </w:tcBorders>
                <w:shd w:val="clear" w:color="auto" w:fill="auto"/>
                <w:vAlign w:val="center"/>
                <w:hideMark/>
              </w:tcPr>
            </w:tcPrChange>
          </w:tcPr>
          <w:p w14:paraId="2EAB6B3D" w14:textId="361F5909" w:rsidR="00B7019E" w:rsidRPr="00B7019E" w:rsidDel="000A3E8D" w:rsidRDefault="00B7019E" w:rsidP="000A3E8D">
            <w:pPr>
              <w:rPr>
                <w:ins w:id="12662" w:author="Farouk Bouhafs" w:date="2023-12-21T19:00:00Z"/>
                <w:del w:id="12663" w:author="Houyem Rais" w:date="2024-02-22T15:17:00Z"/>
                <w:rFonts w:cs="Calibri"/>
                <w:sz w:val="20"/>
                <w:szCs w:val="20"/>
                <w:lang w:eastAsia="fr-FR"/>
              </w:rPr>
              <w:pPrChange w:id="12664" w:author="Houyem Rais" w:date="2024-02-22T15:17:00Z">
                <w:pPr>
                  <w:widowControl/>
                  <w:autoSpaceDE/>
                  <w:autoSpaceDN/>
                  <w:spacing w:before="0" w:after="0" w:line="240" w:lineRule="auto"/>
                  <w:jc w:val="center"/>
                </w:pPr>
              </w:pPrChange>
            </w:pPr>
            <w:ins w:id="12665" w:author="Farouk Bouhafs" w:date="2023-12-21T19:00:00Z">
              <w:del w:id="12666" w:author="Houyem Rais" w:date="2024-02-22T15:17:00Z">
                <w:r w:rsidRPr="00B7019E" w:rsidDel="000A3E8D">
                  <w:rPr>
                    <w:rFonts w:cs="Calibri"/>
                    <w:sz w:val="20"/>
                    <w:szCs w:val="20"/>
                    <w:lang w:eastAsia="fr-FR"/>
                  </w:rPr>
                  <w:delText>19,4</w:delText>
                </w:r>
              </w:del>
            </w:ins>
          </w:p>
        </w:tc>
      </w:tr>
      <w:tr w:rsidR="00B7019E" w:rsidRPr="00B7019E" w:rsidDel="000A3E8D" w14:paraId="6591B88C" w14:textId="3BC3A10D" w:rsidTr="00A85FE3">
        <w:trPr>
          <w:trHeight w:val="270"/>
          <w:ins w:id="12667" w:author="Farouk Bouhafs" w:date="2023-12-21T19:00:00Z"/>
          <w:del w:id="12668" w:author="Houyem Rais" w:date="2024-02-22T15:17:00Z"/>
          <w:trPrChange w:id="12669" w:author="Farouk Bouhafs" w:date="2023-12-21T19:19:00Z">
            <w:trPr>
              <w:trHeight w:val="270"/>
            </w:trPr>
          </w:trPrChange>
        </w:trPr>
        <w:tc>
          <w:tcPr>
            <w:tcW w:w="1050" w:type="pct"/>
            <w:vMerge/>
            <w:vAlign w:val="center"/>
            <w:hideMark/>
            <w:tcPrChange w:id="12670" w:author="Farouk Bouhafs" w:date="2023-12-21T19:19:00Z">
              <w:tcPr>
                <w:tcW w:w="1050" w:type="pct"/>
                <w:vMerge/>
                <w:tcBorders>
                  <w:top w:val="nil"/>
                  <w:left w:val="single" w:sz="8" w:space="0" w:color="auto"/>
                  <w:bottom w:val="single" w:sz="8" w:space="0" w:color="000000"/>
                  <w:right w:val="single" w:sz="8" w:space="0" w:color="auto"/>
                </w:tcBorders>
                <w:vAlign w:val="center"/>
                <w:hideMark/>
              </w:tcPr>
            </w:tcPrChange>
          </w:tcPr>
          <w:p w14:paraId="3CD8803C" w14:textId="14B310A2" w:rsidR="00B7019E" w:rsidRPr="00B7019E" w:rsidDel="000A3E8D" w:rsidRDefault="00B7019E" w:rsidP="000A3E8D">
            <w:pPr>
              <w:rPr>
                <w:ins w:id="12671" w:author="Farouk Bouhafs" w:date="2023-12-21T19:00:00Z"/>
                <w:del w:id="12672" w:author="Houyem Rais" w:date="2024-02-22T15:17:00Z"/>
                <w:rFonts w:cs="Calibri"/>
                <w:sz w:val="20"/>
                <w:szCs w:val="20"/>
                <w:lang w:eastAsia="fr-FR"/>
              </w:rPr>
              <w:pPrChange w:id="12673" w:author="Houyem Rais" w:date="2024-02-22T15:17:00Z">
                <w:pPr>
                  <w:widowControl/>
                  <w:autoSpaceDE/>
                  <w:autoSpaceDN/>
                  <w:spacing w:before="0" w:after="0" w:line="240" w:lineRule="auto"/>
                  <w:jc w:val="left"/>
                </w:pPr>
              </w:pPrChange>
            </w:pPr>
          </w:p>
        </w:tc>
        <w:tc>
          <w:tcPr>
            <w:tcW w:w="950" w:type="pct"/>
            <w:shd w:val="clear" w:color="auto" w:fill="auto"/>
            <w:vAlign w:val="center"/>
            <w:hideMark/>
            <w:tcPrChange w:id="12674"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58BC4893" w14:textId="57D80C84" w:rsidR="00B7019E" w:rsidRPr="00B7019E" w:rsidDel="000A3E8D" w:rsidRDefault="00B7019E" w:rsidP="000A3E8D">
            <w:pPr>
              <w:rPr>
                <w:ins w:id="12675" w:author="Farouk Bouhafs" w:date="2023-12-21T19:00:00Z"/>
                <w:del w:id="12676" w:author="Houyem Rais" w:date="2024-02-22T15:17:00Z"/>
                <w:rFonts w:cs="Calibri"/>
                <w:i/>
                <w:iCs/>
                <w:sz w:val="20"/>
                <w:szCs w:val="20"/>
                <w:lang w:eastAsia="fr-FR"/>
              </w:rPr>
              <w:pPrChange w:id="12677" w:author="Houyem Rais" w:date="2024-02-22T15:17:00Z">
                <w:pPr>
                  <w:widowControl/>
                  <w:autoSpaceDE/>
                  <w:autoSpaceDN/>
                  <w:spacing w:before="0" w:after="0" w:line="240" w:lineRule="auto"/>
                  <w:jc w:val="center"/>
                </w:pPr>
              </w:pPrChange>
            </w:pPr>
            <w:ins w:id="12678" w:author="Farouk Bouhafs" w:date="2023-12-21T19:00:00Z">
              <w:del w:id="12679" w:author="Houyem Rais" w:date="2024-02-22T15:17:00Z">
                <w:r w:rsidRPr="00B7019E" w:rsidDel="000A3E8D">
                  <w:rPr>
                    <w:rFonts w:cs="Calibri"/>
                    <w:i/>
                    <w:iCs/>
                    <w:sz w:val="20"/>
                    <w:szCs w:val="20"/>
                    <w:lang w:eastAsia="fr-FR"/>
                  </w:rPr>
                  <w:delText>0,0%</w:delText>
                </w:r>
              </w:del>
            </w:ins>
          </w:p>
        </w:tc>
        <w:tc>
          <w:tcPr>
            <w:tcW w:w="782" w:type="pct"/>
            <w:shd w:val="clear" w:color="auto" w:fill="auto"/>
            <w:vAlign w:val="center"/>
            <w:hideMark/>
            <w:tcPrChange w:id="12680"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4A391F58" w14:textId="3AF62B97" w:rsidR="00B7019E" w:rsidRPr="00B7019E" w:rsidDel="000A3E8D" w:rsidRDefault="00B7019E" w:rsidP="000A3E8D">
            <w:pPr>
              <w:rPr>
                <w:ins w:id="12681" w:author="Farouk Bouhafs" w:date="2023-12-21T19:00:00Z"/>
                <w:del w:id="12682" w:author="Houyem Rais" w:date="2024-02-22T15:17:00Z"/>
                <w:rFonts w:cs="Calibri"/>
                <w:i/>
                <w:iCs/>
                <w:sz w:val="20"/>
                <w:szCs w:val="20"/>
                <w:lang w:eastAsia="fr-FR"/>
              </w:rPr>
              <w:pPrChange w:id="12683" w:author="Houyem Rais" w:date="2024-02-22T15:17:00Z">
                <w:pPr>
                  <w:widowControl/>
                  <w:autoSpaceDE/>
                  <w:autoSpaceDN/>
                  <w:spacing w:before="0" w:after="0" w:line="240" w:lineRule="auto"/>
                  <w:jc w:val="center"/>
                </w:pPr>
              </w:pPrChange>
            </w:pPr>
            <w:ins w:id="12684" w:author="Farouk Bouhafs" w:date="2023-12-21T19:00:00Z">
              <w:del w:id="12685" w:author="Houyem Rais" w:date="2024-02-22T15:17:00Z">
                <w:r w:rsidRPr="00B7019E" w:rsidDel="000A3E8D">
                  <w:rPr>
                    <w:rFonts w:cs="Calibri"/>
                    <w:i/>
                    <w:iCs/>
                    <w:sz w:val="20"/>
                    <w:szCs w:val="20"/>
                    <w:lang w:eastAsia="fr-FR"/>
                  </w:rPr>
                  <w:delText>0,0%</w:delText>
                </w:r>
              </w:del>
            </w:ins>
          </w:p>
        </w:tc>
        <w:tc>
          <w:tcPr>
            <w:tcW w:w="849" w:type="pct"/>
            <w:shd w:val="clear" w:color="auto" w:fill="auto"/>
            <w:vAlign w:val="center"/>
            <w:hideMark/>
            <w:tcPrChange w:id="12686"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0C745B0C" w14:textId="5AD14074" w:rsidR="00B7019E" w:rsidRPr="00B7019E" w:rsidDel="000A3E8D" w:rsidRDefault="00B7019E" w:rsidP="000A3E8D">
            <w:pPr>
              <w:rPr>
                <w:ins w:id="12687" w:author="Farouk Bouhafs" w:date="2023-12-21T19:00:00Z"/>
                <w:del w:id="12688" w:author="Houyem Rais" w:date="2024-02-22T15:17:00Z"/>
                <w:rFonts w:cs="Calibri"/>
                <w:i/>
                <w:iCs/>
                <w:sz w:val="20"/>
                <w:szCs w:val="20"/>
                <w:lang w:eastAsia="fr-FR"/>
              </w:rPr>
              <w:pPrChange w:id="12689" w:author="Houyem Rais" w:date="2024-02-22T15:17:00Z">
                <w:pPr>
                  <w:widowControl/>
                  <w:autoSpaceDE/>
                  <w:autoSpaceDN/>
                  <w:spacing w:before="0" w:after="0" w:line="240" w:lineRule="auto"/>
                  <w:jc w:val="center"/>
                </w:pPr>
              </w:pPrChange>
            </w:pPr>
            <w:ins w:id="12690" w:author="Farouk Bouhafs" w:date="2023-12-21T19:00:00Z">
              <w:del w:id="12691" w:author="Houyem Rais" w:date="2024-02-22T15:17:00Z">
                <w:r w:rsidRPr="00B7019E" w:rsidDel="000A3E8D">
                  <w:rPr>
                    <w:rFonts w:cs="Calibri"/>
                    <w:i/>
                    <w:iCs/>
                    <w:sz w:val="20"/>
                    <w:szCs w:val="20"/>
                    <w:lang w:eastAsia="fr-FR"/>
                  </w:rPr>
                  <w:delText>0,0%</w:delText>
                </w:r>
              </w:del>
            </w:ins>
          </w:p>
        </w:tc>
        <w:tc>
          <w:tcPr>
            <w:tcW w:w="765" w:type="pct"/>
            <w:shd w:val="clear" w:color="auto" w:fill="auto"/>
            <w:vAlign w:val="center"/>
            <w:hideMark/>
            <w:tcPrChange w:id="12692"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66D59A4C" w14:textId="7E3B89AD" w:rsidR="00B7019E" w:rsidRPr="00B7019E" w:rsidDel="000A3E8D" w:rsidRDefault="00B7019E" w:rsidP="000A3E8D">
            <w:pPr>
              <w:rPr>
                <w:ins w:id="12693" w:author="Farouk Bouhafs" w:date="2023-12-21T19:00:00Z"/>
                <w:del w:id="12694" w:author="Houyem Rais" w:date="2024-02-22T15:17:00Z"/>
                <w:rFonts w:cs="Calibri"/>
                <w:i/>
                <w:iCs/>
                <w:sz w:val="20"/>
                <w:szCs w:val="20"/>
                <w:lang w:eastAsia="fr-FR"/>
              </w:rPr>
              <w:pPrChange w:id="12695" w:author="Houyem Rais" w:date="2024-02-22T15:17:00Z">
                <w:pPr>
                  <w:widowControl/>
                  <w:autoSpaceDE/>
                  <w:autoSpaceDN/>
                  <w:spacing w:before="0" w:after="0" w:line="240" w:lineRule="auto"/>
                  <w:jc w:val="center"/>
                </w:pPr>
              </w:pPrChange>
            </w:pPr>
            <w:ins w:id="12696" w:author="Farouk Bouhafs" w:date="2023-12-21T19:00:00Z">
              <w:del w:id="12697" w:author="Houyem Rais" w:date="2024-02-22T15:17:00Z">
                <w:r w:rsidRPr="00B7019E" w:rsidDel="000A3E8D">
                  <w:rPr>
                    <w:rFonts w:cs="Calibri"/>
                    <w:i/>
                    <w:iCs/>
                    <w:sz w:val="20"/>
                    <w:szCs w:val="20"/>
                    <w:lang w:eastAsia="fr-FR"/>
                  </w:rPr>
                  <w:delText>0,0%</w:delText>
                </w:r>
              </w:del>
            </w:ins>
          </w:p>
        </w:tc>
        <w:tc>
          <w:tcPr>
            <w:tcW w:w="604" w:type="pct"/>
            <w:shd w:val="clear" w:color="auto" w:fill="auto"/>
            <w:vAlign w:val="center"/>
            <w:hideMark/>
            <w:tcPrChange w:id="12698"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2B8D45A1" w14:textId="08979F36" w:rsidR="00B7019E" w:rsidRPr="00B7019E" w:rsidDel="000A3E8D" w:rsidRDefault="00B7019E" w:rsidP="000A3E8D">
            <w:pPr>
              <w:rPr>
                <w:ins w:id="12699" w:author="Farouk Bouhafs" w:date="2023-12-21T19:00:00Z"/>
                <w:del w:id="12700" w:author="Houyem Rais" w:date="2024-02-22T15:17:00Z"/>
                <w:rFonts w:cs="Calibri"/>
                <w:i/>
                <w:iCs/>
                <w:sz w:val="20"/>
                <w:szCs w:val="20"/>
                <w:lang w:eastAsia="fr-FR"/>
              </w:rPr>
              <w:pPrChange w:id="12701" w:author="Houyem Rais" w:date="2024-02-22T15:17:00Z">
                <w:pPr>
                  <w:widowControl/>
                  <w:autoSpaceDE/>
                  <w:autoSpaceDN/>
                  <w:spacing w:before="0" w:after="0" w:line="240" w:lineRule="auto"/>
                  <w:jc w:val="center"/>
                </w:pPr>
              </w:pPrChange>
            </w:pPr>
            <w:ins w:id="12702" w:author="Farouk Bouhafs" w:date="2023-12-21T19:00:00Z">
              <w:del w:id="12703" w:author="Houyem Rais" w:date="2024-02-22T15:17:00Z">
                <w:r w:rsidRPr="00B7019E" w:rsidDel="000A3E8D">
                  <w:rPr>
                    <w:rFonts w:cs="Calibri"/>
                    <w:i/>
                    <w:iCs/>
                    <w:sz w:val="20"/>
                    <w:szCs w:val="20"/>
                    <w:lang w:eastAsia="fr-FR"/>
                  </w:rPr>
                  <w:delText>1,5%</w:delText>
                </w:r>
              </w:del>
            </w:ins>
          </w:p>
        </w:tc>
      </w:tr>
      <w:tr w:rsidR="00B7019E" w:rsidRPr="00B7019E" w:rsidDel="000A3E8D" w14:paraId="32E4D70C" w14:textId="71FF645E" w:rsidTr="00A85FE3">
        <w:trPr>
          <w:trHeight w:val="533"/>
          <w:ins w:id="12704" w:author="Farouk Bouhafs" w:date="2023-12-21T19:00:00Z"/>
          <w:del w:id="12705" w:author="Houyem Rais" w:date="2024-02-22T15:17:00Z"/>
          <w:trPrChange w:id="12706" w:author="Farouk Bouhafs" w:date="2023-12-21T19:19:00Z">
            <w:trPr>
              <w:trHeight w:val="533"/>
            </w:trPr>
          </w:trPrChange>
        </w:trPr>
        <w:tc>
          <w:tcPr>
            <w:tcW w:w="1050" w:type="pct"/>
            <w:shd w:val="clear" w:color="auto" w:fill="auto"/>
            <w:vAlign w:val="center"/>
            <w:hideMark/>
            <w:tcPrChange w:id="12707"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6AEE24CD" w14:textId="19C57C0F" w:rsidR="00B7019E" w:rsidRPr="00B7019E" w:rsidDel="000A3E8D" w:rsidRDefault="00B7019E" w:rsidP="000A3E8D">
            <w:pPr>
              <w:rPr>
                <w:ins w:id="12708" w:author="Farouk Bouhafs" w:date="2023-12-21T19:00:00Z"/>
                <w:del w:id="12709" w:author="Houyem Rais" w:date="2024-02-22T15:17:00Z"/>
                <w:rFonts w:cs="Calibri"/>
                <w:sz w:val="20"/>
                <w:szCs w:val="20"/>
                <w:lang w:eastAsia="fr-FR"/>
              </w:rPr>
              <w:pPrChange w:id="12710" w:author="Houyem Rais" w:date="2024-02-22T15:17:00Z">
                <w:pPr>
                  <w:widowControl/>
                  <w:autoSpaceDE/>
                  <w:autoSpaceDN/>
                  <w:spacing w:before="0" w:after="0" w:line="240" w:lineRule="auto"/>
                </w:pPr>
              </w:pPrChange>
            </w:pPr>
            <w:ins w:id="12711" w:author="Farouk Bouhafs" w:date="2023-12-21T19:00:00Z">
              <w:del w:id="12712" w:author="Houyem Rais" w:date="2024-02-22T15:17:00Z">
                <w:r w:rsidRPr="00B7019E" w:rsidDel="000A3E8D">
                  <w:rPr>
                    <w:rFonts w:cs="Calibri"/>
                    <w:sz w:val="20"/>
                    <w:szCs w:val="20"/>
                    <w:lang w:eastAsia="fr-FR"/>
                  </w:rPr>
                  <w:delText>Annuité de la dette publique (1ère année d'expl.)</w:delText>
                </w:r>
              </w:del>
            </w:ins>
          </w:p>
        </w:tc>
        <w:tc>
          <w:tcPr>
            <w:tcW w:w="950" w:type="pct"/>
            <w:shd w:val="clear" w:color="auto" w:fill="auto"/>
            <w:vAlign w:val="center"/>
            <w:hideMark/>
            <w:tcPrChange w:id="12713"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4D06BCDD" w14:textId="351BD0A6" w:rsidR="00B7019E" w:rsidRPr="00B7019E" w:rsidDel="000A3E8D" w:rsidRDefault="00B7019E" w:rsidP="000A3E8D">
            <w:pPr>
              <w:rPr>
                <w:ins w:id="12714" w:author="Farouk Bouhafs" w:date="2023-12-21T19:00:00Z"/>
                <w:del w:id="12715" w:author="Houyem Rais" w:date="2024-02-22T15:17:00Z"/>
                <w:rFonts w:cs="Calibri"/>
                <w:sz w:val="20"/>
                <w:szCs w:val="20"/>
                <w:lang w:eastAsia="fr-FR"/>
              </w:rPr>
              <w:pPrChange w:id="12716" w:author="Houyem Rais" w:date="2024-02-22T15:17:00Z">
                <w:pPr>
                  <w:widowControl/>
                  <w:autoSpaceDE/>
                  <w:autoSpaceDN/>
                  <w:spacing w:before="0" w:after="0" w:line="240" w:lineRule="auto"/>
                  <w:jc w:val="center"/>
                </w:pPr>
              </w:pPrChange>
            </w:pPr>
            <w:ins w:id="12717" w:author="Farouk Bouhafs" w:date="2023-12-21T19:00:00Z">
              <w:del w:id="12718" w:author="Houyem Rais" w:date="2024-02-22T15:17:00Z">
                <w:r w:rsidRPr="00B7019E" w:rsidDel="000A3E8D">
                  <w:rPr>
                    <w:rFonts w:cs="Calibri"/>
                    <w:sz w:val="20"/>
                    <w:szCs w:val="20"/>
                    <w:lang w:eastAsia="fr-FR"/>
                  </w:rPr>
                  <w:delText>-49,1</w:delText>
                </w:r>
              </w:del>
            </w:ins>
          </w:p>
        </w:tc>
        <w:tc>
          <w:tcPr>
            <w:tcW w:w="782" w:type="pct"/>
            <w:shd w:val="clear" w:color="auto" w:fill="auto"/>
            <w:vAlign w:val="center"/>
            <w:hideMark/>
            <w:tcPrChange w:id="12719"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168855CF" w14:textId="7B594FAA" w:rsidR="00B7019E" w:rsidRPr="00B7019E" w:rsidDel="000A3E8D" w:rsidRDefault="00B7019E" w:rsidP="000A3E8D">
            <w:pPr>
              <w:rPr>
                <w:ins w:id="12720" w:author="Farouk Bouhafs" w:date="2023-12-21T19:00:00Z"/>
                <w:del w:id="12721" w:author="Houyem Rais" w:date="2024-02-22T15:17:00Z"/>
                <w:rFonts w:cs="Calibri"/>
                <w:sz w:val="20"/>
                <w:szCs w:val="20"/>
                <w:lang w:eastAsia="fr-FR"/>
              </w:rPr>
              <w:pPrChange w:id="12722" w:author="Houyem Rais" w:date="2024-02-22T15:17:00Z">
                <w:pPr>
                  <w:widowControl/>
                  <w:autoSpaceDE/>
                  <w:autoSpaceDN/>
                  <w:spacing w:before="0" w:after="0" w:line="240" w:lineRule="auto"/>
                  <w:jc w:val="center"/>
                </w:pPr>
              </w:pPrChange>
            </w:pPr>
            <w:ins w:id="12723" w:author="Farouk Bouhafs" w:date="2023-12-21T19:00:00Z">
              <w:del w:id="12724"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725"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0750B2C8" w14:textId="66127C71" w:rsidR="00B7019E" w:rsidRPr="00B7019E" w:rsidDel="000A3E8D" w:rsidRDefault="00B7019E" w:rsidP="000A3E8D">
            <w:pPr>
              <w:rPr>
                <w:ins w:id="12726" w:author="Farouk Bouhafs" w:date="2023-12-21T19:00:00Z"/>
                <w:del w:id="12727" w:author="Houyem Rais" w:date="2024-02-22T15:17:00Z"/>
                <w:rFonts w:cs="Calibri"/>
                <w:sz w:val="20"/>
                <w:szCs w:val="20"/>
                <w:lang w:eastAsia="fr-FR"/>
              </w:rPr>
              <w:pPrChange w:id="12728" w:author="Houyem Rais" w:date="2024-02-22T15:17:00Z">
                <w:pPr>
                  <w:widowControl/>
                  <w:autoSpaceDE/>
                  <w:autoSpaceDN/>
                  <w:spacing w:before="0" w:after="0" w:line="240" w:lineRule="auto"/>
                  <w:jc w:val="center"/>
                </w:pPr>
              </w:pPrChange>
            </w:pPr>
            <w:ins w:id="12729" w:author="Farouk Bouhafs" w:date="2023-12-21T19:00:00Z">
              <w:del w:id="12730" w:author="Houyem Rais" w:date="2024-02-22T15:17:00Z">
                <w:r w:rsidRPr="00B7019E" w:rsidDel="000A3E8D">
                  <w:rPr>
                    <w:rFonts w:cs="Calibri"/>
                    <w:sz w:val="20"/>
                    <w:szCs w:val="20"/>
                    <w:lang w:eastAsia="fr-FR"/>
                  </w:rPr>
                  <w:delText>-74,7</w:delText>
                </w:r>
              </w:del>
            </w:ins>
          </w:p>
        </w:tc>
        <w:tc>
          <w:tcPr>
            <w:tcW w:w="765" w:type="pct"/>
            <w:shd w:val="clear" w:color="auto" w:fill="auto"/>
            <w:vAlign w:val="center"/>
            <w:hideMark/>
            <w:tcPrChange w:id="12731"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3DE74832" w14:textId="31FEBB20" w:rsidR="00B7019E" w:rsidRPr="00B7019E" w:rsidDel="000A3E8D" w:rsidRDefault="00B7019E" w:rsidP="000A3E8D">
            <w:pPr>
              <w:rPr>
                <w:ins w:id="12732" w:author="Farouk Bouhafs" w:date="2023-12-21T19:00:00Z"/>
                <w:del w:id="12733" w:author="Houyem Rais" w:date="2024-02-22T15:17:00Z"/>
                <w:rFonts w:cs="Calibri"/>
                <w:sz w:val="20"/>
                <w:szCs w:val="20"/>
                <w:lang w:eastAsia="fr-FR"/>
              </w:rPr>
              <w:pPrChange w:id="12734" w:author="Houyem Rais" w:date="2024-02-22T15:17:00Z">
                <w:pPr>
                  <w:widowControl/>
                  <w:autoSpaceDE/>
                  <w:autoSpaceDN/>
                  <w:spacing w:before="0" w:after="0" w:line="240" w:lineRule="auto"/>
                  <w:jc w:val="center"/>
                </w:pPr>
              </w:pPrChange>
            </w:pPr>
            <w:ins w:id="12735" w:author="Farouk Bouhafs" w:date="2023-12-21T19:00:00Z">
              <w:del w:id="12736"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2737"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6CC98013" w14:textId="64C4EE86" w:rsidR="00B7019E" w:rsidRPr="00B7019E" w:rsidDel="000A3E8D" w:rsidRDefault="00B7019E" w:rsidP="000A3E8D">
            <w:pPr>
              <w:rPr>
                <w:ins w:id="12738" w:author="Farouk Bouhafs" w:date="2023-12-21T19:00:00Z"/>
                <w:del w:id="12739" w:author="Houyem Rais" w:date="2024-02-22T15:17:00Z"/>
                <w:rFonts w:cs="Calibri"/>
                <w:sz w:val="20"/>
                <w:szCs w:val="20"/>
                <w:lang w:eastAsia="fr-FR"/>
              </w:rPr>
              <w:pPrChange w:id="12740" w:author="Houyem Rais" w:date="2024-02-22T15:17:00Z">
                <w:pPr>
                  <w:widowControl/>
                  <w:autoSpaceDE/>
                  <w:autoSpaceDN/>
                  <w:spacing w:before="0" w:after="0" w:line="240" w:lineRule="auto"/>
                  <w:jc w:val="center"/>
                </w:pPr>
              </w:pPrChange>
            </w:pPr>
            <w:ins w:id="12741" w:author="Farouk Bouhafs" w:date="2023-12-21T19:00:00Z">
              <w:del w:id="12742" w:author="Houyem Rais" w:date="2024-02-22T15:17:00Z">
                <w:r w:rsidRPr="00B7019E" w:rsidDel="000A3E8D">
                  <w:rPr>
                    <w:rFonts w:cs="Calibri"/>
                    <w:sz w:val="20"/>
                    <w:szCs w:val="20"/>
                    <w:lang w:eastAsia="fr-FR"/>
                  </w:rPr>
                  <w:delText>-154,4</w:delText>
                </w:r>
              </w:del>
            </w:ins>
          </w:p>
        </w:tc>
      </w:tr>
      <w:tr w:rsidR="00B7019E" w:rsidRPr="00B7019E" w:rsidDel="000A3E8D" w14:paraId="02C02818" w14:textId="213D1073" w:rsidTr="00A85FE3">
        <w:trPr>
          <w:trHeight w:val="533"/>
          <w:ins w:id="12743" w:author="Farouk Bouhafs" w:date="2023-12-21T19:00:00Z"/>
          <w:del w:id="12744" w:author="Houyem Rais" w:date="2024-02-22T15:17:00Z"/>
          <w:trPrChange w:id="12745" w:author="Farouk Bouhafs" w:date="2023-12-21T19:19:00Z">
            <w:trPr>
              <w:trHeight w:val="533"/>
            </w:trPr>
          </w:trPrChange>
        </w:trPr>
        <w:tc>
          <w:tcPr>
            <w:tcW w:w="1050" w:type="pct"/>
            <w:shd w:val="clear" w:color="auto" w:fill="auto"/>
            <w:vAlign w:val="center"/>
            <w:hideMark/>
            <w:tcPrChange w:id="12746"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7790349F" w14:textId="203ED685" w:rsidR="00B7019E" w:rsidRPr="00B7019E" w:rsidDel="000A3E8D" w:rsidRDefault="00B7019E" w:rsidP="000A3E8D">
            <w:pPr>
              <w:rPr>
                <w:ins w:id="12747" w:author="Farouk Bouhafs" w:date="2023-12-21T19:00:00Z"/>
                <w:del w:id="12748" w:author="Houyem Rais" w:date="2024-02-22T15:17:00Z"/>
                <w:rFonts w:cs="Calibri"/>
                <w:sz w:val="20"/>
                <w:szCs w:val="20"/>
                <w:lang w:eastAsia="fr-FR"/>
              </w:rPr>
              <w:pPrChange w:id="12749" w:author="Houyem Rais" w:date="2024-02-22T15:17:00Z">
                <w:pPr>
                  <w:widowControl/>
                  <w:autoSpaceDE/>
                  <w:autoSpaceDN/>
                  <w:spacing w:before="0" w:after="0" w:line="240" w:lineRule="auto"/>
                </w:pPr>
              </w:pPrChange>
            </w:pPr>
            <w:ins w:id="12750" w:author="Farouk Bouhafs" w:date="2023-12-21T19:00:00Z">
              <w:del w:id="12751" w:author="Houyem Rais" w:date="2024-02-22T15:17:00Z">
                <w:r w:rsidRPr="00B7019E" w:rsidDel="000A3E8D">
                  <w:rPr>
                    <w:rFonts w:cs="Calibri"/>
                    <w:sz w:val="20"/>
                    <w:szCs w:val="20"/>
                    <w:lang w:eastAsia="fr-FR"/>
                  </w:rPr>
                  <w:delText>VAN du service de la dette publique</w:delText>
                </w:r>
              </w:del>
            </w:ins>
          </w:p>
        </w:tc>
        <w:tc>
          <w:tcPr>
            <w:tcW w:w="950" w:type="pct"/>
            <w:shd w:val="clear" w:color="auto" w:fill="auto"/>
            <w:vAlign w:val="center"/>
            <w:hideMark/>
            <w:tcPrChange w:id="12752"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723FB3B1" w14:textId="3128136A" w:rsidR="00B7019E" w:rsidRPr="00B7019E" w:rsidDel="000A3E8D" w:rsidRDefault="00B7019E" w:rsidP="000A3E8D">
            <w:pPr>
              <w:rPr>
                <w:ins w:id="12753" w:author="Farouk Bouhafs" w:date="2023-12-21T19:00:00Z"/>
                <w:del w:id="12754" w:author="Houyem Rais" w:date="2024-02-22T15:17:00Z"/>
                <w:rFonts w:cs="Calibri"/>
                <w:sz w:val="20"/>
                <w:szCs w:val="20"/>
                <w:lang w:eastAsia="fr-FR"/>
              </w:rPr>
              <w:pPrChange w:id="12755" w:author="Houyem Rais" w:date="2024-02-22T15:17:00Z">
                <w:pPr>
                  <w:widowControl/>
                  <w:autoSpaceDE/>
                  <w:autoSpaceDN/>
                  <w:spacing w:before="0" w:after="0" w:line="240" w:lineRule="auto"/>
                  <w:jc w:val="center"/>
                </w:pPr>
              </w:pPrChange>
            </w:pPr>
            <w:ins w:id="12756" w:author="Farouk Bouhafs" w:date="2023-12-21T19:00:00Z">
              <w:del w:id="12757" w:author="Houyem Rais" w:date="2024-02-22T15:17:00Z">
                <w:r w:rsidRPr="00B7019E" w:rsidDel="000A3E8D">
                  <w:rPr>
                    <w:rFonts w:cs="Calibri"/>
                    <w:sz w:val="20"/>
                    <w:szCs w:val="20"/>
                    <w:lang w:eastAsia="fr-FR"/>
                  </w:rPr>
                  <w:delText>-835,0</w:delText>
                </w:r>
              </w:del>
            </w:ins>
          </w:p>
        </w:tc>
        <w:tc>
          <w:tcPr>
            <w:tcW w:w="782" w:type="pct"/>
            <w:shd w:val="clear" w:color="auto" w:fill="auto"/>
            <w:vAlign w:val="center"/>
            <w:hideMark/>
            <w:tcPrChange w:id="12758"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10DD77ED" w14:textId="11ABB921" w:rsidR="00B7019E" w:rsidRPr="00B7019E" w:rsidDel="000A3E8D" w:rsidRDefault="00B7019E" w:rsidP="000A3E8D">
            <w:pPr>
              <w:rPr>
                <w:ins w:id="12759" w:author="Farouk Bouhafs" w:date="2023-12-21T19:00:00Z"/>
                <w:del w:id="12760" w:author="Houyem Rais" w:date="2024-02-22T15:17:00Z"/>
                <w:rFonts w:cs="Calibri"/>
                <w:sz w:val="20"/>
                <w:szCs w:val="20"/>
                <w:lang w:eastAsia="fr-FR"/>
              </w:rPr>
              <w:pPrChange w:id="12761" w:author="Houyem Rais" w:date="2024-02-22T15:17:00Z">
                <w:pPr>
                  <w:widowControl/>
                  <w:autoSpaceDE/>
                  <w:autoSpaceDN/>
                  <w:spacing w:before="0" w:after="0" w:line="240" w:lineRule="auto"/>
                  <w:jc w:val="center"/>
                </w:pPr>
              </w:pPrChange>
            </w:pPr>
            <w:ins w:id="12762" w:author="Farouk Bouhafs" w:date="2023-12-21T19:00:00Z">
              <w:del w:id="12763"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764"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1B4E84DC" w14:textId="4162AB61" w:rsidR="00B7019E" w:rsidRPr="00B7019E" w:rsidDel="000A3E8D" w:rsidRDefault="00B7019E" w:rsidP="000A3E8D">
            <w:pPr>
              <w:rPr>
                <w:ins w:id="12765" w:author="Farouk Bouhafs" w:date="2023-12-21T19:00:00Z"/>
                <w:del w:id="12766" w:author="Houyem Rais" w:date="2024-02-22T15:17:00Z"/>
                <w:rFonts w:cs="Calibri"/>
                <w:sz w:val="20"/>
                <w:szCs w:val="20"/>
                <w:lang w:eastAsia="fr-FR"/>
              </w:rPr>
              <w:pPrChange w:id="12767" w:author="Houyem Rais" w:date="2024-02-22T15:17:00Z">
                <w:pPr>
                  <w:widowControl/>
                  <w:autoSpaceDE/>
                  <w:autoSpaceDN/>
                  <w:spacing w:before="0" w:after="0" w:line="240" w:lineRule="auto"/>
                  <w:jc w:val="center"/>
                </w:pPr>
              </w:pPrChange>
            </w:pPr>
            <w:ins w:id="12768" w:author="Farouk Bouhafs" w:date="2023-12-21T19:00:00Z">
              <w:del w:id="12769" w:author="Houyem Rais" w:date="2024-02-22T15:17:00Z">
                <w:r w:rsidRPr="00B7019E" w:rsidDel="000A3E8D">
                  <w:rPr>
                    <w:rFonts w:cs="Calibri"/>
                    <w:sz w:val="20"/>
                    <w:szCs w:val="20"/>
                    <w:lang w:eastAsia="fr-FR"/>
                  </w:rPr>
                  <w:delText>-1271,5</w:delText>
                </w:r>
              </w:del>
            </w:ins>
          </w:p>
        </w:tc>
        <w:tc>
          <w:tcPr>
            <w:tcW w:w="765" w:type="pct"/>
            <w:shd w:val="clear" w:color="auto" w:fill="auto"/>
            <w:vAlign w:val="center"/>
            <w:hideMark/>
            <w:tcPrChange w:id="12770"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2E4BA385" w14:textId="496EBF4C" w:rsidR="00B7019E" w:rsidRPr="00B7019E" w:rsidDel="000A3E8D" w:rsidRDefault="00B7019E" w:rsidP="000A3E8D">
            <w:pPr>
              <w:rPr>
                <w:ins w:id="12771" w:author="Farouk Bouhafs" w:date="2023-12-21T19:00:00Z"/>
                <w:del w:id="12772" w:author="Houyem Rais" w:date="2024-02-22T15:17:00Z"/>
                <w:rFonts w:cs="Calibri"/>
                <w:sz w:val="20"/>
                <w:szCs w:val="20"/>
                <w:lang w:eastAsia="fr-FR"/>
              </w:rPr>
              <w:pPrChange w:id="12773" w:author="Houyem Rais" w:date="2024-02-22T15:17:00Z">
                <w:pPr>
                  <w:widowControl/>
                  <w:autoSpaceDE/>
                  <w:autoSpaceDN/>
                  <w:spacing w:before="0" w:after="0" w:line="240" w:lineRule="auto"/>
                  <w:jc w:val="center"/>
                </w:pPr>
              </w:pPrChange>
            </w:pPr>
            <w:ins w:id="12774" w:author="Farouk Bouhafs" w:date="2023-12-21T19:00:00Z">
              <w:del w:id="12775" w:author="Houyem Rais" w:date="2024-02-22T15:17:00Z">
                <w:r w:rsidRPr="00B7019E" w:rsidDel="000A3E8D">
                  <w:rPr>
                    <w:rFonts w:cs="Calibri"/>
                    <w:sz w:val="20"/>
                    <w:szCs w:val="20"/>
                    <w:lang w:eastAsia="fr-FR"/>
                  </w:rPr>
                  <w:delText>0,0</w:delText>
                </w:r>
              </w:del>
            </w:ins>
          </w:p>
        </w:tc>
        <w:tc>
          <w:tcPr>
            <w:tcW w:w="604" w:type="pct"/>
            <w:shd w:val="clear" w:color="auto" w:fill="auto"/>
            <w:vAlign w:val="center"/>
            <w:hideMark/>
            <w:tcPrChange w:id="12776"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26CCF69E" w14:textId="79C8A3B3" w:rsidR="00B7019E" w:rsidRPr="00B7019E" w:rsidDel="000A3E8D" w:rsidRDefault="00B7019E" w:rsidP="000A3E8D">
            <w:pPr>
              <w:rPr>
                <w:ins w:id="12777" w:author="Farouk Bouhafs" w:date="2023-12-21T19:00:00Z"/>
                <w:del w:id="12778" w:author="Houyem Rais" w:date="2024-02-22T15:17:00Z"/>
                <w:rFonts w:cs="Calibri"/>
                <w:sz w:val="20"/>
                <w:szCs w:val="20"/>
                <w:lang w:eastAsia="fr-FR"/>
              </w:rPr>
              <w:pPrChange w:id="12779" w:author="Houyem Rais" w:date="2024-02-22T15:17:00Z">
                <w:pPr>
                  <w:widowControl/>
                  <w:autoSpaceDE/>
                  <w:autoSpaceDN/>
                  <w:spacing w:before="0" w:after="0" w:line="240" w:lineRule="auto"/>
                  <w:jc w:val="center"/>
                </w:pPr>
              </w:pPrChange>
            </w:pPr>
            <w:ins w:id="12780" w:author="Farouk Bouhafs" w:date="2023-12-21T19:00:00Z">
              <w:del w:id="12781" w:author="Houyem Rais" w:date="2024-02-22T15:17:00Z">
                <w:r w:rsidRPr="00B7019E" w:rsidDel="000A3E8D">
                  <w:rPr>
                    <w:rFonts w:cs="Calibri"/>
                    <w:sz w:val="20"/>
                    <w:szCs w:val="20"/>
                    <w:lang w:eastAsia="fr-FR"/>
                  </w:rPr>
                  <w:delText>-1132,0</w:delText>
                </w:r>
              </w:del>
            </w:ins>
          </w:p>
        </w:tc>
      </w:tr>
      <w:tr w:rsidR="00B7019E" w:rsidRPr="00B7019E" w:rsidDel="000A3E8D" w14:paraId="047A7704" w14:textId="4DFF57A8" w:rsidTr="00A85FE3">
        <w:trPr>
          <w:trHeight w:val="795"/>
          <w:ins w:id="12782" w:author="Farouk Bouhafs" w:date="2023-12-21T19:00:00Z"/>
          <w:del w:id="12783" w:author="Houyem Rais" w:date="2024-02-22T15:17:00Z"/>
          <w:trPrChange w:id="12784" w:author="Farouk Bouhafs" w:date="2023-12-21T19:19:00Z">
            <w:trPr>
              <w:trHeight w:val="795"/>
            </w:trPr>
          </w:trPrChange>
        </w:trPr>
        <w:tc>
          <w:tcPr>
            <w:tcW w:w="1050" w:type="pct"/>
            <w:shd w:val="clear" w:color="auto" w:fill="auto"/>
            <w:vAlign w:val="center"/>
            <w:hideMark/>
            <w:tcPrChange w:id="12785"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30A643BF" w14:textId="4D485B5D" w:rsidR="00B7019E" w:rsidRPr="00B7019E" w:rsidDel="000A3E8D" w:rsidRDefault="00B7019E" w:rsidP="000A3E8D">
            <w:pPr>
              <w:rPr>
                <w:ins w:id="12786" w:author="Farouk Bouhafs" w:date="2023-12-21T19:00:00Z"/>
                <w:del w:id="12787" w:author="Houyem Rais" w:date="2024-02-22T15:17:00Z"/>
                <w:rFonts w:cs="Calibri"/>
                <w:sz w:val="20"/>
                <w:szCs w:val="20"/>
                <w:lang w:eastAsia="fr-FR"/>
              </w:rPr>
              <w:pPrChange w:id="12788" w:author="Houyem Rais" w:date="2024-02-22T15:17:00Z">
                <w:pPr>
                  <w:widowControl/>
                  <w:autoSpaceDE/>
                  <w:autoSpaceDN/>
                  <w:spacing w:before="0" w:after="0" w:line="240" w:lineRule="auto"/>
                </w:pPr>
              </w:pPrChange>
            </w:pPr>
            <w:ins w:id="12789" w:author="Farouk Bouhafs" w:date="2023-12-21T19:00:00Z">
              <w:del w:id="12790" w:author="Houyem Rais" w:date="2024-02-22T15:17:00Z">
                <w:r w:rsidRPr="00B7019E" w:rsidDel="000A3E8D">
                  <w:rPr>
                    <w:rFonts w:cs="Calibri"/>
                    <w:sz w:val="20"/>
                    <w:szCs w:val="20"/>
                    <w:lang w:eastAsia="fr-FR"/>
                  </w:rPr>
                  <w:delText>Loyer annuel versé au partenaire privé (1ère année d'expl. - CE 2023)</w:delText>
                </w:r>
              </w:del>
            </w:ins>
          </w:p>
        </w:tc>
        <w:tc>
          <w:tcPr>
            <w:tcW w:w="950" w:type="pct"/>
            <w:shd w:val="clear" w:color="auto" w:fill="auto"/>
            <w:vAlign w:val="center"/>
            <w:hideMark/>
            <w:tcPrChange w:id="12791"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7581C043" w14:textId="6BE52199" w:rsidR="00B7019E" w:rsidRPr="00B7019E" w:rsidDel="000A3E8D" w:rsidRDefault="00B7019E" w:rsidP="000A3E8D">
            <w:pPr>
              <w:rPr>
                <w:ins w:id="12792" w:author="Farouk Bouhafs" w:date="2023-12-21T19:00:00Z"/>
                <w:del w:id="12793" w:author="Houyem Rais" w:date="2024-02-22T15:17:00Z"/>
                <w:rFonts w:cs="Calibri"/>
                <w:sz w:val="20"/>
                <w:szCs w:val="20"/>
                <w:lang w:eastAsia="fr-FR"/>
              </w:rPr>
              <w:pPrChange w:id="12794" w:author="Houyem Rais" w:date="2024-02-22T15:17:00Z">
                <w:pPr>
                  <w:widowControl/>
                  <w:autoSpaceDE/>
                  <w:autoSpaceDN/>
                  <w:spacing w:before="0" w:after="0" w:line="240" w:lineRule="auto"/>
                  <w:jc w:val="center"/>
                </w:pPr>
              </w:pPrChange>
            </w:pPr>
            <w:ins w:id="12795" w:author="Farouk Bouhafs" w:date="2023-12-21T19:00:00Z">
              <w:del w:id="12796"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2797"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0DB9CE4B" w14:textId="46DBAA1E" w:rsidR="00B7019E" w:rsidRPr="00B7019E" w:rsidDel="000A3E8D" w:rsidRDefault="00B7019E" w:rsidP="000A3E8D">
            <w:pPr>
              <w:rPr>
                <w:ins w:id="12798" w:author="Farouk Bouhafs" w:date="2023-12-21T19:00:00Z"/>
                <w:del w:id="12799" w:author="Houyem Rais" w:date="2024-02-22T15:17:00Z"/>
                <w:rFonts w:cs="Calibri"/>
                <w:sz w:val="20"/>
                <w:szCs w:val="20"/>
                <w:lang w:eastAsia="fr-FR"/>
              </w:rPr>
              <w:pPrChange w:id="12800" w:author="Houyem Rais" w:date="2024-02-22T15:17:00Z">
                <w:pPr>
                  <w:widowControl/>
                  <w:autoSpaceDE/>
                  <w:autoSpaceDN/>
                  <w:spacing w:before="0" w:after="0" w:line="240" w:lineRule="auto"/>
                  <w:jc w:val="center"/>
                </w:pPr>
              </w:pPrChange>
            </w:pPr>
            <w:ins w:id="12801" w:author="Farouk Bouhafs" w:date="2023-12-21T19:00:00Z">
              <w:del w:id="12802"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803"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2C2BC1C7" w14:textId="29582CA2" w:rsidR="00B7019E" w:rsidRPr="00B7019E" w:rsidDel="000A3E8D" w:rsidRDefault="00B7019E" w:rsidP="000A3E8D">
            <w:pPr>
              <w:rPr>
                <w:ins w:id="12804" w:author="Farouk Bouhafs" w:date="2023-12-21T19:00:00Z"/>
                <w:del w:id="12805" w:author="Houyem Rais" w:date="2024-02-22T15:17:00Z"/>
                <w:rFonts w:cs="Calibri"/>
                <w:sz w:val="20"/>
                <w:szCs w:val="20"/>
                <w:lang w:eastAsia="fr-FR"/>
              </w:rPr>
              <w:pPrChange w:id="12806" w:author="Houyem Rais" w:date="2024-02-22T15:17:00Z">
                <w:pPr>
                  <w:widowControl/>
                  <w:autoSpaceDE/>
                  <w:autoSpaceDN/>
                  <w:spacing w:before="0" w:after="0" w:line="240" w:lineRule="auto"/>
                  <w:jc w:val="center"/>
                </w:pPr>
              </w:pPrChange>
            </w:pPr>
            <w:ins w:id="12807" w:author="Farouk Bouhafs" w:date="2023-12-21T19:00:00Z">
              <w:del w:id="12808" w:author="Houyem Rais" w:date="2024-02-22T15:17:00Z">
                <w:r w:rsidRPr="00B7019E" w:rsidDel="000A3E8D">
                  <w:rPr>
                    <w:rFonts w:cs="Calibri"/>
                    <w:sz w:val="20"/>
                    <w:szCs w:val="20"/>
                    <w:lang w:eastAsia="fr-FR"/>
                  </w:rPr>
                  <w:delText>0,0</w:delText>
                </w:r>
              </w:del>
            </w:ins>
          </w:p>
        </w:tc>
        <w:tc>
          <w:tcPr>
            <w:tcW w:w="765" w:type="pct"/>
            <w:shd w:val="clear" w:color="auto" w:fill="auto"/>
            <w:vAlign w:val="center"/>
            <w:hideMark/>
            <w:tcPrChange w:id="12809"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25B5C16B" w14:textId="5CB8C85E" w:rsidR="00B7019E" w:rsidRPr="00B7019E" w:rsidDel="000A3E8D" w:rsidRDefault="00B7019E" w:rsidP="000A3E8D">
            <w:pPr>
              <w:rPr>
                <w:ins w:id="12810" w:author="Farouk Bouhafs" w:date="2023-12-21T19:00:00Z"/>
                <w:del w:id="12811" w:author="Houyem Rais" w:date="2024-02-22T15:17:00Z"/>
                <w:rFonts w:cs="Calibri"/>
                <w:sz w:val="20"/>
                <w:szCs w:val="20"/>
                <w:lang w:eastAsia="fr-FR"/>
              </w:rPr>
              <w:pPrChange w:id="12812" w:author="Houyem Rais" w:date="2024-02-22T15:17:00Z">
                <w:pPr>
                  <w:widowControl/>
                  <w:autoSpaceDE/>
                  <w:autoSpaceDN/>
                  <w:spacing w:before="0" w:after="0" w:line="240" w:lineRule="auto"/>
                  <w:jc w:val="center"/>
                </w:pPr>
              </w:pPrChange>
            </w:pPr>
            <w:ins w:id="12813" w:author="Farouk Bouhafs" w:date="2023-12-21T19:00:00Z">
              <w:del w:id="12814" w:author="Houyem Rais" w:date="2024-02-22T15:17:00Z">
                <w:r w:rsidRPr="00B7019E" w:rsidDel="000A3E8D">
                  <w:rPr>
                    <w:rFonts w:cs="Calibri"/>
                    <w:sz w:val="20"/>
                    <w:szCs w:val="20"/>
                    <w:lang w:eastAsia="fr-FR"/>
                  </w:rPr>
                  <w:delText>236,5</w:delText>
                </w:r>
              </w:del>
            </w:ins>
          </w:p>
        </w:tc>
        <w:tc>
          <w:tcPr>
            <w:tcW w:w="604" w:type="pct"/>
            <w:shd w:val="clear" w:color="auto" w:fill="auto"/>
            <w:vAlign w:val="center"/>
            <w:hideMark/>
            <w:tcPrChange w:id="12815"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48C9DC58" w14:textId="67E16C29" w:rsidR="00B7019E" w:rsidRPr="00B7019E" w:rsidDel="000A3E8D" w:rsidRDefault="00B7019E" w:rsidP="000A3E8D">
            <w:pPr>
              <w:rPr>
                <w:ins w:id="12816" w:author="Farouk Bouhafs" w:date="2023-12-21T19:00:00Z"/>
                <w:del w:id="12817" w:author="Houyem Rais" w:date="2024-02-22T15:17:00Z"/>
                <w:rFonts w:cs="Calibri"/>
                <w:sz w:val="20"/>
                <w:szCs w:val="20"/>
                <w:lang w:eastAsia="fr-FR"/>
              </w:rPr>
              <w:pPrChange w:id="12818" w:author="Houyem Rais" w:date="2024-02-22T15:17:00Z">
                <w:pPr>
                  <w:widowControl/>
                  <w:autoSpaceDE/>
                  <w:autoSpaceDN/>
                  <w:spacing w:before="0" w:after="0" w:line="240" w:lineRule="auto"/>
                  <w:jc w:val="center"/>
                </w:pPr>
              </w:pPrChange>
            </w:pPr>
            <w:ins w:id="12819" w:author="Farouk Bouhafs" w:date="2023-12-21T19:00:00Z">
              <w:del w:id="12820" w:author="Houyem Rais" w:date="2024-02-22T15:17:00Z">
                <w:r w:rsidRPr="00B7019E" w:rsidDel="000A3E8D">
                  <w:rPr>
                    <w:rFonts w:cs="Calibri"/>
                    <w:sz w:val="20"/>
                    <w:szCs w:val="20"/>
                    <w:lang w:eastAsia="fr-FR"/>
                  </w:rPr>
                  <w:delText>0,0</w:delText>
                </w:r>
              </w:del>
            </w:ins>
          </w:p>
        </w:tc>
      </w:tr>
      <w:tr w:rsidR="00B7019E" w:rsidRPr="00B7019E" w:rsidDel="000A3E8D" w14:paraId="39EA4FC0" w14:textId="4E46368D" w:rsidTr="00A85FE3">
        <w:trPr>
          <w:trHeight w:val="270"/>
          <w:ins w:id="12821" w:author="Farouk Bouhafs" w:date="2023-12-21T19:00:00Z"/>
          <w:del w:id="12822" w:author="Houyem Rais" w:date="2024-02-22T15:17:00Z"/>
          <w:trPrChange w:id="12823" w:author="Farouk Bouhafs" w:date="2023-12-21T19:19:00Z">
            <w:trPr>
              <w:trHeight w:val="270"/>
            </w:trPr>
          </w:trPrChange>
        </w:trPr>
        <w:tc>
          <w:tcPr>
            <w:tcW w:w="1050" w:type="pct"/>
            <w:shd w:val="clear" w:color="auto" w:fill="auto"/>
            <w:vAlign w:val="center"/>
            <w:hideMark/>
            <w:tcPrChange w:id="12824" w:author="Farouk Bouhafs" w:date="2023-12-21T19:19:00Z">
              <w:tcPr>
                <w:tcW w:w="1050" w:type="pct"/>
                <w:tcBorders>
                  <w:top w:val="nil"/>
                  <w:left w:val="single" w:sz="8" w:space="0" w:color="auto"/>
                  <w:bottom w:val="single" w:sz="8" w:space="0" w:color="auto"/>
                  <w:right w:val="single" w:sz="8" w:space="0" w:color="auto"/>
                </w:tcBorders>
                <w:shd w:val="clear" w:color="auto" w:fill="auto"/>
                <w:vAlign w:val="center"/>
                <w:hideMark/>
              </w:tcPr>
            </w:tcPrChange>
          </w:tcPr>
          <w:p w14:paraId="232E7462" w14:textId="46062047" w:rsidR="00B7019E" w:rsidRPr="00B7019E" w:rsidDel="000A3E8D" w:rsidRDefault="00B7019E" w:rsidP="000A3E8D">
            <w:pPr>
              <w:rPr>
                <w:ins w:id="12825" w:author="Farouk Bouhafs" w:date="2023-12-21T19:00:00Z"/>
                <w:del w:id="12826" w:author="Houyem Rais" w:date="2024-02-22T15:17:00Z"/>
                <w:rFonts w:cs="Calibri"/>
                <w:sz w:val="20"/>
                <w:szCs w:val="20"/>
                <w:lang w:eastAsia="fr-FR"/>
              </w:rPr>
              <w:pPrChange w:id="12827" w:author="Houyem Rais" w:date="2024-02-22T15:17:00Z">
                <w:pPr>
                  <w:widowControl/>
                  <w:autoSpaceDE/>
                  <w:autoSpaceDN/>
                  <w:spacing w:before="0" w:after="0" w:line="240" w:lineRule="auto"/>
                </w:pPr>
              </w:pPrChange>
            </w:pPr>
            <w:ins w:id="12828" w:author="Farouk Bouhafs" w:date="2023-12-21T19:00:00Z">
              <w:del w:id="12829" w:author="Houyem Rais" w:date="2024-02-22T15:17:00Z">
                <w:r w:rsidRPr="00B7019E" w:rsidDel="000A3E8D">
                  <w:rPr>
                    <w:rFonts w:cs="Calibri"/>
                    <w:sz w:val="20"/>
                    <w:szCs w:val="20"/>
                    <w:lang w:eastAsia="fr-FR"/>
                  </w:rPr>
                  <w:delText>VAN des loyers annuels</w:delText>
                </w:r>
              </w:del>
            </w:ins>
          </w:p>
        </w:tc>
        <w:tc>
          <w:tcPr>
            <w:tcW w:w="950" w:type="pct"/>
            <w:shd w:val="clear" w:color="auto" w:fill="auto"/>
            <w:vAlign w:val="center"/>
            <w:hideMark/>
            <w:tcPrChange w:id="12830" w:author="Farouk Bouhafs" w:date="2023-12-21T19:19:00Z">
              <w:tcPr>
                <w:tcW w:w="950" w:type="pct"/>
                <w:tcBorders>
                  <w:top w:val="nil"/>
                  <w:left w:val="nil"/>
                  <w:bottom w:val="single" w:sz="8" w:space="0" w:color="auto"/>
                  <w:right w:val="single" w:sz="8" w:space="0" w:color="auto"/>
                </w:tcBorders>
                <w:shd w:val="clear" w:color="auto" w:fill="auto"/>
                <w:vAlign w:val="center"/>
                <w:hideMark/>
              </w:tcPr>
            </w:tcPrChange>
          </w:tcPr>
          <w:p w14:paraId="48338A74" w14:textId="5259A29D" w:rsidR="00B7019E" w:rsidRPr="00B7019E" w:rsidDel="000A3E8D" w:rsidRDefault="00B7019E" w:rsidP="000A3E8D">
            <w:pPr>
              <w:rPr>
                <w:ins w:id="12831" w:author="Farouk Bouhafs" w:date="2023-12-21T19:00:00Z"/>
                <w:del w:id="12832" w:author="Houyem Rais" w:date="2024-02-22T15:17:00Z"/>
                <w:rFonts w:cs="Calibri"/>
                <w:sz w:val="20"/>
                <w:szCs w:val="20"/>
                <w:lang w:eastAsia="fr-FR"/>
              </w:rPr>
              <w:pPrChange w:id="12833" w:author="Houyem Rais" w:date="2024-02-22T15:17:00Z">
                <w:pPr>
                  <w:widowControl/>
                  <w:autoSpaceDE/>
                  <w:autoSpaceDN/>
                  <w:spacing w:before="0" w:after="0" w:line="240" w:lineRule="auto"/>
                  <w:jc w:val="center"/>
                </w:pPr>
              </w:pPrChange>
            </w:pPr>
            <w:ins w:id="12834" w:author="Farouk Bouhafs" w:date="2023-12-21T19:00:00Z">
              <w:del w:id="12835" w:author="Houyem Rais" w:date="2024-02-22T15:17:00Z">
                <w:r w:rsidRPr="00B7019E" w:rsidDel="000A3E8D">
                  <w:rPr>
                    <w:rFonts w:cs="Calibri"/>
                    <w:sz w:val="20"/>
                    <w:szCs w:val="20"/>
                    <w:lang w:eastAsia="fr-FR"/>
                  </w:rPr>
                  <w:delText>0,0</w:delText>
                </w:r>
              </w:del>
            </w:ins>
          </w:p>
        </w:tc>
        <w:tc>
          <w:tcPr>
            <w:tcW w:w="782" w:type="pct"/>
            <w:shd w:val="clear" w:color="auto" w:fill="auto"/>
            <w:vAlign w:val="center"/>
            <w:hideMark/>
            <w:tcPrChange w:id="12836" w:author="Farouk Bouhafs" w:date="2023-12-21T19:19:00Z">
              <w:tcPr>
                <w:tcW w:w="782" w:type="pct"/>
                <w:tcBorders>
                  <w:top w:val="nil"/>
                  <w:left w:val="nil"/>
                  <w:bottom w:val="single" w:sz="8" w:space="0" w:color="auto"/>
                  <w:right w:val="single" w:sz="8" w:space="0" w:color="auto"/>
                </w:tcBorders>
                <w:shd w:val="clear" w:color="auto" w:fill="auto"/>
                <w:vAlign w:val="center"/>
                <w:hideMark/>
              </w:tcPr>
            </w:tcPrChange>
          </w:tcPr>
          <w:p w14:paraId="7C534D1E" w14:textId="12712019" w:rsidR="00B7019E" w:rsidRPr="00B7019E" w:rsidDel="000A3E8D" w:rsidRDefault="00B7019E" w:rsidP="000A3E8D">
            <w:pPr>
              <w:rPr>
                <w:ins w:id="12837" w:author="Farouk Bouhafs" w:date="2023-12-21T19:00:00Z"/>
                <w:del w:id="12838" w:author="Houyem Rais" w:date="2024-02-22T15:17:00Z"/>
                <w:rFonts w:cs="Calibri"/>
                <w:sz w:val="20"/>
                <w:szCs w:val="20"/>
                <w:lang w:eastAsia="fr-FR"/>
              </w:rPr>
              <w:pPrChange w:id="12839" w:author="Houyem Rais" w:date="2024-02-22T15:17:00Z">
                <w:pPr>
                  <w:widowControl/>
                  <w:autoSpaceDE/>
                  <w:autoSpaceDN/>
                  <w:spacing w:before="0" w:after="0" w:line="240" w:lineRule="auto"/>
                  <w:jc w:val="center"/>
                </w:pPr>
              </w:pPrChange>
            </w:pPr>
            <w:ins w:id="12840" w:author="Farouk Bouhafs" w:date="2023-12-21T19:00:00Z">
              <w:del w:id="12841" w:author="Houyem Rais" w:date="2024-02-22T15:17:00Z">
                <w:r w:rsidRPr="00B7019E" w:rsidDel="000A3E8D">
                  <w:rPr>
                    <w:rFonts w:cs="Calibri"/>
                    <w:sz w:val="20"/>
                    <w:szCs w:val="20"/>
                    <w:lang w:eastAsia="fr-FR"/>
                  </w:rPr>
                  <w:delText>0,0</w:delText>
                </w:r>
              </w:del>
            </w:ins>
          </w:p>
        </w:tc>
        <w:tc>
          <w:tcPr>
            <w:tcW w:w="849" w:type="pct"/>
            <w:shd w:val="clear" w:color="auto" w:fill="auto"/>
            <w:vAlign w:val="center"/>
            <w:hideMark/>
            <w:tcPrChange w:id="12842" w:author="Farouk Bouhafs" w:date="2023-12-21T19:19:00Z">
              <w:tcPr>
                <w:tcW w:w="849" w:type="pct"/>
                <w:tcBorders>
                  <w:top w:val="nil"/>
                  <w:left w:val="nil"/>
                  <w:bottom w:val="single" w:sz="8" w:space="0" w:color="auto"/>
                  <w:right w:val="single" w:sz="8" w:space="0" w:color="auto"/>
                </w:tcBorders>
                <w:shd w:val="clear" w:color="auto" w:fill="auto"/>
                <w:vAlign w:val="center"/>
                <w:hideMark/>
              </w:tcPr>
            </w:tcPrChange>
          </w:tcPr>
          <w:p w14:paraId="22C274F5" w14:textId="43D822D3" w:rsidR="00B7019E" w:rsidRPr="00B7019E" w:rsidDel="000A3E8D" w:rsidRDefault="00B7019E" w:rsidP="000A3E8D">
            <w:pPr>
              <w:rPr>
                <w:ins w:id="12843" w:author="Farouk Bouhafs" w:date="2023-12-21T19:00:00Z"/>
                <w:del w:id="12844" w:author="Houyem Rais" w:date="2024-02-22T15:17:00Z"/>
                <w:rFonts w:cs="Calibri"/>
                <w:sz w:val="20"/>
                <w:szCs w:val="20"/>
                <w:lang w:eastAsia="fr-FR"/>
              </w:rPr>
              <w:pPrChange w:id="12845" w:author="Houyem Rais" w:date="2024-02-22T15:17:00Z">
                <w:pPr>
                  <w:widowControl/>
                  <w:autoSpaceDE/>
                  <w:autoSpaceDN/>
                  <w:spacing w:before="0" w:after="0" w:line="240" w:lineRule="auto"/>
                  <w:jc w:val="center"/>
                </w:pPr>
              </w:pPrChange>
            </w:pPr>
            <w:ins w:id="12846" w:author="Farouk Bouhafs" w:date="2023-12-21T19:00:00Z">
              <w:del w:id="12847" w:author="Houyem Rais" w:date="2024-02-22T15:17:00Z">
                <w:r w:rsidRPr="00B7019E" w:rsidDel="000A3E8D">
                  <w:rPr>
                    <w:rFonts w:cs="Calibri"/>
                    <w:sz w:val="20"/>
                    <w:szCs w:val="20"/>
                    <w:lang w:eastAsia="fr-FR"/>
                  </w:rPr>
                  <w:delText>0,0</w:delText>
                </w:r>
              </w:del>
            </w:ins>
          </w:p>
        </w:tc>
        <w:tc>
          <w:tcPr>
            <w:tcW w:w="765" w:type="pct"/>
            <w:shd w:val="clear" w:color="auto" w:fill="auto"/>
            <w:vAlign w:val="center"/>
            <w:hideMark/>
            <w:tcPrChange w:id="12848" w:author="Farouk Bouhafs" w:date="2023-12-21T19:19:00Z">
              <w:tcPr>
                <w:tcW w:w="765" w:type="pct"/>
                <w:tcBorders>
                  <w:top w:val="nil"/>
                  <w:left w:val="nil"/>
                  <w:bottom w:val="single" w:sz="8" w:space="0" w:color="auto"/>
                  <w:right w:val="single" w:sz="8" w:space="0" w:color="auto"/>
                </w:tcBorders>
                <w:shd w:val="clear" w:color="auto" w:fill="auto"/>
                <w:vAlign w:val="center"/>
                <w:hideMark/>
              </w:tcPr>
            </w:tcPrChange>
          </w:tcPr>
          <w:p w14:paraId="190D94A0" w14:textId="46854D39" w:rsidR="00B7019E" w:rsidRPr="00B7019E" w:rsidDel="000A3E8D" w:rsidRDefault="00B7019E" w:rsidP="000A3E8D">
            <w:pPr>
              <w:rPr>
                <w:ins w:id="12849" w:author="Farouk Bouhafs" w:date="2023-12-21T19:00:00Z"/>
                <w:del w:id="12850" w:author="Houyem Rais" w:date="2024-02-22T15:17:00Z"/>
                <w:rFonts w:cs="Calibri"/>
                <w:sz w:val="20"/>
                <w:szCs w:val="20"/>
                <w:lang w:eastAsia="fr-FR"/>
              </w:rPr>
              <w:pPrChange w:id="12851" w:author="Houyem Rais" w:date="2024-02-22T15:17:00Z">
                <w:pPr>
                  <w:widowControl/>
                  <w:autoSpaceDE/>
                  <w:autoSpaceDN/>
                  <w:spacing w:before="0" w:after="0" w:line="240" w:lineRule="auto"/>
                  <w:jc w:val="center"/>
                </w:pPr>
              </w:pPrChange>
            </w:pPr>
            <w:ins w:id="12852" w:author="Farouk Bouhafs" w:date="2023-12-21T19:00:00Z">
              <w:del w:id="12853" w:author="Houyem Rais" w:date="2024-02-22T15:17:00Z">
                <w:r w:rsidRPr="00B7019E" w:rsidDel="000A3E8D">
                  <w:rPr>
                    <w:rFonts w:cs="Calibri"/>
                    <w:sz w:val="20"/>
                    <w:szCs w:val="20"/>
                    <w:lang w:eastAsia="fr-FR"/>
                  </w:rPr>
                  <w:delText>-2518,4</w:delText>
                </w:r>
              </w:del>
            </w:ins>
          </w:p>
        </w:tc>
        <w:tc>
          <w:tcPr>
            <w:tcW w:w="604" w:type="pct"/>
            <w:shd w:val="clear" w:color="auto" w:fill="auto"/>
            <w:vAlign w:val="center"/>
            <w:hideMark/>
            <w:tcPrChange w:id="12854" w:author="Farouk Bouhafs" w:date="2023-12-21T19:19:00Z">
              <w:tcPr>
                <w:tcW w:w="605" w:type="pct"/>
                <w:tcBorders>
                  <w:top w:val="nil"/>
                  <w:left w:val="nil"/>
                  <w:bottom w:val="single" w:sz="8" w:space="0" w:color="auto"/>
                  <w:right w:val="single" w:sz="8" w:space="0" w:color="auto"/>
                </w:tcBorders>
                <w:shd w:val="clear" w:color="auto" w:fill="auto"/>
                <w:vAlign w:val="center"/>
                <w:hideMark/>
              </w:tcPr>
            </w:tcPrChange>
          </w:tcPr>
          <w:p w14:paraId="390B8BC0" w14:textId="5ACB8F52" w:rsidR="00B7019E" w:rsidRPr="00B7019E" w:rsidDel="000A3E8D" w:rsidRDefault="00B7019E" w:rsidP="000A3E8D">
            <w:pPr>
              <w:rPr>
                <w:ins w:id="12855" w:author="Farouk Bouhafs" w:date="2023-12-21T19:00:00Z"/>
                <w:del w:id="12856" w:author="Houyem Rais" w:date="2024-02-22T15:17:00Z"/>
                <w:rFonts w:cs="Calibri"/>
                <w:sz w:val="20"/>
                <w:szCs w:val="20"/>
                <w:lang w:eastAsia="fr-FR"/>
              </w:rPr>
              <w:pPrChange w:id="12857" w:author="Houyem Rais" w:date="2024-02-22T15:17:00Z">
                <w:pPr>
                  <w:widowControl/>
                  <w:autoSpaceDE/>
                  <w:autoSpaceDN/>
                  <w:spacing w:before="0" w:after="0" w:line="240" w:lineRule="auto"/>
                  <w:jc w:val="center"/>
                </w:pPr>
              </w:pPrChange>
            </w:pPr>
            <w:ins w:id="12858" w:author="Farouk Bouhafs" w:date="2023-12-21T19:00:00Z">
              <w:del w:id="12859" w:author="Houyem Rais" w:date="2024-02-22T15:17:00Z">
                <w:r w:rsidRPr="00B7019E" w:rsidDel="000A3E8D">
                  <w:rPr>
                    <w:rFonts w:cs="Calibri"/>
                    <w:sz w:val="20"/>
                    <w:szCs w:val="20"/>
                    <w:lang w:eastAsia="fr-FR"/>
                  </w:rPr>
                  <w:delText>0,0</w:delText>
                </w:r>
              </w:del>
            </w:ins>
          </w:p>
        </w:tc>
      </w:tr>
    </w:tbl>
    <w:p w14:paraId="5782E875" w14:textId="76A79011" w:rsidR="00B7019E" w:rsidDel="000A3E8D" w:rsidRDefault="00B7019E" w:rsidP="000A3E8D">
      <w:pPr>
        <w:rPr>
          <w:ins w:id="12860" w:author="Farouk Bouhafs" w:date="2023-12-21T18:29:00Z"/>
          <w:del w:id="12861" w:author="Houyem Rais" w:date="2024-02-22T15:17:00Z"/>
        </w:rPr>
        <w:pPrChange w:id="12862" w:author="Houyem Rais" w:date="2024-02-22T15:17:00Z">
          <w:pPr/>
        </w:pPrChange>
      </w:pPr>
    </w:p>
    <w:p w14:paraId="497B23F6" w14:textId="35A58CA7" w:rsidR="00E61CD1" w:rsidRPr="0075512F" w:rsidDel="000A3E8D" w:rsidRDefault="00E61CD1" w:rsidP="000A3E8D">
      <w:pPr>
        <w:rPr>
          <w:del w:id="12863" w:author="Houyem Rais" w:date="2024-02-22T15:17:00Z"/>
          <w:rFonts w:eastAsia="Calibri"/>
        </w:rPr>
        <w:pPrChange w:id="12864" w:author="Houyem Rais" w:date="2024-02-22T15:17:00Z">
          <w:pPr/>
        </w:pPrChange>
      </w:pPr>
      <w:del w:id="12865" w:author="Houyem Rais" w:date="2024-02-22T15:17:00Z">
        <w:r w:rsidRPr="0075512F" w:rsidDel="000A3E8D">
          <w:rPr>
            <w:rFonts w:eastAsia="Calibri"/>
          </w:rPr>
          <w:delText xml:space="preserve">Le financement du coût de construction se fait en partie par de la dette qui génère des intérêts intercalaires de </w:delText>
        </w:r>
        <w:r w:rsidR="00E90A27" w:rsidRPr="0075512F" w:rsidDel="000A3E8D">
          <w:rPr>
            <w:rFonts w:eastAsia="Calibri"/>
          </w:rPr>
          <w:delText>151</w:delText>
        </w:r>
        <w:r w:rsidRPr="0075512F" w:rsidDel="000A3E8D">
          <w:rPr>
            <w:rFonts w:eastAsia="Calibri"/>
          </w:rPr>
          <w:delText xml:space="preserve"> MDT. Le coût total du projet à la fin de la période de construction ressort à </w:delText>
        </w:r>
        <w:r w:rsidRPr="0075512F" w:rsidDel="000A3E8D">
          <w:rPr>
            <w:rFonts w:eastAsia="Calibri"/>
            <w:b/>
            <w:bCs/>
          </w:rPr>
          <w:delText xml:space="preserve">1 </w:delText>
        </w:r>
        <w:r w:rsidR="00E90A27" w:rsidRPr="0075512F" w:rsidDel="000A3E8D">
          <w:rPr>
            <w:rFonts w:eastAsia="Calibri"/>
            <w:b/>
            <w:bCs/>
          </w:rPr>
          <w:delText>820</w:delText>
        </w:r>
        <w:r w:rsidRPr="0075512F" w:rsidDel="000A3E8D">
          <w:rPr>
            <w:rFonts w:eastAsia="Calibri"/>
            <w:b/>
            <w:bCs/>
          </w:rPr>
          <w:delText xml:space="preserve"> MDT.</w:delText>
        </w:r>
      </w:del>
    </w:p>
    <w:p w14:paraId="7211295A" w14:textId="0FB316B7" w:rsidR="007E1F65" w:rsidRPr="0075512F" w:rsidDel="000A3E8D" w:rsidRDefault="007E1F65" w:rsidP="000A3E8D">
      <w:pPr>
        <w:rPr>
          <w:del w:id="12866" w:author="Houyem Rais" w:date="2024-02-22T15:17:00Z"/>
          <w:rFonts w:eastAsia="Calibri"/>
        </w:rPr>
        <w:pPrChange w:id="12867" w:author="Houyem Rais" w:date="2024-02-22T15:17:00Z">
          <w:pPr/>
        </w:pPrChange>
      </w:pPr>
      <w:del w:id="12868" w:author="Houyem Rais" w:date="2024-02-22T15:17:00Z">
        <w:r w:rsidRPr="0075512F" w:rsidDel="000A3E8D">
          <w:rPr>
            <w:rFonts w:eastAsia="Calibri"/>
          </w:rPr>
          <w:delText xml:space="preserve">Ce montant est financé par de la dette à hauteur de </w:delText>
        </w:r>
        <w:r w:rsidR="00E61CD1" w:rsidRPr="0075512F" w:rsidDel="000A3E8D">
          <w:rPr>
            <w:rFonts w:eastAsia="Calibri"/>
          </w:rPr>
          <w:delText xml:space="preserve">1 </w:delText>
        </w:r>
        <w:r w:rsidR="00E90A27" w:rsidRPr="0075512F" w:rsidDel="000A3E8D">
          <w:rPr>
            <w:rFonts w:eastAsia="Calibri"/>
          </w:rPr>
          <w:delText>403</w:delText>
        </w:r>
        <w:r w:rsidRPr="0075512F" w:rsidDel="000A3E8D">
          <w:rPr>
            <w:rFonts w:eastAsia="Calibri"/>
          </w:rPr>
          <w:delText xml:space="preserve"> MDT et des fonds propres à hauteur de </w:delText>
        </w:r>
        <w:r w:rsidR="00E90A27" w:rsidRPr="0075512F" w:rsidDel="000A3E8D">
          <w:rPr>
            <w:rFonts w:eastAsia="Calibri"/>
          </w:rPr>
          <w:delText>417</w:delText>
        </w:r>
        <w:r w:rsidRPr="0075512F" w:rsidDel="000A3E8D">
          <w:rPr>
            <w:rFonts w:eastAsia="Calibri"/>
          </w:rPr>
          <w:delText xml:space="preserve"> MDT. Pour le partenaire public, il n’y a pas d’apport au financement du la construction, le financement du projet se fait intégralement par le partenaire privé.</w:delText>
        </w:r>
      </w:del>
    </w:p>
    <w:p w14:paraId="1E8BB3C3" w14:textId="61A39866" w:rsidR="000E60E9" w:rsidRPr="0075512F" w:rsidDel="000A3E8D" w:rsidRDefault="000E60E9" w:rsidP="000A3E8D">
      <w:pPr>
        <w:rPr>
          <w:del w:id="12869" w:author="Houyem Rais" w:date="2024-02-22T15:17:00Z"/>
          <w:rFonts w:eastAsia="Calibri"/>
        </w:rPr>
        <w:pPrChange w:id="12870" w:author="Houyem Rais" w:date="2024-02-22T15:17:00Z">
          <w:pPr/>
        </w:pPrChange>
      </w:pPr>
      <w:del w:id="12871" w:author="Houyem Rais" w:date="2024-02-22T15:17:00Z">
        <w:r w:rsidRPr="00E030EF" w:rsidDel="000A3E8D">
          <w:rPr>
            <w:rFonts w:eastAsia="Calibri"/>
            <w:noProof/>
          </w:rPr>
          <w:drawing>
            <wp:inline distT="0" distB="0" distL="0" distR="0" wp14:anchorId="6083FFA7" wp14:editId="194B74DC">
              <wp:extent cx="5734050" cy="1930400"/>
              <wp:effectExtent l="0" t="0" r="0" b="0"/>
              <wp:docPr id="879678647" name="Picture 87967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1930400"/>
                      </a:xfrm>
                      <a:prstGeom prst="rect">
                        <a:avLst/>
                      </a:prstGeom>
                      <a:noFill/>
                      <a:ln>
                        <a:noFill/>
                      </a:ln>
                    </pic:spPr>
                  </pic:pic>
                </a:graphicData>
              </a:graphic>
            </wp:inline>
          </w:drawing>
        </w:r>
      </w:del>
    </w:p>
    <w:p w14:paraId="176C53D0" w14:textId="22B9D67E" w:rsidR="007E1F65" w:rsidRPr="0075512F" w:rsidDel="000A3E8D" w:rsidRDefault="00E90A27" w:rsidP="000A3E8D">
      <w:pPr>
        <w:rPr>
          <w:del w:id="12872" w:author="Houyem Rais" w:date="2024-02-22T15:17:00Z"/>
          <w:rFonts w:eastAsia="Calibri"/>
        </w:rPr>
        <w:pPrChange w:id="12873" w:author="Houyem Rais" w:date="2024-02-22T15:17:00Z">
          <w:pPr>
            <w:pStyle w:val="Caption"/>
            <w:jc w:val="center"/>
          </w:pPr>
        </w:pPrChange>
      </w:pPr>
      <w:bookmarkStart w:id="12874" w:name="_Toc142174845"/>
      <w:del w:id="12875"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35</w:delText>
        </w:r>
        <w:r w:rsidRPr="0075512F" w:rsidDel="000A3E8D">
          <w:rPr>
            <w:rFonts w:eastAsiaTheme="minorHAnsi" w:cstheme="majorBidi"/>
            <w:b/>
            <w:bCs/>
            <w:i/>
            <w:color w:val="0070C0"/>
            <w:sz w:val="18"/>
            <w:szCs w:val="18"/>
          </w:rPr>
          <w:fldChar w:fldCharType="end"/>
        </w:r>
        <w:r w:rsidRPr="0075512F" w:rsidDel="000A3E8D">
          <w:delText xml:space="preserve"> </w:delText>
        </w:r>
        <w:r w:rsidR="007E1F65" w:rsidRPr="0075512F" w:rsidDel="000A3E8D">
          <w:rPr>
            <w:rFonts w:eastAsia="Calibri"/>
          </w:rPr>
          <w:delText>Evolution des cash-flows – Option 2 – Contrat de Partenariat (Partenaire privé)</w:delText>
        </w:r>
        <w:r w:rsidR="00795002" w:rsidRPr="0075512F" w:rsidDel="000A3E8D">
          <w:delText xml:space="preserve"> - Variante D1 – 2 tabliers</w:delText>
        </w:r>
        <w:bookmarkEnd w:id="12874"/>
      </w:del>
    </w:p>
    <w:p w14:paraId="39B02421" w14:textId="4E666E86" w:rsidR="00CA1B27" w:rsidRPr="0075512F" w:rsidDel="000A3E8D" w:rsidRDefault="00CA1B27" w:rsidP="000A3E8D">
      <w:pPr>
        <w:rPr>
          <w:del w:id="12876" w:author="Houyem Rais" w:date="2024-02-22T15:17:00Z"/>
          <w:rFonts w:eastAsia="Calibri"/>
          <w:highlight w:val="yellow"/>
        </w:rPr>
        <w:pPrChange w:id="12877" w:author="Houyem Rais" w:date="2024-02-22T15:17:00Z">
          <w:pPr/>
        </w:pPrChange>
      </w:pPr>
    </w:p>
    <w:p w14:paraId="4771B081" w14:textId="1880BA54" w:rsidR="00CA1B27" w:rsidRPr="00E030EF" w:rsidDel="000A3E8D" w:rsidRDefault="00CA1B27" w:rsidP="000A3E8D">
      <w:pPr>
        <w:rPr>
          <w:del w:id="12878" w:author="Houyem Rais" w:date="2024-02-22T15:17:00Z"/>
          <w:rFonts w:eastAsia="Calibri"/>
        </w:rPr>
        <w:pPrChange w:id="12879" w:author="Houyem Rais" w:date="2024-02-22T15:17:00Z">
          <w:pPr/>
        </w:pPrChange>
      </w:pPr>
      <w:del w:id="12880" w:author="Houyem Rais" w:date="2024-02-22T15:17:00Z">
        <w:r w:rsidRPr="00E030EF" w:rsidDel="000A3E8D">
          <w:rPr>
            <w:rFonts w:eastAsia="Calibri"/>
            <w:noProof/>
          </w:rPr>
          <w:drawing>
            <wp:inline distT="0" distB="0" distL="0" distR="0" wp14:anchorId="367DC462" wp14:editId="5B7F8462">
              <wp:extent cx="5734050" cy="2087880"/>
              <wp:effectExtent l="0" t="0" r="0" b="7620"/>
              <wp:docPr id="49963289" name="Picture 4996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2087880"/>
                      </a:xfrm>
                      <a:prstGeom prst="rect">
                        <a:avLst/>
                      </a:prstGeom>
                      <a:noFill/>
                      <a:ln>
                        <a:noFill/>
                      </a:ln>
                    </pic:spPr>
                  </pic:pic>
                </a:graphicData>
              </a:graphic>
            </wp:inline>
          </w:drawing>
        </w:r>
      </w:del>
    </w:p>
    <w:p w14:paraId="4B1B54E3" w14:textId="00E524F7" w:rsidR="007E1F65" w:rsidRPr="0075512F" w:rsidDel="000A3E8D" w:rsidRDefault="00E90A27" w:rsidP="000A3E8D">
      <w:pPr>
        <w:rPr>
          <w:del w:id="12881" w:author="Houyem Rais" w:date="2024-02-22T15:17:00Z"/>
          <w:rFonts w:eastAsia="Calibri"/>
        </w:rPr>
        <w:pPrChange w:id="12882" w:author="Houyem Rais" w:date="2024-02-22T15:17:00Z">
          <w:pPr>
            <w:pStyle w:val="Caption"/>
            <w:jc w:val="center"/>
          </w:pPr>
        </w:pPrChange>
      </w:pPr>
      <w:bookmarkStart w:id="12883" w:name="_Toc142174846"/>
      <w:del w:id="12884" w:author="Houyem Rais" w:date="2024-02-22T15:17:00Z">
        <w:r w:rsidRPr="0075512F" w:rsidDel="000A3E8D">
          <w:delText>Fi</w:delText>
        </w:r>
        <w:r w:rsidRPr="0075512F" w:rsidDel="000A3E8D">
          <w:rPr>
            <w:rFonts w:eastAsia="Calibri"/>
          </w:rPr>
          <w:delText xml:space="preserve">gure </w:delText>
        </w:r>
        <w:r w:rsidRPr="0075512F" w:rsidDel="000A3E8D">
          <w:rPr>
            <w:rFonts w:eastAsia="Calibri" w:cstheme="majorBidi"/>
            <w:b/>
            <w:bCs/>
            <w:i/>
            <w:color w:val="0070C0"/>
            <w:sz w:val="18"/>
            <w:szCs w:val="18"/>
          </w:rPr>
          <w:fldChar w:fldCharType="begin"/>
        </w:r>
        <w:r w:rsidRPr="0075512F" w:rsidDel="000A3E8D">
          <w:rPr>
            <w:rFonts w:eastAsia="Calibri"/>
          </w:rPr>
          <w:delInstrText xml:space="preserve"> SEQ Figure \* ARABIC </w:delInstrText>
        </w:r>
        <w:r w:rsidRPr="0075512F" w:rsidDel="000A3E8D">
          <w:rPr>
            <w:rFonts w:eastAsia="Calibri" w:cstheme="majorBidi"/>
            <w:b/>
            <w:bCs/>
            <w:i/>
            <w:color w:val="0070C0"/>
            <w:sz w:val="18"/>
            <w:szCs w:val="18"/>
          </w:rPr>
          <w:fldChar w:fldCharType="separate"/>
        </w:r>
        <w:r w:rsidR="00183855" w:rsidDel="000A3E8D">
          <w:rPr>
            <w:rFonts w:eastAsia="Calibri"/>
            <w:noProof/>
          </w:rPr>
          <w:delText>36</w:delText>
        </w:r>
        <w:r w:rsidRPr="0075512F" w:rsidDel="000A3E8D">
          <w:rPr>
            <w:rFonts w:eastAsia="Calibri" w:cstheme="majorBidi"/>
            <w:b/>
            <w:bCs/>
            <w:i/>
            <w:color w:val="0070C0"/>
            <w:sz w:val="18"/>
            <w:szCs w:val="18"/>
          </w:rPr>
          <w:fldChar w:fldCharType="end"/>
        </w:r>
        <w:r w:rsidRPr="0075512F" w:rsidDel="000A3E8D">
          <w:rPr>
            <w:rFonts w:eastAsia="Calibri"/>
          </w:rPr>
          <w:delText xml:space="preserve"> Evolution </w:delText>
        </w:r>
        <w:r w:rsidR="007E1F65" w:rsidRPr="0075512F" w:rsidDel="000A3E8D">
          <w:rPr>
            <w:rFonts w:eastAsia="Calibri"/>
          </w:rPr>
          <w:delText>des cash-flows – Option 2 – Contrat de Partenariat (Partenaire Public)</w:delText>
        </w:r>
        <w:r w:rsidR="00795002" w:rsidRPr="0075512F" w:rsidDel="000A3E8D">
          <w:rPr>
            <w:rFonts w:eastAsia="Calibri"/>
          </w:rPr>
          <w:delText xml:space="preserve"> - Variante D1 – 2 tabliers</w:delText>
        </w:r>
        <w:bookmarkEnd w:id="12883"/>
      </w:del>
    </w:p>
    <w:p w14:paraId="6E926B0B" w14:textId="0816BF06" w:rsidR="00EF3013" w:rsidDel="000A3E8D" w:rsidRDefault="00E90A27" w:rsidP="000A3E8D">
      <w:pPr>
        <w:rPr>
          <w:del w:id="12885" w:author="Houyem Rais" w:date="2024-02-22T15:17:00Z"/>
          <w:rFonts w:eastAsia="Calibri"/>
          <w:b/>
          <w:bCs/>
          <w:u w:val="single"/>
        </w:rPr>
        <w:pPrChange w:id="12886" w:author="Houyem Rais" w:date="2024-02-22T15:17:00Z">
          <w:pPr/>
        </w:pPrChange>
      </w:pPr>
      <w:del w:id="12887" w:author="Houyem Rais" w:date="2024-02-22T15:17:00Z">
        <w:r w:rsidRPr="0075512F" w:rsidDel="000A3E8D">
          <w:rPr>
            <w:rFonts w:eastAsia="Calibri"/>
            <w:b/>
            <w:bCs/>
            <w:u w:val="single"/>
          </w:rPr>
          <w:delText xml:space="preserve">En prenant compte d’un taux d’actualisation quinquennal des Loyers égal à 5% et un taux d’inflation égal à 9%, le Loyer total dû à la première année de mise en service du Projet (2030) permettant d’avoir un Taux de Rentabilité des Fonds Propres supérieur à 15% est estimé à </w:delText>
        </w:r>
        <w:r w:rsidR="00536640" w:rsidRPr="0075512F" w:rsidDel="000A3E8D">
          <w:rPr>
            <w:rFonts w:eastAsia="Calibri"/>
            <w:b/>
            <w:bCs/>
            <w:u w:val="single"/>
          </w:rPr>
          <w:delText>302,4</w:delText>
        </w:r>
        <w:r w:rsidRPr="0075512F" w:rsidDel="000A3E8D">
          <w:rPr>
            <w:rFonts w:eastAsia="Calibri"/>
            <w:b/>
            <w:bCs/>
            <w:u w:val="single"/>
          </w:rPr>
          <w:delText xml:space="preserve"> millions DT.</w:delText>
        </w:r>
      </w:del>
    </w:p>
    <w:p w14:paraId="02FBFFB5" w14:textId="76640072" w:rsidR="003342B5" w:rsidRPr="0075512F" w:rsidDel="000A3E8D" w:rsidRDefault="003342B5" w:rsidP="000A3E8D">
      <w:pPr>
        <w:rPr>
          <w:del w:id="12888" w:author="Houyem Rais" w:date="2024-02-22T15:17:00Z"/>
        </w:rPr>
        <w:pPrChange w:id="12889" w:author="Houyem Rais" w:date="2024-02-22T15:17:00Z">
          <w:pPr>
            <w:pStyle w:val="Titre4"/>
          </w:pPr>
        </w:pPrChange>
      </w:pPr>
      <w:bookmarkStart w:id="12890" w:name="_Toc142174747"/>
      <w:del w:id="12891" w:author="Houyem Rais" w:date="2024-02-22T15:17:00Z">
        <w:r w:rsidRPr="0075512F" w:rsidDel="000A3E8D">
          <w:delText xml:space="preserve">Option 3 : </w:delText>
        </w:r>
        <w:r w:rsidR="007B4C9B" w:rsidRPr="0075512F" w:rsidDel="000A3E8D">
          <w:delText>EPC+F + Contrat d’E&amp;M</w:delText>
        </w:r>
        <w:r w:rsidR="00795002" w:rsidRPr="0075512F" w:rsidDel="000A3E8D">
          <w:delText xml:space="preserve"> - Variante D1 – 2 tabliers</w:delText>
        </w:r>
        <w:bookmarkEnd w:id="12890"/>
      </w:del>
    </w:p>
    <w:p w14:paraId="2930BA73" w14:textId="31E5807A" w:rsidR="007B4C9B" w:rsidRPr="0075512F" w:rsidDel="000A3E8D" w:rsidRDefault="007B4C9B" w:rsidP="000A3E8D">
      <w:pPr>
        <w:rPr>
          <w:del w:id="12892" w:author="Houyem Rais" w:date="2024-02-22T15:17:00Z"/>
          <w:rFonts w:eastAsia="Calibri"/>
        </w:rPr>
        <w:pPrChange w:id="12893" w:author="Houyem Rais" w:date="2024-02-22T15:17:00Z">
          <w:pPr/>
        </w:pPrChange>
      </w:pPr>
      <w:del w:id="12894" w:author="Houyem Rais" w:date="2024-02-22T15:17:00Z">
        <w:r w:rsidRPr="0075512F" w:rsidDel="000A3E8D">
          <w:rPr>
            <w:rFonts w:eastAsia="Calibri"/>
          </w:rPr>
          <w:delText>Selon cette option, le partenaire public finance la totalité du coût de construction moyennant un financement concessionnel et exploite le projet pour son propre compte.</w:delText>
        </w:r>
      </w:del>
    </w:p>
    <w:p w14:paraId="0E19D21D" w14:textId="4C7EA335" w:rsidR="00AF2827" w:rsidDel="000A3E8D" w:rsidRDefault="00AF2827" w:rsidP="000A3E8D">
      <w:pPr>
        <w:rPr>
          <w:ins w:id="12895" w:author="Farouk Bouhafs" w:date="2023-12-21T18:28:00Z"/>
          <w:del w:id="12896" w:author="Houyem Rais" w:date="2024-02-22T15:17:00Z"/>
        </w:rPr>
        <w:pPrChange w:id="12897" w:author="Houyem Rais" w:date="2024-02-22T15:17:00Z">
          <w:pPr>
            <w:pStyle w:val="Caption"/>
          </w:pPr>
        </w:pPrChange>
      </w:pPr>
      <w:bookmarkStart w:id="12898" w:name="_Toc144481112"/>
    </w:p>
    <w:p w14:paraId="4FC65434" w14:textId="31480EC2" w:rsidR="00AF2827" w:rsidDel="000A3E8D" w:rsidRDefault="00AF2827" w:rsidP="000A3E8D">
      <w:pPr>
        <w:rPr>
          <w:ins w:id="12899" w:author="Farouk Bouhafs" w:date="2023-12-21T18:28:00Z"/>
          <w:del w:id="12900" w:author="Houyem Rais" w:date="2024-02-22T15:17:00Z"/>
        </w:rPr>
        <w:pPrChange w:id="12901" w:author="Houyem Rais" w:date="2024-02-22T15:17:00Z">
          <w:pPr>
            <w:pStyle w:val="Caption"/>
          </w:pPr>
        </w:pPrChange>
      </w:pPr>
    </w:p>
    <w:p w14:paraId="6E07E52E" w14:textId="65C4096D" w:rsidR="00795002" w:rsidRPr="0075512F" w:rsidDel="000A3E8D" w:rsidRDefault="00795002" w:rsidP="000A3E8D">
      <w:pPr>
        <w:rPr>
          <w:del w:id="12902" w:author="Houyem Rais" w:date="2024-02-22T15:17:00Z"/>
        </w:rPr>
        <w:pPrChange w:id="12903" w:author="Houyem Rais" w:date="2024-02-22T15:17:00Z">
          <w:pPr>
            <w:pStyle w:val="Caption"/>
          </w:pPr>
        </w:pPrChange>
      </w:pPr>
      <w:del w:id="12904" w:author="Houyem Rais" w:date="2024-02-22T15:17:00Z">
        <w:r w:rsidRPr="0075512F" w:rsidDel="000A3E8D">
          <w:delText xml:space="preserve">Tableau </w:delText>
        </w:r>
        <w:r w:rsidRPr="0075512F" w:rsidDel="000A3E8D">
          <w:rPr>
            <w:rFonts w:eastAsiaTheme="minorHAnsi" w:cstheme="majorBidi"/>
            <w:b/>
            <w:bCs/>
            <w:i/>
            <w:color w:val="0070C0"/>
            <w:sz w:val="18"/>
            <w:szCs w:val="18"/>
          </w:rPr>
          <w:fldChar w:fldCharType="begin"/>
        </w:r>
        <w:r w:rsidRPr="0075512F" w:rsidDel="000A3E8D">
          <w:delInstrText xml:space="preserve"> SEQ Tableau \* ARABIC </w:delInstrText>
        </w:r>
        <w:r w:rsidRPr="0075512F" w:rsidDel="000A3E8D">
          <w:rPr>
            <w:rFonts w:eastAsiaTheme="minorHAnsi" w:cstheme="majorBidi"/>
            <w:b/>
            <w:bCs/>
            <w:i/>
            <w:color w:val="0070C0"/>
            <w:sz w:val="18"/>
            <w:szCs w:val="18"/>
          </w:rPr>
          <w:fldChar w:fldCharType="separate"/>
        </w:r>
        <w:r w:rsidR="00183855" w:rsidDel="000A3E8D">
          <w:rPr>
            <w:noProof/>
          </w:rPr>
          <w:delText>44</w:delText>
        </w:r>
        <w:r w:rsidRPr="0075512F" w:rsidDel="000A3E8D">
          <w:rPr>
            <w:rFonts w:eastAsiaTheme="minorHAnsi" w:cstheme="majorBidi"/>
            <w:b/>
            <w:bCs/>
            <w:i/>
            <w:color w:val="0070C0"/>
            <w:sz w:val="18"/>
            <w:szCs w:val="18"/>
          </w:rPr>
          <w:fldChar w:fldCharType="end"/>
        </w:r>
        <w:r w:rsidRPr="0075512F" w:rsidDel="000A3E8D">
          <w:delText xml:space="preserve"> Emplois et ressources à la fin de la période de construction – Option 3 – EPC+F + Contrat d’E&amp;M (Partenaire public) - Variante D1 – 2 tabliers</w:delText>
        </w:r>
        <w:bookmarkEnd w:id="12898"/>
      </w:del>
    </w:p>
    <w:tbl>
      <w:tblPr>
        <w:tblW w:w="9161" w:type="dxa"/>
        <w:tblLook w:val="04A0" w:firstRow="1" w:lastRow="0" w:firstColumn="1" w:lastColumn="0" w:noHBand="0" w:noVBand="1"/>
      </w:tblPr>
      <w:tblGrid>
        <w:gridCol w:w="3329"/>
        <w:gridCol w:w="977"/>
        <w:gridCol w:w="1076"/>
        <w:gridCol w:w="1807"/>
        <w:gridCol w:w="1008"/>
        <w:gridCol w:w="964"/>
      </w:tblGrid>
      <w:tr w:rsidR="007B4C9B" w:rsidRPr="0075512F" w:rsidDel="000A3E8D" w14:paraId="3FCAACCD" w14:textId="328ED3D6" w:rsidTr="00115F39">
        <w:trPr>
          <w:trHeight w:val="397"/>
          <w:del w:id="12905" w:author="Houyem Rais" w:date="2024-02-22T15:17:00Z"/>
        </w:trPr>
        <w:tc>
          <w:tcPr>
            <w:tcW w:w="5382"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9C1765" w14:textId="22951A9C" w:rsidR="007B4C9B" w:rsidRPr="0075512F" w:rsidDel="000A3E8D" w:rsidRDefault="007B4C9B" w:rsidP="000A3E8D">
            <w:pPr>
              <w:rPr>
                <w:del w:id="12906" w:author="Houyem Rais" w:date="2024-02-22T15:17:00Z"/>
                <w:rFonts w:cstheme="minorHAnsi"/>
                <w:b/>
                <w:bCs/>
                <w:lang w:eastAsia="en-GB"/>
              </w:rPr>
              <w:pPrChange w:id="12907" w:author="Houyem Rais" w:date="2024-02-22T15:17:00Z">
                <w:pPr>
                  <w:spacing w:after="0"/>
                  <w:jc w:val="left"/>
                </w:pPr>
              </w:pPrChange>
            </w:pPr>
            <w:del w:id="12908" w:author="Houyem Rais" w:date="2024-02-22T15:17:00Z">
              <w:r w:rsidRPr="0075512F" w:rsidDel="000A3E8D">
                <w:rPr>
                  <w:rFonts w:cstheme="minorHAnsi"/>
                  <w:b/>
                  <w:bCs/>
                  <w:lang w:eastAsia="en-GB"/>
                </w:rPr>
                <w:delText>Emplois (en MDT)</w:delText>
              </w:r>
            </w:del>
          </w:p>
        </w:tc>
        <w:tc>
          <w:tcPr>
            <w:tcW w:w="3779" w:type="dxa"/>
            <w:gridSpan w:val="3"/>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C3A3330" w14:textId="786E17AA" w:rsidR="007B4C9B" w:rsidRPr="0075512F" w:rsidDel="000A3E8D" w:rsidRDefault="007B4C9B" w:rsidP="000A3E8D">
            <w:pPr>
              <w:rPr>
                <w:del w:id="12909" w:author="Houyem Rais" w:date="2024-02-22T15:17:00Z"/>
                <w:rFonts w:cstheme="minorHAnsi"/>
                <w:b/>
                <w:bCs/>
                <w:lang w:eastAsia="en-GB"/>
              </w:rPr>
              <w:pPrChange w:id="12910" w:author="Houyem Rais" w:date="2024-02-22T15:17:00Z">
                <w:pPr>
                  <w:spacing w:after="0"/>
                  <w:jc w:val="left"/>
                </w:pPr>
              </w:pPrChange>
            </w:pPr>
            <w:del w:id="12911" w:author="Houyem Rais" w:date="2024-02-22T15:17:00Z">
              <w:r w:rsidRPr="0075512F" w:rsidDel="000A3E8D">
                <w:rPr>
                  <w:rFonts w:cstheme="minorHAnsi"/>
                  <w:b/>
                  <w:bCs/>
                  <w:lang w:eastAsia="en-GB"/>
                </w:rPr>
                <w:delText>Ressources (en MDT)</w:delText>
              </w:r>
            </w:del>
          </w:p>
        </w:tc>
      </w:tr>
      <w:tr w:rsidR="005B311F" w:rsidRPr="0075512F" w:rsidDel="000A3E8D" w14:paraId="79981C95" w14:textId="4CA40F2D" w:rsidTr="00115F39">
        <w:trPr>
          <w:trHeight w:val="138"/>
          <w:del w:id="12912" w:author="Houyem Rais" w:date="2024-02-22T15:17:00Z"/>
        </w:trPr>
        <w:tc>
          <w:tcPr>
            <w:tcW w:w="3329" w:type="dxa"/>
            <w:tcBorders>
              <w:top w:val="nil"/>
              <w:left w:val="single" w:sz="4" w:space="0" w:color="auto"/>
              <w:bottom w:val="single" w:sz="4" w:space="0" w:color="auto"/>
              <w:right w:val="single" w:sz="4" w:space="0" w:color="auto"/>
            </w:tcBorders>
            <w:shd w:val="clear" w:color="auto" w:fill="auto"/>
            <w:noWrap/>
            <w:vAlign w:val="bottom"/>
          </w:tcPr>
          <w:p w14:paraId="5D541D25" w14:textId="369D2BAA" w:rsidR="005B311F" w:rsidRPr="0075512F" w:rsidDel="000A3E8D" w:rsidRDefault="005B311F" w:rsidP="000A3E8D">
            <w:pPr>
              <w:rPr>
                <w:del w:id="12913" w:author="Houyem Rais" w:date="2024-02-22T15:17:00Z"/>
                <w:rFonts w:cstheme="minorHAnsi"/>
                <w:lang w:eastAsia="en-GB"/>
              </w:rPr>
              <w:pPrChange w:id="12914" w:author="Houyem Rais" w:date="2024-02-22T15:17:00Z">
                <w:pPr>
                  <w:spacing w:after="0"/>
                  <w:jc w:val="left"/>
                </w:pPr>
              </w:pPrChange>
            </w:pPr>
            <w:del w:id="12915" w:author="Houyem Rais" w:date="2024-02-22T15:17:00Z">
              <w:r w:rsidRPr="0075512F" w:rsidDel="000A3E8D">
                <w:rPr>
                  <w:rFonts w:cstheme="minorHAnsi"/>
                  <w:lang w:eastAsia="en-GB"/>
                </w:rPr>
                <w:delText>Coût de construction</w:delText>
              </w:r>
            </w:del>
          </w:p>
        </w:tc>
        <w:tc>
          <w:tcPr>
            <w:tcW w:w="977" w:type="dxa"/>
            <w:tcBorders>
              <w:top w:val="nil"/>
              <w:left w:val="nil"/>
              <w:bottom w:val="single" w:sz="4" w:space="0" w:color="auto"/>
              <w:right w:val="single" w:sz="4" w:space="0" w:color="auto"/>
            </w:tcBorders>
            <w:shd w:val="clear" w:color="auto" w:fill="auto"/>
            <w:noWrap/>
          </w:tcPr>
          <w:p w14:paraId="7EEF0B20" w14:textId="24F28700" w:rsidR="005B311F" w:rsidRPr="0075512F" w:rsidDel="000A3E8D" w:rsidRDefault="005B311F" w:rsidP="000A3E8D">
            <w:pPr>
              <w:rPr>
                <w:del w:id="12916" w:author="Houyem Rais" w:date="2024-02-22T15:17:00Z"/>
                <w:rFonts w:cstheme="minorHAnsi"/>
                <w:lang w:eastAsia="en-GB"/>
              </w:rPr>
              <w:pPrChange w:id="12917" w:author="Houyem Rais" w:date="2024-02-22T15:17:00Z">
                <w:pPr>
                  <w:spacing w:after="0"/>
                  <w:jc w:val="center"/>
                </w:pPr>
              </w:pPrChange>
            </w:pPr>
            <w:del w:id="12918" w:author="Houyem Rais" w:date="2024-02-22T15:17:00Z">
              <w:r w:rsidRPr="0075512F" w:rsidDel="000A3E8D">
                <w:delText>1 352</w:delText>
              </w:r>
            </w:del>
          </w:p>
        </w:tc>
        <w:tc>
          <w:tcPr>
            <w:tcW w:w="1076" w:type="dxa"/>
            <w:tcBorders>
              <w:top w:val="nil"/>
              <w:left w:val="nil"/>
              <w:bottom w:val="single" w:sz="4" w:space="0" w:color="auto"/>
              <w:right w:val="single" w:sz="4" w:space="0" w:color="auto"/>
            </w:tcBorders>
            <w:shd w:val="clear" w:color="auto" w:fill="auto"/>
            <w:noWrap/>
          </w:tcPr>
          <w:p w14:paraId="338AC00A" w14:textId="1E6471F4" w:rsidR="005B311F" w:rsidRPr="0075512F" w:rsidDel="000A3E8D" w:rsidRDefault="005B311F" w:rsidP="000A3E8D">
            <w:pPr>
              <w:rPr>
                <w:del w:id="12919" w:author="Houyem Rais" w:date="2024-02-22T15:17:00Z"/>
                <w:rFonts w:cstheme="minorHAnsi"/>
                <w:lang w:eastAsia="en-GB"/>
              </w:rPr>
              <w:pPrChange w:id="12920" w:author="Houyem Rais" w:date="2024-02-22T15:17:00Z">
                <w:pPr>
                  <w:spacing w:after="0"/>
                  <w:jc w:val="center"/>
                </w:pPr>
              </w:pPrChange>
            </w:pPr>
            <w:del w:id="12921" w:author="Houyem Rais" w:date="2024-02-22T15:17:00Z">
              <w:r w:rsidRPr="0075512F" w:rsidDel="000A3E8D">
                <w:delText>94,0%</w:delText>
              </w:r>
            </w:del>
          </w:p>
        </w:tc>
        <w:tc>
          <w:tcPr>
            <w:tcW w:w="1807" w:type="dxa"/>
            <w:tcBorders>
              <w:top w:val="nil"/>
              <w:left w:val="nil"/>
              <w:bottom w:val="single" w:sz="4" w:space="0" w:color="auto"/>
              <w:right w:val="single" w:sz="4" w:space="0" w:color="auto"/>
            </w:tcBorders>
            <w:shd w:val="clear" w:color="auto" w:fill="auto"/>
            <w:noWrap/>
          </w:tcPr>
          <w:p w14:paraId="6CF60B62" w14:textId="23A2CC2B" w:rsidR="005B311F" w:rsidRPr="0075512F" w:rsidDel="000A3E8D" w:rsidRDefault="005B311F" w:rsidP="000A3E8D">
            <w:pPr>
              <w:rPr>
                <w:del w:id="12922" w:author="Houyem Rais" w:date="2024-02-22T15:17:00Z"/>
                <w:rFonts w:cstheme="minorHAnsi"/>
                <w:lang w:eastAsia="en-GB"/>
              </w:rPr>
              <w:pPrChange w:id="12923" w:author="Houyem Rais" w:date="2024-02-22T15:17:00Z">
                <w:pPr>
                  <w:spacing w:after="0"/>
                  <w:jc w:val="left"/>
                </w:pPr>
              </w:pPrChange>
            </w:pPr>
            <w:del w:id="12924" w:author="Houyem Rais" w:date="2024-02-22T15:17:00Z">
              <w:r w:rsidRPr="0075512F" w:rsidDel="000A3E8D">
                <w:rPr>
                  <w:rFonts w:cstheme="minorHAnsi"/>
                </w:rPr>
                <w:delText>Dette</w:delText>
              </w:r>
            </w:del>
          </w:p>
        </w:tc>
        <w:tc>
          <w:tcPr>
            <w:tcW w:w="1008" w:type="dxa"/>
            <w:tcBorders>
              <w:top w:val="nil"/>
              <w:left w:val="nil"/>
              <w:bottom w:val="single" w:sz="4" w:space="0" w:color="auto"/>
              <w:right w:val="single" w:sz="4" w:space="0" w:color="auto"/>
            </w:tcBorders>
            <w:shd w:val="clear" w:color="auto" w:fill="auto"/>
            <w:noWrap/>
          </w:tcPr>
          <w:p w14:paraId="361FA0F1" w14:textId="2D6BEEA5" w:rsidR="005B311F" w:rsidRPr="0075512F" w:rsidDel="000A3E8D" w:rsidRDefault="005B311F" w:rsidP="000A3E8D">
            <w:pPr>
              <w:rPr>
                <w:del w:id="12925" w:author="Houyem Rais" w:date="2024-02-22T15:17:00Z"/>
                <w:rFonts w:cstheme="minorHAnsi"/>
                <w:lang w:eastAsia="en-GB"/>
              </w:rPr>
              <w:pPrChange w:id="12926" w:author="Houyem Rais" w:date="2024-02-22T15:17:00Z">
                <w:pPr>
                  <w:spacing w:after="0"/>
                  <w:jc w:val="center"/>
                </w:pPr>
              </w:pPrChange>
            </w:pPr>
            <w:del w:id="12927" w:author="Houyem Rais" w:date="2024-02-22T15:17:00Z">
              <w:r w:rsidRPr="0075512F" w:rsidDel="000A3E8D">
                <w:delText>1 417</w:delText>
              </w:r>
            </w:del>
          </w:p>
        </w:tc>
        <w:tc>
          <w:tcPr>
            <w:tcW w:w="964" w:type="dxa"/>
            <w:tcBorders>
              <w:top w:val="nil"/>
              <w:left w:val="nil"/>
              <w:bottom w:val="single" w:sz="4" w:space="0" w:color="auto"/>
              <w:right w:val="single" w:sz="4" w:space="0" w:color="auto"/>
            </w:tcBorders>
            <w:shd w:val="clear" w:color="auto" w:fill="auto"/>
            <w:noWrap/>
          </w:tcPr>
          <w:p w14:paraId="766E1E94" w14:textId="7398EC09" w:rsidR="005B311F" w:rsidRPr="0075512F" w:rsidDel="000A3E8D" w:rsidRDefault="005B311F" w:rsidP="000A3E8D">
            <w:pPr>
              <w:rPr>
                <w:del w:id="12928" w:author="Houyem Rais" w:date="2024-02-22T15:17:00Z"/>
                <w:rFonts w:cstheme="minorHAnsi"/>
                <w:lang w:eastAsia="en-GB"/>
              </w:rPr>
              <w:pPrChange w:id="12929" w:author="Houyem Rais" w:date="2024-02-22T15:17:00Z">
                <w:pPr>
                  <w:spacing w:after="0"/>
                  <w:jc w:val="center"/>
                </w:pPr>
              </w:pPrChange>
            </w:pPr>
            <w:del w:id="12930" w:author="Houyem Rais" w:date="2024-02-22T15:17:00Z">
              <w:r w:rsidRPr="0075512F" w:rsidDel="000A3E8D">
                <w:delText>98,5%</w:delText>
              </w:r>
            </w:del>
          </w:p>
        </w:tc>
      </w:tr>
      <w:tr w:rsidR="005B311F" w:rsidRPr="0075512F" w:rsidDel="000A3E8D" w14:paraId="5A743403" w14:textId="58D30AED" w:rsidTr="00115F39">
        <w:trPr>
          <w:trHeight w:val="53"/>
          <w:del w:id="12931" w:author="Houyem Rais" w:date="2024-02-22T15:17:00Z"/>
        </w:trPr>
        <w:tc>
          <w:tcPr>
            <w:tcW w:w="3329" w:type="dxa"/>
            <w:tcBorders>
              <w:top w:val="nil"/>
              <w:left w:val="single" w:sz="4" w:space="0" w:color="auto"/>
              <w:bottom w:val="single" w:sz="4" w:space="0" w:color="auto"/>
              <w:right w:val="single" w:sz="4" w:space="0" w:color="auto"/>
            </w:tcBorders>
            <w:shd w:val="clear" w:color="auto" w:fill="auto"/>
            <w:noWrap/>
            <w:vAlign w:val="bottom"/>
            <w:hideMark/>
          </w:tcPr>
          <w:p w14:paraId="5B8D740B" w14:textId="3E1F47D2" w:rsidR="005B311F" w:rsidRPr="0075512F" w:rsidDel="000A3E8D" w:rsidRDefault="005B311F" w:rsidP="000A3E8D">
            <w:pPr>
              <w:rPr>
                <w:del w:id="12932" w:author="Houyem Rais" w:date="2024-02-22T15:17:00Z"/>
                <w:rFonts w:cstheme="minorHAnsi"/>
                <w:lang w:eastAsia="en-GB"/>
              </w:rPr>
              <w:pPrChange w:id="12933" w:author="Houyem Rais" w:date="2024-02-22T15:17:00Z">
                <w:pPr>
                  <w:spacing w:after="0"/>
                  <w:jc w:val="left"/>
                </w:pPr>
              </w:pPrChange>
            </w:pPr>
            <w:del w:id="12934" w:author="Houyem Rais" w:date="2024-02-22T15:17:00Z">
              <w:r w:rsidRPr="0075512F" w:rsidDel="000A3E8D">
                <w:rPr>
                  <w:rFonts w:cstheme="minorHAnsi"/>
                </w:rPr>
                <w:delText>Intérêts intercalaires</w:delText>
              </w:r>
            </w:del>
          </w:p>
        </w:tc>
        <w:tc>
          <w:tcPr>
            <w:tcW w:w="977" w:type="dxa"/>
            <w:tcBorders>
              <w:top w:val="nil"/>
              <w:left w:val="nil"/>
              <w:bottom w:val="single" w:sz="4" w:space="0" w:color="auto"/>
              <w:right w:val="single" w:sz="4" w:space="0" w:color="auto"/>
            </w:tcBorders>
            <w:shd w:val="clear" w:color="auto" w:fill="auto"/>
            <w:noWrap/>
          </w:tcPr>
          <w:p w14:paraId="5CA9A3D5" w14:textId="67599540" w:rsidR="005B311F" w:rsidRPr="0075512F" w:rsidDel="000A3E8D" w:rsidRDefault="005B311F" w:rsidP="000A3E8D">
            <w:pPr>
              <w:rPr>
                <w:del w:id="12935" w:author="Houyem Rais" w:date="2024-02-22T15:17:00Z"/>
                <w:rFonts w:cstheme="minorHAnsi"/>
                <w:lang w:eastAsia="en-GB"/>
              </w:rPr>
              <w:pPrChange w:id="12936" w:author="Houyem Rais" w:date="2024-02-22T15:17:00Z">
                <w:pPr>
                  <w:spacing w:after="0"/>
                  <w:jc w:val="center"/>
                </w:pPr>
              </w:pPrChange>
            </w:pPr>
            <w:del w:id="12937" w:author="Houyem Rais" w:date="2024-02-22T15:17:00Z">
              <w:r w:rsidRPr="0075512F" w:rsidDel="000A3E8D">
                <w:delText>65</w:delText>
              </w:r>
            </w:del>
          </w:p>
        </w:tc>
        <w:tc>
          <w:tcPr>
            <w:tcW w:w="1076" w:type="dxa"/>
            <w:tcBorders>
              <w:top w:val="nil"/>
              <w:left w:val="nil"/>
              <w:bottom w:val="single" w:sz="4" w:space="0" w:color="auto"/>
              <w:right w:val="single" w:sz="4" w:space="0" w:color="auto"/>
            </w:tcBorders>
            <w:shd w:val="clear" w:color="auto" w:fill="auto"/>
            <w:noWrap/>
          </w:tcPr>
          <w:p w14:paraId="72FF1A69" w14:textId="3D7649F2" w:rsidR="005B311F" w:rsidRPr="0075512F" w:rsidDel="000A3E8D" w:rsidRDefault="005B311F" w:rsidP="000A3E8D">
            <w:pPr>
              <w:rPr>
                <w:del w:id="12938" w:author="Houyem Rais" w:date="2024-02-22T15:17:00Z"/>
                <w:rFonts w:cstheme="minorHAnsi"/>
                <w:lang w:eastAsia="en-GB"/>
              </w:rPr>
              <w:pPrChange w:id="12939" w:author="Houyem Rais" w:date="2024-02-22T15:17:00Z">
                <w:pPr>
                  <w:spacing w:after="0"/>
                  <w:jc w:val="center"/>
                </w:pPr>
              </w:pPrChange>
            </w:pPr>
            <w:del w:id="12940" w:author="Houyem Rais" w:date="2024-02-22T15:17:00Z">
              <w:r w:rsidRPr="0075512F" w:rsidDel="000A3E8D">
                <w:delText>4,5%</w:delText>
              </w:r>
            </w:del>
          </w:p>
        </w:tc>
        <w:tc>
          <w:tcPr>
            <w:tcW w:w="1807" w:type="dxa"/>
            <w:tcBorders>
              <w:top w:val="nil"/>
              <w:left w:val="nil"/>
              <w:bottom w:val="single" w:sz="4" w:space="0" w:color="auto"/>
              <w:right w:val="single" w:sz="4" w:space="0" w:color="auto"/>
            </w:tcBorders>
            <w:shd w:val="clear" w:color="auto" w:fill="auto"/>
            <w:noWrap/>
          </w:tcPr>
          <w:p w14:paraId="3FA52DE6" w14:textId="5330567E" w:rsidR="005B311F" w:rsidRPr="0075512F" w:rsidDel="000A3E8D" w:rsidRDefault="005B311F" w:rsidP="000A3E8D">
            <w:pPr>
              <w:rPr>
                <w:del w:id="12941" w:author="Houyem Rais" w:date="2024-02-22T15:17:00Z"/>
                <w:rFonts w:cstheme="minorHAnsi"/>
                <w:lang w:eastAsia="en-GB"/>
              </w:rPr>
              <w:pPrChange w:id="12942" w:author="Houyem Rais" w:date="2024-02-22T15:17:00Z">
                <w:pPr>
                  <w:spacing w:after="0"/>
                  <w:jc w:val="left"/>
                </w:pPr>
              </w:pPrChange>
            </w:pPr>
            <w:del w:id="12943" w:author="Houyem Rais" w:date="2024-02-22T15:17:00Z">
              <w:r w:rsidRPr="0075512F" w:rsidDel="000A3E8D">
                <w:rPr>
                  <w:rFonts w:cstheme="minorHAnsi"/>
                  <w:lang w:eastAsia="en-GB"/>
                </w:rPr>
                <w:delText>Budget de l’Etat</w:delText>
              </w:r>
            </w:del>
          </w:p>
        </w:tc>
        <w:tc>
          <w:tcPr>
            <w:tcW w:w="1008" w:type="dxa"/>
            <w:tcBorders>
              <w:top w:val="nil"/>
              <w:left w:val="nil"/>
              <w:bottom w:val="single" w:sz="4" w:space="0" w:color="auto"/>
              <w:right w:val="single" w:sz="4" w:space="0" w:color="auto"/>
            </w:tcBorders>
            <w:shd w:val="clear" w:color="auto" w:fill="auto"/>
            <w:noWrap/>
          </w:tcPr>
          <w:p w14:paraId="3EDE9EDB" w14:textId="55605365" w:rsidR="005B311F" w:rsidRPr="0075512F" w:rsidDel="000A3E8D" w:rsidRDefault="005B311F" w:rsidP="000A3E8D">
            <w:pPr>
              <w:rPr>
                <w:del w:id="12944" w:author="Houyem Rais" w:date="2024-02-22T15:17:00Z"/>
                <w:rFonts w:cstheme="minorHAnsi"/>
                <w:lang w:eastAsia="en-GB"/>
              </w:rPr>
              <w:pPrChange w:id="12945" w:author="Houyem Rais" w:date="2024-02-22T15:17:00Z">
                <w:pPr>
                  <w:spacing w:after="0"/>
                  <w:jc w:val="center"/>
                </w:pPr>
              </w:pPrChange>
            </w:pPr>
            <w:del w:id="12946" w:author="Houyem Rais" w:date="2024-02-22T15:17:00Z">
              <w:r w:rsidRPr="0075512F" w:rsidDel="000A3E8D">
                <w:delText>22</w:delText>
              </w:r>
            </w:del>
          </w:p>
        </w:tc>
        <w:tc>
          <w:tcPr>
            <w:tcW w:w="964" w:type="dxa"/>
            <w:tcBorders>
              <w:top w:val="nil"/>
              <w:left w:val="nil"/>
              <w:bottom w:val="single" w:sz="4" w:space="0" w:color="auto"/>
              <w:right w:val="single" w:sz="4" w:space="0" w:color="auto"/>
            </w:tcBorders>
            <w:shd w:val="clear" w:color="auto" w:fill="auto"/>
            <w:noWrap/>
          </w:tcPr>
          <w:p w14:paraId="7D810A47" w14:textId="32B80636" w:rsidR="005B311F" w:rsidRPr="0075512F" w:rsidDel="000A3E8D" w:rsidRDefault="005B311F" w:rsidP="000A3E8D">
            <w:pPr>
              <w:rPr>
                <w:del w:id="12947" w:author="Houyem Rais" w:date="2024-02-22T15:17:00Z"/>
                <w:rFonts w:cstheme="minorHAnsi"/>
                <w:lang w:eastAsia="en-GB"/>
              </w:rPr>
              <w:pPrChange w:id="12948" w:author="Houyem Rais" w:date="2024-02-22T15:17:00Z">
                <w:pPr>
                  <w:spacing w:after="0"/>
                  <w:jc w:val="center"/>
                </w:pPr>
              </w:pPrChange>
            </w:pPr>
            <w:del w:id="12949" w:author="Houyem Rais" w:date="2024-02-22T15:17:00Z">
              <w:r w:rsidRPr="0075512F" w:rsidDel="000A3E8D">
                <w:delText>1,5%</w:delText>
              </w:r>
            </w:del>
          </w:p>
        </w:tc>
      </w:tr>
      <w:tr w:rsidR="005B311F" w:rsidRPr="0075512F" w:rsidDel="000A3E8D" w14:paraId="19F63F16" w14:textId="0D99FD25" w:rsidTr="00115F39">
        <w:trPr>
          <w:trHeight w:val="90"/>
          <w:del w:id="12950" w:author="Houyem Rais" w:date="2024-02-22T15:17:00Z"/>
        </w:trPr>
        <w:tc>
          <w:tcPr>
            <w:tcW w:w="3329" w:type="dxa"/>
            <w:tcBorders>
              <w:top w:val="nil"/>
              <w:left w:val="single" w:sz="4" w:space="0" w:color="auto"/>
              <w:bottom w:val="single" w:sz="4" w:space="0" w:color="auto"/>
              <w:right w:val="single" w:sz="4" w:space="0" w:color="auto"/>
            </w:tcBorders>
            <w:shd w:val="clear" w:color="auto" w:fill="auto"/>
            <w:noWrap/>
            <w:vAlign w:val="bottom"/>
          </w:tcPr>
          <w:p w14:paraId="36FC386C" w14:textId="2BBF4AB2" w:rsidR="005B311F" w:rsidRPr="0075512F" w:rsidDel="000A3E8D" w:rsidRDefault="005B311F" w:rsidP="000A3E8D">
            <w:pPr>
              <w:rPr>
                <w:del w:id="12951" w:author="Houyem Rais" w:date="2024-02-22T15:17:00Z"/>
                <w:rFonts w:cstheme="minorHAnsi"/>
                <w:b/>
                <w:bCs/>
                <w:lang w:eastAsia="en-GB"/>
              </w:rPr>
              <w:pPrChange w:id="12952" w:author="Houyem Rais" w:date="2024-02-22T15:17:00Z">
                <w:pPr>
                  <w:spacing w:after="0"/>
                  <w:jc w:val="left"/>
                </w:pPr>
              </w:pPrChange>
            </w:pPr>
            <w:del w:id="12953" w:author="Houyem Rais" w:date="2024-02-22T15:17:00Z">
              <w:r w:rsidRPr="0075512F" w:rsidDel="000A3E8D">
                <w:rPr>
                  <w:rFonts w:cstheme="minorHAnsi"/>
                  <w:lang w:eastAsia="en-GB"/>
                </w:rPr>
                <w:delText>Frais de dossier (commission d’engagement + commission d’arrangement)</w:delText>
              </w:r>
            </w:del>
          </w:p>
        </w:tc>
        <w:tc>
          <w:tcPr>
            <w:tcW w:w="977" w:type="dxa"/>
            <w:tcBorders>
              <w:top w:val="nil"/>
              <w:left w:val="nil"/>
              <w:bottom w:val="single" w:sz="4" w:space="0" w:color="auto"/>
              <w:right w:val="single" w:sz="4" w:space="0" w:color="auto"/>
            </w:tcBorders>
            <w:shd w:val="clear" w:color="auto" w:fill="auto"/>
            <w:noWrap/>
          </w:tcPr>
          <w:p w14:paraId="050D5F34" w14:textId="1F528D1D" w:rsidR="005B311F" w:rsidRPr="0075512F" w:rsidDel="000A3E8D" w:rsidRDefault="005B311F" w:rsidP="000A3E8D">
            <w:pPr>
              <w:rPr>
                <w:del w:id="12954" w:author="Houyem Rais" w:date="2024-02-22T15:17:00Z"/>
                <w:rFonts w:cstheme="minorHAnsi"/>
              </w:rPr>
              <w:pPrChange w:id="12955" w:author="Houyem Rais" w:date="2024-02-22T15:17:00Z">
                <w:pPr>
                  <w:spacing w:after="0"/>
                  <w:jc w:val="center"/>
                </w:pPr>
              </w:pPrChange>
            </w:pPr>
            <w:del w:id="12956" w:author="Houyem Rais" w:date="2024-02-22T15:17:00Z">
              <w:r w:rsidRPr="0075512F" w:rsidDel="000A3E8D">
                <w:delText>22</w:delText>
              </w:r>
            </w:del>
          </w:p>
        </w:tc>
        <w:tc>
          <w:tcPr>
            <w:tcW w:w="1076" w:type="dxa"/>
            <w:tcBorders>
              <w:top w:val="nil"/>
              <w:left w:val="nil"/>
              <w:bottom w:val="single" w:sz="4" w:space="0" w:color="auto"/>
              <w:right w:val="single" w:sz="4" w:space="0" w:color="auto"/>
            </w:tcBorders>
            <w:shd w:val="clear" w:color="auto" w:fill="auto"/>
            <w:noWrap/>
          </w:tcPr>
          <w:p w14:paraId="6D0A0ACE" w14:textId="3993805A" w:rsidR="005B311F" w:rsidRPr="0075512F" w:rsidDel="000A3E8D" w:rsidRDefault="005B311F" w:rsidP="000A3E8D">
            <w:pPr>
              <w:rPr>
                <w:del w:id="12957" w:author="Houyem Rais" w:date="2024-02-22T15:17:00Z"/>
                <w:rFonts w:cstheme="minorHAnsi"/>
                <w:lang w:eastAsia="en-GB"/>
              </w:rPr>
              <w:pPrChange w:id="12958" w:author="Houyem Rais" w:date="2024-02-22T15:17:00Z">
                <w:pPr>
                  <w:spacing w:after="0"/>
                  <w:jc w:val="center"/>
                </w:pPr>
              </w:pPrChange>
            </w:pPr>
            <w:del w:id="12959" w:author="Houyem Rais" w:date="2024-02-22T15:17:00Z">
              <w:r w:rsidRPr="0075512F" w:rsidDel="000A3E8D">
                <w:delText>1,5%</w:delText>
              </w:r>
            </w:del>
          </w:p>
        </w:tc>
        <w:tc>
          <w:tcPr>
            <w:tcW w:w="1807" w:type="dxa"/>
            <w:tcBorders>
              <w:top w:val="nil"/>
              <w:left w:val="nil"/>
              <w:bottom w:val="single" w:sz="4" w:space="0" w:color="auto"/>
              <w:right w:val="single" w:sz="4" w:space="0" w:color="auto"/>
            </w:tcBorders>
            <w:shd w:val="clear" w:color="auto" w:fill="auto"/>
            <w:noWrap/>
          </w:tcPr>
          <w:p w14:paraId="354D7487" w14:textId="6AAFC812" w:rsidR="005B311F" w:rsidRPr="0075512F" w:rsidDel="000A3E8D" w:rsidRDefault="005B311F" w:rsidP="000A3E8D">
            <w:pPr>
              <w:rPr>
                <w:del w:id="12960" w:author="Houyem Rais" w:date="2024-02-22T15:17:00Z"/>
                <w:rFonts w:cstheme="minorHAnsi"/>
                <w:lang w:eastAsia="en-GB"/>
              </w:rPr>
              <w:pPrChange w:id="12961" w:author="Houyem Rais" w:date="2024-02-22T15:17:00Z">
                <w:pPr>
                  <w:spacing w:after="0"/>
                  <w:jc w:val="left"/>
                </w:pPr>
              </w:pPrChange>
            </w:pPr>
          </w:p>
        </w:tc>
        <w:tc>
          <w:tcPr>
            <w:tcW w:w="1008" w:type="dxa"/>
            <w:tcBorders>
              <w:top w:val="nil"/>
              <w:left w:val="nil"/>
              <w:bottom w:val="single" w:sz="4" w:space="0" w:color="auto"/>
              <w:right w:val="single" w:sz="4" w:space="0" w:color="auto"/>
            </w:tcBorders>
            <w:shd w:val="clear" w:color="auto" w:fill="auto"/>
            <w:noWrap/>
            <w:vAlign w:val="bottom"/>
          </w:tcPr>
          <w:p w14:paraId="777C23E6" w14:textId="749B5066" w:rsidR="005B311F" w:rsidRPr="0075512F" w:rsidDel="000A3E8D" w:rsidRDefault="005B311F" w:rsidP="000A3E8D">
            <w:pPr>
              <w:rPr>
                <w:del w:id="12962" w:author="Houyem Rais" w:date="2024-02-22T15:17:00Z"/>
                <w:rFonts w:cstheme="minorHAnsi"/>
                <w:lang w:eastAsia="en-GB"/>
              </w:rPr>
              <w:pPrChange w:id="12963" w:author="Houyem Rais" w:date="2024-02-22T15:17:00Z">
                <w:pPr>
                  <w:spacing w:after="0"/>
                  <w:jc w:val="center"/>
                </w:pPr>
              </w:pPrChange>
            </w:pPr>
          </w:p>
        </w:tc>
        <w:tc>
          <w:tcPr>
            <w:tcW w:w="964" w:type="dxa"/>
            <w:tcBorders>
              <w:top w:val="nil"/>
              <w:left w:val="nil"/>
              <w:bottom w:val="single" w:sz="4" w:space="0" w:color="auto"/>
              <w:right w:val="single" w:sz="4" w:space="0" w:color="auto"/>
            </w:tcBorders>
            <w:shd w:val="clear" w:color="auto" w:fill="auto"/>
            <w:noWrap/>
            <w:vAlign w:val="bottom"/>
          </w:tcPr>
          <w:p w14:paraId="707A2BFB" w14:textId="05684E8C" w:rsidR="005B311F" w:rsidRPr="0075512F" w:rsidDel="000A3E8D" w:rsidRDefault="005B311F" w:rsidP="000A3E8D">
            <w:pPr>
              <w:rPr>
                <w:del w:id="12964" w:author="Houyem Rais" w:date="2024-02-22T15:17:00Z"/>
                <w:rFonts w:cstheme="minorHAnsi"/>
                <w:lang w:eastAsia="en-GB"/>
              </w:rPr>
              <w:pPrChange w:id="12965" w:author="Houyem Rais" w:date="2024-02-22T15:17:00Z">
                <w:pPr>
                  <w:spacing w:after="0"/>
                  <w:jc w:val="center"/>
                </w:pPr>
              </w:pPrChange>
            </w:pPr>
          </w:p>
        </w:tc>
      </w:tr>
      <w:tr w:rsidR="005B311F" w:rsidRPr="0075512F" w:rsidDel="000A3E8D" w14:paraId="25E3BD79" w14:textId="1E10B51A" w:rsidTr="00115F39">
        <w:trPr>
          <w:trHeight w:val="236"/>
          <w:del w:id="12966" w:author="Houyem Rais" w:date="2024-02-22T15:17:00Z"/>
        </w:trPr>
        <w:tc>
          <w:tcPr>
            <w:tcW w:w="3329" w:type="dxa"/>
            <w:tcBorders>
              <w:top w:val="nil"/>
              <w:left w:val="single" w:sz="4" w:space="0" w:color="auto"/>
              <w:bottom w:val="single" w:sz="4" w:space="0" w:color="auto"/>
              <w:right w:val="single" w:sz="4" w:space="0" w:color="auto"/>
            </w:tcBorders>
            <w:shd w:val="clear" w:color="000000" w:fill="D9D9D9"/>
            <w:noWrap/>
            <w:vAlign w:val="center"/>
            <w:hideMark/>
          </w:tcPr>
          <w:p w14:paraId="16DEEF0F" w14:textId="48B7BCE5" w:rsidR="005B311F" w:rsidRPr="0075512F" w:rsidDel="000A3E8D" w:rsidRDefault="005B311F" w:rsidP="000A3E8D">
            <w:pPr>
              <w:rPr>
                <w:del w:id="12967" w:author="Houyem Rais" w:date="2024-02-22T15:17:00Z"/>
                <w:rFonts w:cstheme="minorHAnsi"/>
                <w:b/>
                <w:bCs/>
                <w:lang w:eastAsia="en-GB"/>
              </w:rPr>
              <w:pPrChange w:id="12968" w:author="Houyem Rais" w:date="2024-02-22T15:17:00Z">
                <w:pPr>
                  <w:spacing w:after="0"/>
                  <w:jc w:val="center"/>
                </w:pPr>
              </w:pPrChange>
            </w:pPr>
            <w:del w:id="12969" w:author="Houyem Rais" w:date="2024-02-22T15:17:00Z">
              <w:r w:rsidRPr="0075512F" w:rsidDel="000A3E8D">
                <w:rPr>
                  <w:rFonts w:cstheme="minorHAnsi"/>
                  <w:b/>
                  <w:bCs/>
                  <w:lang w:eastAsia="en-GB"/>
                </w:rPr>
                <w:delText>Total</w:delText>
              </w:r>
            </w:del>
          </w:p>
        </w:tc>
        <w:tc>
          <w:tcPr>
            <w:tcW w:w="977" w:type="dxa"/>
            <w:tcBorders>
              <w:top w:val="nil"/>
              <w:left w:val="nil"/>
              <w:bottom w:val="single" w:sz="4" w:space="0" w:color="auto"/>
              <w:right w:val="single" w:sz="4" w:space="0" w:color="auto"/>
            </w:tcBorders>
            <w:shd w:val="clear" w:color="000000" w:fill="D9D9D9"/>
            <w:noWrap/>
          </w:tcPr>
          <w:p w14:paraId="0185D18B" w14:textId="7C3FAF7B" w:rsidR="005B311F" w:rsidRPr="0075512F" w:rsidDel="000A3E8D" w:rsidRDefault="005B311F" w:rsidP="000A3E8D">
            <w:pPr>
              <w:rPr>
                <w:del w:id="12970" w:author="Houyem Rais" w:date="2024-02-22T15:17:00Z"/>
                <w:rFonts w:cstheme="minorHAnsi"/>
                <w:b/>
                <w:bCs/>
                <w:lang w:eastAsia="en-GB"/>
              </w:rPr>
              <w:pPrChange w:id="12971" w:author="Houyem Rais" w:date="2024-02-22T15:17:00Z">
                <w:pPr>
                  <w:spacing w:after="0"/>
                  <w:jc w:val="center"/>
                </w:pPr>
              </w:pPrChange>
            </w:pPr>
            <w:del w:id="12972" w:author="Houyem Rais" w:date="2024-02-22T15:17:00Z">
              <w:r w:rsidRPr="0075512F" w:rsidDel="000A3E8D">
                <w:rPr>
                  <w:b/>
                  <w:bCs/>
                </w:rPr>
                <w:delText>1 439</w:delText>
              </w:r>
            </w:del>
          </w:p>
        </w:tc>
        <w:tc>
          <w:tcPr>
            <w:tcW w:w="1076" w:type="dxa"/>
            <w:tcBorders>
              <w:top w:val="nil"/>
              <w:left w:val="nil"/>
              <w:bottom w:val="single" w:sz="4" w:space="0" w:color="auto"/>
              <w:right w:val="single" w:sz="4" w:space="0" w:color="auto"/>
            </w:tcBorders>
            <w:shd w:val="clear" w:color="000000" w:fill="D9D9D9"/>
            <w:noWrap/>
            <w:hideMark/>
          </w:tcPr>
          <w:p w14:paraId="05C472BA" w14:textId="444945F7" w:rsidR="005B311F" w:rsidRPr="0075512F" w:rsidDel="000A3E8D" w:rsidRDefault="005B311F" w:rsidP="000A3E8D">
            <w:pPr>
              <w:rPr>
                <w:del w:id="12973" w:author="Houyem Rais" w:date="2024-02-22T15:17:00Z"/>
                <w:rFonts w:cstheme="minorHAnsi"/>
                <w:b/>
                <w:bCs/>
                <w:lang w:eastAsia="en-GB"/>
              </w:rPr>
              <w:pPrChange w:id="12974" w:author="Houyem Rais" w:date="2024-02-22T15:17:00Z">
                <w:pPr>
                  <w:spacing w:after="0"/>
                  <w:jc w:val="center"/>
                </w:pPr>
              </w:pPrChange>
            </w:pPr>
            <w:del w:id="12975" w:author="Houyem Rais" w:date="2024-02-22T15:17:00Z">
              <w:r w:rsidRPr="0075512F" w:rsidDel="000A3E8D">
                <w:rPr>
                  <w:b/>
                  <w:bCs/>
                </w:rPr>
                <w:delText>100%</w:delText>
              </w:r>
            </w:del>
          </w:p>
        </w:tc>
        <w:tc>
          <w:tcPr>
            <w:tcW w:w="1807" w:type="dxa"/>
            <w:tcBorders>
              <w:top w:val="nil"/>
              <w:left w:val="nil"/>
              <w:bottom w:val="single" w:sz="4" w:space="0" w:color="auto"/>
              <w:right w:val="single" w:sz="4" w:space="0" w:color="auto"/>
            </w:tcBorders>
            <w:shd w:val="clear" w:color="000000" w:fill="D9D9D9"/>
            <w:noWrap/>
            <w:vAlign w:val="center"/>
            <w:hideMark/>
          </w:tcPr>
          <w:p w14:paraId="5C720A02" w14:textId="152CB5B4" w:rsidR="005B311F" w:rsidRPr="0075512F" w:rsidDel="000A3E8D" w:rsidRDefault="005B311F" w:rsidP="000A3E8D">
            <w:pPr>
              <w:rPr>
                <w:del w:id="12976" w:author="Houyem Rais" w:date="2024-02-22T15:17:00Z"/>
                <w:rFonts w:cstheme="minorHAnsi"/>
                <w:b/>
                <w:bCs/>
                <w:lang w:eastAsia="en-GB"/>
              </w:rPr>
              <w:pPrChange w:id="12977" w:author="Houyem Rais" w:date="2024-02-22T15:17:00Z">
                <w:pPr>
                  <w:spacing w:after="0"/>
                  <w:jc w:val="left"/>
                </w:pPr>
              </w:pPrChange>
            </w:pPr>
            <w:del w:id="12978" w:author="Houyem Rais" w:date="2024-02-22T15:17:00Z">
              <w:r w:rsidRPr="0075512F" w:rsidDel="000A3E8D">
                <w:rPr>
                  <w:rFonts w:cstheme="minorHAnsi"/>
                  <w:b/>
                  <w:bCs/>
                  <w:lang w:eastAsia="en-GB"/>
                </w:rPr>
                <w:delText>Total</w:delText>
              </w:r>
            </w:del>
          </w:p>
        </w:tc>
        <w:tc>
          <w:tcPr>
            <w:tcW w:w="1008" w:type="dxa"/>
            <w:tcBorders>
              <w:top w:val="nil"/>
              <w:left w:val="nil"/>
              <w:bottom w:val="single" w:sz="4" w:space="0" w:color="auto"/>
              <w:right w:val="single" w:sz="4" w:space="0" w:color="auto"/>
            </w:tcBorders>
            <w:shd w:val="clear" w:color="000000" w:fill="D9D9D9"/>
            <w:noWrap/>
          </w:tcPr>
          <w:p w14:paraId="1DF6DC28" w14:textId="09FD0243" w:rsidR="005B311F" w:rsidRPr="0075512F" w:rsidDel="000A3E8D" w:rsidRDefault="005B311F" w:rsidP="000A3E8D">
            <w:pPr>
              <w:rPr>
                <w:del w:id="12979" w:author="Houyem Rais" w:date="2024-02-22T15:17:00Z"/>
                <w:rFonts w:cstheme="minorHAnsi"/>
                <w:b/>
                <w:bCs/>
                <w:lang w:eastAsia="en-GB"/>
              </w:rPr>
              <w:pPrChange w:id="12980" w:author="Houyem Rais" w:date="2024-02-22T15:17:00Z">
                <w:pPr>
                  <w:spacing w:after="0"/>
                  <w:jc w:val="center"/>
                </w:pPr>
              </w:pPrChange>
            </w:pPr>
            <w:del w:id="12981" w:author="Houyem Rais" w:date="2024-02-22T15:17:00Z">
              <w:r w:rsidRPr="0075512F" w:rsidDel="000A3E8D">
                <w:rPr>
                  <w:b/>
                  <w:bCs/>
                </w:rPr>
                <w:delText>1 439</w:delText>
              </w:r>
            </w:del>
          </w:p>
        </w:tc>
        <w:tc>
          <w:tcPr>
            <w:tcW w:w="964" w:type="dxa"/>
            <w:tcBorders>
              <w:top w:val="nil"/>
              <w:left w:val="nil"/>
              <w:bottom w:val="single" w:sz="4" w:space="0" w:color="auto"/>
              <w:right w:val="single" w:sz="4" w:space="0" w:color="auto"/>
            </w:tcBorders>
            <w:shd w:val="clear" w:color="000000" w:fill="D9D9D9"/>
            <w:noWrap/>
            <w:hideMark/>
          </w:tcPr>
          <w:p w14:paraId="2268B490" w14:textId="736C5549" w:rsidR="005B311F" w:rsidRPr="0075512F" w:rsidDel="000A3E8D" w:rsidRDefault="005B311F" w:rsidP="000A3E8D">
            <w:pPr>
              <w:rPr>
                <w:del w:id="12982" w:author="Houyem Rais" w:date="2024-02-22T15:17:00Z"/>
                <w:rFonts w:cstheme="minorHAnsi"/>
                <w:b/>
                <w:bCs/>
                <w:lang w:eastAsia="en-GB"/>
              </w:rPr>
              <w:pPrChange w:id="12983" w:author="Houyem Rais" w:date="2024-02-22T15:17:00Z">
                <w:pPr>
                  <w:spacing w:after="0"/>
                  <w:jc w:val="center"/>
                </w:pPr>
              </w:pPrChange>
            </w:pPr>
            <w:del w:id="12984" w:author="Houyem Rais" w:date="2024-02-22T15:17:00Z">
              <w:r w:rsidRPr="0075512F" w:rsidDel="000A3E8D">
                <w:rPr>
                  <w:b/>
                  <w:bCs/>
                </w:rPr>
                <w:delText>100%</w:delText>
              </w:r>
            </w:del>
          </w:p>
        </w:tc>
      </w:tr>
    </w:tbl>
    <w:p w14:paraId="25B77CD1" w14:textId="0200695C" w:rsidR="00795002" w:rsidRPr="0075512F" w:rsidDel="000A3E8D" w:rsidRDefault="00795002" w:rsidP="000A3E8D">
      <w:pPr>
        <w:rPr>
          <w:del w:id="12985" w:author="Houyem Rais" w:date="2024-02-22T15:17:00Z"/>
          <w:rFonts w:eastAsia="Calibri"/>
        </w:rPr>
        <w:pPrChange w:id="12986" w:author="Houyem Rais" w:date="2024-02-22T15:17:00Z">
          <w:pPr/>
        </w:pPrChange>
      </w:pPr>
    </w:p>
    <w:p w14:paraId="14DD808B" w14:textId="1A3B98A7" w:rsidR="00E61CD1" w:rsidRPr="0075512F" w:rsidDel="000A3E8D" w:rsidRDefault="00822303" w:rsidP="000A3E8D">
      <w:pPr>
        <w:rPr>
          <w:del w:id="12987" w:author="Houyem Rais" w:date="2024-02-22T15:17:00Z"/>
        </w:rPr>
        <w:pPrChange w:id="12988" w:author="Houyem Rais" w:date="2024-02-22T15:17:00Z">
          <w:pPr>
            <w:keepNext/>
            <w:jc w:val="center"/>
          </w:pPr>
        </w:pPrChange>
      </w:pPr>
      <w:del w:id="12989" w:author="Houyem Rais" w:date="2024-02-22T15:17:00Z">
        <w:r w:rsidRPr="0075512F" w:rsidDel="000A3E8D">
          <w:rPr>
            <w:noProof/>
          </w:rPr>
          <w:drawing>
            <wp:inline distT="0" distB="0" distL="0" distR="0" wp14:anchorId="4E424D5A" wp14:editId="64EE6B83">
              <wp:extent cx="5734050" cy="2275205"/>
              <wp:effectExtent l="0" t="0" r="0" b="0"/>
              <wp:docPr id="394131425" name="Picture 39413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275205"/>
                      </a:xfrm>
                      <a:prstGeom prst="rect">
                        <a:avLst/>
                      </a:prstGeom>
                      <a:noFill/>
                      <a:ln>
                        <a:noFill/>
                      </a:ln>
                    </pic:spPr>
                  </pic:pic>
                </a:graphicData>
              </a:graphic>
            </wp:inline>
          </w:drawing>
        </w:r>
      </w:del>
    </w:p>
    <w:p w14:paraId="0BAD5667" w14:textId="19A7992F" w:rsidR="007B4C9B" w:rsidRPr="0075512F" w:rsidDel="000A3E8D" w:rsidRDefault="00E61CD1" w:rsidP="000A3E8D">
      <w:pPr>
        <w:rPr>
          <w:del w:id="12990" w:author="Houyem Rais" w:date="2024-02-22T15:17:00Z"/>
          <w:rFonts w:eastAsia="Calibri"/>
        </w:rPr>
        <w:pPrChange w:id="12991" w:author="Houyem Rais" w:date="2024-02-22T15:17:00Z">
          <w:pPr>
            <w:pStyle w:val="Caption"/>
            <w:jc w:val="center"/>
          </w:pPr>
        </w:pPrChange>
      </w:pPr>
      <w:bookmarkStart w:id="12992" w:name="_Toc142174847"/>
      <w:del w:id="12993" w:author="Houyem Rais" w:date="2024-02-22T15:17:00Z">
        <w:r w:rsidRPr="0075512F" w:rsidDel="000A3E8D">
          <w:delText xml:space="preserve">Figure </w:delText>
        </w:r>
        <w:r w:rsidRPr="0075512F" w:rsidDel="000A3E8D">
          <w:rPr>
            <w:rFonts w:eastAsiaTheme="minorHAnsi" w:cstheme="majorBidi"/>
            <w:b/>
            <w:bCs/>
            <w:i/>
            <w:color w:val="0070C0"/>
            <w:sz w:val="18"/>
            <w:szCs w:val="18"/>
          </w:rPr>
          <w:fldChar w:fldCharType="begin"/>
        </w:r>
        <w:r w:rsidRPr="0075512F" w:rsidDel="000A3E8D">
          <w:delInstrText xml:space="preserve"> SEQ Figure \* ARABIC </w:delInstrText>
        </w:r>
        <w:r w:rsidRPr="0075512F" w:rsidDel="000A3E8D">
          <w:rPr>
            <w:rFonts w:eastAsiaTheme="minorHAnsi" w:cstheme="majorBidi"/>
            <w:b/>
            <w:bCs/>
            <w:i/>
            <w:color w:val="0070C0"/>
            <w:sz w:val="18"/>
            <w:szCs w:val="18"/>
          </w:rPr>
          <w:fldChar w:fldCharType="separate"/>
        </w:r>
        <w:r w:rsidR="00183855" w:rsidDel="000A3E8D">
          <w:rPr>
            <w:noProof/>
          </w:rPr>
          <w:delText>37</w:delText>
        </w:r>
        <w:r w:rsidRPr="0075512F" w:rsidDel="000A3E8D">
          <w:rPr>
            <w:rFonts w:eastAsiaTheme="minorHAnsi" w:cstheme="majorBidi"/>
            <w:b/>
            <w:bCs/>
            <w:i/>
            <w:color w:val="0070C0"/>
            <w:sz w:val="18"/>
            <w:szCs w:val="18"/>
          </w:rPr>
          <w:fldChar w:fldCharType="end"/>
        </w:r>
        <w:r w:rsidRPr="0075512F" w:rsidDel="000A3E8D">
          <w:delText xml:space="preserve"> Evolution des cash-flows – Option 3 – EPC+F + Contrat d’E&amp;M (Partenaire public) - Variante D1 – 2 tabliers</w:delText>
        </w:r>
        <w:bookmarkEnd w:id="12992"/>
      </w:del>
    </w:p>
    <w:p w14:paraId="074BCBC9" w14:textId="6A699339" w:rsidR="00560823" w:rsidRPr="0075512F" w:rsidDel="000A3E8D" w:rsidRDefault="00560823" w:rsidP="000A3E8D">
      <w:pPr>
        <w:rPr>
          <w:del w:id="12994" w:author="Houyem Rais" w:date="2024-02-22T15:17:00Z"/>
          <w:rFonts w:eastAsia="Calibri"/>
        </w:rPr>
        <w:pPrChange w:id="12995" w:author="Houyem Rais" w:date="2024-02-22T15:17:00Z">
          <w:pPr/>
        </w:pPrChange>
      </w:pPr>
      <w:del w:id="12996" w:author="Houyem Rais" w:date="2024-02-22T15:17:00Z">
        <w:r w:rsidRPr="0075512F" w:rsidDel="000A3E8D">
          <w:rPr>
            <w:rFonts w:eastAsia="Calibri"/>
          </w:rPr>
          <w:delText>La courbe des revenus du secteur public correspond aux recettes générées par le projet, i.e. les recettes des péages et les revenus annexes. Le partenaire public perçoit les recettes du pont, ce qui lui permet de rembourser une partie de la dette contractée pour financer les coûts de construction.</w:delText>
        </w:r>
      </w:del>
    </w:p>
    <w:p w14:paraId="6FB49CC4" w14:textId="2B125778" w:rsidR="000741B4" w:rsidDel="000A3E8D" w:rsidRDefault="00560823" w:rsidP="000A3E8D">
      <w:pPr>
        <w:rPr>
          <w:del w:id="12997" w:author="Houyem Rais" w:date="2024-02-22T15:17:00Z"/>
          <w:rFonts w:eastAsia="Calibri"/>
        </w:rPr>
        <w:pPrChange w:id="12998" w:author="Houyem Rais" w:date="2024-02-22T15:17:00Z">
          <w:pPr/>
        </w:pPrChange>
      </w:pPr>
      <w:del w:id="12999" w:author="Houyem Rais" w:date="2024-02-22T15:17:00Z">
        <w:r w:rsidRPr="0075512F" w:rsidDel="000A3E8D">
          <w:rPr>
            <w:rFonts w:eastAsia="Calibri"/>
          </w:rPr>
          <w:delText xml:space="preserve">L’annuité de la dette pour le montage EPC+F s’élèverait à </w:delText>
        </w:r>
        <w:r w:rsidR="00DA7BAB" w:rsidRPr="0075512F" w:rsidDel="000A3E8D">
          <w:rPr>
            <w:rFonts w:eastAsia="Calibri"/>
          </w:rPr>
          <w:delText>175</w:delText>
        </w:r>
        <w:r w:rsidRPr="0075512F" w:rsidDel="000A3E8D">
          <w:rPr>
            <w:rFonts w:eastAsia="Calibri"/>
          </w:rPr>
          <w:delText xml:space="preserve"> MDT avec l’hypothèse d’un remboursement sur 10 ans et un taux d’intérêt de 4%. La VAN du service de la dette s’élève pour cette option à – </w:delText>
        </w:r>
        <w:r w:rsidR="00DA7BAB" w:rsidRPr="0075512F" w:rsidDel="000A3E8D">
          <w:rPr>
            <w:rFonts w:eastAsia="Calibri"/>
          </w:rPr>
          <w:delText>1280</w:delText>
        </w:r>
        <w:r w:rsidRPr="0075512F" w:rsidDel="000A3E8D">
          <w:rPr>
            <w:rFonts w:eastAsia="Calibri"/>
          </w:rPr>
          <w:delText>,</w:delText>
        </w:r>
        <w:r w:rsidR="00DA7BAB" w:rsidRPr="0075512F" w:rsidDel="000A3E8D">
          <w:rPr>
            <w:rFonts w:eastAsia="Calibri"/>
          </w:rPr>
          <w:delText>5</w:delText>
        </w:r>
        <w:r w:rsidRPr="0075512F" w:rsidDel="000A3E8D">
          <w:rPr>
            <w:rFonts w:eastAsia="Calibri"/>
          </w:rPr>
          <w:delText xml:space="preserve"> MDT.</w:delText>
        </w:r>
      </w:del>
    </w:p>
    <w:p w14:paraId="2EAFF434" w14:textId="4CE0CBE2" w:rsidR="007B4C9B" w:rsidRPr="0075512F" w:rsidDel="000A3E8D" w:rsidRDefault="007B4C9B" w:rsidP="000A3E8D">
      <w:pPr>
        <w:rPr>
          <w:del w:id="13000" w:author="Houyem Rais" w:date="2024-02-22T15:17:00Z"/>
        </w:rPr>
        <w:pPrChange w:id="13001" w:author="Houyem Rais" w:date="2024-02-22T15:17:00Z">
          <w:pPr>
            <w:spacing w:before="0" w:after="0" w:line="240" w:lineRule="auto"/>
            <w:jc w:val="left"/>
          </w:pPr>
        </w:pPrChange>
      </w:pPr>
      <w:del w:id="13002" w:author="Houyem Rais" w:date="2024-02-22T15:17:00Z">
        <w:r w:rsidRPr="0075512F" w:rsidDel="000A3E8D">
          <w:br w:type="page"/>
        </w:r>
      </w:del>
    </w:p>
    <w:p w14:paraId="177A470E" w14:textId="4D91DAB3" w:rsidR="007B4C9B" w:rsidRPr="0075512F" w:rsidDel="000A3E8D" w:rsidRDefault="007B4C9B" w:rsidP="000A3E8D">
      <w:pPr>
        <w:rPr>
          <w:del w:id="13003" w:author="Houyem Rais" w:date="2024-02-22T15:17:00Z"/>
        </w:rPr>
        <w:pPrChange w:id="13004" w:author="Houyem Rais" w:date="2024-02-22T15:17:00Z">
          <w:pPr>
            <w:pStyle w:val="Titre1"/>
            <w:numPr>
              <w:numId w:val="1"/>
            </w:numPr>
            <w:ind w:left="1418" w:hanging="709"/>
            <w:jc w:val="left"/>
          </w:pPr>
        </w:pPrChange>
      </w:pPr>
      <w:bookmarkStart w:id="13005" w:name="_Toc142174748"/>
      <w:del w:id="13006" w:author="Houyem Rais" w:date="2024-02-22T15:17:00Z">
        <w:r w:rsidRPr="0075512F" w:rsidDel="000A3E8D">
          <w:delText>Analyse de la Value for Money</w:delText>
        </w:r>
        <w:r w:rsidR="00536A58" w:rsidRPr="0075512F" w:rsidDel="000A3E8D">
          <w:delText xml:space="preserve"> (VfM)</w:delText>
        </w:r>
        <w:bookmarkEnd w:id="13005"/>
      </w:del>
    </w:p>
    <w:p w14:paraId="4E52214D" w14:textId="19F44109" w:rsidR="00B52C2F" w:rsidRPr="0075512F" w:rsidDel="000A3E8D" w:rsidRDefault="00B52C2F" w:rsidP="000A3E8D">
      <w:pPr>
        <w:rPr>
          <w:del w:id="13007" w:author="Houyem Rais" w:date="2024-02-22T15:17:00Z"/>
        </w:rPr>
        <w:pPrChange w:id="13008" w:author="Houyem Rais" w:date="2024-02-22T15:17:00Z">
          <w:pPr>
            <w:pStyle w:val="Titre2"/>
          </w:pPr>
        </w:pPrChange>
      </w:pPr>
      <w:bookmarkStart w:id="13009" w:name="_Toc142174749"/>
      <w:del w:id="13010" w:author="Houyem Rais" w:date="2024-02-22T15:17:00Z">
        <w:r w:rsidRPr="0075512F" w:rsidDel="000A3E8D">
          <w:delText>Introduction</w:delText>
        </w:r>
        <w:bookmarkEnd w:id="13009"/>
      </w:del>
    </w:p>
    <w:p w14:paraId="14400F65" w14:textId="0D252C50" w:rsidR="00A50CCB" w:rsidRPr="0075512F" w:rsidDel="000A3E8D" w:rsidRDefault="00A50CCB" w:rsidP="000A3E8D">
      <w:pPr>
        <w:rPr>
          <w:del w:id="13011" w:author="Houyem Rais" w:date="2024-02-22T15:17:00Z"/>
        </w:rPr>
        <w:pPrChange w:id="13012" w:author="Houyem Rais" w:date="2024-02-22T15:17:00Z">
          <w:pPr/>
        </w:pPrChange>
      </w:pPr>
      <w:del w:id="13013" w:author="Houyem Rais" w:date="2024-02-22T15:17:00Z">
        <w:r w:rsidRPr="0075512F" w:rsidDel="000A3E8D">
          <w:delText xml:space="preserve">L’analyse de la </w:delText>
        </w:r>
        <w:r w:rsidRPr="0075512F" w:rsidDel="000A3E8D">
          <w:rPr>
            <w:i/>
          </w:rPr>
          <w:delText xml:space="preserve">Value for money </w:delText>
        </w:r>
        <w:r w:rsidRPr="0075512F" w:rsidDel="000A3E8D">
          <w:delText xml:space="preserve">(ci-après « VfM ») consiste à effectuer une évaluation du </w:delText>
        </w:r>
        <w:r w:rsidRPr="0075512F" w:rsidDel="000A3E8D">
          <w:rPr>
            <w:b/>
            <w:bCs/>
          </w:rPr>
          <w:delText>coût global du projet</w:delText>
        </w:r>
        <w:r w:rsidRPr="0075512F" w:rsidDel="000A3E8D">
          <w:delText xml:space="preserve">, en prenant en compte la valeur des </w:delText>
        </w:r>
        <w:r w:rsidRPr="0075512F" w:rsidDel="000A3E8D">
          <w:rPr>
            <w:b/>
            <w:bCs/>
          </w:rPr>
          <w:delText>risques inhérents</w:delText>
        </w:r>
        <w:r w:rsidRPr="0075512F" w:rsidDel="000A3E8D">
          <w:delText>, selon que le projet soit réalisé en marché public ou en PPP.</w:delText>
        </w:r>
      </w:del>
    </w:p>
    <w:p w14:paraId="20694A8B" w14:textId="776A0E75" w:rsidR="00CD16C1" w:rsidRPr="0075512F" w:rsidDel="000A3E8D" w:rsidRDefault="00A50CCB" w:rsidP="000A3E8D">
      <w:pPr>
        <w:rPr>
          <w:del w:id="13014" w:author="Houyem Rais" w:date="2024-02-22T15:17:00Z"/>
        </w:rPr>
        <w:pPrChange w:id="13015" w:author="Houyem Rais" w:date="2024-02-22T15:17:00Z">
          <w:pPr/>
        </w:pPrChange>
      </w:pPr>
      <w:del w:id="13016" w:author="Houyem Rais" w:date="2024-02-22T15:17:00Z">
        <w:r w:rsidRPr="0075512F" w:rsidDel="000A3E8D">
          <w:delText>L’analyse et la comparaison de la rentabilité financière des différentes options se mesure, in fine, par le biais de la VfM.</w:delText>
        </w:r>
        <w:r w:rsidR="00EA43CA" w:rsidRPr="0075512F" w:rsidDel="000A3E8D">
          <w:delText xml:space="preserve"> </w:delText>
        </w:r>
        <w:r w:rsidR="00CD16C1" w:rsidRPr="0075512F" w:rsidDel="000A3E8D">
          <w:delText xml:space="preserve">Afin d’évaluer la VfM de chacune des options, nous utilisons les résultats du modèle financier qui adopte le point de vue du ministère de l’Equipement et de l’Habitat et du partenaire privé en </w:delText>
        </w:r>
        <w:r w:rsidR="00CD16C1" w:rsidRPr="0075512F" w:rsidDel="000A3E8D">
          <w:rPr>
            <w:b/>
            <w:bCs/>
          </w:rPr>
          <w:delText>estimant le coût global du projet pour le secteur public</w:delText>
        </w:r>
        <w:r w:rsidR="00CD16C1" w:rsidRPr="0075512F" w:rsidDel="000A3E8D">
          <w:delText xml:space="preserve"> de chaque option sur la durée du projet. </w:delText>
        </w:r>
      </w:del>
    </w:p>
    <w:p w14:paraId="2C5D1A2D" w14:textId="5DB61BAA" w:rsidR="00536A58" w:rsidRPr="0075512F" w:rsidDel="000A3E8D" w:rsidRDefault="00CD16C1" w:rsidP="000A3E8D">
      <w:pPr>
        <w:rPr>
          <w:del w:id="13017" w:author="Houyem Rais" w:date="2024-02-22T15:17:00Z"/>
        </w:rPr>
        <w:pPrChange w:id="13018" w:author="Houyem Rais" w:date="2024-02-22T15:17:00Z">
          <w:pPr/>
        </w:pPrChange>
      </w:pPr>
      <w:del w:id="13019" w:author="Houyem Rais" w:date="2024-02-22T15:17:00Z">
        <w:r w:rsidRPr="0075512F" w:rsidDel="000A3E8D">
          <w:delText xml:space="preserve">Ce coût est ensuite </w:delText>
        </w:r>
        <w:r w:rsidRPr="0075512F" w:rsidDel="000A3E8D">
          <w:rPr>
            <w:b/>
            <w:bCs/>
          </w:rPr>
          <w:delText>ajusté au risque</w:delText>
        </w:r>
        <w:r w:rsidRPr="0075512F" w:rsidDel="000A3E8D">
          <w:delText>, c’est-à-dire qu’on ajoute le coût des risques qui sont à la charge du secteur public (et qui n’ont pas été transférés au partenaire privé). Le coût des risques est fourni par le registre des risques dont les résultats sont en Annexe de cette étude.</w:delText>
        </w:r>
      </w:del>
    </w:p>
    <w:p w14:paraId="2D4D5A1E" w14:textId="54490DDF" w:rsidR="0078479F" w:rsidRPr="0075512F" w:rsidDel="000A3E8D" w:rsidRDefault="0078479F" w:rsidP="000A3E8D">
      <w:pPr>
        <w:rPr>
          <w:del w:id="13020" w:author="Houyem Rais" w:date="2024-02-22T15:17:00Z"/>
        </w:rPr>
        <w:pPrChange w:id="13021" w:author="Houyem Rais" w:date="2024-02-22T15:17:00Z">
          <w:pPr/>
        </w:pPrChange>
      </w:pPr>
      <w:del w:id="13022" w:author="Houyem Rais" w:date="2024-02-22T15:17:00Z">
        <w:r w:rsidRPr="0075512F" w:rsidDel="000A3E8D">
          <w:delText>La Value for Money est un pourcentage qui indique dans l’absolu l’incrémentation de valeur qu’offre l’option PPP par rapport à l’option Marché Public, c-à-d une option où le projet est réalisé avec un ou plusieurs marchés classiques.</w:delText>
        </w:r>
      </w:del>
    </w:p>
    <w:p w14:paraId="54F94F97" w14:textId="5719586A" w:rsidR="0078479F" w:rsidRPr="0075512F" w:rsidDel="000A3E8D" w:rsidRDefault="0078479F" w:rsidP="000A3E8D">
      <w:pPr>
        <w:rPr>
          <w:del w:id="13023" w:author="Houyem Rais" w:date="2024-02-22T15:17:00Z"/>
        </w:rPr>
        <w:pPrChange w:id="13024" w:author="Houyem Rais" w:date="2024-02-22T15:17:00Z">
          <w:pPr/>
        </w:pPrChange>
      </w:pPr>
      <w:del w:id="13025" w:author="Houyem Rais" w:date="2024-02-22T15:17:00Z">
        <w:r w:rsidRPr="0075512F" w:rsidDel="000A3E8D">
          <w:delText xml:space="preserve">La Value for Money pour l’option PPP s’obtient grâce à l’engagement de l’efficience, de l’efficacité et des économies que peut réaliser le secteur privé et à l’allocation appropriée des risques dans le projet. De plus, les projets de PPP dans le secteur </w:delText>
        </w:r>
        <w:r w:rsidR="00B52C2F" w:rsidRPr="0075512F" w:rsidDel="000A3E8D">
          <w:delText>routier</w:delText>
        </w:r>
        <w:r w:rsidRPr="0075512F" w:rsidDel="000A3E8D">
          <w:delText xml:space="preserve"> permettent d’apporter une expertise spécialisée dans le cadre d’un régime contractuel attrayant et normalisé. </w:delText>
        </w:r>
      </w:del>
    </w:p>
    <w:p w14:paraId="7B6F3123" w14:textId="7C196BED" w:rsidR="0078479F" w:rsidRPr="0075512F" w:rsidDel="000A3E8D" w:rsidRDefault="0078479F" w:rsidP="000A3E8D">
      <w:pPr>
        <w:rPr>
          <w:del w:id="13026" w:author="Houyem Rais" w:date="2024-02-22T15:17:00Z"/>
        </w:rPr>
        <w:pPrChange w:id="13027" w:author="Houyem Rais" w:date="2024-02-22T15:17:00Z">
          <w:pPr/>
        </w:pPrChange>
      </w:pPr>
      <w:del w:id="13028" w:author="Houyem Rais" w:date="2024-02-22T15:17:00Z">
        <w:r w:rsidRPr="0075512F" w:rsidDel="000A3E8D">
          <w:delText>Les facteurs qui déterminent si la VfM d’une option PPP est positive comprennent :</w:delText>
        </w:r>
      </w:del>
    </w:p>
    <w:p w14:paraId="73BD1162" w14:textId="3A4412A1" w:rsidR="0078479F" w:rsidRPr="0075512F" w:rsidDel="000A3E8D" w:rsidRDefault="0078479F" w:rsidP="000A3E8D">
      <w:pPr>
        <w:rPr>
          <w:del w:id="13029" w:author="Houyem Rais" w:date="2024-02-22T15:17:00Z"/>
        </w:rPr>
        <w:pPrChange w:id="13030" w:author="Houyem Rais" w:date="2024-02-22T15:17:00Z">
          <w:pPr>
            <w:pStyle w:val="ListParagraph"/>
          </w:pPr>
        </w:pPrChange>
      </w:pPr>
      <w:del w:id="13031" w:author="Houyem Rais" w:date="2024-02-22T15:17:00Z">
        <w:r w:rsidRPr="0075512F" w:rsidDel="000A3E8D">
          <w:delText>Une meilleure répartition des risques qui sont alloués à la contrepartie la mieux placée pour le gérer</w:delText>
        </w:r>
      </w:del>
    </w:p>
    <w:p w14:paraId="3750DE9A" w14:textId="6143F480" w:rsidR="0078479F" w:rsidRPr="0075512F" w:rsidDel="000A3E8D" w:rsidRDefault="0078479F" w:rsidP="000A3E8D">
      <w:pPr>
        <w:rPr>
          <w:del w:id="13032" w:author="Houyem Rais" w:date="2024-02-22T15:17:00Z"/>
        </w:rPr>
        <w:pPrChange w:id="13033" w:author="Houyem Rais" w:date="2024-02-22T15:17:00Z">
          <w:pPr>
            <w:pStyle w:val="ListParagraph"/>
          </w:pPr>
        </w:pPrChange>
      </w:pPr>
      <w:del w:id="13034" w:author="Houyem Rais" w:date="2024-02-22T15:17:00Z">
        <w:r w:rsidRPr="0075512F" w:rsidDel="000A3E8D">
          <w:delText>Contrat à long terme : prévisibilité des coûts et des recettes pour les contreparties</w:delText>
        </w:r>
      </w:del>
    </w:p>
    <w:p w14:paraId="3478997B" w14:textId="4D798B1F" w:rsidR="0078479F" w:rsidRPr="0075512F" w:rsidDel="000A3E8D" w:rsidRDefault="0078479F" w:rsidP="000A3E8D">
      <w:pPr>
        <w:rPr>
          <w:del w:id="13035" w:author="Houyem Rais" w:date="2024-02-22T15:17:00Z"/>
        </w:rPr>
        <w:pPrChange w:id="13036" w:author="Houyem Rais" w:date="2024-02-22T15:17:00Z">
          <w:pPr>
            <w:pStyle w:val="ListParagraph"/>
          </w:pPr>
        </w:pPrChange>
      </w:pPr>
      <w:del w:id="13037" w:author="Houyem Rais" w:date="2024-02-22T15:17:00Z">
        <w:r w:rsidRPr="0075512F" w:rsidDel="000A3E8D">
          <w:delText xml:space="preserve">Appel d’offres mis en œuvre rapidement </w:delText>
        </w:r>
      </w:del>
    </w:p>
    <w:p w14:paraId="11A4CDDE" w14:textId="4DB2045C" w:rsidR="0078479F" w:rsidRPr="0075512F" w:rsidDel="000A3E8D" w:rsidRDefault="0078479F" w:rsidP="000A3E8D">
      <w:pPr>
        <w:rPr>
          <w:del w:id="13038" w:author="Houyem Rais" w:date="2024-02-22T15:17:00Z"/>
        </w:rPr>
        <w:pPrChange w:id="13039" w:author="Houyem Rais" w:date="2024-02-22T15:17:00Z">
          <w:pPr>
            <w:pStyle w:val="ListParagraph"/>
          </w:pPr>
        </w:pPrChange>
      </w:pPr>
      <w:del w:id="13040" w:author="Houyem Rais" w:date="2024-02-22T15:17:00Z">
        <w:r w:rsidRPr="0075512F" w:rsidDel="000A3E8D">
          <w:delText>Amélioration de la qualité du service</w:delText>
        </w:r>
      </w:del>
    </w:p>
    <w:p w14:paraId="7A7A6A61" w14:textId="51B4F6C1" w:rsidR="0078479F" w:rsidRPr="0075512F" w:rsidDel="000A3E8D" w:rsidRDefault="0078479F" w:rsidP="000A3E8D">
      <w:pPr>
        <w:rPr>
          <w:del w:id="13041" w:author="Houyem Rais" w:date="2024-02-22T15:17:00Z"/>
        </w:rPr>
        <w:pPrChange w:id="13042" w:author="Houyem Rais" w:date="2024-02-22T15:17:00Z">
          <w:pPr>
            <w:pStyle w:val="ListParagraph"/>
          </w:pPr>
        </w:pPrChange>
      </w:pPr>
      <w:del w:id="13043" w:author="Houyem Rais" w:date="2024-02-22T15:17:00Z">
        <w:r w:rsidRPr="0075512F" w:rsidDel="000A3E8D">
          <w:delText>Structure de rémunération fondée sur les incitations à la performance</w:delText>
        </w:r>
      </w:del>
    </w:p>
    <w:p w14:paraId="1D35D04E" w14:textId="7601A850" w:rsidR="0078479F" w:rsidRPr="0075512F" w:rsidDel="000A3E8D" w:rsidRDefault="0078479F" w:rsidP="000A3E8D">
      <w:pPr>
        <w:rPr>
          <w:del w:id="13044" w:author="Houyem Rais" w:date="2024-02-22T15:17:00Z"/>
        </w:rPr>
        <w:pPrChange w:id="13045" w:author="Houyem Rais" w:date="2024-02-22T15:17:00Z">
          <w:pPr>
            <w:pStyle w:val="ListParagraph"/>
          </w:pPr>
        </w:pPrChange>
      </w:pPr>
      <w:del w:id="13046" w:author="Houyem Rais" w:date="2024-02-22T15:17:00Z">
        <w:r w:rsidRPr="0075512F" w:rsidDel="000A3E8D">
          <w:delText>Réduction des coûts sur le cycle de vie du projet grâce à un optimisation de l’entretien des infrastructures.</w:delText>
        </w:r>
      </w:del>
    </w:p>
    <w:p w14:paraId="71F7F9E1" w14:textId="5DE337EB" w:rsidR="00B52C2F" w:rsidRPr="0075512F" w:rsidDel="000A3E8D" w:rsidRDefault="00B52C2F" w:rsidP="000A3E8D">
      <w:pPr>
        <w:rPr>
          <w:del w:id="13047" w:author="Houyem Rais" w:date="2024-02-22T15:17:00Z"/>
        </w:rPr>
        <w:pPrChange w:id="13048" w:author="Houyem Rais" w:date="2024-02-22T15:17:00Z">
          <w:pPr>
            <w:pStyle w:val="Titre2"/>
          </w:pPr>
        </w:pPrChange>
      </w:pPr>
      <w:bookmarkStart w:id="13049" w:name="_Toc142174750"/>
      <w:del w:id="13050" w:author="Houyem Rais" w:date="2024-02-22T15:17:00Z">
        <w:r w:rsidRPr="0075512F" w:rsidDel="000A3E8D">
          <w:delText>Quantification des risques</w:delText>
        </w:r>
        <w:bookmarkEnd w:id="13049"/>
      </w:del>
    </w:p>
    <w:p w14:paraId="513A1962" w14:textId="20BB86A4" w:rsidR="00B52C2F" w:rsidRPr="0075512F" w:rsidDel="000A3E8D" w:rsidRDefault="00B52C2F" w:rsidP="000A3E8D">
      <w:pPr>
        <w:rPr>
          <w:del w:id="13051" w:author="Houyem Rais" w:date="2024-02-22T15:17:00Z"/>
          <w:bCs/>
        </w:rPr>
        <w:pPrChange w:id="13052" w:author="Houyem Rais" w:date="2024-02-22T15:17:00Z">
          <w:pPr>
            <w:pStyle w:val="Titre3"/>
          </w:pPr>
        </w:pPrChange>
      </w:pPr>
      <w:bookmarkStart w:id="13053" w:name="_Toc142174751"/>
      <w:del w:id="13054" w:author="Houyem Rais" w:date="2024-02-22T15:17:00Z">
        <w:r w:rsidRPr="0075512F" w:rsidDel="000A3E8D">
          <w:delText>Introduction</w:delText>
        </w:r>
        <w:bookmarkEnd w:id="13053"/>
      </w:del>
    </w:p>
    <w:p w14:paraId="3CECAD21" w14:textId="225BC895" w:rsidR="00B52C2F" w:rsidRPr="0075512F" w:rsidDel="000A3E8D" w:rsidRDefault="00B52C2F" w:rsidP="000A3E8D">
      <w:pPr>
        <w:rPr>
          <w:del w:id="13055" w:author="Houyem Rais" w:date="2024-02-22T15:17:00Z"/>
        </w:rPr>
        <w:pPrChange w:id="13056" w:author="Houyem Rais" w:date="2024-02-22T15:17:00Z">
          <w:pPr/>
        </w:pPrChange>
      </w:pPr>
      <w:del w:id="13057" w:author="Houyem Rais" w:date="2024-02-22T15:17:00Z">
        <w:r w:rsidRPr="0075512F" w:rsidDel="000A3E8D">
          <w:delText>Le risque est quantifié en mesurant le potentiel d’engager des coûts (supplémentaires) au-delà des coûts de base. La quantification des risques n’est pas courante pour les marchés publics traditionnels (comparateur du secteur public) qui tendent à souffrir d’un biais d’optimisme, c’est-à-dire une tendance à budgétiser pour le meilleur résultat possible (souvent le moins coûteux) plutôt que le plus probable. Cela entraîne de fréquents dépassements de coûts (et de temps).</w:delText>
        </w:r>
      </w:del>
    </w:p>
    <w:p w14:paraId="5EBA8D60" w14:textId="230C2C07" w:rsidR="00B52C2F" w:rsidRPr="0075512F" w:rsidDel="000A3E8D" w:rsidRDefault="00B52C2F" w:rsidP="000A3E8D">
      <w:pPr>
        <w:rPr>
          <w:del w:id="13058" w:author="Houyem Rais" w:date="2024-02-22T15:17:00Z"/>
        </w:rPr>
        <w:pPrChange w:id="13059" w:author="Houyem Rais" w:date="2024-02-22T15:17:00Z">
          <w:pPr/>
        </w:pPrChange>
      </w:pPr>
      <w:del w:id="13060" w:author="Houyem Rais" w:date="2024-02-22T15:17:00Z">
        <w:r w:rsidRPr="0075512F" w:rsidDel="000A3E8D">
          <w:delText>De plus, les risques associés au projet ne disparaissent pas parce que le secteur privé fournit le service dans le cadre d’un contrat de PPP. Cependant, la quantification (et donc la fourniture) de ces risques est souvent plus faible pour le secteur privé, car ces risques ont tendance à être mieux gérés (que par le secteur public), principalement en raison d’une meilleure répartition des risques et des économies d’échelle générées par le PPP et de l’expertise en gestion des risques.</w:delText>
        </w:r>
      </w:del>
    </w:p>
    <w:p w14:paraId="35CE732B" w14:textId="52683184" w:rsidR="00B52C2F" w:rsidRPr="0075512F" w:rsidDel="000A3E8D" w:rsidRDefault="00B52C2F" w:rsidP="000A3E8D">
      <w:pPr>
        <w:rPr>
          <w:del w:id="13061" w:author="Houyem Rais" w:date="2024-02-22T15:17:00Z"/>
          <w:bCs/>
        </w:rPr>
        <w:pPrChange w:id="13062" w:author="Houyem Rais" w:date="2024-02-22T15:17:00Z">
          <w:pPr>
            <w:pStyle w:val="Titre3"/>
          </w:pPr>
        </w:pPrChange>
      </w:pPr>
      <w:bookmarkStart w:id="13063" w:name="_Toc142174752"/>
      <w:del w:id="13064" w:author="Houyem Rais" w:date="2024-02-22T15:17:00Z">
        <w:r w:rsidRPr="0075512F" w:rsidDel="000A3E8D">
          <w:delText>Méthodologie</w:delText>
        </w:r>
        <w:bookmarkEnd w:id="13063"/>
      </w:del>
    </w:p>
    <w:p w14:paraId="4C25038D" w14:textId="7F9354A3" w:rsidR="00B52C2F" w:rsidRPr="0075512F" w:rsidDel="000A3E8D" w:rsidRDefault="00B52C2F" w:rsidP="000A3E8D">
      <w:pPr>
        <w:rPr>
          <w:del w:id="13065" w:author="Houyem Rais" w:date="2024-02-22T15:17:00Z"/>
        </w:rPr>
        <w:pPrChange w:id="13066" w:author="Houyem Rais" w:date="2024-02-22T15:17:00Z">
          <w:pPr/>
        </w:pPrChange>
      </w:pPr>
      <w:del w:id="13067" w:author="Houyem Rais" w:date="2024-02-22T15:17:00Z">
        <w:r w:rsidRPr="0075512F" w:rsidDel="000A3E8D">
          <w:delText>La première étape consiste à déterminer le coût pour le secteur public de chaque risque identifié, selon que le projet est réalisé dans le cadre d’un contrat public ou d’un PPP. Ce coût est calculé comme suit :</w:delText>
        </w:r>
      </w:del>
    </w:p>
    <w:p w14:paraId="43060446" w14:textId="179454EF" w:rsidR="00B52C2F" w:rsidRPr="0075512F" w:rsidDel="000A3E8D" w:rsidRDefault="000A3E8D" w:rsidP="000A3E8D">
      <w:pPr>
        <w:rPr>
          <w:del w:id="13068" w:author="Houyem Rais" w:date="2024-02-22T15:17:00Z"/>
          <w:rFonts w:asciiTheme="minorHAnsi" w:hAnsiTheme="minorHAnsi" w:cstheme="minorHAnsi"/>
          <w:sz w:val="20"/>
          <w:szCs w:val="20"/>
        </w:rPr>
        <w:pPrChange w:id="13069" w:author="Houyem Rais" w:date="2024-02-22T15:17:00Z">
          <w:pPr>
            <w:pStyle w:val="BodyText"/>
            <w:spacing w:before="240" w:after="240"/>
            <w:ind w:left="498" w:right="933"/>
          </w:pPr>
        </w:pPrChange>
      </w:pPr>
      <m:oMathPara>
        <m:oMath>
          <m:sSub>
            <m:sSubPr>
              <m:ctrlPr>
                <w:del w:id="13070" w:author="Houyem Rais" w:date="2024-02-22T15:17:00Z">
                  <w:rPr>
                    <w:rFonts w:ascii="Cambria Math" w:hAnsi="Cambria Math" w:cstheme="minorHAnsi"/>
                    <w:b/>
                    <w:bCs/>
                    <w:sz w:val="20"/>
                    <w:szCs w:val="20"/>
                  </w:rPr>
                </w:del>
              </m:ctrlPr>
            </m:sSubPr>
            <m:e>
              <m:r>
                <w:del w:id="13071" w:author="Houyem Rais" w:date="2024-02-22T15:17:00Z">
                  <m:rPr>
                    <m:sty m:val="bi"/>
                  </m:rPr>
                  <w:rPr>
                    <w:rFonts w:ascii="Cambria Math" w:hAnsi="Cambria Math" w:cstheme="minorHAnsi"/>
                    <w:sz w:val="20"/>
                    <w:szCs w:val="20"/>
                  </w:rPr>
                  <m:t>Co</m:t>
                </w:del>
              </m:r>
              <m:r>
                <w:del w:id="13072" w:author="Houyem Rais" w:date="2024-02-22T15:17:00Z">
                  <m:rPr>
                    <m:sty m:val="b"/>
                  </m:rPr>
                  <w:rPr>
                    <w:rFonts w:ascii="Cambria Math" w:hAnsi="Cambria Math" w:cstheme="minorHAnsi"/>
                    <w:sz w:val="20"/>
                    <w:szCs w:val="20"/>
                  </w:rPr>
                  <m:t>û</m:t>
                </w:del>
              </m:r>
              <m:r>
                <w:del w:id="13073" w:author="Houyem Rais" w:date="2024-02-22T15:17:00Z">
                  <m:rPr>
                    <m:sty m:val="bi"/>
                  </m:rPr>
                  <w:rPr>
                    <w:rFonts w:ascii="Cambria Math" w:hAnsi="Cambria Math" w:cstheme="minorHAnsi"/>
                    <w:sz w:val="20"/>
                    <w:szCs w:val="20"/>
                  </w:rPr>
                  <m:t>t</m:t>
                </w:del>
              </m:r>
              <m:r>
                <w:del w:id="13074" w:author="Houyem Rais" w:date="2024-02-22T15:17:00Z">
                  <m:rPr>
                    <m:sty m:val="b"/>
                  </m:rPr>
                  <w:rPr>
                    <w:rFonts w:ascii="Cambria Math" w:hAnsi="Cambria Math" w:cstheme="minorHAnsi"/>
                    <w:sz w:val="20"/>
                    <w:szCs w:val="20"/>
                  </w:rPr>
                  <m:t xml:space="preserve"> </m:t>
                </w:del>
              </m:r>
              <m:r>
                <w:del w:id="13075" w:author="Houyem Rais" w:date="2024-02-22T15:17:00Z">
                  <m:rPr>
                    <m:sty m:val="bi"/>
                  </m:rPr>
                  <w:rPr>
                    <w:rFonts w:ascii="Cambria Math" w:hAnsi="Cambria Math" w:cstheme="minorHAnsi"/>
                    <w:sz w:val="20"/>
                    <w:szCs w:val="20"/>
                  </w:rPr>
                  <m:t>du</m:t>
                </w:del>
              </m:r>
              <m:r>
                <w:del w:id="13076" w:author="Houyem Rais" w:date="2024-02-22T15:17:00Z">
                  <m:rPr>
                    <m:sty m:val="b"/>
                  </m:rPr>
                  <w:rPr>
                    <w:rFonts w:ascii="Cambria Math" w:hAnsi="Cambria Math" w:cstheme="minorHAnsi"/>
                    <w:sz w:val="20"/>
                    <w:szCs w:val="20"/>
                  </w:rPr>
                  <m:t xml:space="preserve"> </m:t>
                </w:del>
              </m:r>
              <m:r>
                <w:del w:id="13077" w:author="Houyem Rais" w:date="2024-02-22T15:17:00Z">
                  <m:rPr>
                    <m:sty m:val="bi"/>
                  </m:rPr>
                  <w:rPr>
                    <w:rFonts w:ascii="Cambria Math" w:hAnsi="Cambria Math" w:cstheme="minorHAnsi"/>
                    <w:sz w:val="20"/>
                    <w:szCs w:val="20"/>
                  </w:rPr>
                  <m:t>Risque</m:t>
                </w:del>
              </m:r>
            </m:e>
            <m:sub>
              <m:r>
                <w:del w:id="13078" w:author="Houyem Rais" w:date="2024-02-22T15:17:00Z">
                  <m:rPr>
                    <m:sty m:val="bi"/>
                  </m:rPr>
                  <w:rPr>
                    <w:rFonts w:ascii="Cambria Math" w:hAnsi="Cambria Math" w:cstheme="minorHAnsi"/>
                    <w:sz w:val="20"/>
                    <w:szCs w:val="20"/>
                  </w:rPr>
                  <m:t>n</m:t>
                </w:del>
              </m:r>
            </m:sub>
          </m:sSub>
          <m:r>
            <w:del w:id="13079" w:author="Houyem Rais" w:date="2024-02-22T15:17:00Z">
              <m:rPr>
                <m:sty m:val="p"/>
              </m:rPr>
              <w:rPr>
                <w:rFonts w:ascii="Cambria Math" w:hAnsi="Cambria Math" w:cstheme="minorHAnsi"/>
                <w:sz w:val="20"/>
                <w:szCs w:val="20"/>
              </w:rPr>
              <m:t>=(</m:t>
            </w:del>
          </m:r>
          <m:sSub>
            <m:sSubPr>
              <m:ctrlPr>
                <w:del w:id="13080" w:author="Houyem Rais" w:date="2024-02-22T15:17:00Z">
                  <w:rPr>
                    <w:rFonts w:ascii="Cambria Math" w:hAnsi="Cambria Math" w:cstheme="minorHAnsi"/>
                    <w:sz w:val="20"/>
                    <w:szCs w:val="20"/>
                  </w:rPr>
                </w:del>
              </m:ctrlPr>
            </m:sSubPr>
            <m:e>
              <m:r>
                <w:del w:id="13081" w:author="Houyem Rais" w:date="2024-02-22T15:17:00Z">
                  <m:rPr>
                    <m:sty m:val="bi"/>
                  </m:rPr>
                  <w:rPr>
                    <w:rFonts w:ascii="Cambria Math" w:hAnsi="Cambria Math" w:cstheme="minorHAnsi"/>
                    <w:sz w:val="20"/>
                    <w:szCs w:val="20"/>
                  </w:rPr>
                  <m:t>P</m:t>
                </w:del>
              </m:r>
            </m:e>
            <m:sub>
              <m:r>
                <w:del w:id="13082" w:author="Houyem Rais" w:date="2024-02-22T15:17:00Z">
                  <m:rPr>
                    <m:sty m:val="bi"/>
                  </m:rPr>
                  <w:rPr>
                    <w:rFonts w:ascii="Cambria Math" w:hAnsi="Cambria Math" w:cstheme="minorHAnsi"/>
                    <w:sz w:val="20"/>
                    <w:szCs w:val="20"/>
                  </w:rPr>
                  <m:t>n</m:t>
                </w:del>
              </m:r>
            </m:sub>
          </m:sSub>
          <m:r>
            <w:del w:id="13083" w:author="Houyem Rais" w:date="2024-02-22T15:17:00Z">
              <m:rPr>
                <m:sty m:val="p"/>
              </m:rPr>
              <w:rPr>
                <w:rFonts w:ascii="Cambria Math" w:hAnsi="Cambria Math" w:cstheme="minorHAnsi"/>
                <w:sz w:val="20"/>
                <w:szCs w:val="20"/>
              </w:rPr>
              <m:t>×</m:t>
            </w:del>
          </m:r>
          <m:sSub>
            <m:sSubPr>
              <m:ctrlPr>
                <w:del w:id="13084" w:author="Houyem Rais" w:date="2024-02-22T15:17:00Z">
                  <w:rPr>
                    <w:rFonts w:ascii="Cambria Math" w:hAnsi="Cambria Math" w:cstheme="minorHAnsi"/>
                    <w:sz w:val="20"/>
                    <w:szCs w:val="20"/>
                  </w:rPr>
                </w:del>
              </m:ctrlPr>
            </m:sSubPr>
            <m:e>
              <m:r>
                <w:del w:id="13085" w:author="Houyem Rais" w:date="2024-02-22T15:17:00Z">
                  <m:rPr>
                    <m:sty m:val="bi"/>
                  </m:rPr>
                  <w:rPr>
                    <w:rFonts w:ascii="Cambria Math" w:hAnsi="Cambria Math" w:cstheme="minorHAnsi"/>
                    <w:sz w:val="20"/>
                    <w:szCs w:val="20"/>
                  </w:rPr>
                  <m:t>V</m:t>
                </w:del>
              </m:r>
            </m:e>
            <m:sub>
              <m:r>
                <w:del w:id="13086" w:author="Houyem Rais" w:date="2024-02-22T15:17:00Z">
                  <m:rPr>
                    <m:sty m:val="bi"/>
                  </m:rPr>
                  <w:rPr>
                    <w:rFonts w:ascii="Cambria Math" w:hAnsi="Cambria Math" w:cstheme="minorHAnsi"/>
                    <w:sz w:val="20"/>
                    <w:szCs w:val="20"/>
                  </w:rPr>
                  <m:t>n</m:t>
                </w:del>
              </m:r>
            </m:sub>
          </m:sSub>
          <m:r>
            <w:del w:id="13087" w:author="Houyem Rais" w:date="2024-02-22T15:17:00Z">
              <m:rPr>
                <m:sty m:val="p"/>
              </m:rPr>
              <w:rPr>
                <w:rFonts w:ascii="Cambria Math" w:hAnsi="Cambria Math" w:cstheme="minorHAnsi"/>
                <w:sz w:val="20"/>
                <w:szCs w:val="20"/>
              </w:rPr>
              <m:t>×</m:t>
            </w:del>
          </m:r>
          <m:sSub>
            <m:sSubPr>
              <m:ctrlPr>
                <w:del w:id="13088" w:author="Houyem Rais" w:date="2024-02-22T15:17:00Z">
                  <w:rPr>
                    <w:rFonts w:ascii="Cambria Math" w:hAnsi="Cambria Math" w:cstheme="minorHAnsi"/>
                    <w:sz w:val="20"/>
                    <w:szCs w:val="20"/>
                  </w:rPr>
                </w:del>
              </m:ctrlPr>
            </m:sSubPr>
            <m:e>
              <m:r>
                <w:del w:id="13089" w:author="Houyem Rais" w:date="2024-02-22T15:17:00Z">
                  <m:rPr>
                    <m:sty m:val="bi"/>
                  </m:rPr>
                  <w:rPr>
                    <w:rFonts w:ascii="Cambria Math" w:hAnsi="Cambria Math" w:cstheme="minorHAnsi"/>
                    <w:sz w:val="20"/>
                    <w:szCs w:val="20"/>
                  </w:rPr>
                  <m:t>Q</m:t>
                </w:del>
              </m:r>
            </m:e>
            <m:sub>
              <m:r>
                <w:del w:id="13090" w:author="Houyem Rais" w:date="2024-02-22T15:17:00Z">
                  <m:rPr>
                    <m:sty m:val="bi"/>
                  </m:rPr>
                  <w:rPr>
                    <w:rFonts w:ascii="Cambria Math" w:hAnsi="Cambria Math" w:cstheme="minorHAnsi"/>
                    <w:sz w:val="20"/>
                    <w:szCs w:val="20"/>
                  </w:rPr>
                  <m:t>n</m:t>
                </w:del>
              </m:r>
            </m:sub>
          </m:sSub>
          <m:r>
            <w:del w:id="13091" w:author="Houyem Rais" w:date="2024-02-22T15:17:00Z">
              <m:rPr>
                <m:sty m:val="p"/>
              </m:rPr>
              <w:rPr>
                <w:rFonts w:ascii="Cambria Math" w:hAnsi="Cambria Math" w:cstheme="minorHAnsi"/>
                <w:sz w:val="20"/>
                <w:szCs w:val="20"/>
              </w:rPr>
              <m:t>)</m:t>
            </w:del>
          </m:r>
        </m:oMath>
      </m:oMathPara>
    </w:p>
    <w:p w14:paraId="58DED947" w14:textId="6359A628" w:rsidR="00B52C2F" w:rsidRPr="0075512F" w:rsidDel="000A3E8D" w:rsidRDefault="00B52C2F" w:rsidP="000A3E8D">
      <w:pPr>
        <w:rPr>
          <w:del w:id="13092" w:author="Houyem Rais" w:date="2024-02-22T15:17:00Z"/>
        </w:rPr>
        <w:pPrChange w:id="13093" w:author="Houyem Rais" w:date="2024-02-22T15:17:00Z">
          <w:pPr/>
        </w:pPrChange>
      </w:pPr>
      <w:del w:id="13094" w:author="Houyem Rais" w:date="2024-02-22T15:17:00Z">
        <w:r w:rsidRPr="0075512F" w:rsidDel="000A3E8D">
          <w:delText>Où :</w:delText>
        </w:r>
      </w:del>
    </w:p>
    <w:p w14:paraId="78426F8D" w14:textId="2E196C61" w:rsidR="00B52C2F" w:rsidRPr="0075512F" w:rsidDel="000A3E8D" w:rsidRDefault="000A3E8D" w:rsidP="000A3E8D">
      <w:pPr>
        <w:rPr>
          <w:del w:id="13095" w:author="Houyem Rais" w:date="2024-02-22T15:17:00Z"/>
        </w:rPr>
        <w:pPrChange w:id="13096" w:author="Houyem Rais" w:date="2024-02-22T15:17:00Z">
          <w:pPr/>
        </w:pPrChange>
      </w:pPr>
      <m:oMath>
        <m:sSub>
          <m:sSubPr>
            <m:ctrlPr>
              <w:del w:id="13097" w:author="Houyem Rais" w:date="2024-02-22T15:17:00Z">
                <w:rPr>
                  <w:rFonts w:ascii="Cambria Math" w:hAnsi="Cambria Math"/>
                </w:rPr>
              </w:del>
            </m:ctrlPr>
          </m:sSubPr>
          <m:e>
            <m:r>
              <w:del w:id="13098" w:author="Houyem Rais" w:date="2024-02-22T15:17:00Z">
                <m:rPr>
                  <m:sty m:val="bi"/>
                </m:rPr>
                <w:rPr>
                  <w:rFonts w:ascii="Cambria Math" w:hAnsi="Cambria Math"/>
                </w:rPr>
                <m:t>P</m:t>
              </w:del>
            </m:r>
          </m:e>
          <m:sub>
            <m:r>
              <w:del w:id="13099" w:author="Houyem Rais" w:date="2024-02-22T15:17:00Z">
                <m:rPr>
                  <m:sty m:val="bi"/>
                </m:rPr>
                <w:rPr>
                  <w:rFonts w:ascii="Cambria Math" w:hAnsi="Cambria Math"/>
                </w:rPr>
                <m:t>n</m:t>
              </w:del>
            </m:r>
          </m:sub>
        </m:sSub>
        <m:r>
          <w:del w:id="13100" w:author="Houyem Rais" w:date="2024-02-22T15:17:00Z">
            <m:rPr>
              <m:sty m:val="p"/>
            </m:rPr>
            <w:rPr>
              <w:rFonts w:ascii="Cambria Math" w:hAnsi="Cambria Math"/>
            </w:rPr>
            <m:t> </m:t>
          </w:del>
        </m:r>
      </m:oMath>
      <w:del w:id="13101" w:author="Houyem Rais" w:date="2024-02-22T15:17:00Z">
        <w:r w:rsidR="00B52C2F" w:rsidRPr="0075512F" w:rsidDel="000A3E8D">
          <w:delText>= Probabilité d’occurrence du risque n</w:delText>
        </w:r>
      </w:del>
    </w:p>
    <w:p w14:paraId="27BE709B" w14:textId="3F8AE14C" w:rsidR="00B52C2F" w:rsidRPr="0075512F" w:rsidDel="000A3E8D" w:rsidRDefault="000A3E8D" w:rsidP="000A3E8D">
      <w:pPr>
        <w:rPr>
          <w:del w:id="13102" w:author="Houyem Rais" w:date="2024-02-22T15:17:00Z"/>
        </w:rPr>
        <w:pPrChange w:id="13103" w:author="Houyem Rais" w:date="2024-02-22T15:17:00Z">
          <w:pPr/>
        </w:pPrChange>
      </w:pPr>
      <m:oMath>
        <m:sSub>
          <m:sSubPr>
            <m:ctrlPr>
              <w:del w:id="13104" w:author="Houyem Rais" w:date="2024-02-22T15:17:00Z">
                <w:rPr>
                  <w:rFonts w:ascii="Cambria Math" w:hAnsi="Cambria Math"/>
                </w:rPr>
              </w:del>
            </m:ctrlPr>
          </m:sSubPr>
          <m:e>
            <m:r>
              <w:del w:id="13105" w:author="Houyem Rais" w:date="2024-02-22T15:17:00Z">
                <m:rPr>
                  <m:sty m:val="bi"/>
                </m:rPr>
                <w:rPr>
                  <w:rFonts w:ascii="Cambria Math" w:hAnsi="Cambria Math"/>
                </w:rPr>
                <m:t>V</m:t>
              </w:del>
            </m:r>
          </m:e>
          <m:sub>
            <m:r>
              <w:del w:id="13106" w:author="Houyem Rais" w:date="2024-02-22T15:17:00Z">
                <m:rPr>
                  <m:sty m:val="bi"/>
                </m:rPr>
                <w:rPr>
                  <w:rFonts w:ascii="Cambria Math" w:hAnsi="Cambria Math"/>
                </w:rPr>
                <m:t>n</m:t>
              </w:del>
            </m:r>
          </m:sub>
        </m:sSub>
      </m:oMath>
      <w:del w:id="13107" w:author="Houyem Rais" w:date="2024-02-22T15:17:00Z">
        <w:r w:rsidR="00B52C2F" w:rsidRPr="0075512F" w:rsidDel="000A3E8D">
          <w:delText>= Valeur de référence ou coût de base défini pour le risque n – établi pour chaque risque selon sa nature</w:delText>
        </w:r>
      </w:del>
    </w:p>
    <w:p w14:paraId="4FF2B1DD" w14:textId="03931DE5" w:rsidR="00B52C2F" w:rsidRPr="0075512F" w:rsidDel="000A3E8D" w:rsidRDefault="000A3E8D" w:rsidP="000A3E8D">
      <w:pPr>
        <w:rPr>
          <w:del w:id="13108" w:author="Houyem Rais" w:date="2024-02-22T15:17:00Z"/>
        </w:rPr>
        <w:pPrChange w:id="13109" w:author="Houyem Rais" w:date="2024-02-22T15:17:00Z">
          <w:pPr/>
        </w:pPrChange>
      </w:pPr>
      <m:oMath>
        <m:sSub>
          <m:sSubPr>
            <m:ctrlPr>
              <w:del w:id="13110" w:author="Houyem Rais" w:date="2024-02-22T15:17:00Z">
                <w:rPr>
                  <w:rFonts w:ascii="Cambria Math" w:hAnsi="Cambria Math"/>
                </w:rPr>
              </w:del>
            </m:ctrlPr>
          </m:sSubPr>
          <m:e>
            <m:r>
              <w:del w:id="13111" w:author="Houyem Rais" w:date="2024-02-22T15:17:00Z">
                <m:rPr>
                  <m:sty m:val="bi"/>
                </m:rPr>
                <w:rPr>
                  <w:rFonts w:ascii="Cambria Math" w:hAnsi="Cambria Math"/>
                </w:rPr>
                <m:t>Q</m:t>
              </w:del>
            </m:r>
          </m:e>
          <m:sub>
            <m:r>
              <w:del w:id="13112" w:author="Houyem Rais" w:date="2024-02-22T15:17:00Z">
                <m:rPr>
                  <m:sty m:val="bi"/>
                </m:rPr>
                <w:rPr>
                  <w:rFonts w:ascii="Cambria Math" w:hAnsi="Cambria Math"/>
                </w:rPr>
                <m:t>n</m:t>
              </w:del>
            </m:r>
          </m:sub>
        </m:sSub>
      </m:oMath>
      <w:del w:id="13113" w:author="Houyem Rais" w:date="2024-02-22T15:17:00Z">
        <w:r w:rsidR="00B52C2F" w:rsidRPr="0075512F" w:rsidDel="000A3E8D">
          <w:delText>= Part du risque supportée par le Secteur Public ou coût de l’impact – varie selon l’option considérée (contrat public ou PPP).</w:delText>
        </w:r>
      </w:del>
    </w:p>
    <w:p w14:paraId="2C9E5709" w14:textId="02C955CA" w:rsidR="00B52C2F" w:rsidRPr="0075512F" w:rsidDel="000A3E8D" w:rsidRDefault="00B52C2F" w:rsidP="000A3E8D">
      <w:pPr>
        <w:rPr>
          <w:del w:id="13114" w:author="Houyem Rais" w:date="2024-02-22T15:17:00Z"/>
        </w:rPr>
        <w:pPrChange w:id="13115" w:author="Houyem Rais" w:date="2024-02-22T15:17:00Z">
          <w:pPr/>
        </w:pPrChange>
      </w:pPr>
      <w:del w:id="13116" w:author="Houyem Rais" w:date="2024-02-22T15:17:00Z">
        <w:r w:rsidRPr="0075512F" w:rsidDel="000A3E8D">
          <w:delText>Les risques sont classés selon les étapes du projet dans lequel ils se produisent, à savoir :</w:delText>
        </w:r>
      </w:del>
    </w:p>
    <w:p w14:paraId="517DAF63" w14:textId="1A1DF6B6" w:rsidR="00B52C2F" w:rsidRPr="0075512F" w:rsidDel="000A3E8D" w:rsidRDefault="00B52C2F" w:rsidP="000A3E8D">
      <w:pPr>
        <w:rPr>
          <w:del w:id="13117" w:author="Houyem Rais" w:date="2024-02-22T15:17:00Z"/>
        </w:rPr>
        <w:pPrChange w:id="13118" w:author="Houyem Rais" w:date="2024-02-22T15:17:00Z">
          <w:pPr>
            <w:pStyle w:val="ListParagraph"/>
          </w:pPr>
        </w:pPrChange>
      </w:pPr>
      <w:del w:id="13119" w:author="Houyem Rais" w:date="2024-02-22T15:17:00Z">
        <w:r w:rsidRPr="0075512F" w:rsidDel="000A3E8D">
          <w:delText>Planification</w:delText>
        </w:r>
      </w:del>
    </w:p>
    <w:p w14:paraId="5DBE4EDE" w14:textId="11F6B814" w:rsidR="00B52C2F" w:rsidRPr="0075512F" w:rsidDel="000A3E8D" w:rsidRDefault="00B52C2F" w:rsidP="000A3E8D">
      <w:pPr>
        <w:rPr>
          <w:del w:id="13120" w:author="Houyem Rais" w:date="2024-02-22T15:17:00Z"/>
        </w:rPr>
        <w:pPrChange w:id="13121" w:author="Houyem Rais" w:date="2024-02-22T15:17:00Z">
          <w:pPr>
            <w:pStyle w:val="ListParagraph"/>
          </w:pPr>
        </w:pPrChange>
      </w:pPr>
      <w:del w:id="13122" w:author="Houyem Rais" w:date="2024-02-22T15:17:00Z">
        <w:r w:rsidRPr="0075512F" w:rsidDel="000A3E8D">
          <w:delText>Approvisionnement</w:delText>
        </w:r>
      </w:del>
    </w:p>
    <w:p w14:paraId="68E475AF" w14:textId="4C80789B" w:rsidR="00B52C2F" w:rsidRPr="0075512F" w:rsidDel="000A3E8D" w:rsidRDefault="00B52C2F" w:rsidP="000A3E8D">
      <w:pPr>
        <w:rPr>
          <w:del w:id="13123" w:author="Houyem Rais" w:date="2024-02-22T15:17:00Z"/>
        </w:rPr>
        <w:pPrChange w:id="13124" w:author="Houyem Rais" w:date="2024-02-22T15:17:00Z">
          <w:pPr>
            <w:pStyle w:val="ListParagraph"/>
          </w:pPr>
        </w:pPrChange>
      </w:pPr>
      <w:del w:id="13125" w:author="Houyem Rais" w:date="2024-02-22T15:17:00Z">
        <w:r w:rsidRPr="0075512F" w:rsidDel="000A3E8D">
          <w:delText>Conception</w:delText>
        </w:r>
      </w:del>
    </w:p>
    <w:p w14:paraId="1F83AF04" w14:textId="466A9F25" w:rsidR="00B52C2F" w:rsidRPr="0075512F" w:rsidDel="000A3E8D" w:rsidRDefault="00B52C2F" w:rsidP="000A3E8D">
      <w:pPr>
        <w:rPr>
          <w:del w:id="13126" w:author="Houyem Rais" w:date="2024-02-22T15:17:00Z"/>
        </w:rPr>
        <w:pPrChange w:id="13127" w:author="Houyem Rais" w:date="2024-02-22T15:17:00Z">
          <w:pPr>
            <w:pStyle w:val="ListParagraph"/>
          </w:pPr>
        </w:pPrChange>
      </w:pPr>
      <w:del w:id="13128" w:author="Houyem Rais" w:date="2024-02-22T15:17:00Z">
        <w:r w:rsidRPr="0075512F" w:rsidDel="000A3E8D">
          <w:delText>Construction</w:delText>
        </w:r>
      </w:del>
    </w:p>
    <w:p w14:paraId="19DDEA46" w14:textId="4EA19B09" w:rsidR="00B52C2F" w:rsidRPr="0075512F" w:rsidDel="000A3E8D" w:rsidRDefault="00B52C2F" w:rsidP="000A3E8D">
      <w:pPr>
        <w:rPr>
          <w:del w:id="13129" w:author="Houyem Rais" w:date="2024-02-22T15:17:00Z"/>
        </w:rPr>
        <w:pPrChange w:id="13130" w:author="Houyem Rais" w:date="2024-02-22T15:17:00Z">
          <w:pPr>
            <w:pStyle w:val="ListParagraph"/>
          </w:pPr>
        </w:pPrChange>
      </w:pPr>
      <w:del w:id="13131" w:author="Houyem Rais" w:date="2024-02-22T15:17:00Z">
        <w:r w:rsidRPr="0075512F" w:rsidDel="000A3E8D">
          <w:delText>Période d’exploitation qui comprend l’exploitation et l’entretien de l’infrastructure</w:delText>
        </w:r>
      </w:del>
    </w:p>
    <w:p w14:paraId="71712D48" w14:textId="3A4B92CC" w:rsidR="00B52C2F" w:rsidRPr="0075512F" w:rsidDel="000A3E8D" w:rsidRDefault="00B52C2F" w:rsidP="000A3E8D">
      <w:pPr>
        <w:rPr>
          <w:del w:id="13132" w:author="Houyem Rais" w:date="2024-02-22T15:17:00Z"/>
        </w:rPr>
        <w:pPrChange w:id="13133" w:author="Houyem Rais" w:date="2024-02-22T15:17:00Z">
          <w:pPr>
            <w:pStyle w:val="ListParagraph"/>
          </w:pPr>
        </w:pPrChange>
      </w:pPr>
      <w:del w:id="13134" w:author="Houyem Rais" w:date="2024-02-22T15:17:00Z">
        <w:r w:rsidRPr="0075512F" w:rsidDel="000A3E8D">
          <w:delText>Période de renouvellement et de transfert (transfert) qui tient compte des dépenses du cycle de vie et du transfert de l’infrastructure à l’expiration du contrat.</w:delText>
        </w:r>
      </w:del>
    </w:p>
    <w:p w14:paraId="1DE329A8" w14:textId="6677E54C" w:rsidR="00B52C2F" w:rsidRPr="0075512F" w:rsidDel="000A3E8D" w:rsidRDefault="00B52C2F" w:rsidP="000A3E8D">
      <w:pPr>
        <w:rPr>
          <w:del w:id="13135" w:author="Houyem Rais" w:date="2024-02-22T15:17:00Z"/>
        </w:rPr>
        <w:pPrChange w:id="13136" w:author="Houyem Rais" w:date="2024-02-22T15:17:00Z">
          <w:pPr/>
        </w:pPrChange>
      </w:pPr>
      <w:del w:id="13137" w:author="Houyem Rais" w:date="2024-02-22T15:17:00Z">
        <w:r w:rsidRPr="0075512F" w:rsidDel="000A3E8D">
          <w:delText>Les risques à chacune des étapes ci-dessus seront subdivisés en sous-catégories :</w:delText>
        </w:r>
      </w:del>
    </w:p>
    <w:p w14:paraId="2EC1C74F" w14:textId="6213B078" w:rsidR="00B52C2F" w:rsidRPr="0075512F" w:rsidDel="000A3E8D" w:rsidRDefault="00B52C2F" w:rsidP="000A3E8D">
      <w:pPr>
        <w:rPr>
          <w:del w:id="13138" w:author="Houyem Rais" w:date="2024-02-22T15:17:00Z"/>
        </w:rPr>
        <w:pPrChange w:id="13139" w:author="Houyem Rais" w:date="2024-02-22T15:17:00Z">
          <w:pPr>
            <w:pStyle w:val="ListParagraph"/>
          </w:pPr>
        </w:pPrChange>
      </w:pPr>
      <w:del w:id="13140" w:author="Houyem Rais" w:date="2024-02-22T15:17:00Z">
        <w:r w:rsidRPr="0075512F" w:rsidDel="000A3E8D">
          <w:delText>Aspects techniques - couvrant des aspects tels que l’efficacité, la durabilité et la réalisation des spécifications</w:delText>
        </w:r>
      </w:del>
    </w:p>
    <w:p w14:paraId="5B07DACB" w14:textId="642E7B2A" w:rsidR="00B52C2F" w:rsidRPr="0075512F" w:rsidDel="000A3E8D" w:rsidRDefault="00B52C2F" w:rsidP="000A3E8D">
      <w:pPr>
        <w:rPr>
          <w:del w:id="13141" w:author="Houyem Rais" w:date="2024-02-22T15:17:00Z"/>
        </w:rPr>
        <w:pPrChange w:id="13142" w:author="Houyem Rais" w:date="2024-02-22T15:17:00Z">
          <w:pPr>
            <w:pStyle w:val="ListParagraph"/>
          </w:pPr>
        </w:pPrChange>
      </w:pPr>
      <w:del w:id="13143" w:author="Houyem Rais" w:date="2024-02-22T15:17:00Z">
        <w:r w:rsidRPr="0075512F" w:rsidDel="000A3E8D">
          <w:delText>Juridique - couvrant les aspects liés à l’évolution des lois ou au respect des lois et réglementations existantes</w:delText>
        </w:r>
      </w:del>
    </w:p>
    <w:p w14:paraId="57618752" w14:textId="0B8D9E2F" w:rsidR="00B52C2F" w:rsidRPr="0075512F" w:rsidDel="000A3E8D" w:rsidRDefault="00B52C2F" w:rsidP="000A3E8D">
      <w:pPr>
        <w:rPr>
          <w:del w:id="13144" w:author="Houyem Rais" w:date="2024-02-22T15:17:00Z"/>
        </w:rPr>
        <w:pPrChange w:id="13145" w:author="Houyem Rais" w:date="2024-02-22T15:17:00Z">
          <w:pPr>
            <w:pStyle w:val="ListParagraph"/>
          </w:pPr>
        </w:pPrChange>
      </w:pPr>
      <w:del w:id="13146" w:author="Houyem Rais" w:date="2024-02-22T15:17:00Z">
        <w:r w:rsidRPr="0075512F" w:rsidDel="000A3E8D">
          <w:delText>Commercial - couvrant les aspects liés aux prix des intrants, à la disponibilité générale des intrants ainsi qu’à l’assurabilité des risques</w:delText>
        </w:r>
      </w:del>
    </w:p>
    <w:p w14:paraId="53912C01" w14:textId="5F5F1DA7" w:rsidR="00B52C2F" w:rsidRPr="0075512F" w:rsidDel="000A3E8D" w:rsidRDefault="00B52C2F" w:rsidP="000A3E8D">
      <w:pPr>
        <w:rPr>
          <w:del w:id="13147" w:author="Houyem Rais" w:date="2024-02-22T15:17:00Z"/>
        </w:rPr>
        <w:pPrChange w:id="13148" w:author="Houyem Rais" w:date="2024-02-22T15:17:00Z">
          <w:pPr>
            <w:pStyle w:val="ListParagraph"/>
          </w:pPr>
        </w:pPrChange>
      </w:pPr>
      <w:del w:id="13149" w:author="Houyem Rais" w:date="2024-02-22T15:17:00Z">
        <w:r w:rsidRPr="0075512F" w:rsidDel="000A3E8D">
          <w:delText>Financier/monétaire - couvrant les aspects liés à l’impact des changements dans les principales variables financières telles que l’inflation, le taux d’intérêt et le taux de change, le déficit de financement public, le déficit de financement privé, le défaut de paiement de la dette, la rémunération</w:delText>
        </w:r>
      </w:del>
    </w:p>
    <w:p w14:paraId="03520CB1" w14:textId="595DF6AA" w:rsidR="00B52C2F" w:rsidRPr="0075512F" w:rsidDel="000A3E8D" w:rsidRDefault="00B52C2F" w:rsidP="000A3E8D">
      <w:pPr>
        <w:rPr>
          <w:del w:id="13150" w:author="Houyem Rais" w:date="2024-02-22T15:17:00Z"/>
        </w:rPr>
        <w:pPrChange w:id="13151" w:author="Houyem Rais" w:date="2024-02-22T15:17:00Z">
          <w:pPr>
            <w:pStyle w:val="ListParagraph"/>
          </w:pPr>
        </w:pPrChange>
      </w:pPr>
      <w:del w:id="13152" w:author="Houyem Rais" w:date="2024-02-22T15:17:00Z">
        <w:r w:rsidRPr="0075512F" w:rsidDel="000A3E8D">
          <w:delText>Politique/social - couvrant les aspects liés aux troubles sociaux, aux troubles civils manifestes, aux grèves industrielles, au terrorisme, etc.</w:delText>
        </w:r>
      </w:del>
    </w:p>
    <w:p w14:paraId="7DBD8C1B" w14:textId="404F5802" w:rsidR="00B52C2F" w:rsidRPr="0075512F" w:rsidDel="000A3E8D" w:rsidRDefault="00B52C2F" w:rsidP="000A3E8D">
      <w:pPr>
        <w:rPr>
          <w:del w:id="13153" w:author="Houyem Rais" w:date="2024-02-22T15:17:00Z"/>
        </w:rPr>
        <w:pPrChange w:id="13154" w:author="Houyem Rais" w:date="2024-02-22T15:17:00Z">
          <w:pPr>
            <w:pStyle w:val="ListParagraph"/>
          </w:pPr>
        </w:pPrChange>
      </w:pPr>
      <w:del w:id="13155" w:author="Houyem Rais" w:date="2024-02-22T15:17:00Z">
        <w:r w:rsidRPr="0075512F" w:rsidDel="000A3E8D">
          <w:delText>Environnemental - couvrant les aspects liés aux problèmes environnementaux auxquels le projet pourrait être confronté.</w:delText>
        </w:r>
      </w:del>
    </w:p>
    <w:p w14:paraId="6BB4F5A6" w14:textId="1A75CD82" w:rsidR="00B52C2F" w:rsidRPr="0075512F" w:rsidDel="000A3E8D" w:rsidRDefault="00B52C2F" w:rsidP="000A3E8D">
      <w:pPr>
        <w:rPr>
          <w:del w:id="13156" w:author="Houyem Rais" w:date="2024-02-22T15:17:00Z"/>
        </w:rPr>
        <w:pPrChange w:id="13157" w:author="Houyem Rais" w:date="2024-02-22T15:17:00Z">
          <w:pPr/>
        </w:pPrChange>
      </w:pPr>
      <w:del w:id="13158" w:author="Houyem Rais" w:date="2024-02-22T15:17:00Z">
        <w:r w:rsidRPr="0075512F" w:rsidDel="000A3E8D">
          <w:delText>Le coût de référence ou de base pour chaque risque appartenant aux catégories décrites ci-dessus doit être indiqué. Les coûts de base sont présentés en termes réels.</w:delText>
        </w:r>
      </w:del>
    </w:p>
    <w:p w14:paraId="1840CC3B" w14:textId="71A851D9" w:rsidR="00B52C2F" w:rsidRPr="0075512F" w:rsidDel="000A3E8D" w:rsidRDefault="00B52C2F" w:rsidP="000A3E8D">
      <w:pPr>
        <w:rPr>
          <w:del w:id="13159" w:author="Houyem Rais" w:date="2024-02-22T15:17:00Z"/>
        </w:rPr>
        <w:pPrChange w:id="13160" w:author="Houyem Rais" w:date="2024-02-22T15:17:00Z">
          <w:pPr/>
        </w:pPrChange>
      </w:pPr>
      <w:del w:id="13161" w:author="Houyem Rais" w:date="2024-02-22T15:17:00Z">
        <w:r w:rsidRPr="0075512F" w:rsidDel="000A3E8D">
          <w:delText>Quant à la probabilité d’occurrence et au rang, il s’agit de la probabilité qu’un risque se produise et est décrit comme un pourcentage et un rang descriptif. Le tableau suivant donne un exemple de la façon dont la description de probabilité est associée à certaines bandes de probabilité.</w:delText>
        </w:r>
      </w:del>
    </w:p>
    <w:p w14:paraId="08E7AEB5" w14:textId="193D509F" w:rsidR="00B52C2F" w:rsidRPr="0075512F" w:rsidDel="000A3E8D" w:rsidRDefault="00B52C2F" w:rsidP="000A3E8D">
      <w:pPr>
        <w:rPr>
          <w:del w:id="13162" w:author="Houyem Rais" w:date="2024-02-22T15:17:00Z"/>
        </w:rPr>
        <w:pPrChange w:id="13163" w:author="Houyem Rais" w:date="2024-02-22T15:17:00Z">
          <w:pPr>
            <w:pStyle w:val="Caption"/>
            <w:spacing w:before="240" w:after="240"/>
            <w:jc w:val="center"/>
          </w:pPr>
        </w:pPrChange>
      </w:pPr>
      <w:bookmarkStart w:id="13164" w:name="_Toc144481113"/>
      <w:del w:id="13165"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183855" w:rsidDel="000A3E8D">
          <w:rPr>
            <w:noProof/>
          </w:rPr>
          <w:delText>45</w:delText>
        </w:r>
        <w:r w:rsidRPr="0075512F" w:rsidDel="000A3E8D">
          <w:fldChar w:fldCharType="end"/>
        </w:r>
        <w:r w:rsidRPr="0075512F" w:rsidDel="000A3E8D">
          <w:delText xml:space="preserve"> : Exemples de probabilités d’occurrence et descriptions</w:delText>
        </w:r>
        <w:bookmarkEnd w:id="13164"/>
      </w:del>
    </w:p>
    <w:tbl>
      <w:tblPr>
        <w:tblW w:w="356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76"/>
        <w:gridCol w:w="2757"/>
      </w:tblGrid>
      <w:tr w:rsidR="00B52C2F" w:rsidRPr="0075512F" w:rsidDel="000A3E8D" w14:paraId="52251B3D" w14:textId="4FCD6EEA">
        <w:trPr>
          <w:trHeight w:val="185"/>
          <w:jc w:val="center"/>
          <w:del w:id="13166" w:author="Houyem Rais" w:date="2024-02-22T15:17:00Z"/>
        </w:trPr>
        <w:tc>
          <w:tcPr>
            <w:tcW w:w="2857" w:type="pct"/>
            <w:shd w:val="clear" w:color="auto" w:fill="244061"/>
          </w:tcPr>
          <w:p w14:paraId="3B25FCDE" w14:textId="2884B1BD" w:rsidR="00B52C2F" w:rsidRPr="0075512F" w:rsidDel="000A3E8D" w:rsidRDefault="00B52C2F" w:rsidP="000A3E8D">
            <w:pPr>
              <w:rPr>
                <w:del w:id="13167" w:author="Houyem Rais" w:date="2024-02-22T15:17:00Z"/>
                <w:b/>
                <w:bCs/>
              </w:rPr>
              <w:pPrChange w:id="13168" w:author="Houyem Rais" w:date="2024-02-22T15:17:00Z">
                <w:pPr>
                  <w:pStyle w:val="BodyText"/>
                  <w:spacing w:before="20" w:after="40"/>
                  <w:jc w:val="center"/>
                </w:pPr>
              </w:pPrChange>
            </w:pPr>
            <w:del w:id="13169" w:author="Houyem Rais" w:date="2024-02-22T15:17:00Z">
              <w:r w:rsidRPr="0075512F" w:rsidDel="000A3E8D">
                <w:rPr>
                  <w:b/>
                  <w:bCs/>
                </w:rPr>
                <w:delText>Probabilité d'occurrence (%)</w:delText>
              </w:r>
            </w:del>
          </w:p>
        </w:tc>
        <w:tc>
          <w:tcPr>
            <w:tcW w:w="2143" w:type="pct"/>
            <w:shd w:val="clear" w:color="auto" w:fill="244061"/>
          </w:tcPr>
          <w:p w14:paraId="3B62A372" w14:textId="69FAA65F" w:rsidR="00B52C2F" w:rsidRPr="0075512F" w:rsidDel="000A3E8D" w:rsidRDefault="00B52C2F" w:rsidP="000A3E8D">
            <w:pPr>
              <w:rPr>
                <w:del w:id="13170" w:author="Houyem Rais" w:date="2024-02-22T15:17:00Z"/>
                <w:b/>
                <w:bCs/>
              </w:rPr>
              <w:pPrChange w:id="13171" w:author="Houyem Rais" w:date="2024-02-22T15:17:00Z">
                <w:pPr>
                  <w:pStyle w:val="BodyText"/>
                  <w:spacing w:before="20" w:after="40"/>
                  <w:jc w:val="center"/>
                </w:pPr>
              </w:pPrChange>
            </w:pPr>
            <w:del w:id="13172" w:author="Houyem Rais" w:date="2024-02-22T15:17:00Z">
              <w:r w:rsidRPr="0075512F" w:rsidDel="000A3E8D">
                <w:rPr>
                  <w:b/>
                  <w:bCs/>
                </w:rPr>
                <w:delText>Classification descriptive</w:delText>
              </w:r>
            </w:del>
          </w:p>
        </w:tc>
      </w:tr>
      <w:tr w:rsidR="00B52C2F" w:rsidRPr="0075512F" w:rsidDel="000A3E8D" w14:paraId="258AB537" w14:textId="03B5AE02">
        <w:trPr>
          <w:trHeight w:val="200"/>
          <w:jc w:val="center"/>
          <w:del w:id="13173" w:author="Houyem Rais" w:date="2024-02-22T15:17:00Z"/>
        </w:trPr>
        <w:tc>
          <w:tcPr>
            <w:tcW w:w="2857" w:type="pct"/>
          </w:tcPr>
          <w:p w14:paraId="7492D04B" w14:textId="7F1D1C1E" w:rsidR="00B52C2F" w:rsidRPr="0075512F" w:rsidDel="000A3E8D" w:rsidRDefault="00B52C2F" w:rsidP="000A3E8D">
            <w:pPr>
              <w:rPr>
                <w:del w:id="13174" w:author="Houyem Rais" w:date="2024-02-22T15:17:00Z"/>
              </w:rPr>
              <w:pPrChange w:id="13175" w:author="Houyem Rais" w:date="2024-02-22T15:17:00Z">
                <w:pPr>
                  <w:pStyle w:val="BodyText"/>
                  <w:spacing w:before="20" w:after="40"/>
                  <w:jc w:val="center"/>
                </w:pPr>
              </w:pPrChange>
            </w:pPr>
            <w:del w:id="13176" w:author="Houyem Rais" w:date="2024-02-22T15:17:00Z">
              <w:r w:rsidRPr="0075512F" w:rsidDel="000A3E8D">
                <w:delText>0 à 10%</w:delText>
              </w:r>
            </w:del>
          </w:p>
        </w:tc>
        <w:tc>
          <w:tcPr>
            <w:tcW w:w="2143" w:type="pct"/>
          </w:tcPr>
          <w:p w14:paraId="3F4DC4FB" w14:textId="393A1147" w:rsidR="00B52C2F" w:rsidRPr="0075512F" w:rsidDel="000A3E8D" w:rsidRDefault="00B52C2F" w:rsidP="000A3E8D">
            <w:pPr>
              <w:rPr>
                <w:del w:id="13177" w:author="Houyem Rais" w:date="2024-02-22T15:17:00Z"/>
              </w:rPr>
              <w:pPrChange w:id="13178" w:author="Houyem Rais" w:date="2024-02-22T15:17:00Z">
                <w:pPr>
                  <w:pStyle w:val="BodyText"/>
                  <w:spacing w:before="20" w:after="40"/>
                  <w:jc w:val="center"/>
                </w:pPr>
              </w:pPrChange>
            </w:pPr>
            <w:del w:id="13179" w:author="Houyem Rais" w:date="2024-02-22T15:17:00Z">
              <w:r w:rsidRPr="0075512F" w:rsidDel="000A3E8D">
                <w:delText>Très faible</w:delText>
              </w:r>
            </w:del>
          </w:p>
        </w:tc>
      </w:tr>
      <w:tr w:rsidR="00B52C2F" w:rsidRPr="0075512F" w:rsidDel="000A3E8D" w14:paraId="65FBDE4B" w14:textId="687C7B8D">
        <w:trPr>
          <w:trHeight w:val="185"/>
          <w:jc w:val="center"/>
          <w:del w:id="13180" w:author="Houyem Rais" w:date="2024-02-22T15:17:00Z"/>
        </w:trPr>
        <w:tc>
          <w:tcPr>
            <w:tcW w:w="2857" w:type="pct"/>
          </w:tcPr>
          <w:p w14:paraId="5556C543" w14:textId="39AFBD26" w:rsidR="00B52C2F" w:rsidRPr="0075512F" w:rsidDel="000A3E8D" w:rsidRDefault="00B52C2F" w:rsidP="000A3E8D">
            <w:pPr>
              <w:rPr>
                <w:del w:id="13181" w:author="Houyem Rais" w:date="2024-02-22T15:17:00Z"/>
              </w:rPr>
              <w:pPrChange w:id="13182" w:author="Houyem Rais" w:date="2024-02-22T15:17:00Z">
                <w:pPr>
                  <w:pStyle w:val="BodyText"/>
                  <w:spacing w:before="20" w:after="40"/>
                  <w:jc w:val="center"/>
                </w:pPr>
              </w:pPrChange>
            </w:pPr>
            <w:del w:id="13183" w:author="Houyem Rais" w:date="2024-02-22T15:17:00Z">
              <w:r w:rsidRPr="0075512F" w:rsidDel="000A3E8D">
                <w:delText>11 à 30%</w:delText>
              </w:r>
            </w:del>
          </w:p>
        </w:tc>
        <w:tc>
          <w:tcPr>
            <w:tcW w:w="2143" w:type="pct"/>
          </w:tcPr>
          <w:p w14:paraId="7CDA83B6" w14:textId="3ED7664D" w:rsidR="00B52C2F" w:rsidRPr="0075512F" w:rsidDel="000A3E8D" w:rsidRDefault="00B52C2F" w:rsidP="000A3E8D">
            <w:pPr>
              <w:rPr>
                <w:del w:id="13184" w:author="Houyem Rais" w:date="2024-02-22T15:17:00Z"/>
              </w:rPr>
              <w:pPrChange w:id="13185" w:author="Houyem Rais" w:date="2024-02-22T15:17:00Z">
                <w:pPr>
                  <w:pStyle w:val="BodyText"/>
                  <w:spacing w:before="20" w:after="40"/>
                  <w:jc w:val="center"/>
                </w:pPr>
              </w:pPrChange>
            </w:pPr>
            <w:del w:id="13186" w:author="Houyem Rais" w:date="2024-02-22T15:17:00Z">
              <w:r w:rsidRPr="0075512F" w:rsidDel="000A3E8D">
                <w:delText>Faible</w:delText>
              </w:r>
            </w:del>
          </w:p>
        </w:tc>
      </w:tr>
      <w:tr w:rsidR="00B52C2F" w:rsidRPr="0075512F" w:rsidDel="000A3E8D" w14:paraId="0676B0D7" w14:textId="6B740C67">
        <w:trPr>
          <w:trHeight w:val="185"/>
          <w:jc w:val="center"/>
          <w:del w:id="13187" w:author="Houyem Rais" w:date="2024-02-22T15:17:00Z"/>
        </w:trPr>
        <w:tc>
          <w:tcPr>
            <w:tcW w:w="2857" w:type="pct"/>
          </w:tcPr>
          <w:p w14:paraId="0A8BC2C9" w14:textId="39823EF9" w:rsidR="00B52C2F" w:rsidRPr="0075512F" w:rsidDel="000A3E8D" w:rsidRDefault="00B52C2F" w:rsidP="000A3E8D">
            <w:pPr>
              <w:rPr>
                <w:del w:id="13188" w:author="Houyem Rais" w:date="2024-02-22T15:17:00Z"/>
              </w:rPr>
              <w:pPrChange w:id="13189" w:author="Houyem Rais" w:date="2024-02-22T15:17:00Z">
                <w:pPr>
                  <w:pStyle w:val="BodyText"/>
                  <w:spacing w:before="20" w:after="40"/>
                  <w:jc w:val="center"/>
                </w:pPr>
              </w:pPrChange>
            </w:pPr>
            <w:del w:id="13190" w:author="Houyem Rais" w:date="2024-02-22T15:17:00Z">
              <w:r w:rsidRPr="0075512F" w:rsidDel="000A3E8D">
                <w:delText>31 à 65%</w:delText>
              </w:r>
            </w:del>
          </w:p>
        </w:tc>
        <w:tc>
          <w:tcPr>
            <w:tcW w:w="2143" w:type="pct"/>
          </w:tcPr>
          <w:p w14:paraId="2EBC3CD6" w14:textId="7F65477A" w:rsidR="00B52C2F" w:rsidRPr="0075512F" w:rsidDel="000A3E8D" w:rsidRDefault="00B52C2F" w:rsidP="000A3E8D">
            <w:pPr>
              <w:rPr>
                <w:del w:id="13191" w:author="Houyem Rais" w:date="2024-02-22T15:17:00Z"/>
              </w:rPr>
              <w:pPrChange w:id="13192" w:author="Houyem Rais" w:date="2024-02-22T15:17:00Z">
                <w:pPr>
                  <w:pStyle w:val="BodyText"/>
                  <w:spacing w:before="20" w:after="40"/>
                  <w:jc w:val="center"/>
                </w:pPr>
              </w:pPrChange>
            </w:pPr>
            <w:del w:id="13193" w:author="Houyem Rais" w:date="2024-02-22T15:17:00Z">
              <w:r w:rsidRPr="0075512F" w:rsidDel="000A3E8D">
                <w:delText>Moyen</w:delText>
              </w:r>
            </w:del>
          </w:p>
        </w:tc>
      </w:tr>
      <w:tr w:rsidR="00B52C2F" w:rsidRPr="0075512F" w:rsidDel="000A3E8D" w14:paraId="58E60743" w14:textId="0695EC27">
        <w:trPr>
          <w:trHeight w:val="200"/>
          <w:jc w:val="center"/>
          <w:del w:id="13194" w:author="Houyem Rais" w:date="2024-02-22T15:17:00Z"/>
        </w:trPr>
        <w:tc>
          <w:tcPr>
            <w:tcW w:w="2857" w:type="pct"/>
          </w:tcPr>
          <w:p w14:paraId="126AEC71" w14:textId="293A838C" w:rsidR="00B52C2F" w:rsidRPr="0075512F" w:rsidDel="000A3E8D" w:rsidRDefault="00B52C2F" w:rsidP="000A3E8D">
            <w:pPr>
              <w:rPr>
                <w:del w:id="13195" w:author="Houyem Rais" w:date="2024-02-22T15:17:00Z"/>
              </w:rPr>
              <w:pPrChange w:id="13196" w:author="Houyem Rais" w:date="2024-02-22T15:17:00Z">
                <w:pPr>
                  <w:pStyle w:val="BodyText"/>
                  <w:spacing w:before="20" w:after="40"/>
                  <w:jc w:val="center"/>
                </w:pPr>
              </w:pPrChange>
            </w:pPr>
            <w:del w:id="13197" w:author="Houyem Rais" w:date="2024-02-22T15:17:00Z">
              <w:r w:rsidRPr="0075512F" w:rsidDel="000A3E8D">
                <w:delText>66 à 85%</w:delText>
              </w:r>
            </w:del>
          </w:p>
        </w:tc>
        <w:tc>
          <w:tcPr>
            <w:tcW w:w="2143" w:type="pct"/>
          </w:tcPr>
          <w:p w14:paraId="2AFD77B4" w14:textId="4A49A6EF" w:rsidR="00B52C2F" w:rsidRPr="0075512F" w:rsidDel="000A3E8D" w:rsidRDefault="00B52C2F" w:rsidP="000A3E8D">
            <w:pPr>
              <w:rPr>
                <w:del w:id="13198" w:author="Houyem Rais" w:date="2024-02-22T15:17:00Z"/>
              </w:rPr>
              <w:pPrChange w:id="13199" w:author="Houyem Rais" w:date="2024-02-22T15:17:00Z">
                <w:pPr>
                  <w:pStyle w:val="BodyText"/>
                  <w:spacing w:before="20" w:after="40"/>
                  <w:jc w:val="center"/>
                </w:pPr>
              </w:pPrChange>
            </w:pPr>
            <w:del w:id="13200" w:author="Houyem Rais" w:date="2024-02-22T15:17:00Z">
              <w:r w:rsidRPr="0075512F" w:rsidDel="000A3E8D">
                <w:delText>Élevé</w:delText>
              </w:r>
            </w:del>
          </w:p>
        </w:tc>
      </w:tr>
      <w:tr w:rsidR="00B52C2F" w:rsidRPr="0075512F" w:rsidDel="000A3E8D" w14:paraId="19B177E6" w14:textId="0BA65D04">
        <w:trPr>
          <w:trHeight w:val="200"/>
          <w:jc w:val="center"/>
          <w:del w:id="13201" w:author="Houyem Rais" w:date="2024-02-22T15:17:00Z"/>
        </w:trPr>
        <w:tc>
          <w:tcPr>
            <w:tcW w:w="2857" w:type="pct"/>
          </w:tcPr>
          <w:p w14:paraId="0BB16B23" w14:textId="2311389D" w:rsidR="00B52C2F" w:rsidRPr="0075512F" w:rsidDel="000A3E8D" w:rsidRDefault="00B52C2F" w:rsidP="000A3E8D">
            <w:pPr>
              <w:rPr>
                <w:del w:id="13202" w:author="Houyem Rais" w:date="2024-02-22T15:17:00Z"/>
              </w:rPr>
              <w:pPrChange w:id="13203" w:author="Houyem Rais" w:date="2024-02-22T15:17:00Z">
                <w:pPr>
                  <w:pStyle w:val="BodyText"/>
                  <w:spacing w:before="20" w:after="40"/>
                  <w:jc w:val="center"/>
                </w:pPr>
              </w:pPrChange>
            </w:pPr>
            <w:del w:id="13204" w:author="Houyem Rais" w:date="2024-02-22T15:17:00Z">
              <w:r w:rsidRPr="0075512F" w:rsidDel="000A3E8D">
                <w:delText>86 à 100%</w:delText>
              </w:r>
            </w:del>
          </w:p>
        </w:tc>
        <w:tc>
          <w:tcPr>
            <w:tcW w:w="2143" w:type="pct"/>
          </w:tcPr>
          <w:p w14:paraId="3067D05E" w14:textId="5F2438DD" w:rsidR="00B52C2F" w:rsidRPr="0075512F" w:rsidDel="000A3E8D" w:rsidRDefault="00B52C2F" w:rsidP="000A3E8D">
            <w:pPr>
              <w:rPr>
                <w:del w:id="13205" w:author="Houyem Rais" w:date="2024-02-22T15:17:00Z"/>
              </w:rPr>
              <w:pPrChange w:id="13206" w:author="Houyem Rais" w:date="2024-02-22T15:17:00Z">
                <w:pPr>
                  <w:pStyle w:val="BodyText"/>
                  <w:spacing w:before="20" w:after="40"/>
                  <w:jc w:val="center"/>
                </w:pPr>
              </w:pPrChange>
            </w:pPr>
            <w:del w:id="13207" w:author="Houyem Rais" w:date="2024-02-22T15:17:00Z">
              <w:r w:rsidRPr="0075512F" w:rsidDel="000A3E8D">
                <w:delText>Très élevé</w:delText>
              </w:r>
            </w:del>
          </w:p>
        </w:tc>
      </w:tr>
    </w:tbl>
    <w:p w14:paraId="48516C8D" w14:textId="40ABAF1A" w:rsidR="00B52C2F" w:rsidRPr="0075512F" w:rsidDel="000A3E8D" w:rsidRDefault="00B52C2F" w:rsidP="000A3E8D">
      <w:pPr>
        <w:rPr>
          <w:del w:id="13208" w:author="Houyem Rais" w:date="2024-02-22T15:17:00Z"/>
        </w:rPr>
        <w:pPrChange w:id="13209" w:author="Houyem Rais" w:date="2024-02-22T15:17:00Z">
          <w:pPr>
            <w:pStyle w:val="BodyText"/>
            <w:spacing w:before="240" w:after="240"/>
            <w:ind w:left="498" w:right="933"/>
            <w:jc w:val="right"/>
          </w:pPr>
        </w:pPrChange>
      </w:pPr>
      <w:del w:id="13210" w:author="Houyem Rais" w:date="2024-02-22T15:17:00Z">
        <w:r w:rsidRPr="0075512F" w:rsidDel="000A3E8D">
          <w:rPr>
            <w:b/>
            <w:bCs/>
          </w:rPr>
          <w:delText>Source</w:delText>
        </w:r>
        <w:r w:rsidRPr="0075512F" w:rsidDel="000A3E8D">
          <w:delText xml:space="preserve"> : Auteur</w:delText>
        </w:r>
      </w:del>
    </w:p>
    <w:p w14:paraId="76BE2753" w14:textId="42BBF5F0" w:rsidR="00B52C2F" w:rsidRPr="0075512F" w:rsidDel="000A3E8D" w:rsidRDefault="00B52C2F" w:rsidP="000A3E8D">
      <w:pPr>
        <w:rPr>
          <w:del w:id="13211" w:author="Houyem Rais" w:date="2024-02-22T15:17:00Z"/>
        </w:rPr>
        <w:pPrChange w:id="13212" w:author="Houyem Rais" w:date="2024-02-22T15:17:00Z">
          <w:pPr/>
        </w:pPrChange>
      </w:pPr>
      <w:del w:id="13213" w:author="Houyem Rais" w:date="2024-02-22T15:17:00Z">
        <w:r w:rsidRPr="0075512F" w:rsidDel="000A3E8D">
          <w:delText>L’impact financier d’un risque (part du risque supportée par le secteur public) est évalué selon trois scénarios :</w:delText>
        </w:r>
      </w:del>
    </w:p>
    <w:p w14:paraId="77F78DA4" w14:textId="5EF3D612" w:rsidR="00B52C2F" w:rsidRPr="0075512F" w:rsidDel="000A3E8D" w:rsidRDefault="00B52C2F" w:rsidP="000A3E8D">
      <w:pPr>
        <w:rPr>
          <w:del w:id="13214" w:author="Houyem Rais" w:date="2024-02-22T15:17:00Z"/>
        </w:rPr>
        <w:pPrChange w:id="13215" w:author="Houyem Rais" w:date="2024-02-22T15:17:00Z">
          <w:pPr>
            <w:pStyle w:val="ListParagraph"/>
          </w:pPr>
        </w:pPrChange>
      </w:pPr>
      <w:del w:id="13216" w:author="Houyem Rais" w:date="2024-02-22T15:17:00Z">
        <w:r w:rsidRPr="0075512F" w:rsidDel="000A3E8D">
          <w:rPr>
            <w:b/>
            <w:bCs/>
          </w:rPr>
          <w:delText>Scénario d’impact maximal</w:delText>
        </w:r>
        <w:r w:rsidRPr="0075512F" w:rsidDel="000A3E8D">
          <w:delText>, reflétant un impact majeur sur les coûts en raison de l’occurrence du risque.</w:delText>
        </w:r>
      </w:del>
    </w:p>
    <w:p w14:paraId="6F01BB65" w14:textId="180E4C83" w:rsidR="00B52C2F" w:rsidRPr="0075512F" w:rsidDel="000A3E8D" w:rsidRDefault="00B52C2F" w:rsidP="000A3E8D">
      <w:pPr>
        <w:rPr>
          <w:del w:id="13217" w:author="Houyem Rais" w:date="2024-02-22T15:17:00Z"/>
        </w:rPr>
        <w:pPrChange w:id="13218" w:author="Houyem Rais" w:date="2024-02-22T15:17:00Z">
          <w:pPr>
            <w:pStyle w:val="ListParagraph"/>
          </w:pPr>
        </w:pPrChange>
      </w:pPr>
      <w:del w:id="13219" w:author="Houyem Rais" w:date="2024-02-22T15:17:00Z">
        <w:r w:rsidRPr="0075512F" w:rsidDel="000A3E8D">
          <w:rPr>
            <w:b/>
            <w:bCs/>
          </w:rPr>
          <w:delText>Scénario à impact moyen</w:delText>
        </w:r>
        <w:r w:rsidRPr="0075512F" w:rsidDel="000A3E8D">
          <w:delText>, reflétant un impact modéré sur les coûts en raison de l’occurrence du risque.</w:delText>
        </w:r>
      </w:del>
    </w:p>
    <w:p w14:paraId="307F0468" w14:textId="09759390" w:rsidR="00B52C2F" w:rsidRPr="0075512F" w:rsidDel="000A3E8D" w:rsidRDefault="00B52C2F" w:rsidP="000A3E8D">
      <w:pPr>
        <w:rPr>
          <w:del w:id="13220" w:author="Houyem Rais" w:date="2024-02-22T15:17:00Z"/>
        </w:rPr>
        <w:pPrChange w:id="13221" w:author="Houyem Rais" w:date="2024-02-22T15:17:00Z">
          <w:pPr>
            <w:pStyle w:val="ListParagraph"/>
          </w:pPr>
        </w:pPrChange>
      </w:pPr>
      <w:del w:id="13222" w:author="Houyem Rais" w:date="2024-02-22T15:17:00Z">
        <w:r w:rsidRPr="0075512F" w:rsidDel="000A3E8D">
          <w:rPr>
            <w:b/>
            <w:bCs/>
          </w:rPr>
          <w:delText>Scénario d’impact minimal</w:delText>
        </w:r>
        <w:r w:rsidRPr="0075512F" w:rsidDel="000A3E8D">
          <w:delText>, reflétant l’impact minimal sur les coûts en raison de l’occurrence du risque.</w:delText>
        </w:r>
      </w:del>
    </w:p>
    <w:p w14:paraId="13D8E738" w14:textId="77D1CC97" w:rsidR="00B52C2F" w:rsidRPr="0075512F" w:rsidDel="000A3E8D" w:rsidRDefault="00B52C2F" w:rsidP="000A3E8D">
      <w:pPr>
        <w:rPr>
          <w:del w:id="13223" w:author="Houyem Rais" w:date="2024-02-22T15:17:00Z"/>
        </w:rPr>
        <w:pPrChange w:id="13224" w:author="Houyem Rais" w:date="2024-02-22T15:17:00Z">
          <w:pPr/>
        </w:pPrChange>
      </w:pPr>
      <w:del w:id="13225" w:author="Houyem Rais" w:date="2024-02-22T15:17:00Z">
        <w:r w:rsidRPr="0075512F" w:rsidDel="000A3E8D">
          <w:delText>Chacun des scénarios d’impact du risque est exprimé en pourcentage et reflète le changement prévu de la base de coûts en raison de l’occurrence du risque.</w:delText>
        </w:r>
      </w:del>
    </w:p>
    <w:p w14:paraId="6C1502DF" w14:textId="6C63F862" w:rsidR="00771C2D" w:rsidRPr="0075512F" w:rsidDel="000A3E8D" w:rsidRDefault="00771C2D" w:rsidP="000A3E8D">
      <w:pPr>
        <w:rPr>
          <w:del w:id="13226" w:author="Houyem Rais" w:date="2024-02-22T15:17:00Z"/>
        </w:rPr>
        <w:pPrChange w:id="13227" w:author="Houyem Rais" w:date="2024-02-22T15:17:00Z">
          <w:pPr>
            <w:pStyle w:val="Titre2"/>
          </w:pPr>
        </w:pPrChange>
      </w:pPr>
      <w:bookmarkStart w:id="13228" w:name="_Toc142174753"/>
      <w:del w:id="13229" w:author="Houyem Rais" w:date="2024-02-22T15:17:00Z">
        <w:r w:rsidRPr="0075512F" w:rsidDel="000A3E8D">
          <w:delText>Résultats de l’Analyse de la Value for Money</w:delText>
        </w:r>
        <w:bookmarkEnd w:id="13228"/>
      </w:del>
    </w:p>
    <w:p w14:paraId="3230270A" w14:textId="7EDE719E" w:rsidR="00EA43CA" w:rsidRPr="0075512F" w:rsidDel="000A3E8D" w:rsidRDefault="00EA43CA" w:rsidP="000A3E8D">
      <w:pPr>
        <w:rPr>
          <w:del w:id="13230" w:author="Houyem Rais" w:date="2024-02-22T15:17:00Z"/>
        </w:rPr>
        <w:pPrChange w:id="13231" w:author="Houyem Rais" w:date="2024-02-22T15:17:00Z">
          <w:pPr/>
        </w:pPrChange>
      </w:pPr>
      <w:del w:id="13232" w:author="Houyem Rais" w:date="2024-02-22T15:17:00Z">
        <w:r w:rsidRPr="0075512F" w:rsidDel="000A3E8D">
          <w:delText xml:space="preserve">Afin d'évaluer quantitativement la Value for Money, le modèle financier estime le coût pour le ministère de l’Equipement et de l’Habitat pour chaque option. Les coûts afférents au projet, qui sont à la charge de la société de projet pendant la durée du contrat, sont ajustés en fonction du risque puis comparés en termes de VAN aux coûts de l’option Marché Public (Comparateur du Secteur Public – EPC+E&amp;M) ajustée au risque. </w:delText>
        </w:r>
      </w:del>
    </w:p>
    <w:p w14:paraId="6CA8AEDA" w14:textId="1046801B" w:rsidR="00EA43CA" w:rsidRPr="0075512F" w:rsidDel="000A3E8D" w:rsidRDefault="00EA43CA" w:rsidP="000A3E8D">
      <w:pPr>
        <w:rPr>
          <w:del w:id="13233" w:author="Houyem Rais" w:date="2024-02-22T15:17:00Z"/>
        </w:rPr>
        <w:pPrChange w:id="13234" w:author="Houyem Rais" w:date="2024-02-22T15:17:00Z">
          <w:pPr/>
        </w:pPrChange>
      </w:pPr>
      <w:del w:id="13235" w:author="Houyem Rais" w:date="2024-02-22T15:17:00Z">
        <w:r w:rsidRPr="0075512F" w:rsidDel="000A3E8D">
          <w:delText>Nous rappelons que le Value for Money n'a de sens que pour les scénarios PPP bancables (dette payée avec DSCR &gt; 1,2) et attractifs pour les investisseurs (Equity IRR &gt; 15%).</w:delText>
        </w:r>
      </w:del>
    </w:p>
    <w:p w14:paraId="4F7D6C19" w14:textId="3E9E597F" w:rsidR="00EA43CA" w:rsidRPr="0075512F" w:rsidDel="000A3E8D" w:rsidRDefault="00EA43CA" w:rsidP="000A3E8D">
      <w:pPr>
        <w:rPr>
          <w:del w:id="13236" w:author="Houyem Rais" w:date="2024-02-22T15:17:00Z"/>
        </w:rPr>
        <w:pPrChange w:id="13237" w:author="Houyem Rais" w:date="2024-02-22T15:17:00Z">
          <w:pPr/>
        </w:pPrChange>
      </w:pPr>
      <w:del w:id="13238" w:author="Houyem Rais" w:date="2024-02-22T15:17:00Z">
        <w:r w:rsidRPr="0075512F" w:rsidDel="000A3E8D">
          <w:delText>Dans ce qui suit nous présentons les résultats de cette analyse.</w:delText>
        </w:r>
      </w:del>
    </w:p>
    <w:p w14:paraId="4ABC5A86" w14:textId="29613010" w:rsidR="002F4180" w:rsidRPr="0075512F" w:rsidDel="000A3E8D" w:rsidRDefault="002F4180" w:rsidP="000A3E8D">
      <w:pPr>
        <w:rPr>
          <w:del w:id="13239" w:author="Houyem Rais" w:date="2024-02-22T15:17:00Z"/>
        </w:rPr>
        <w:pPrChange w:id="13240" w:author="Houyem Rais" w:date="2024-02-22T15:17:00Z">
          <w:pPr>
            <w:pStyle w:val="Titre3"/>
          </w:pPr>
        </w:pPrChange>
      </w:pPr>
      <w:bookmarkStart w:id="13241" w:name="_Toc142174754"/>
      <w:del w:id="13242" w:author="Houyem Rais" w:date="2024-02-22T15:17:00Z">
        <w:r w:rsidRPr="0075512F" w:rsidDel="000A3E8D">
          <w:delText>Coût du projet en marché public</w:delText>
        </w:r>
        <w:bookmarkEnd w:id="13241"/>
      </w:del>
    </w:p>
    <w:p w14:paraId="0E7C9912" w14:textId="406C6F7B" w:rsidR="002F4180" w:rsidRPr="0075512F" w:rsidDel="000A3E8D" w:rsidRDefault="002F4180" w:rsidP="000A3E8D">
      <w:pPr>
        <w:rPr>
          <w:del w:id="13243" w:author="Houyem Rais" w:date="2024-02-22T15:17:00Z"/>
        </w:rPr>
        <w:pPrChange w:id="13244" w:author="Houyem Rais" w:date="2024-02-22T15:17:00Z">
          <w:pPr/>
        </w:pPrChange>
      </w:pPr>
      <w:del w:id="13245" w:author="Houyem Rais" w:date="2024-02-22T15:17:00Z">
        <w:r w:rsidRPr="0075512F" w:rsidDel="000A3E8D">
          <w:delText>Le coût total du projet pour l’Etat, ajusté au risque, en cas de réalisation en marché public (EPC + E&amp;M) pour les différents scénarios de réalisation du projet est décomposé comme suit.</w:delText>
        </w:r>
      </w:del>
    </w:p>
    <w:p w14:paraId="295E689F" w14:textId="58BBB201" w:rsidR="002F4180" w:rsidRPr="0075512F" w:rsidDel="000A3E8D" w:rsidRDefault="002F4180" w:rsidP="000A3E8D">
      <w:pPr>
        <w:rPr>
          <w:del w:id="13246" w:author="Houyem Rais" w:date="2024-02-22T15:17:00Z"/>
        </w:rPr>
        <w:pPrChange w:id="13247" w:author="Houyem Rais" w:date="2024-02-22T15:17:00Z">
          <w:pPr>
            <w:pStyle w:val="Caption"/>
          </w:pPr>
        </w:pPrChange>
      </w:pPr>
      <w:bookmarkStart w:id="13248" w:name="_Toc144481114"/>
      <w:del w:id="13249"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183855" w:rsidDel="000A3E8D">
          <w:rPr>
            <w:noProof/>
          </w:rPr>
          <w:delText>46</w:delText>
        </w:r>
        <w:r w:rsidRPr="0075512F" w:rsidDel="000A3E8D">
          <w:fldChar w:fldCharType="end"/>
        </w:r>
        <w:r w:rsidRPr="0075512F" w:rsidDel="000A3E8D">
          <w:delText xml:space="preserve"> Coût du projet ajusté au risque pour l’Etat en marché public (Comparateur du Secteur Public)</w:delText>
        </w:r>
        <w:bookmarkEnd w:id="13248"/>
      </w:del>
    </w:p>
    <w:tbl>
      <w:tblPr>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6"/>
        <w:gridCol w:w="1382"/>
        <w:gridCol w:w="1382"/>
        <w:gridCol w:w="1382"/>
        <w:gridCol w:w="1382"/>
        <w:tblGridChange w:id="13250">
          <w:tblGrid>
            <w:gridCol w:w="5"/>
            <w:gridCol w:w="3661"/>
            <w:gridCol w:w="5"/>
            <w:gridCol w:w="1377"/>
            <w:gridCol w:w="5"/>
            <w:gridCol w:w="1377"/>
            <w:gridCol w:w="5"/>
            <w:gridCol w:w="1377"/>
            <w:gridCol w:w="5"/>
            <w:gridCol w:w="1377"/>
            <w:gridCol w:w="5"/>
          </w:tblGrid>
        </w:tblGridChange>
      </w:tblGrid>
      <w:tr w:rsidR="002F4180" w:rsidRPr="00BF2632" w:rsidDel="000A3E8D" w14:paraId="4A347689" w14:textId="47A4B68D" w:rsidTr="00115F39">
        <w:trPr>
          <w:trHeight w:val="558"/>
          <w:del w:id="13251" w:author="Houyem Rais" w:date="2024-02-22T15:17:00Z"/>
        </w:trPr>
        <w:tc>
          <w:tcPr>
            <w:tcW w:w="3666" w:type="dxa"/>
            <w:shd w:val="clear" w:color="auto" w:fill="D9D9D9" w:themeFill="background1" w:themeFillShade="D9"/>
            <w:noWrap/>
            <w:vAlign w:val="center"/>
            <w:hideMark/>
          </w:tcPr>
          <w:p w14:paraId="7C4B741A" w14:textId="6B200155" w:rsidR="002F4180" w:rsidRPr="00BF2632" w:rsidDel="000A3E8D" w:rsidRDefault="002F4180" w:rsidP="000A3E8D">
            <w:pPr>
              <w:rPr>
                <w:del w:id="13252" w:author="Houyem Rais" w:date="2024-02-22T15:17:00Z"/>
                <w:rFonts w:asciiTheme="minorHAnsi" w:hAnsiTheme="minorHAnsi" w:cstheme="minorHAnsi"/>
                <w:b/>
                <w:bCs/>
                <w:sz w:val="20"/>
                <w:szCs w:val="20"/>
                <w:rPrChange w:id="13253" w:author="Farouk Bouhafs" w:date="2023-12-21T19:16:00Z">
                  <w:rPr>
                    <w:del w:id="13254" w:author="Houyem Rais" w:date="2024-02-22T15:17:00Z"/>
                    <w:b/>
                    <w:bCs/>
                    <w:sz w:val="20"/>
                    <w:szCs w:val="20"/>
                  </w:rPr>
                </w:rPrChange>
              </w:rPr>
              <w:pPrChange w:id="13255" w:author="Houyem Rais" w:date="2024-02-22T15:17:00Z">
                <w:pPr>
                  <w:spacing w:before="20" w:after="40" w:line="240" w:lineRule="auto"/>
                </w:pPr>
              </w:pPrChange>
            </w:pPr>
            <w:del w:id="13256" w:author="Houyem Rais" w:date="2024-02-22T15:17:00Z">
              <w:r w:rsidRPr="00BF2632" w:rsidDel="000A3E8D">
                <w:rPr>
                  <w:rFonts w:asciiTheme="minorHAnsi" w:hAnsiTheme="minorHAnsi" w:cstheme="minorHAnsi"/>
                  <w:b/>
                  <w:bCs/>
                  <w:sz w:val="20"/>
                  <w:szCs w:val="20"/>
                  <w:rPrChange w:id="13257" w:author="Farouk Bouhafs" w:date="2023-12-21T19:16:00Z">
                    <w:rPr>
                      <w:b/>
                      <w:bCs/>
                      <w:sz w:val="20"/>
                      <w:szCs w:val="20"/>
                    </w:rPr>
                  </w:rPrChange>
                </w:rPr>
                <w:delText>VAN (MDT)</w:delText>
              </w:r>
            </w:del>
          </w:p>
        </w:tc>
        <w:tc>
          <w:tcPr>
            <w:tcW w:w="1382" w:type="dxa"/>
            <w:shd w:val="clear" w:color="auto" w:fill="D9D9D9" w:themeFill="background1" w:themeFillShade="D9"/>
            <w:vAlign w:val="center"/>
            <w:hideMark/>
          </w:tcPr>
          <w:p w14:paraId="75B209F2" w14:textId="3FABFC84" w:rsidR="002F4180" w:rsidRPr="00BF2632" w:rsidDel="000A3E8D" w:rsidRDefault="002F4180" w:rsidP="000A3E8D">
            <w:pPr>
              <w:rPr>
                <w:del w:id="13258" w:author="Houyem Rais" w:date="2024-02-22T15:17:00Z"/>
                <w:rFonts w:asciiTheme="minorHAnsi" w:hAnsiTheme="minorHAnsi" w:cstheme="minorHAnsi"/>
                <w:b/>
                <w:bCs/>
                <w:sz w:val="20"/>
                <w:szCs w:val="20"/>
                <w:rPrChange w:id="13259" w:author="Farouk Bouhafs" w:date="2023-12-21T19:16:00Z">
                  <w:rPr>
                    <w:del w:id="13260" w:author="Houyem Rais" w:date="2024-02-22T15:17:00Z"/>
                    <w:b/>
                    <w:bCs/>
                    <w:sz w:val="20"/>
                    <w:szCs w:val="20"/>
                  </w:rPr>
                </w:rPrChange>
              </w:rPr>
              <w:pPrChange w:id="13261" w:author="Houyem Rais" w:date="2024-02-22T15:17:00Z">
                <w:pPr>
                  <w:spacing w:before="20" w:after="40" w:line="240" w:lineRule="auto"/>
                </w:pPr>
              </w:pPrChange>
            </w:pPr>
            <w:del w:id="13262" w:author="Houyem Rais" w:date="2024-02-22T15:17:00Z">
              <w:r w:rsidRPr="00BF2632" w:rsidDel="000A3E8D">
                <w:rPr>
                  <w:rFonts w:asciiTheme="minorHAnsi" w:hAnsiTheme="minorHAnsi" w:cstheme="minorHAnsi"/>
                  <w:b/>
                  <w:bCs/>
                  <w:sz w:val="20"/>
                  <w:szCs w:val="20"/>
                  <w:rPrChange w:id="13263" w:author="Farouk Bouhafs" w:date="2023-12-21T19:16:00Z">
                    <w:rPr>
                      <w:b/>
                      <w:bCs/>
                      <w:sz w:val="20"/>
                      <w:szCs w:val="20"/>
                    </w:rPr>
                  </w:rPrChange>
                </w:rPr>
                <w:delText>Variante B/ 1 Tablier</w:delText>
              </w:r>
            </w:del>
          </w:p>
        </w:tc>
        <w:tc>
          <w:tcPr>
            <w:tcW w:w="1382" w:type="dxa"/>
            <w:shd w:val="clear" w:color="auto" w:fill="D9D9D9" w:themeFill="background1" w:themeFillShade="D9"/>
            <w:vAlign w:val="center"/>
          </w:tcPr>
          <w:p w14:paraId="5CE26F88" w14:textId="496531E4" w:rsidR="002F4180" w:rsidRPr="00BF2632" w:rsidDel="000A3E8D" w:rsidRDefault="002F4180" w:rsidP="000A3E8D">
            <w:pPr>
              <w:rPr>
                <w:del w:id="13264" w:author="Houyem Rais" w:date="2024-02-22T15:17:00Z"/>
                <w:rFonts w:asciiTheme="minorHAnsi" w:hAnsiTheme="minorHAnsi" w:cstheme="minorHAnsi"/>
                <w:b/>
                <w:bCs/>
                <w:sz w:val="20"/>
                <w:szCs w:val="20"/>
                <w:rPrChange w:id="13265" w:author="Farouk Bouhafs" w:date="2023-12-21T19:16:00Z">
                  <w:rPr>
                    <w:del w:id="13266" w:author="Houyem Rais" w:date="2024-02-22T15:17:00Z"/>
                    <w:b/>
                    <w:bCs/>
                    <w:sz w:val="20"/>
                    <w:szCs w:val="20"/>
                  </w:rPr>
                </w:rPrChange>
              </w:rPr>
              <w:pPrChange w:id="13267" w:author="Houyem Rais" w:date="2024-02-22T15:17:00Z">
                <w:pPr>
                  <w:spacing w:before="20" w:after="40" w:line="240" w:lineRule="auto"/>
                </w:pPr>
              </w:pPrChange>
            </w:pPr>
            <w:del w:id="13268" w:author="Houyem Rais" w:date="2024-02-22T15:17:00Z">
              <w:r w:rsidRPr="00BF2632" w:rsidDel="000A3E8D">
                <w:rPr>
                  <w:rFonts w:asciiTheme="minorHAnsi" w:hAnsiTheme="minorHAnsi" w:cstheme="minorHAnsi"/>
                  <w:b/>
                  <w:bCs/>
                  <w:sz w:val="20"/>
                  <w:szCs w:val="20"/>
                  <w:rPrChange w:id="13269" w:author="Farouk Bouhafs" w:date="2023-12-21T19:16:00Z">
                    <w:rPr>
                      <w:b/>
                      <w:bCs/>
                      <w:sz w:val="20"/>
                      <w:szCs w:val="20"/>
                    </w:rPr>
                  </w:rPrChange>
                </w:rPr>
                <w:delText>Variante B/ 2 Tabliers</w:delText>
              </w:r>
            </w:del>
          </w:p>
        </w:tc>
        <w:tc>
          <w:tcPr>
            <w:tcW w:w="1382" w:type="dxa"/>
            <w:shd w:val="clear" w:color="auto" w:fill="D9D9D9" w:themeFill="background1" w:themeFillShade="D9"/>
            <w:vAlign w:val="center"/>
          </w:tcPr>
          <w:p w14:paraId="75CC96CD" w14:textId="5BC3AFA9" w:rsidR="002F4180" w:rsidRPr="00BF2632" w:rsidDel="000A3E8D" w:rsidRDefault="002F4180" w:rsidP="000A3E8D">
            <w:pPr>
              <w:rPr>
                <w:del w:id="13270" w:author="Houyem Rais" w:date="2024-02-22T15:17:00Z"/>
                <w:rFonts w:asciiTheme="minorHAnsi" w:hAnsiTheme="minorHAnsi" w:cstheme="minorHAnsi"/>
                <w:b/>
                <w:bCs/>
                <w:sz w:val="20"/>
                <w:szCs w:val="20"/>
                <w:rPrChange w:id="13271" w:author="Farouk Bouhafs" w:date="2023-12-21T19:16:00Z">
                  <w:rPr>
                    <w:del w:id="13272" w:author="Houyem Rais" w:date="2024-02-22T15:17:00Z"/>
                    <w:b/>
                    <w:bCs/>
                    <w:sz w:val="20"/>
                    <w:szCs w:val="20"/>
                  </w:rPr>
                </w:rPrChange>
              </w:rPr>
              <w:pPrChange w:id="13273" w:author="Houyem Rais" w:date="2024-02-22T15:17:00Z">
                <w:pPr>
                  <w:spacing w:before="20" w:after="40" w:line="240" w:lineRule="auto"/>
                </w:pPr>
              </w:pPrChange>
            </w:pPr>
            <w:del w:id="13274" w:author="Houyem Rais" w:date="2024-02-22T15:17:00Z">
              <w:r w:rsidRPr="00BF2632" w:rsidDel="000A3E8D">
                <w:rPr>
                  <w:rFonts w:asciiTheme="minorHAnsi" w:hAnsiTheme="minorHAnsi" w:cstheme="minorHAnsi"/>
                  <w:b/>
                  <w:bCs/>
                  <w:sz w:val="20"/>
                  <w:szCs w:val="20"/>
                  <w:rPrChange w:id="13275" w:author="Farouk Bouhafs" w:date="2023-12-21T19:16:00Z">
                    <w:rPr>
                      <w:b/>
                      <w:bCs/>
                      <w:sz w:val="20"/>
                      <w:szCs w:val="20"/>
                    </w:rPr>
                  </w:rPrChange>
                </w:rPr>
                <w:delText>Variante D1/ 1 Tablier</w:delText>
              </w:r>
            </w:del>
          </w:p>
        </w:tc>
        <w:tc>
          <w:tcPr>
            <w:tcW w:w="1382" w:type="dxa"/>
            <w:shd w:val="clear" w:color="auto" w:fill="D9D9D9" w:themeFill="background1" w:themeFillShade="D9"/>
            <w:vAlign w:val="center"/>
          </w:tcPr>
          <w:p w14:paraId="1A1E745B" w14:textId="3AE393AA" w:rsidR="002F4180" w:rsidRPr="00BF2632" w:rsidDel="000A3E8D" w:rsidRDefault="002F4180" w:rsidP="000A3E8D">
            <w:pPr>
              <w:rPr>
                <w:del w:id="13276" w:author="Houyem Rais" w:date="2024-02-22T15:17:00Z"/>
                <w:rFonts w:asciiTheme="minorHAnsi" w:hAnsiTheme="minorHAnsi" w:cstheme="minorHAnsi"/>
                <w:b/>
                <w:bCs/>
                <w:sz w:val="20"/>
                <w:szCs w:val="20"/>
                <w:rPrChange w:id="13277" w:author="Farouk Bouhafs" w:date="2023-12-21T19:16:00Z">
                  <w:rPr>
                    <w:del w:id="13278" w:author="Houyem Rais" w:date="2024-02-22T15:17:00Z"/>
                    <w:b/>
                    <w:bCs/>
                    <w:sz w:val="20"/>
                    <w:szCs w:val="20"/>
                  </w:rPr>
                </w:rPrChange>
              </w:rPr>
              <w:pPrChange w:id="13279" w:author="Houyem Rais" w:date="2024-02-22T15:17:00Z">
                <w:pPr>
                  <w:spacing w:before="20" w:after="40" w:line="240" w:lineRule="auto"/>
                </w:pPr>
              </w:pPrChange>
            </w:pPr>
            <w:del w:id="13280" w:author="Houyem Rais" w:date="2024-02-22T15:17:00Z">
              <w:r w:rsidRPr="00BF2632" w:rsidDel="000A3E8D">
                <w:rPr>
                  <w:rFonts w:asciiTheme="minorHAnsi" w:hAnsiTheme="minorHAnsi" w:cstheme="minorHAnsi"/>
                  <w:b/>
                  <w:bCs/>
                  <w:sz w:val="20"/>
                  <w:szCs w:val="20"/>
                  <w:rPrChange w:id="13281" w:author="Farouk Bouhafs" w:date="2023-12-21T19:16:00Z">
                    <w:rPr>
                      <w:b/>
                      <w:bCs/>
                      <w:sz w:val="20"/>
                      <w:szCs w:val="20"/>
                    </w:rPr>
                  </w:rPrChange>
                </w:rPr>
                <w:delText>Variante D1/ 2 Tabliers</w:delText>
              </w:r>
            </w:del>
          </w:p>
        </w:tc>
      </w:tr>
      <w:tr w:rsidR="00BF2632" w:rsidRPr="00BF2632" w:rsidDel="000A3E8D" w14:paraId="7C6610CA" w14:textId="6125FDD5" w:rsidTr="002565F3">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282"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283" w:author="Houyem Rais" w:date="2024-02-22T15:17:00Z"/>
          <w:trPrChange w:id="13284" w:author="Farouk Bouhafs" w:date="2023-12-21T19:14:00Z">
            <w:trPr>
              <w:gridBefore w:val="1"/>
              <w:trHeight w:val="194"/>
            </w:trPr>
          </w:trPrChange>
        </w:trPr>
        <w:tc>
          <w:tcPr>
            <w:tcW w:w="3666" w:type="dxa"/>
            <w:shd w:val="clear" w:color="auto" w:fill="auto"/>
            <w:noWrap/>
            <w:vAlign w:val="center"/>
            <w:hideMark/>
            <w:tcPrChange w:id="13285" w:author="Farouk Bouhafs" w:date="2023-12-21T19:14:00Z">
              <w:tcPr>
                <w:tcW w:w="3666" w:type="dxa"/>
                <w:gridSpan w:val="2"/>
                <w:shd w:val="clear" w:color="auto" w:fill="auto"/>
                <w:noWrap/>
                <w:vAlign w:val="center"/>
                <w:hideMark/>
              </w:tcPr>
            </w:tcPrChange>
          </w:tcPr>
          <w:p w14:paraId="59B435B7" w14:textId="263AADE9" w:rsidR="00BF2632" w:rsidRPr="00BF2632" w:rsidDel="000A3E8D" w:rsidRDefault="00BF2632" w:rsidP="000A3E8D">
            <w:pPr>
              <w:rPr>
                <w:del w:id="13286" w:author="Houyem Rais" w:date="2024-02-22T15:17:00Z"/>
                <w:rFonts w:asciiTheme="minorHAnsi" w:hAnsiTheme="minorHAnsi" w:cstheme="minorHAnsi"/>
                <w:sz w:val="20"/>
                <w:szCs w:val="20"/>
                <w:rPrChange w:id="13287" w:author="Farouk Bouhafs" w:date="2023-12-21T19:16:00Z">
                  <w:rPr>
                    <w:del w:id="13288" w:author="Houyem Rais" w:date="2024-02-22T15:17:00Z"/>
                    <w:sz w:val="20"/>
                    <w:szCs w:val="20"/>
                  </w:rPr>
                </w:rPrChange>
              </w:rPr>
              <w:pPrChange w:id="13289" w:author="Houyem Rais" w:date="2024-02-22T15:17:00Z">
                <w:pPr>
                  <w:spacing w:before="20" w:after="40" w:line="240" w:lineRule="auto"/>
                </w:pPr>
              </w:pPrChange>
            </w:pPr>
            <w:del w:id="13290" w:author="Houyem Rais" w:date="2024-02-22T15:17:00Z">
              <w:r w:rsidRPr="00BF2632" w:rsidDel="000A3E8D">
                <w:rPr>
                  <w:rFonts w:asciiTheme="minorHAnsi" w:hAnsiTheme="minorHAnsi" w:cstheme="minorHAnsi"/>
                  <w:sz w:val="20"/>
                  <w:szCs w:val="20"/>
                  <w:rPrChange w:id="13291" w:author="Farouk Bouhafs" w:date="2023-12-21T19:16:00Z">
                    <w:rPr>
                      <w:sz w:val="20"/>
                      <w:szCs w:val="20"/>
                    </w:rPr>
                  </w:rPrChange>
                </w:rPr>
                <w:delText>VAN du service de la dette du secteur public</w:delText>
              </w:r>
            </w:del>
          </w:p>
        </w:tc>
        <w:tc>
          <w:tcPr>
            <w:tcW w:w="1382" w:type="dxa"/>
            <w:shd w:val="clear" w:color="auto" w:fill="auto"/>
            <w:noWrap/>
            <w:vAlign w:val="bottom"/>
            <w:tcPrChange w:id="13292" w:author="Farouk Bouhafs" w:date="2023-12-21T19:14:00Z">
              <w:tcPr>
                <w:tcW w:w="1382" w:type="dxa"/>
                <w:gridSpan w:val="2"/>
                <w:shd w:val="clear" w:color="auto" w:fill="auto"/>
                <w:noWrap/>
              </w:tcPr>
            </w:tcPrChange>
          </w:tcPr>
          <w:p w14:paraId="717DA669" w14:textId="1150F3B4" w:rsidR="00BF2632" w:rsidRPr="00BF2632" w:rsidDel="000A3E8D" w:rsidRDefault="00BF2632" w:rsidP="000A3E8D">
            <w:pPr>
              <w:rPr>
                <w:del w:id="13293" w:author="Houyem Rais" w:date="2024-02-22T15:17:00Z"/>
                <w:rFonts w:asciiTheme="minorHAnsi" w:hAnsiTheme="minorHAnsi" w:cstheme="minorHAnsi"/>
                <w:sz w:val="20"/>
                <w:szCs w:val="20"/>
                <w:rPrChange w:id="13294" w:author="Farouk Bouhafs" w:date="2023-12-21T19:16:00Z">
                  <w:rPr>
                    <w:del w:id="13295" w:author="Houyem Rais" w:date="2024-02-22T15:17:00Z"/>
                    <w:sz w:val="20"/>
                    <w:szCs w:val="20"/>
                  </w:rPr>
                </w:rPrChange>
              </w:rPr>
              <w:pPrChange w:id="13296" w:author="Houyem Rais" w:date="2024-02-22T15:17:00Z">
                <w:pPr>
                  <w:spacing w:before="20" w:after="40" w:line="240" w:lineRule="auto"/>
                  <w:jc w:val="center"/>
                </w:pPr>
              </w:pPrChange>
            </w:pPr>
            <w:ins w:id="13297" w:author="Farouk Bouhafs" w:date="2023-12-21T19:04:00Z">
              <w:del w:id="13298" w:author="Houyem Rais" w:date="2024-02-22T15:17:00Z">
                <w:r w:rsidRPr="00BF2632" w:rsidDel="000A3E8D">
                  <w:rPr>
                    <w:rFonts w:asciiTheme="minorHAnsi" w:hAnsiTheme="minorHAnsi" w:cstheme="minorHAnsi"/>
                    <w:sz w:val="20"/>
                    <w:szCs w:val="20"/>
                    <w:rPrChange w:id="13299" w:author="Farouk Bouhafs" w:date="2023-12-21T19:16:00Z">
                      <w:rPr>
                        <w:rFonts w:ascii="Arial" w:hAnsi="Arial" w:cs="Arial"/>
                      </w:rPr>
                    </w:rPrChange>
                  </w:rPr>
                  <w:delText>-341,7</w:delText>
                </w:r>
              </w:del>
            </w:ins>
            <w:del w:id="13300" w:author="Houyem Rais" w:date="2024-02-22T15:17:00Z">
              <w:r w:rsidRPr="00BF2632" w:rsidDel="000A3E8D">
                <w:rPr>
                  <w:rFonts w:asciiTheme="minorHAnsi" w:hAnsiTheme="minorHAnsi" w:cstheme="minorHAnsi"/>
                  <w:sz w:val="20"/>
                  <w:szCs w:val="20"/>
                  <w:rPrChange w:id="13301" w:author="Farouk Bouhafs" w:date="2023-12-21T19:16:00Z">
                    <w:rPr>
                      <w:sz w:val="20"/>
                      <w:szCs w:val="20"/>
                    </w:rPr>
                  </w:rPrChange>
                </w:rPr>
                <w:delText>-419,4</w:delText>
              </w:r>
            </w:del>
          </w:p>
        </w:tc>
        <w:tc>
          <w:tcPr>
            <w:tcW w:w="1382" w:type="dxa"/>
            <w:vAlign w:val="bottom"/>
            <w:tcPrChange w:id="13302" w:author="Farouk Bouhafs" w:date="2023-12-21T19:14:00Z">
              <w:tcPr>
                <w:tcW w:w="1382" w:type="dxa"/>
                <w:gridSpan w:val="2"/>
              </w:tcPr>
            </w:tcPrChange>
          </w:tcPr>
          <w:p w14:paraId="5286B773" w14:textId="3CADBD91" w:rsidR="00BF2632" w:rsidRPr="00BF2632" w:rsidDel="000A3E8D" w:rsidRDefault="00BF2632" w:rsidP="000A3E8D">
            <w:pPr>
              <w:rPr>
                <w:del w:id="13303" w:author="Houyem Rais" w:date="2024-02-22T15:17:00Z"/>
                <w:rFonts w:asciiTheme="minorHAnsi" w:hAnsiTheme="minorHAnsi" w:cstheme="minorHAnsi"/>
                <w:sz w:val="20"/>
                <w:szCs w:val="20"/>
                <w:rPrChange w:id="13304" w:author="Farouk Bouhafs" w:date="2023-12-21T19:16:00Z">
                  <w:rPr>
                    <w:del w:id="13305" w:author="Houyem Rais" w:date="2024-02-22T15:17:00Z"/>
                    <w:sz w:val="20"/>
                    <w:szCs w:val="20"/>
                  </w:rPr>
                </w:rPrChange>
              </w:rPr>
              <w:pPrChange w:id="13306" w:author="Houyem Rais" w:date="2024-02-22T15:17:00Z">
                <w:pPr>
                  <w:spacing w:before="20" w:after="40" w:line="240" w:lineRule="auto"/>
                  <w:jc w:val="center"/>
                </w:pPr>
              </w:pPrChange>
            </w:pPr>
            <w:ins w:id="13307" w:author="Farouk Bouhafs" w:date="2023-12-21T19:07:00Z">
              <w:del w:id="13308" w:author="Houyem Rais" w:date="2024-02-22T15:17:00Z">
                <w:r w:rsidRPr="00BF2632" w:rsidDel="000A3E8D">
                  <w:rPr>
                    <w:rFonts w:asciiTheme="minorHAnsi" w:hAnsiTheme="minorHAnsi" w:cstheme="minorHAnsi"/>
                    <w:sz w:val="20"/>
                    <w:szCs w:val="20"/>
                    <w:rPrChange w:id="13309" w:author="Farouk Bouhafs" w:date="2023-12-21T19:16:00Z">
                      <w:rPr>
                        <w:rFonts w:ascii="Arial" w:hAnsi="Arial" w:cs="Arial"/>
                      </w:rPr>
                    </w:rPrChange>
                  </w:rPr>
                  <w:delText>-638,7</w:delText>
                </w:r>
              </w:del>
            </w:ins>
            <w:del w:id="13310" w:author="Houyem Rais" w:date="2024-02-22T15:17:00Z">
              <w:r w:rsidRPr="00BF2632" w:rsidDel="000A3E8D">
                <w:rPr>
                  <w:rFonts w:asciiTheme="minorHAnsi" w:hAnsiTheme="minorHAnsi" w:cstheme="minorHAnsi"/>
                  <w:sz w:val="20"/>
                  <w:szCs w:val="20"/>
                  <w:rPrChange w:id="13311" w:author="Farouk Bouhafs" w:date="2023-12-21T19:16:00Z">
                    <w:rPr>
                      <w:sz w:val="20"/>
                      <w:szCs w:val="20"/>
                    </w:rPr>
                  </w:rPrChange>
                </w:rPr>
                <w:delText>-734,3</w:delText>
              </w:r>
            </w:del>
          </w:p>
        </w:tc>
        <w:tc>
          <w:tcPr>
            <w:tcW w:w="1382" w:type="dxa"/>
            <w:vAlign w:val="bottom"/>
            <w:tcPrChange w:id="13312" w:author="Farouk Bouhafs" w:date="2023-12-21T19:14:00Z">
              <w:tcPr>
                <w:tcW w:w="1382" w:type="dxa"/>
                <w:gridSpan w:val="2"/>
              </w:tcPr>
            </w:tcPrChange>
          </w:tcPr>
          <w:p w14:paraId="6911A418" w14:textId="661EEF68" w:rsidR="00BF2632" w:rsidRPr="00BF2632" w:rsidDel="000A3E8D" w:rsidRDefault="00BF2632" w:rsidP="000A3E8D">
            <w:pPr>
              <w:rPr>
                <w:del w:id="13313" w:author="Houyem Rais" w:date="2024-02-22T15:17:00Z"/>
                <w:rFonts w:asciiTheme="minorHAnsi" w:hAnsiTheme="minorHAnsi" w:cstheme="minorHAnsi"/>
                <w:sz w:val="20"/>
                <w:szCs w:val="20"/>
                <w:rPrChange w:id="13314" w:author="Farouk Bouhafs" w:date="2023-12-21T19:16:00Z">
                  <w:rPr>
                    <w:del w:id="13315" w:author="Houyem Rais" w:date="2024-02-22T15:17:00Z"/>
                    <w:sz w:val="20"/>
                    <w:szCs w:val="20"/>
                  </w:rPr>
                </w:rPrChange>
              </w:rPr>
              <w:pPrChange w:id="13316" w:author="Houyem Rais" w:date="2024-02-22T15:17:00Z">
                <w:pPr>
                  <w:spacing w:before="20" w:after="40" w:line="240" w:lineRule="auto"/>
                  <w:jc w:val="center"/>
                </w:pPr>
              </w:pPrChange>
            </w:pPr>
            <w:ins w:id="13317" w:author="Farouk Bouhafs" w:date="2023-12-21T19:12:00Z">
              <w:del w:id="13318" w:author="Houyem Rais" w:date="2024-02-22T15:17:00Z">
                <w:r w:rsidRPr="00BF2632" w:rsidDel="000A3E8D">
                  <w:rPr>
                    <w:rFonts w:asciiTheme="minorHAnsi" w:hAnsiTheme="minorHAnsi" w:cstheme="minorHAnsi"/>
                    <w:sz w:val="20"/>
                    <w:szCs w:val="20"/>
                    <w:rPrChange w:id="13319" w:author="Farouk Bouhafs" w:date="2023-12-21T19:16:00Z">
                      <w:rPr>
                        <w:rFonts w:ascii="Arial" w:hAnsi="Arial" w:cs="Arial"/>
                      </w:rPr>
                    </w:rPrChange>
                  </w:rPr>
                  <w:delText>-445,5</w:delText>
                </w:r>
              </w:del>
            </w:ins>
            <w:del w:id="13320" w:author="Houyem Rais" w:date="2024-02-22T15:17:00Z">
              <w:r w:rsidRPr="00BF2632" w:rsidDel="000A3E8D">
                <w:rPr>
                  <w:rFonts w:asciiTheme="minorHAnsi" w:hAnsiTheme="minorHAnsi" w:cstheme="minorHAnsi"/>
                  <w:sz w:val="20"/>
                  <w:szCs w:val="20"/>
                  <w:rPrChange w:id="13321" w:author="Farouk Bouhafs" w:date="2023-12-21T19:16:00Z">
                    <w:rPr>
                      <w:sz w:val="20"/>
                      <w:szCs w:val="20"/>
                    </w:rPr>
                  </w:rPrChange>
                </w:rPr>
                <w:delText>-531,7</w:delText>
              </w:r>
            </w:del>
          </w:p>
        </w:tc>
        <w:tc>
          <w:tcPr>
            <w:tcW w:w="1382" w:type="dxa"/>
            <w:vAlign w:val="bottom"/>
            <w:tcPrChange w:id="13322" w:author="Farouk Bouhafs" w:date="2023-12-21T19:14:00Z">
              <w:tcPr>
                <w:tcW w:w="1382" w:type="dxa"/>
                <w:gridSpan w:val="2"/>
              </w:tcPr>
            </w:tcPrChange>
          </w:tcPr>
          <w:p w14:paraId="6925A75B" w14:textId="5775E6D9" w:rsidR="00BF2632" w:rsidRPr="00BF2632" w:rsidDel="000A3E8D" w:rsidRDefault="00BF2632" w:rsidP="000A3E8D">
            <w:pPr>
              <w:rPr>
                <w:del w:id="13323" w:author="Houyem Rais" w:date="2024-02-22T15:17:00Z"/>
                <w:rFonts w:asciiTheme="minorHAnsi" w:hAnsiTheme="minorHAnsi" w:cstheme="minorHAnsi"/>
                <w:sz w:val="20"/>
                <w:szCs w:val="20"/>
                <w:rPrChange w:id="13324" w:author="Farouk Bouhafs" w:date="2023-12-21T19:16:00Z">
                  <w:rPr>
                    <w:del w:id="13325" w:author="Houyem Rais" w:date="2024-02-22T15:17:00Z"/>
                    <w:sz w:val="20"/>
                    <w:szCs w:val="20"/>
                  </w:rPr>
                </w:rPrChange>
              </w:rPr>
              <w:pPrChange w:id="13326" w:author="Houyem Rais" w:date="2024-02-22T15:17:00Z">
                <w:pPr>
                  <w:spacing w:before="20" w:after="40" w:line="240" w:lineRule="auto"/>
                  <w:jc w:val="center"/>
                </w:pPr>
              </w:pPrChange>
            </w:pPr>
            <w:ins w:id="13327" w:author="Farouk Bouhafs" w:date="2023-12-21T19:14:00Z">
              <w:del w:id="13328" w:author="Houyem Rais" w:date="2024-02-22T15:17:00Z">
                <w:r w:rsidRPr="00BF2632" w:rsidDel="000A3E8D">
                  <w:rPr>
                    <w:rFonts w:asciiTheme="minorHAnsi" w:hAnsiTheme="minorHAnsi" w:cstheme="minorHAnsi"/>
                    <w:sz w:val="20"/>
                    <w:szCs w:val="20"/>
                    <w:rPrChange w:id="13329" w:author="Farouk Bouhafs" w:date="2023-12-21T19:16:00Z">
                      <w:rPr>
                        <w:rFonts w:ascii="Arial" w:hAnsi="Arial" w:cs="Arial"/>
                      </w:rPr>
                    </w:rPrChange>
                  </w:rPr>
                  <w:delText>-835,0</w:delText>
                </w:r>
              </w:del>
            </w:ins>
            <w:del w:id="13330" w:author="Houyem Rais" w:date="2024-02-22T15:17:00Z">
              <w:r w:rsidRPr="00BF2632" w:rsidDel="000A3E8D">
                <w:rPr>
                  <w:rFonts w:asciiTheme="minorHAnsi" w:hAnsiTheme="minorHAnsi" w:cstheme="minorHAnsi"/>
                  <w:sz w:val="20"/>
                  <w:szCs w:val="20"/>
                  <w:rPrChange w:id="13331" w:author="Farouk Bouhafs" w:date="2023-12-21T19:16:00Z">
                    <w:rPr>
                      <w:sz w:val="20"/>
                      <w:szCs w:val="20"/>
                    </w:rPr>
                  </w:rPrChange>
                </w:rPr>
                <w:delText>-944,5</w:delText>
              </w:r>
            </w:del>
          </w:p>
        </w:tc>
      </w:tr>
      <w:tr w:rsidR="00BF2632" w:rsidRPr="00BF2632" w:rsidDel="000A3E8D" w14:paraId="3988329D" w14:textId="4AB2A095" w:rsidTr="002565F3">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332"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333" w:author="Houyem Rais" w:date="2024-02-22T15:17:00Z"/>
          <w:trPrChange w:id="13334" w:author="Farouk Bouhafs" w:date="2023-12-21T19:14:00Z">
            <w:trPr>
              <w:gridBefore w:val="1"/>
              <w:trHeight w:val="194"/>
            </w:trPr>
          </w:trPrChange>
        </w:trPr>
        <w:tc>
          <w:tcPr>
            <w:tcW w:w="3666" w:type="dxa"/>
            <w:shd w:val="clear" w:color="auto" w:fill="auto"/>
            <w:noWrap/>
            <w:vAlign w:val="center"/>
            <w:hideMark/>
            <w:tcPrChange w:id="13335" w:author="Farouk Bouhafs" w:date="2023-12-21T19:14:00Z">
              <w:tcPr>
                <w:tcW w:w="3666" w:type="dxa"/>
                <w:gridSpan w:val="2"/>
                <w:shd w:val="clear" w:color="auto" w:fill="auto"/>
                <w:noWrap/>
                <w:vAlign w:val="center"/>
                <w:hideMark/>
              </w:tcPr>
            </w:tcPrChange>
          </w:tcPr>
          <w:p w14:paraId="729EFEF4" w14:textId="3049F5D4" w:rsidR="00BF2632" w:rsidRPr="00BF2632" w:rsidDel="000A3E8D" w:rsidRDefault="00BF2632" w:rsidP="000A3E8D">
            <w:pPr>
              <w:rPr>
                <w:del w:id="13336" w:author="Houyem Rais" w:date="2024-02-22T15:17:00Z"/>
                <w:rFonts w:asciiTheme="minorHAnsi" w:hAnsiTheme="minorHAnsi" w:cstheme="minorHAnsi"/>
                <w:sz w:val="20"/>
                <w:szCs w:val="20"/>
                <w:rPrChange w:id="13337" w:author="Farouk Bouhafs" w:date="2023-12-21T19:16:00Z">
                  <w:rPr>
                    <w:del w:id="13338" w:author="Houyem Rais" w:date="2024-02-22T15:17:00Z"/>
                    <w:sz w:val="20"/>
                    <w:szCs w:val="20"/>
                  </w:rPr>
                </w:rPrChange>
              </w:rPr>
              <w:pPrChange w:id="13339" w:author="Houyem Rais" w:date="2024-02-22T15:17:00Z">
                <w:pPr>
                  <w:spacing w:before="20" w:after="40" w:line="240" w:lineRule="auto"/>
                </w:pPr>
              </w:pPrChange>
            </w:pPr>
            <w:del w:id="13340" w:author="Houyem Rais" w:date="2024-02-22T15:17:00Z">
              <w:r w:rsidRPr="00BF2632" w:rsidDel="000A3E8D">
                <w:rPr>
                  <w:rFonts w:asciiTheme="minorHAnsi" w:hAnsiTheme="minorHAnsi" w:cstheme="minorHAnsi"/>
                  <w:sz w:val="20"/>
                  <w:szCs w:val="20"/>
                  <w:rPrChange w:id="13341" w:author="Farouk Bouhafs" w:date="2023-12-21T19:16:00Z">
                    <w:rPr>
                      <w:sz w:val="20"/>
                      <w:szCs w:val="20"/>
                    </w:rPr>
                  </w:rPrChange>
                </w:rPr>
                <w:delText>VAN des recettes d'exploitation</w:delText>
              </w:r>
            </w:del>
          </w:p>
        </w:tc>
        <w:tc>
          <w:tcPr>
            <w:tcW w:w="1382" w:type="dxa"/>
            <w:shd w:val="clear" w:color="auto" w:fill="auto"/>
            <w:noWrap/>
            <w:vAlign w:val="bottom"/>
            <w:tcPrChange w:id="13342" w:author="Farouk Bouhafs" w:date="2023-12-21T19:14:00Z">
              <w:tcPr>
                <w:tcW w:w="1382" w:type="dxa"/>
                <w:gridSpan w:val="2"/>
                <w:shd w:val="clear" w:color="auto" w:fill="auto"/>
                <w:noWrap/>
              </w:tcPr>
            </w:tcPrChange>
          </w:tcPr>
          <w:p w14:paraId="58A7D44B" w14:textId="6A6104B0" w:rsidR="00BF2632" w:rsidRPr="00BF2632" w:rsidDel="000A3E8D" w:rsidRDefault="00BF2632" w:rsidP="000A3E8D">
            <w:pPr>
              <w:rPr>
                <w:del w:id="13343" w:author="Houyem Rais" w:date="2024-02-22T15:17:00Z"/>
                <w:rFonts w:asciiTheme="minorHAnsi" w:hAnsiTheme="minorHAnsi" w:cstheme="minorHAnsi"/>
                <w:sz w:val="20"/>
                <w:szCs w:val="20"/>
                <w:rPrChange w:id="13344" w:author="Farouk Bouhafs" w:date="2023-12-21T19:16:00Z">
                  <w:rPr>
                    <w:del w:id="13345" w:author="Houyem Rais" w:date="2024-02-22T15:17:00Z"/>
                    <w:sz w:val="20"/>
                    <w:szCs w:val="20"/>
                  </w:rPr>
                </w:rPrChange>
              </w:rPr>
              <w:pPrChange w:id="13346" w:author="Houyem Rais" w:date="2024-02-22T15:17:00Z">
                <w:pPr>
                  <w:spacing w:before="20" w:after="40" w:line="240" w:lineRule="auto"/>
                  <w:jc w:val="center"/>
                </w:pPr>
              </w:pPrChange>
            </w:pPr>
            <w:ins w:id="13347" w:author="Farouk Bouhafs" w:date="2023-12-21T19:04:00Z">
              <w:del w:id="13348" w:author="Houyem Rais" w:date="2024-02-22T15:17:00Z">
                <w:r w:rsidRPr="00BF2632" w:rsidDel="000A3E8D">
                  <w:rPr>
                    <w:rFonts w:asciiTheme="minorHAnsi" w:hAnsiTheme="minorHAnsi" w:cstheme="minorHAnsi"/>
                    <w:sz w:val="20"/>
                    <w:szCs w:val="20"/>
                    <w:rPrChange w:id="13349" w:author="Farouk Bouhafs" w:date="2023-12-21T19:16:00Z">
                      <w:rPr>
                        <w:rFonts w:ascii="Arial" w:hAnsi="Arial" w:cs="Arial"/>
                      </w:rPr>
                    </w:rPrChange>
                  </w:rPr>
                  <w:delText>287,2</w:delText>
                </w:r>
              </w:del>
            </w:ins>
            <w:del w:id="13350" w:author="Houyem Rais" w:date="2024-02-22T15:17:00Z">
              <w:r w:rsidRPr="00BF2632" w:rsidDel="000A3E8D">
                <w:rPr>
                  <w:rFonts w:asciiTheme="minorHAnsi" w:hAnsiTheme="minorHAnsi" w:cstheme="minorHAnsi"/>
                  <w:sz w:val="20"/>
                  <w:szCs w:val="20"/>
                  <w:rPrChange w:id="13351" w:author="Farouk Bouhafs" w:date="2023-12-21T19:16:00Z">
                    <w:rPr>
                      <w:sz w:val="20"/>
                      <w:szCs w:val="20"/>
                    </w:rPr>
                  </w:rPrChange>
                </w:rPr>
                <w:delText>287,2</w:delText>
              </w:r>
            </w:del>
          </w:p>
        </w:tc>
        <w:tc>
          <w:tcPr>
            <w:tcW w:w="1382" w:type="dxa"/>
            <w:vAlign w:val="bottom"/>
            <w:tcPrChange w:id="13352" w:author="Farouk Bouhafs" w:date="2023-12-21T19:14:00Z">
              <w:tcPr>
                <w:tcW w:w="1382" w:type="dxa"/>
                <w:gridSpan w:val="2"/>
              </w:tcPr>
            </w:tcPrChange>
          </w:tcPr>
          <w:p w14:paraId="38E52E7B" w14:textId="65928176" w:rsidR="00BF2632" w:rsidRPr="00BF2632" w:rsidDel="000A3E8D" w:rsidRDefault="00BF2632" w:rsidP="000A3E8D">
            <w:pPr>
              <w:rPr>
                <w:del w:id="13353" w:author="Houyem Rais" w:date="2024-02-22T15:17:00Z"/>
                <w:rFonts w:asciiTheme="minorHAnsi" w:hAnsiTheme="minorHAnsi" w:cstheme="minorHAnsi"/>
                <w:sz w:val="20"/>
                <w:szCs w:val="20"/>
                <w:rPrChange w:id="13354" w:author="Farouk Bouhafs" w:date="2023-12-21T19:16:00Z">
                  <w:rPr>
                    <w:del w:id="13355" w:author="Houyem Rais" w:date="2024-02-22T15:17:00Z"/>
                    <w:sz w:val="20"/>
                    <w:szCs w:val="20"/>
                  </w:rPr>
                </w:rPrChange>
              </w:rPr>
              <w:pPrChange w:id="13356" w:author="Houyem Rais" w:date="2024-02-22T15:17:00Z">
                <w:pPr>
                  <w:spacing w:before="20" w:after="40" w:line="240" w:lineRule="auto"/>
                  <w:jc w:val="center"/>
                </w:pPr>
              </w:pPrChange>
            </w:pPr>
            <w:ins w:id="13357" w:author="Farouk Bouhafs" w:date="2023-12-21T19:07:00Z">
              <w:del w:id="13358" w:author="Houyem Rais" w:date="2024-02-22T15:17:00Z">
                <w:r w:rsidRPr="00BF2632" w:rsidDel="000A3E8D">
                  <w:rPr>
                    <w:rFonts w:asciiTheme="minorHAnsi" w:hAnsiTheme="minorHAnsi" w:cstheme="minorHAnsi"/>
                    <w:sz w:val="20"/>
                    <w:szCs w:val="20"/>
                    <w:rPrChange w:id="13359" w:author="Farouk Bouhafs" w:date="2023-12-21T19:16:00Z">
                      <w:rPr>
                        <w:rFonts w:ascii="Arial" w:hAnsi="Arial" w:cs="Arial"/>
                      </w:rPr>
                    </w:rPrChange>
                  </w:rPr>
                  <w:delText>287,2</w:delText>
                </w:r>
              </w:del>
            </w:ins>
            <w:del w:id="13360" w:author="Houyem Rais" w:date="2024-02-22T15:17:00Z">
              <w:r w:rsidRPr="00BF2632" w:rsidDel="000A3E8D">
                <w:rPr>
                  <w:rFonts w:asciiTheme="minorHAnsi" w:hAnsiTheme="minorHAnsi" w:cstheme="minorHAnsi"/>
                  <w:sz w:val="20"/>
                  <w:szCs w:val="20"/>
                  <w:rPrChange w:id="13361" w:author="Farouk Bouhafs" w:date="2023-12-21T19:16:00Z">
                    <w:rPr>
                      <w:sz w:val="20"/>
                      <w:szCs w:val="20"/>
                    </w:rPr>
                  </w:rPrChange>
                </w:rPr>
                <w:delText>287,2</w:delText>
              </w:r>
            </w:del>
          </w:p>
        </w:tc>
        <w:tc>
          <w:tcPr>
            <w:tcW w:w="1382" w:type="dxa"/>
            <w:vAlign w:val="bottom"/>
            <w:tcPrChange w:id="13362" w:author="Farouk Bouhafs" w:date="2023-12-21T19:14:00Z">
              <w:tcPr>
                <w:tcW w:w="1382" w:type="dxa"/>
                <w:gridSpan w:val="2"/>
              </w:tcPr>
            </w:tcPrChange>
          </w:tcPr>
          <w:p w14:paraId="4442B31C" w14:textId="02D46160" w:rsidR="00BF2632" w:rsidRPr="00BF2632" w:rsidDel="000A3E8D" w:rsidRDefault="00BF2632" w:rsidP="000A3E8D">
            <w:pPr>
              <w:rPr>
                <w:del w:id="13363" w:author="Houyem Rais" w:date="2024-02-22T15:17:00Z"/>
                <w:rFonts w:asciiTheme="minorHAnsi" w:hAnsiTheme="minorHAnsi" w:cstheme="minorHAnsi"/>
                <w:sz w:val="20"/>
                <w:szCs w:val="20"/>
                <w:rPrChange w:id="13364" w:author="Farouk Bouhafs" w:date="2023-12-21T19:16:00Z">
                  <w:rPr>
                    <w:del w:id="13365" w:author="Houyem Rais" w:date="2024-02-22T15:17:00Z"/>
                    <w:sz w:val="20"/>
                    <w:szCs w:val="20"/>
                  </w:rPr>
                </w:rPrChange>
              </w:rPr>
              <w:pPrChange w:id="13366" w:author="Houyem Rais" w:date="2024-02-22T15:17:00Z">
                <w:pPr>
                  <w:spacing w:before="20" w:after="40" w:line="240" w:lineRule="auto"/>
                  <w:jc w:val="center"/>
                </w:pPr>
              </w:pPrChange>
            </w:pPr>
            <w:ins w:id="13367" w:author="Farouk Bouhafs" w:date="2023-12-21T19:12:00Z">
              <w:del w:id="13368" w:author="Houyem Rais" w:date="2024-02-22T15:17:00Z">
                <w:r w:rsidRPr="00BF2632" w:rsidDel="000A3E8D">
                  <w:rPr>
                    <w:rFonts w:asciiTheme="minorHAnsi" w:hAnsiTheme="minorHAnsi" w:cstheme="minorHAnsi"/>
                    <w:sz w:val="20"/>
                    <w:szCs w:val="20"/>
                    <w:rPrChange w:id="13369" w:author="Farouk Bouhafs" w:date="2023-12-21T19:16:00Z">
                      <w:rPr>
                        <w:rFonts w:ascii="Arial" w:hAnsi="Arial" w:cs="Arial"/>
                      </w:rPr>
                    </w:rPrChange>
                  </w:rPr>
                  <w:delText>287,2</w:delText>
                </w:r>
              </w:del>
            </w:ins>
            <w:del w:id="13370" w:author="Houyem Rais" w:date="2024-02-22T15:17:00Z">
              <w:r w:rsidRPr="00BF2632" w:rsidDel="000A3E8D">
                <w:rPr>
                  <w:rFonts w:asciiTheme="minorHAnsi" w:hAnsiTheme="minorHAnsi" w:cstheme="minorHAnsi"/>
                  <w:sz w:val="20"/>
                  <w:szCs w:val="20"/>
                  <w:rPrChange w:id="13371" w:author="Farouk Bouhafs" w:date="2023-12-21T19:16:00Z">
                    <w:rPr>
                      <w:sz w:val="20"/>
                      <w:szCs w:val="20"/>
                    </w:rPr>
                  </w:rPrChange>
                </w:rPr>
                <w:delText>287,2</w:delText>
              </w:r>
            </w:del>
          </w:p>
        </w:tc>
        <w:tc>
          <w:tcPr>
            <w:tcW w:w="1382" w:type="dxa"/>
            <w:vAlign w:val="bottom"/>
            <w:tcPrChange w:id="13372" w:author="Farouk Bouhafs" w:date="2023-12-21T19:14:00Z">
              <w:tcPr>
                <w:tcW w:w="1382" w:type="dxa"/>
                <w:gridSpan w:val="2"/>
              </w:tcPr>
            </w:tcPrChange>
          </w:tcPr>
          <w:p w14:paraId="5BEB10D9" w14:textId="5472945D" w:rsidR="00BF2632" w:rsidRPr="00BF2632" w:rsidDel="000A3E8D" w:rsidRDefault="00BF2632" w:rsidP="000A3E8D">
            <w:pPr>
              <w:rPr>
                <w:del w:id="13373" w:author="Houyem Rais" w:date="2024-02-22T15:17:00Z"/>
                <w:rFonts w:asciiTheme="minorHAnsi" w:hAnsiTheme="minorHAnsi" w:cstheme="minorHAnsi"/>
                <w:sz w:val="20"/>
                <w:szCs w:val="20"/>
                <w:rPrChange w:id="13374" w:author="Farouk Bouhafs" w:date="2023-12-21T19:16:00Z">
                  <w:rPr>
                    <w:del w:id="13375" w:author="Houyem Rais" w:date="2024-02-22T15:17:00Z"/>
                    <w:sz w:val="20"/>
                    <w:szCs w:val="20"/>
                  </w:rPr>
                </w:rPrChange>
              </w:rPr>
              <w:pPrChange w:id="13376" w:author="Houyem Rais" w:date="2024-02-22T15:17:00Z">
                <w:pPr>
                  <w:spacing w:before="20" w:after="40" w:line="240" w:lineRule="auto"/>
                  <w:jc w:val="center"/>
                </w:pPr>
              </w:pPrChange>
            </w:pPr>
            <w:ins w:id="13377" w:author="Farouk Bouhafs" w:date="2023-12-21T19:14:00Z">
              <w:del w:id="13378" w:author="Houyem Rais" w:date="2024-02-22T15:17:00Z">
                <w:r w:rsidRPr="00BF2632" w:rsidDel="000A3E8D">
                  <w:rPr>
                    <w:rFonts w:asciiTheme="minorHAnsi" w:hAnsiTheme="minorHAnsi" w:cstheme="minorHAnsi"/>
                    <w:sz w:val="20"/>
                    <w:szCs w:val="20"/>
                    <w:rPrChange w:id="13379" w:author="Farouk Bouhafs" w:date="2023-12-21T19:16:00Z">
                      <w:rPr>
                        <w:rFonts w:ascii="Arial" w:hAnsi="Arial" w:cs="Arial"/>
                      </w:rPr>
                    </w:rPrChange>
                  </w:rPr>
                  <w:delText>287,2</w:delText>
                </w:r>
              </w:del>
            </w:ins>
            <w:del w:id="13380" w:author="Houyem Rais" w:date="2024-02-22T15:17:00Z">
              <w:r w:rsidRPr="00BF2632" w:rsidDel="000A3E8D">
                <w:rPr>
                  <w:rFonts w:asciiTheme="minorHAnsi" w:hAnsiTheme="minorHAnsi" w:cstheme="minorHAnsi"/>
                  <w:sz w:val="20"/>
                  <w:szCs w:val="20"/>
                  <w:rPrChange w:id="13381" w:author="Farouk Bouhafs" w:date="2023-12-21T19:16:00Z">
                    <w:rPr>
                      <w:sz w:val="20"/>
                      <w:szCs w:val="20"/>
                    </w:rPr>
                  </w:rPrChange>
                </w:rPr>
                <w:delText>287,2</w:delText>
              </w:r>
            </w:del>
          </w:p>
        </w:tc>
      </w:tr>
      <w:tr w:rsidR="00BF2632" w:rsidRPr="00BF2632" w:rsidDel="000A3E8D" w14:paraId="72013DE4" w14:textId="0395B942" w:rsidTr="002565F3">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382"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383" w:author="Houyem Rais" w:date="2024-02-22T15:17:00Z"/>
          <w:trPrChange w:id="13384" w:author="Farouk Bouhafs" w:date="2023-12-21T19:14:00Z">
            <w:trPr>
              <w:gridBefore w:val="1"/>
              <w:trHeight w:val="194"/>
            </w:trPr>
          </w:trPrChange>
        </w:trPr>
        <w:tc>
          <w:tcPr>
            <w:tcW w:w="3666" w:type="dxa"/>
            <w:shd w:val="clear" w:color="auto" w:fill="auto"/>
            <w:noWrap/>
            <w:vAlign w:val="center"/>
            <w:hideMark/>
            <w:tcPrChange w:id="13385" w:author="Farouk Bouhafs" w:date="2023-12-21T19:14:00Z">
              <w:tcPr>
                <w:tcW w:w="3666" w:type="dxa"/>
                <w:gridSpan w:val="2"/>
                <w:shd w:val="clear" w:color="auto" w:fill="auto"/>
                <w:noWrap/>
                <w:vAlign w:val="center"/>
                <w:hideMark/>
              </w:tcPr>
            </w:tcPrChange>
          </w:tcPr>
          <w:p w14:paraId="7A606F85" w14:textId="148B85D7" w:rsidR="00BF2632" w:rsidRPr="00BF2632" w:rsidDel="000A3E8D" w:rsidRDefault="00BF2632" w:rsidP="000A3E8D">
            <w:pPr>
              <w:rPr>
                <w:del w:id="13386" w:author="Houyem Rais" w:date="2024-02-22T15:17:00Z"/>
                <w:rFonts w:asciiTheme="minorHAnsi" w:hAnsiTheme="minorHAnsi" w:cstheme="minorHAnsi"/>
                <w:sz w:val="20"/>
                <w:szCs w:val="20"/>
                <w:rPrChange w:id="13387" w:author="Farouk Bouhafs" w:date="2023-12-21T19:16:00Z">
                  <w:rPr>
                    <w:del w:id="13388" w:author="Houyem Rais" w:date="2024-02-22T15:17:00Z"/>
                    <w:sz w:val="20"/>
                    <w:szCs w:val="20"/>
                  </w:rPr>
                </w:rPrChange>
              </w:rPr>
              <w:pPrChange w:id="13389" w:author="Houyem Rais" w:date="2024-02-22T15:17:00Z">
                <w:pPr>
                  <w:spacing w:before="20" w:after="40" w:line="240" w:lineRule="auto"/>
                </w:pPr>
              </w:pPrChange>
            </w:pPr>
            <w:del w:id="13390" w:author="Houyem Rais" w:date="2024-02-22T15:17:00Z">
              <w:r w:rsidRPr="00BF2632" w:rsidDel="000A3E8D">
                <w:rPr>
                  <w:rFonts w:asciiTheme="minorHAnsi" w:hAnsiTheme="minorHAnsi" w:cstheme="minorHAnsi"/>
                  <w:sz w:val="20"/>
                  <w:szCs w:val="20"/>
                  <w:rPrChange w:id="13391" w:author="Farouk Bouhafs" w:date="2023-12-21T19:16:00Z">
                    <w:rPr>
                      <w:sz w:val="20"/>
                      <w:szCs w:val="20"/>
                    </w:rPr>
                  </w:rPrChange>
                </w:rPr>
                <w:delText>VAN des coûts d'exploit.-maint.-renouv. pour le sect. public</w:delText>
              </w:r>
            </w:del>
          </w:p>
        </w:tc>
        <w:tc>
          <w:tcPr>
            <w:tcW w:w="1382" w:type="dxa"/>
            <w:shd w:val="clear" w:color="auto" w:fill="auto"/>
            <w:noWrap/>
            <w:vAlign w:val="bottom"/>
            <w:tcPrChange w:id="13392" w:author="Farouk Bouhafs" w:date="2023-12-21T19:14:00Z">
              <w:tcPr>
                <w:tcW w:w="1382" w:type="dxa"/>
                <w:gridSpan w:val="2"/>
                <w:shd w:val="clear" w:color="auto" w:fill="auto"/>
                <w:noWrap/>
              </w:tcPr>
            </w:tcPrChange>
          </w:tcPr>
          <w:p w14:paraId="60A340FE" w14:textId="147AB176" w:rsidR="00BF2632" w:rsidRPr="00BF2632" w:rsidDel="000A3E8D" w:rsidRDefault="00BF2632" w:rsidP="000A3E8D">
            <w:pPr>
              <w:rPr>
                <w:del w:id="13393" w:author="Houyem Rais" w:date="2024-02-22T15:17:00Z"/>
                <w:rFonts w:asciiTheme="minorHAnsi" w:hAnsiTheme="minorHAnsi" w:cstheme="minorHAnsi"/>
                <w:sz w:val="20"/>
                <w:szCs w:val="20"/>
                <w:rPrChange w:id="13394" w:author="Farouk Bouhafs" w:date="2023-12-21T19:16:00Z">
                  <w:rPr>
                    <w:del w:id="13395" w:author="Houyem Rais" w:date="2024-02-22T15:17:00Z"/>
                    <w:sz w:val="20"/>
                    <w:szCs w:val="20"/>
                  </w:rPr>
                </w:rPrChange>
              </w:rPr>
              <w:pPrChange w:id="13396" w:author="Houyem Rais" w:date="2024-02-22T15:17:00Z">
                <w:pPr>
                  <w:spacing w:before="20" w:after="40" w:line="240" w:lineRule="auto"/>
                  <w:jc w:val="center"/>
                </w:pPr>
              </w:pPrChange>
            </w:pPr>
            <w:ins w:id="13397" w:author="Farouk Bouhafs" w:date="2023-12-21T19:04:00Z">
              <w:del w:id="13398" w:author="Houyem Rais" w:date="2024-02-22T15:17:00Z">
                <w:r w:rsidRPr="00BF2632" w:rsidDel="000A3E8D">
                  <w:rPr>
                    <w:rFonts w:asciiTheme="minorHAnsi" w:hAnsiTheme="minorHAnsi" w:cstheme="minorHAnsi"/>
                    <w:sz w:val="20"/>
                    <w:szCs w:val="20"/>
                    <w:rPrChange w:id="13399" w:author="Farouk Bouhafs" w:date="2023-12-21T19:16:00Z">
                      <w:rPr>
                        <w:rFonts w:ascii="Arial" w:hAnsi="Arial" w:cs="Arial"/>
                      </w:rPr>
                    </w:rPrChange>
                  </w:rPr>
                  <w:delText>-14,6</w:delText>
                </w:r>
              </w:del>
            </w:ins>
            <w:del w:id="13400" w:author="Houyem Rais" w:date="2024-02-22T15:17:00Z">
              <w:r w:rsidRPr="00BF2632" w:rsidDel="000A3E8D">
                <w:rPr>
                  <w:rFonts w:asciiTheme="minorHAnsi" w:hAnsiTheme="minorHAnsi" w:cstheme="minorHAnsi"/>
                  <w:sz w:val="20"/>
                  <w:szCs w:val="20"/>
                  <w:rPrChange w:id="13401" w:author="Farouk Bouhafs" w:date="2023-12-21T19:16:00Z">
                    <w:rPr>
                      <w:sz w:val="20"/>
                      <w:szCs w:val="20"/>
                    </w:rPr>
                  </w:rPrChange>
                </w:rPr>
                <w:delText>-75,9</w:delText>
              </w:r>
            </w:del>
          </w:p>
        </w:tc>
        <w:tc>
          <w:tcPr>
            <w:tcW w:w="1382" w:type="dxa"/>
            <w:vAlign w:val="bottom"/>
            <w:tcPrChange w:id="13402" w:author="Farouk Bouhafs" w:date="2023-12-21T19:14:00Z">
              <w:tcPr>
                <w:tcW w:w="1382" w:type="dxa"/>
                <w:gridSpan w:val="2"/>
              </w:tcPr>
            </w:tcPrChange>
          </w:tcPr>
          <w:p w14:paraId="4A9C71C8" w14:textId="4043F0E6" w:rsidR="00BF2632" w:rsidRPr="00BF2632" w:rsidDel="000A3E8D" w:rsidRDefault="00BF2632" w:rsidP="000A3E8D">
            <w:pPr>
              <w:rPr>
                <w:del w:id="13403" w:author="Houyem Rais" w:date="2024-02-22T15:17:00Z"/>
                <w:rFonts w:asciiTheme="minorHAnsi" w:hAnsiTheme="minorHAnsi" w:cstheme="minorHAnsi"/>
                <w:sz w:val="20"/>
                <w:szCs w:val="20"/>
                <w:rPrChange w:id="13404" w:author="Farouk Bouhafs" w:date="2023-12-21T19:16:00Z">
                  <w:rPr>
                    <w:del w:id="13405" w:author="Houyem Rais" w:date="2024-02-22T15:17:00Z"/>
                    <w:sz w:val="20"/>
                    <w:szCs w:val="20"/>
                  </w:rPr>
                </w:rPrChange>
              </w:rPr>
              <w:pPrChange w:id="13406" w:author="Houyem Rais" w:date="2024-02-22T15:17:00Z">
                <w:pPr>
                  <w:spacing w:before="20" w:after="40" w:line="240" w:lineRule="auto"/>
                  <w:jc w:val="center"/>
                </w:pPr>
              </w:pPrChange>
            </w:pPr>
            <w:ins w:id="13407" w:author="Farouk Bouhafs" w:date="2023-12-21T19:07:00Z">
              <w:del w:id="13408" w:author="Houyem Rais" w:date="2024-02-22T15:17:00Z">
                <w:r w:rsidRPr="00BF2632" w:rsidDel="000A3E8D">
                  <w:rPr>
                    <w:rFonts w:asciiTheme="minorHAnsi" w:hAnsiTheme="minorHAnsi" w:cstheme="minorHAnsi"/>
                    <w:sz w:val="20"/>
                    <w:szCs w:val="20"/>
                    <w:rPrChange w:id="13409" w:author="Farouk Bouhafs" w:date="2023-12-21T19:16:00Z">
                      <w:rPr>
                        <w:rFonts w:ascii="Arial" w:hAnsi="Arial" w:cs="Arial"/>
                      </w:rPr>
                    </w:rPrChange>
                  </w:rPr>
                  <w:delText>-28,5</w:delText>
                </w:r>
              </w:del>
            </w:ins>
            <w:del w:id="13410" w:author="Houyem Rais" w:date="2024-02-22T15:17:00Z">
              <w:r w:rsidRPr="00BF2632" w:rsidDel="000A3E8D">
                <w:rPr>
                  <w:rFonts w:asciiTheme="minorHAnsi" w:hAnsiTheme="minorHAnsi" w:cstheme="minorHAnsi"/>
                  <w:sz w:val="20"/>
                  <w:szCs w:val="20"/>
                  <w:rPrChange w:id="13411" w:author="Farouk Bouhafs" w:date="2023-12-21T19:16:00Z">
                    <w:rPr>
                      <w:sz w:val="20"/>
                      <w:szCs w:val="20"/>
                    </w:rPr>
                  </w:rPrChange>
                </w:rPr>
                <w:delText>-89,8</w:delText>
              </w:r>
            </w:del>
          </w:p>
        </w:tc>
        <w:tc>
          <w:tcPr>
            <w:tcW w:w="1382" w:type="dxa"/>
            <w:vAlign w:val="bottom"/>
            <w:tcPrChange w:id="13412" w:author="Farouk Bouhafs" w:date="2023-12-21T19:14:00Z">
              <w:tcPr>
                <w:tcW w:w="1382" w:type="dxa"/>
                <w:gridSpan w:val="2"/>
              </w:tcPr>
            </w:tcPrChange>
          </w:tcPr>
          <w:p w14:paraId="5B5B4DF5" w14:textId="632AC8BE" w:rsidR="00BF2632" w:rsidRPr="00BF2632" w:rsidDel="000A3E8D" w:rsidRDefault="00BF2632" w:rsidP="000A3E8D">
            <w:pPr>
              <w:rPr>
                <w:del w:id="13413" w:author="Houyem Rais" w:date="2024-02-22T15:17:00Z"/>
                <w:rFonts w:asciiTheme="minorHAnsi" w:hAnsiTheme="minorHAnsi" w:cstheme="minorHAnsi"/>
                <w:sz w:val="20"/>
                <w:szCs w:val="20"/>
                <w:rPrChange w:id="13414" w:author="Farouk Bouhafs" w:date="2023-12-21T19:16:00Z">
                  <w:rPr>
                    <w:del w:id="13415" w:author="Houyem Rais" w:date="2024-02-22T15:17:00Z"/>
                    <w:sz w:val="20"/>
                    <w:szCs w:val="20"/>
                  </w:rPr>
                </w:rPrChange>
              </w:rPr>
              <w:pPrChange w:id="13416" w:author="Houyem Rais" w:date="2024-02-22T15:17:00Z">
                <w:pPr>
                  <w:spacing w:before="20" w:after="40" w:line="240" w:lineRule="auto"/>
                  <w:jc w:val="center"/>
                </w:pPr>
              </w:pPrChange>
            </w:pPr>
            <w:ins w:id="13417" w:author="Farouk Bouhafs" w:date="2023-12-21T19:12:00Z">
              <w:del w:id="13418" w:author="Houyem Rais" w:date="2024-02-22T15:17:00Z">
                <w:r w:rsidRPr="00BF2632" w:rsidDel="000A3E8D">
                  <w:rPr>
                    <w:rFonts w:asciiTheme="minorHAnsi" w:hAnsiTheme="minorHAnsi" w:cstheme="minorHAnsi"/>
                    <w:sz w:val="20"/>
                    <w:szCs w:val="20"/>
                    <w:rPrChange w:id="13419" w:author="Farouk Bouhafs" w:date="2023-12-21T19:16:00Z">
                      <w:rPr>
                        <w:rFonts w:ascii="Arial" w:hAnsi="Arial" w:cs="Arial"/>
                      </w:rPr>
                    </w:rPrChange>
                  </w:rPr>
                  <w:delText>-17,4</w:delText>
                </w:r>
              </w:del>
            </w:ins>
            <w:del w:id="13420" w:author="Houyem Rais" w:date="2024-02-22T15:17:00Z">
              <w:r w:rsidRPr="00BF2632" w:rsidDel="000A3E8D">
                <w:rPr>
                  <w:rFonts w:asciiTheme="minorHAnsi" w:hAnsiTheme="minorHAnsi" w:cstheme="minorHAnsi"/>
                  <w:sz w:val="20"/>
                  <w:szCs w:val="20"/>
                  <w:rPrChange w:id="13421" w:author="Farouk Bouhafs" w:date="2023-12-21T19:16:00Z">
                    <w:rPr>
                      <w:sz w:val="20"/>
                      <w:szCs w:val="20"/>
                    </w:rPr>
                  </w:rPrChange>
                </w:rPr>
                <w:delText>-78,7</w:delText>
              </w:r>
            </w:del>
          </w:p>
        </w:tc>
        <w:tc>
          <w:tcPr>
            <w:tcW w:w="1382" w:type="dxa"/>
            <w:vAlign w:val="bottom"/>
            <w:tcPrChange w:id="13422" w:author="Farouk Bouhafs" w:date="2023-12-21T19:14:00Z">
              <w:tcPr>
                <w:tcW w:w="1382" w:type="dxa"/>
                <w:gridSpan w:val="2"/>
              </w:tcPr>
            </w:tcPrChange>
          </w:tcPr>
          <w:p w14:paraId="5D14ECBB" w14:textId="5784253F" w:rsidR="00BF2632" w:rsidRPr="00BF2632" w:rsidDel="000A3E8D" w:rsidRDefault="00BF2632" w:rsidP="000A3E8D">
            <w:pPr>
              <w:rPr>
                <w:del w:id="13423" w:author="Houyem Rais" w:date="2024-02-22T15:17:00Z"/>
                <w:rFonts w:asciiTheme="minorHAnsi" w:hAnsiTheme="minorHAnsi" w:cstheme="minorHAnsi"/>
                <w:sz w:val="20"/>
                <w:szCs w:val="20"/>
                <w:rPrChange w:id="13424" w:author="Farouk Bouhafs" w:date="2023-12-21T19:16:00Z">
                  <w:rPr>
                    <w:del w:id="13425" w:author="Houyem Rais" w:date="2024-02-22T15:17:00Z"/>
                    <w:sz w:val="20"/>
                    <w:szCs w:val="20"/>
                  </w:rPr>
                </w:rPrChange>
              </w:rPr>
              <w:pPrChange w:id="13426" w:author="Houyem Rais" w:date="2024-02-22T15:17:00Z">
                <w:pPr>
                  <w:spacing w:before="20" w:after="40" w:line="240" w:lineRule="auto"/>
                  <w:jc w:val="center"/>
                </w:pPr>
              </w:pPrChange>
            </w:pPr>
            <w:ins w:id="13427" w:author="Farouk Bouhafs" w:date="2023-12-21T19:14:00Z">
              <w:del w:id="13428" w:author="Houyem Rais" w:date="2024-02-22T15:17:00Z">
                <w:r w:rsidRPr="00BF2632" w:rsidDel="000A3E8D">
                  <w:rPr>
                    <w:rFonts w:asciiTheme="minorHAnsi" w:hAnsiTheme="minorHAnsi" w:cstheme="minorHAnsi"/>
                    <w:sz w:val="20"/>
                    <w:szCs w:val="20"/>
                    <w:rPrChange w:id="13429" w:author="Farouk Bouhafs" w:date="2023-12-21T19:16:00Z">
                      <w:rPr>
                        <w:rFonts w:ascii="Arial" w:hAnsi="Arial" w:cs="Arial"/>
                      </w:rPr>
                    </w:rPrChange>
                  </w:rPr>
                  <w:delText>-33,7</w:delText>
                </w:r>
              </w:del>
            </w:ins>
            <w:del w:id="13430" w:author="Houyem Rais" w:date="2024-02-22T15:17:00Z">
              <w:r w:rsidRPr="00BF2632" w:rsidDel="000A3E8D">
                <w:rPr>
                  <w:rFonts w:asciiTheme="minorHAnsi" w:hAnsiTheme="minorHAnsi" w:cstheme="minorHAnsi"/>
                  <w:sz w:val="20"/>
                  <w:szCs w:val="20"/>
                  <w:rPrChange w:id="13431" w:author="Farouk Bouhafs" w:date="2023-12-21T19:16:00Z">
                    <w:rPr>
                      <w:sz w:val="20"/>
                      <w:szCs w:val="20"/>
                    </w:rPr>
                  </w:rPrChange>
                </w:rPr>
                <w:delText>-95,0</w:delText>
              </w:r>
            </w:del>
          </w:p>
        </w:tc>
      </w:tr>
      <w:tr w:rsidR="00B7019E" w:rsidRPr="00BF2632" w:rsidDel="000A3E8D" w14:paraId="71B92B6F" w14:textId="2697907D" w:rsidTr="00F04AA9">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432" w:author="Farouk Bouhafs" w:date="2023-12-21T19:0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433" w:author="Houyem Rais" w:date="2024-02-22T15:17:00Z"/>
          <w:trPrChange w:id="13434" w:author="Farouk Bouhafs" w:date="2023-12-21T19:04:00Z">
            <w:trPr>
              <w:gridBefore w:val="1"/>
              <w:trHeight w:val="194"/>
            </w:trPr>
          </w:trPrChange>
        </w:trPr>
        <w:tc>
          <w:tcPr>
            <w:tcW w:w="3666" w:type="dxa"/>
            <w:shd w:val="clear" w:color="auto" w:fill="auto"/>
            <w:noWrap/>
            <w:vAlign w:val="center"/>
            <w:hideMark/>
            <w:tcPrChange w:id="13435" w:author="Farouk Bouhafs" w:date="2023-12-21T19:04:00Z">
              <w:tcPr>
                <w:tcW w:w="3666" w:type="dxa"/>
                <w:gridSpan w:val="2"/>
                <w:shd w:val="clear" w:color="auto" w:fill="auto"/>
                <w:noWrap/>
                <w:vAlign w:val="center"/>
                <w:hideMark/>
              </w:tcPr>
            </w:tcPrChange>
          </w:tcPr>
          <w:p w14:paraId="34B04A11" w14:textId="2CAF9D86" w:rsidR="00B7019E" w:rsidRPr="00BF2632" w:rsidDel="000A3E8D" w:rsidRDefault="00B7019E" w:rsidP="000A3E8D">
            <w:pPr>
              <w:rPr>
                <w:del w:id="13436" w:author="Houyem Rais" w:date="2024-02-22T15:17:00Z"/>
                <w:rFonts w:asciiTheme="minorHAnsi" w:hAnsiTheme="minorHAnsi" w:cstheme="minorHAnsi"/>
                <w:sz w:val="20"/>
                <w:szCs w:val="20"/>
                <w:rPrChange w:id="13437" w:author="Farouk Bouhafs" w:date="2023-12-21T19:16:00Z">
                  <w:rPr>
                    <w:del w:id="13438" w:author="Houyem Rais" w:date="2024-02-22T15:17:00Z"/>
                    <w:sz w:val="20"/>
                    <w:szCs w:val="20"/>
                  </w:rPr>
                </w:rPrChange>
              </w:rPr>
              <w:pPrChange w:id="13439" w:author="Houyem Rais" w:date="2024-02-22T15:17:00Z">
                <w:pPr>
                  <w:spacing w:before="20" w:after="40" w:line="240" w:lineRule="auto"/>
                </w:pPr>
              </w:pPrChange>
            </w:pPr>
            <w:del w:id="13440" w:author="Houyem Rais" w:date="2024-02-22T15:17:00Z">
              <w:r w:rsidRPr="00BF2632" w:rsidDel="000A3E8D">
                <w:rPr>
                  <w:rFonts w:asciiTheme="minorHAnsi" w:hAnsiTheme="minorHAnsi" w:cstheme="minorHAnsi"/>
                  <w:sz w:val="20"/>
                  <w:szCs w:val="20"/>
                  <w:rPrChange w:id="13441" w:author="Farouk Bouhafs" w:date="2023-12-21T19:16:00Z">
                    <w:rPr>
                      <w:sz w:val="20"/>
                      <w:szCs w:val="20"/>
                    </w:rPr>
                  </w:rPrChange>
                </w:rPr>
                <w:delText>VAN de la TVA</w:delText>
              </w:r>
            </w:del>
          </w:p>
        </w:tc>
        <w:tc>
          <w:tcPr>
            <w:tcW w:w="1382" w:type="dxa"/>
            <w:shd w:val="clear" w:color="auto" w:fill="auto"/>
            <w:noWrap/>
            <w:vAlign w:val="bottom"/>
            <w:tcPrChange w:id="13442" w:author="Farouk Bouhafs" w:date="2023-12-21T19:04:00Z">
              <w:tcPr>
                <w:tcW w:w="1382" w:type="dxa"/>
                <w:gridSpan w:val="2"/>
                <w:shd w:val="clear" w:color="auto" w:fill="auto"/>
                <w:noWrap/>
              </w:tcPr>
            </w:tcPrChange>
          </w:tcPr>
          <w:p w14:paraId="6A1639ED" w14:textId="2214B84A" w:rsidR="00B7019E" w:rsidRPr="00BF2632" w:rsidDel="000A3E8D" w:rsidRDefault="00B7019E" w:rsidP="000A3E8D">
            <w:pPr>
              <w:rPr>
                <w:del w:id="13443" w:author="Houyem Rais" w:date="2024-02-22T15:17:00Z"/>
                <w:rFonts w:asciiTheme="minorHAnsi" w:hAnsiTheme="minorHAnsi" w:cstheme="minorHAnsi"/>
                <w:sz w:val="20"/>
                <w:szCs w:val="20"/>
                <w:rPrChange w:id="13444" w:author="Farouk Bouhafs" w:date="2023-12-21T19:16:00Z">
                  <w:rPr>
                    <w:del w:id="13445" w:author="Houyem Rais" w:date="2024-02-22T15:17:00Z"/>
                    <w:sz w:val="20"/>
                    <w:szCs w:val="20"/>
                  </w:rPr>
                </w:rPrChange>
              </w:rPr>
              <w:pPrChange w:id="13446" w:author="Houyem Rais" w:date="2024-02-22T15:17:00Z">
                <w:pPr>
                  <w:spacing w:before="20" w:after="40" w:line="240" w:lineRule="auto"/>
                  <w:jc w:val="center"/>
                </w:pPr>
              </w:pPrChange>
            </w:pPr>
            <w:ins w:id="13447" w:author="Farouk Bouhafs" w:date="2023-12-21T19:04:00Z">
              <w:del w:id="13448" w:author="Houyem Rais" w:date="2024-02-22T15:17:00Z">
                <w:r w:rsidRPr="00BF2632" w:rsidDel="000A3E8D">
                  <w:rPr>
                    <w:rFonts w:asciiTheme="minorHAnsi" w:hAnsiTheme="minorHAnsi" w:cstheme="minorHAnsi"/>
                    <w:sz w:val="20"/>
                    <w:szCs w:val="20"/>
                    <w:rPrChange w:id="13449" w:author="Farouk Bouhafs" w:date="2023-12-21T19:16:00Z">
                      <w:rPr>
                        <w:rFonts w:ascii="Arial" w:hAnsi="Arial" w:cs="Arial"/>
                      </w:rPr>
                    </w:rPrChange>
                  </w:rPr>
                  <w:delText>0,0</w:delText>
                </w:r>
              </w:del>
            </w:ins>
            <w:del w:id="13450" w:author="Houyem Rais" w:date="2024-02-22T15:17:00Z">
              <w:r w:rsidRPr="00BF2632" w:rsidDel="000A3E8D">
                <w:rPr>
                  <w:rFonts w:asciiTheme="minorHAnsi" w:hAnsiTheme="minorHAnsi" w:cstheme="minorHAnsi"/>
                  <w:sz w:val="20"/>
                  <w:szCs w:val="20"/>
                  <w:rPrChange w:id="13451" w:author="Farouk Bouhafs" w:date="2023-12-21T19:16:00Z">
                    <w:rPr>
                      <w:sz w:val="20"/>
                      <w:szCs w:val="20"/>
                    </w:rPr>
                  </w:rPrChange>
                </w:rPr>
                <w:delText>0,0</w:delText>
              </w:r>
            </w:del>
          </w:p>
        </w:tc>
        <w:tc>
          <w:tcPr>
            <w:tcW w:w="1382" w:type="dxa"/>
            <w:tcPrChange w:id="13452" w:author="Farouk Bouhafs" w:date="2023-12-21T19:04:00Z">
              <w:tcPr>
                <w:tcW w:w="1382" w:type="dxa"/>
                <w:gridSpan w:val="2"/>
              </w:tcPr>
            </w:tcPrChange>
          </w:tcPr>
          <w:p w14:paraId="3AFBBBB4" w14:textId="5421AF33" w:rsidR="00B7019E" w:rsidRPr="00BF2632" w:rsidDel="000A3E8D" w:rsidRDefault="00B7019E" w:rsidP="000A3E8D">
            <w:pPr>
              <w:rPr>
                <w:del w:id="13453" w:author="Houyem Rais" w:date="2024-02-22T15:17:00Z"/>
                <w:rFonts w:asciiTheme="minorHAnsi" w:hAnsiTheme="minorHAnsi" w:cstheme="minorHAnsi"/>
                <w:sz w:val="20"/>
                <w:szCs w:val="20"/>
                <w:rPrChange w:id="13454" w:author="Farouk Bouhafs" w:date="2023-12-21T19:16:00Z">
                  <w:rPr>
                    <w:del w:id="13455" w:author="Houyem Rais" w:date="2024-02-22T15:17:00Z"/>
                    <w:sz w:val="20"/>
                    <w:szCs w:val="20"/>
                  </w:rPr>
                </w:rPrChange>
              </w:rPr>
              <w:pPrChange w:id="13456" w:author="Houyem Rais" w:date="2024-02-22T15:17:00Z">
                <w:pPr>
                  <w:spacing w:before="20" w:after="40" w:line="240" w:lineRule="auto"/>
                  <w:jc w:val="center"/>
                </w:pPr>
              </w:pPrChange>
            </w:pPr>
            <w:del w:id="13457" w:author="Houyem Rais" w:date="2024-02-22T15:17:00Z">
              <w:r w:rsidRPr="00BF2632" w:rsidDel="000A3E8D">
                <w:rPr>
                  <w:rFonts w:asciiTheme="minorHAnsi" w:hAnsiTheme="minorHAnsi" w:cstheme="minorHAnsi"/>
                  <w:sz w:val="20"/>
                  <w:szCs w:val="20"/>
                  <w:rPrChange w:id="13458" w:author="Farouk Bouhafs" w:date="2023-12-21T19:16:00Z">
                    <w:rPr>
                      <w:sz w:val="20"/>
                      <w:szCs w:val="20"/>
                    </w:rPr>
                  </w:rPrChange>
                </w:rPr>
                <w:delText>0,0</w:delText>
              </w:r>
            </w:del>
          </w:p>
        </w:tc>
        <w:tc>
          <w:tcPr>
            <w:tcW w:w="1382" w:type="dxa"/>
            <w:tcPrChange w:id="13459" w:author="Farouk Bouhafs" w:date="2023-12-21T19:04:00Z">
              <w:tcPr>
                <w:tcW w:w="1382" w:type="dxa"/>
                <w:gridSpan w:val="2"/>
              </w:tcPr>
            </w:tcPrChange>
          </w:tcPr>
          <w:p w14:paraId="71C59F36" w14:textId="7CDA12CE" w:rsidR="00B7019E" w:rsidRPr="00BF2632" w:rsidDel="000A3E8D" w:rsidRDefault="00B7019E" w:rsidP="000A3E8D">
            <w:pPr>
              <w:rPr>
                <w:del w:id="13460" w:author="Houyem Rais" w:date="2024-02-22T15:17:00Z"/>
                <w:rFonts w:asciiTheme="minorHAnsi" w:hAnsiTheme="minorHAnsi" w:cstheme="minorHAnsi"/>
                <w:sz w:val="20"/>
                <w:szCs w:val="20"/>
                <w:rPrChange w:id="13461" w:author="Farouk Bouhafs" w:date="2023-12-21T19:16:00Z">
                  <w:rPr>
                    <w:del w:id="13462" w:author="Houyem Rais" w:date="2024-02-22T15:17:00Z"/>
                    <w:sz w:val="20"/>
                    <w:szCs w:val="20"/>
                  </w:rPr>
                </w:rPrChange>
              </w:rPr>
              <w:pPrChange w:id="13463" w:author="Houyem Rais" w:date="2024-02-22T15:17:00Z">
                <w:pPr>
                  <w:spacing w:before="20" w:after="40" w:line="240" w:lineRule="auto"/>
                  <w:jc w:val="center"/>
                </w:pPr>
              </w:pPrChange>
            </w:pPr>
            <w:del w:id="13464" w:author="Houyem Rais" w:date="2024-02-22T15:17:00Z">
              <w:r w:rsidRPr="00BF2632" w:rsidDel="000A3E8D">
                <w:rPr>
                  <w:rFonts w:asciiTheme="minorHAnsi" w:hAnsiTheme="minorHAnsi" w:cstheme="minorHAnsi"/>
                  <w:sz w:val="20"/>
                  <w:szCs w:val="20"/>
                  <w:rPrChange w:id="13465" w:author="Farouk Bouhafs" w:date="2023-12-21T19:16:00Z">
                    <w:rPr>
                      <w:sz w:val="20"/>
                      <w:szCs w:val="20"/>
                    </w:rPr>
                  </w:rPrChange>
                </w:rPr>
                <w:delText>0,0</w:delText>
              </w:r>
            </w:del>
          </w:p>
        </w:tc>
        <w:tc>
          <w:tcPr>
            <w:tcW w:w="1382" w:type="dxa"/>
            <w:tcPrChange w:id="13466" w:author="Farouk Bouhafs" w:date="2023-12-21T19:04:00Z">
              <w:tcPr>
                <w:tcW w:w="1382" w:type="dxa"/>
                <w:gridSpan w:val="2"/>
              </w:tcPr>
            </w:tcPrChange>
          </w:tcPr>
          <w:p w14:paraId="2A69F731" w14:textId="701667C3" w:rsidR="00B7019E" w:rsidRPr="00BF2632" w:rsidDel="000A3E8D" w:rsidRDefault="00B7019E" w:rsidP="000A3E8D">
            <w:pPr>
              <w:rPr>
                <w:del w:id="13467" w:author="Houyem Rais" w:date="2024-02-22T15:17:00Z"/>
                <w:rFonts w:asciiTheme="minorHAnsi" w:hAnsiTheme="minorHAnsi" w:cstheme="minorHAnsi"/>
                <w:sz w:val="20"/>
                <w:szCs w:val="20"/>
                <w:rPrChange w:id="13468" w:author="Farouk Bouhafs" w:date="2023-12-21T19:16:00Z">
                  <w:rPr>
                    <w:del w:id="13469" w:author="Houyem Rais" w:date="2024-02-22T15:17:00Z"/>
                    <w:sz w:val="20"/>
                    <w:szCs w:val="20"/>
                  </w:rPr>
                </w:rPrChange>
              </w:rPr>
              <w:pPrChange w:id="13470" w:author="Houyem Rais" w:date="2024-02-22T15:17:00Z">
                <w:pPr>
                  <w:spacing w:before="20" w:after="40" w:line="240" w:lineRule="auto"/>
                  <w:jc w:val="center"/>
                </w:pPr>
              </w:pPrChange>
            </w:pPr>
            <w:del w:id="13471" w:author="Houyem Rais" w:date="2024-02-22T15:17:00Z">
              <w:r w:rsidRPr="00BF2632" w:rsidDel="000A3E8D">
                <w:rPr>
                  <w:rFonts w:asciiTheme="minorHAnsi" w:hAnsiTheme="minorHAnsi" w:cstheme="minorHAnsi"/>
                  <w:sz w:val="20"/>
                  <w:szCs w:val="20"/>
                  <w:rPrChange w:id="13472" w:author="Farouk Bouhafs" w:date="2023-12-21T19:16:00Z">
                    <w:rPr>
                      <w:sz w:val="20"/>
                      <w:szCs w:val="20"/>
                    </w:rPr>
                  </w:rPrChange>
                </w:rPr>
                <w:delText>0,0</w:delText>
              </w:r>
            </w:del>
          </w:p>
        </w:tc>
      </w:tr>
      <w:tr w:rsidR="00B7019E" w:rsidRPr="00BF2632" w:rsidDel="000A3E8D" w14:paraId="37E36C77" w14:textId="444D5868" w:rsidTr="00F04AA9">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473" w:author="Farouk Bouhafs" w:date="2023-12-21T19:0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474" w:author="Houyem Rais" w:date="2024-02-22T15:17:00Z"/>
          <w:trPrChange w:id="13475" w:author="Farouk Bouhafs" w:date="2023-12-21T19:04:00Z">
            <w:trPr>
              <w:gridBefore w:val="1"/>
              <w:trHeight w:val="194"/>
            </w:trPr>
          </w:trPrChange>
        </w:trPr>
        <w:tc>
          <w:tcPr>
            <w:tcW w:w="3666" w:type="dxa"/>
            <w:shd w:val="clear" w:color="auto" w:fill="auto"/>
            <w:noWrap/>
            <w:vAlign w:val="center"/>
            <w:hideMark/>
            <w:tcPrChange w:id="13476" w:author="Farouk Bouhafs" w:date="2023-12-21T19:04:00Z">
              <w:tcPr>
                <w:tcW w:w="3666" w:type="dxa"/>
                <w:gridSpan w:val="2"/>
                <w:shd w:val="clear" w:color="auto" w:fill="auto"/>
                <w:noWrap/>
                <w:vAlign w:val="center"/>
                <w:hideMark/>
              </w:tcPr>
            </w:tcPrChange>
          </w:tcPr>
          <w:p w14:paraId="67C44891" w14:textId="447142CA" w:rsidR="00B7019E" w:rsidRPr="00BF2632" w:rsidDel="000A3E8D" w:rsidRDefault="00B7019E" w:rsidP="000A3E8D">
            <w:pPr>
              <w:rPr>
                <w:del w:id="13477" w:author="Houyem Rais" w:date="2024-02-22T15:17:00Z"/>
                <w:rFonts w:asciiTheme="minorHAnsi" w:hAnsiTheme="minorHAnsi" w:cstheme="minorHAnsi"/>
                <w:sz w:val="20"/>
                <w:szCs w:val="20"/>
                <w:rPrChange w:id="13478" w:author="Farouk Bouhafs" w:date="2023-12-21T19:16:00Z">
                  <w:rPr>
                    <w:del w:id="13479" w:author="Houyem Rais" w:date="2024-02-22T15:17:00Z"/>
                    <w:sz w:val="20"/>
                    <w:szCs w:val="20"/>
                  </w:rPr>
                </w:rPrChange>
              </w:rPr>
              <w:pPrChange w:id="13480" w:author="Houyem Rais" w:date="2024-02-22T15:17:00Z">
                <w:pPr>
                  <w:spacing w:before="20" w:after="40" w:line="240" w:lineRule="auto"/>
                </w:pPr>
              </w:pPrChange>
            </w:pPr>
            <w:del w:id="13481" w:author="Houyem Rais" w:date="2024-02-22T15:17:00Z">
              <w:r w:rsidRPr="00BF2632" w:rsidDel="000A3E8D">
                <w:rPr>
                  <w:rFonts w:asciiTheme="minorHAnsi" w:hAnsiTheme="minorHAnsi" w:cstheme="minorHAnsi"/>
                  <w:sz w:val="20"/>
                  <w:szCs w:val="20"/>
                  <w:rPrChange w:id="13482" w:author="Farouk Bouhafs" w:date="2023-12-21T19:16:00Z">
                    <w:rPr>
                      <w:sz w:val="20"/>
                      <w:szCs w:val="20"/>
                    </w:rPr>
                  </w:rPrChange>
                </w:rPr>
                <w:delText>VAN de l'Impôt sur les Sociétés</w:delText>
              </w:r>
            </w:del>
          </w:p>
        </w:tc>
        <w:tc>
          <w:tcPr>
            <w:tcW w:w="1382" w:type="dxa"/>
            <w:shd w:val="clear" w:color="auto" w:fill="auto"/>
            <w:noWrap/>
            <w:vAlign w:val="bottom"/>
            <w:tcPrChange w:id="13483" w:author="Farouk Bouhafs" w:date="2023-12-21T19:04:00Z">
              <w:tcPr>
                <w:tcW w:w="1382" w:type="dxa"/>
                <w:gridSpan w:val="2"/>
                <w:shd w:val="clear" w:color="auto" w:fill="auto"/>
                <w:noWrap/>
              </w:tcPr>
            </w:tcPrChange>
          </w:tcPr>
          <w:p w14:paraId="7020DDA1" w14:textId="7BB05F58" w:rsidR="00B7019E" w:rsidRPr="00BF2632" w:rsidDel="000A3E8D" w:rsidRDefault="00B7019E" w:rsidP="000A3E8D">
            <w:pPr>
              <w:rPr>
                <w:del w:id="13484" w:author="Houyem Rais" w:date="2024-02-22T15:17:00Z"/>
                <w:rFonts w:asciiTheme="minorHAnsi" w:hAnsiTheme="minorHAnsi" w:cstheme="minorHAnsi"/>
                <w:sz w:val="20"/>
                <w:szCs w:val="20"/>
                <w:rPrChange w:id="13485" w:author="Farouk Bouhafs" w:date="2023-12-21T19:16:00Z">
                  <w:rPr>
                    <w:del w:id="13486" w:author="Houyem Rais" w:date="2024-02-22T15:17:00Z"/>
                    <w:sz w:val="20"/>
                    <w:szCs w:val="20"/>
                  </w:rPr>
                </w:rPrChange>
              </w:rPr>
              <w:pPrChange w:id="13487" w:author="Houyem Rais" w:date="2024-02-22T15:17:00Z">
                <w:pPr>
                  <w:spacing w:before="20" w:after="40" w:line="240" w:lineRule="auto"/>
                  <w:jc w:val="center"/>
                </w:pPr>
              </w:pPrChange>
            </w:pPr>
            <w:ins w:id="13488" w:author="Farouk Bouhafs" w:date="2023-12-21T19:04:00Z">
              <w:del w:id="13489" w:author="Houyem Rais" w:date="2024-02-22T15:17:00Z">
                <w:r w:rsidRPr="00BF2632" w:rsidDel="000A3E8D">
                  <w:rPr>
                    <w:rFonts w:asciiTheme="minorHAnsi" w:hAnsiTheme="minorHAnsi" w:cstheme="minorHAnsi"/>
                    <w:sz w:val="20"/>
                    <w:szCs w:val="20"/>
                    <w:rPrChange w:id="13490" w:author="Farouk Bouhafs" w:date="2023-12-21T19:16:00Z">
                      <w:rPr>
                        <w:rFonts w:ascii="Arial" w:hAnsi="Arial" w:cs="Arial"/>
                      </w:rPr>
                    </w:rPrChange>
                  </w:rPr>
                  <w:delText>0,0</w:delText>
                </w:r>
              </w:del>
            </w:ins>
            <w:del w:id="13491" w:author="Houyem Rais" w:date="2024-02-22T15:17:00Z">
              <w:r w:rsidRPr="00BF2632" w:rsidDel="000A3E8D">
                <w:rPr>
                  <w:rFonts w:asciiTheme="minorHAnsi" w:hAnsiTheme="minorHAnsi" w:cstheme="minorHAnsi"/>
                  <w:sz w:val="20"/>
                  <w:szCs w:val="20"/>
                  <w:rPrChange w:id="13492" w:author="Farouk Bouhafs" w:date="2023-12-21T19:16:00Z">
                    <w:rPr>
                      <w:sz w:val="20"/>
                      <w:szCs w:val="20"/>
                    </w:rPr>
                  </w:rPrChange>
                </w:rPr>
                <w:delText>0,0</w:delText>
              </w:r>
            </w:del>
          </w:p>
        </w:tc>
        <w:tc>
          <w:tcPr>
            <w:tcW w:w="1382" w:type="dxa"/>
            <w:tcPrChange w:id="13493" w:author="Farouk Bouhafs" w:date="2023-12-21T19:04:00Z">
              <w:tcPr>
                <w:tcW w:w="1382" w:type="dxa"/>
                <w:gridSpan w:val="2"/>
              </w:tcPr>
            </w:tcPrChange>
          </w:tcPr>
          <w:p w14:paraId="0CA8C4BC" w14:textId="07B11AA3" w:rsidR="00B7019E" w:rsidRPr="00BF2632" w:rsidDel="000A3E8D" w:rsidRDefault="00B7019E" w:rsidP="000A3E8D">
            <w:pPr>
              <w:rPr>
                <w:del w:id="13494" w:author="Houyem Rais" w:date="2024-02-22T15:17:00Z"/>
                <w:rFonts w:asciiTheme="minorHAnsi" w:hAnsiTheme="minorHAnsi" w:cstheme="minorHAnsi"/>
                <w:sz w:val="20"/>
                <w:szCs w:val="20"/>
                <w:rPrChange w:id="13495" w:author="Farouk Bouhafs" w:date="2023-12-21T19:16:00Z">
                  <w:rPr>
                    <w:del w:id="13496" w:author="Houyem Rais" w:date="2024-02-22T15:17:00Z"/>
                    <w:sz w:val="20"/>
                    <w:szCs w:val="20"/>
                  </w:rPr>
                </w:rPrChange>
              </w:rPr>
              <w:pPrChange w:id="13497" w:author="Houyem Rais" w:date="2024-02-22T15:17:00Z">
                <w:pPr>
                  <w:spacing w:before="20" w:after="40" w:line="240" w:lineRule="auto"/>
                  <w:jc w:val="center"/>
                </w:pPr>
              </w:pPrChange>
            </w:pPr>
            <w:del w:id="13498" w:author="Houyem Rais" w:date="2024-02-22T15:17:00Z">
              <w:r w:rsidRPr="00BF2632" w:rsidDel="000A3E8D">
                <w:rPr>
                  <w:rFonts w:asciiTheme="minorHAnsi" w:hAnsiTheme="minorHAnsi" w:cstheme="minorHAnsi"/>
                  <w:sz w:val="20"/>
                  <w:szCs w:val="20"/>
                  <w:rPrChange w:id="13499" w:author="Farouk Bouhafs" w:date="2023-12-21T19:16:00Z">
                    <w:rPr>
                      <w:sz w:val="20"/>
                      <w:szCs w:val="20"/>
                    </w:rPr>
                  </w:rPrChange>
                </w:rPr>
                <w:delText>0,0</w:delText>
              </w:r>
            </w:del>
          </w:p>
        </w:tc>
        <w:tc>
          <w:tcPr>
            <w:tcW w:w="1382" w:type="dxa"/>
            <w:tcPrChange w:id="13500" w:author="Farouk Bouhafs" w:date="2023-12-21T19:04:00Z">
              <w:tcPr>
                <w:tcW w:w="1382" w:type="dxa"/>
                <w:gridSpan w:val="2"/>
              </w:tcPr>
            </w:tcPrChange>
          </w:tcPr>
          <w:p w14:paraId="6A295185" w14:textId="2A7E03A8" w:rsidR="00B7019E" w:rsidRPr="00BF2632" w:rsidDel="000A3E8D" w:rsidRDefault="00B7019E" w:rsidP="000A3E8D">
            <w:pPr>
              <w:rPr>
                <w:del w:id="13501" w:author="Houyem Rais" w:date="2024-02-22T15:17:00Z"/>
                <w:rFonts w:asciiTheme="minorHAnsi" w:hAnsiTheme="minorHAnsi" w:cstheme="minorHAnsi"/>
                <w:sz w:val="20"/>
                <w:szCs w:val="20"/>
                <w:rPrChange w:id="13502" w:author="Farouk Bouhafs" w:date="2023-12-21T19:16:00Z">
                  <w:rPr>
                    <w:del w:id="13503" w:author="Houyem Rais" w:date="2024-02-22T15:17:00Z"/>
                    <w:sz w:val="20"/>
                    <w:szCs w:val="20"/>
                  </w:rPr>
                </w:rPrChange>
              </w:rPr>
              <w:pPrChange w:id="13504" w:author="Houyem Rais" w:date="2024-02-22T15:17:00Z">
                <w:pPr>
                  <w:spacing w:before="20" w:after="40" w:line="240" w:lineRule="auto"/>
                  <w:jc w:val="center"/>
                </w:pPr>
              </w:pPrChange>
            </w:pPr>
            <w:del w:id="13505" w:author="Houyem Rais" w:date="2024-02-22T15:17:00Z">
              <w:r w:rsidRPr="00BF2632" w:rsidDel="000A3E8D">
                <w:rPr>
                  <w:rFonts w:asciiTheme="minorHAnsi" w:hAnsiTheme="minorHAnsi" w:cstheme="minorHAnsi"/>
                  <w:sz w:val="20"/>
                  <w:szCs w:val="20"/>
                  <w:rPrChange w:id="13506" w:author="Farouk Bouhafs" w:date="2023-12-21T19:16:00Z">
                    <w:rPr>
                      <w:sz w:val="20"/>
                      <w:szCs w:val="20"/>
                    </w:rPr>
                  </w:rPrChange>
                </w:rPr>
                <w:delText>0,0</w:delText>
              </w:r>
            </w:del>
          </w:p>
        </w:tc>
        <w:tc>
          <w:tcPr>
            <w:tcW w:w="1382" w:type="dxa"/>
            <w:tcPrChange w:id="13507" w:author="Farouk Bouhafs" w:date="2023-12-21T19:04:00Z">
              <w:tcPr>
                <w:tcW w:w="1382" w:type="dxa"/>
                <w:gridSpan w:val="2"/>
              </w:tcPr>
            </w:tcPrChange>
          </w:tcPr>
          <w:p w14:paraId="40245A36" w14:textId="3B804E6C" w:rsidR="00B7019E" w:rsidRPr="00BF2632" w:rsidDel="000A3E8D" w:rsidRDefault="00B7019E" w:rsidP="000A3E8D">
            <w:pPr>
              <w:rPr>
                <w:del w:id="13508" w:author="Houyem Rais" w:date="2024-02-22T15:17:00Z"/>
                <w:rFonts w:asciiTheme="minorHAnsi" w:hAnsiTheme="minorHAnsi" w:cstheme="minorHAnsi"/>
                <w:sz w:val="20"/>
                <w:szCs w:val="20"/>
                <w:rPrChange w:id="13509" w:author="Farouk Bouhafs" w:date="2023-12-21T19:16:00Z">
                  <w:rPr>
                    <w:del w:id="13510" w:author="Houyem Rais" w:date="2024-02-22T15:17:00Z"/>
                    <w:sz w:val="20"/>
                    <w:szCs w:val="20"/>
                  </w:rPr>
                </w:rPrChange>
              </w:rPr>
              <w:pPrChange w:id="13511" w:author="Houyem Rais" w:date="2024-02-22T15:17:00Z">
                <w:pPr>
                  <w:spacing w:before="20" w:after="40" w:line="240" w:lineRule="auto"/>
                  <w:jc w:val="center"/>
                </w:pPr>
              </w:pPrChange>
            </w:pPr>
            <w:del w:id="13512" w:author="Houyem Rais" w:date="2024-02-22T15:17:00Z">
              <w:r w:rsidRPr="00BF2632" w:rsidDel="000A3E8D">
                <w:rPr>
                  <w:rFonts w:asciiTheme="minorHAnsi" w:hAnsiTheme="minorHAnsi" w:cstheme="minorHAnsi"/>
                  <w:sz w:val="20"/>
                  <w:szCs w:val="20"/>
                  <w:rPrChange w:id="13513" w:author="Farouk Bouhafs" w:date="2023-12-21T19:16:00Z">
                    <w:rPr>
                      <w:sz w:val="20"/>
                      <w:szCs w:val="20"/>
                    </w:rPr>
                  </w:rPrChange>
                </w:rPr>
                <w:delText>0,0</w:delText>
              </w:r>
            </w:del>
          </w:p>
        </w:tc>
      </w:tr>
      <w:tr w:rsidR="00BF2632" w:rsidRPr="00BF2632" w:rsidDel="000A3E8D" w14:paraId="7B1B2B8E" w14:textId="1A4CDAEB" w:rsidTr="00BA2FF3">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514"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515" w:author="Houyem Rais" w:date="2024-02-22T15:17:00Z"/>
          <w:trPrChange w:id="13516" w:author="Farouk Bouhafs" w:date="2023-12-21T19:14:00Z">
            <w:trPr>
              <w:gridBefore w:val="1"/>
              <w:trHeight w:val="194"/>
            </w:trPr>
          </w:trPrChange>
        </w:trPr>
        <w:tc>
          <w:tcPr>
            <w:tcW w:w="3666" w:type="dxa"/>
            <w:shd w:val="clear" w:color="auto" w:fill="auto"/>
            <w:noWrap/>
            <w:vAlign w:val="center"/>
            <w:hideMark/>
            <w:tcPrChange w:id="13517" w:author="Farouk Bouhafs" w:date="2023-12-21T19:14:00Z">
              <w:tcPr>
                <w:tcW w:w="3666" w:type="dxa"/>
                <w:gridSpan w:val="2"/>
                <w:shd w:val="clear" w:color="auto" w:fill="auto"/>
                <w:noWrap/>
                <w:vAlign w:val="center"/>
                <w:hideMark/>
              </w:tcPr>
            </w:tcPrChange>
          </w:tcPr>
          <w:p w14:paraId="2AC4D830" w14:textId="0D776987" w:rsidR="00BF2632" w:rsidRPr="00BF2632" w:rsidDel="000A3E8D" w:rsidRDefault="00BF2632" w:rsidP="000A3E8D">
            <w:pPr>
              <w:rPr>
                <w:del w:id="13518" w:author="Houyem Rais" w:date="2024-02-22T15:17:00Z"/>
                <w:rFonts w:asciiTheme="minorHAnsi" w:hAnsiTheme="minorHAnsi" w:cstheme="minorHAnsi"/>
                <w:b/>
                <w:bCs/>
                <w:sz w:val="20"/>
                <w:szCs w:val="20"/>
                <w:rPrChange w:id="13519" w:author="Farouk Bouhafs" w:date="2023-12-21T19:16:00Z">
                  <w:rPr>
                    <w:del w:id="13520" w:author="Houyem Rais" w:date="2024-02-22T15:17:00Z"/>
                    <w:b/>
                    <w:bCs/>
                    <w:sz w:val="20"/>
                    <w:szCs w:val="20"/>
                  </w:rPr>
                </w:rPrChange>
              </w:rPr>
              <w:pPrChange w:id="13521" w:author="Houyem Rais" w:date="2024-02-22T15:17:00Z">
                <w:pPr>
                  <w:spacing w:before="20" w:after="40" w:line="240" w:lineRule="auto"/>
                </w:pPr>
              </w:pPrChange>
            </w:pPr>
            <w:del w:id="13522" w:author="Houyem Rais" w:date="2024-02-22T15:17:00Z">
              <w:r w:rsidRPr="00BF2632" w:rsidDel="000A3E8D">
                <w:rPr>
                  <w:rFonts w:asciiTheme="minorHAnsi" w:hAnsiTheme="minorHAnsi" w:cstheme="minorHAnsi"/>
                  <w:b/>
                  <w:bCs/>
                  <w:sz w:val="20"/>
                  <w:szCs w:val="20"/>
                  <w:rPrChange w:id="13523" w:author="Farouk Bouhafs" w:date="2023-12-21T19:16:00Z">
                    <w:rPr>
                      <w:b/>
                      <w:bCs/>
                      <w:sz w:val="20"/>
                      <w:szCs w:val="20"/>
                    </w:rPr>
                  </w:rPrChange>
                </w:rPr>
                <w:delText>VAN pour le secteur public - Sans risques</w:delText>
              </w:r>
            </w:del>
          </w:p>
        </w:tc>
        <w:tc>
          <w:tcPr>
            <w:tcW w:w="1382" w:type="dxa"/>
            <w:shd w:val="clear" w:color="auto" w:fill="auto"/>
            <w:noWrap/>
            <w:vAlign w:val="bottom"/>
            <w:tcPrChange w:id="13524" w:author="Farouk Bouhafs" w:date="2023-12-21T19:14:00Z">
              <w:tcPr>
                <w:tcW w:w="1382" w:type="dxa"/>
                <w:gridSpan w:val="2"/>
                <w:shd w:val="clear" w:color="auto" w:fill="auto"/>
                <w:noWrap/>
              </w:tcPr>
            </w:tcPrChange>
          </w:tcPr>
          <w:p w14:paraId="5CA683CD" w14:textId="312BAAEC" w:rsidR="00BF2632" w:rsidRPr="00BF2632" w:rsidDel="000A3E8D" w:rsidRDefault="00BF2632" w:rsidP="000A3E8D">
            <w:pPr>
              <w:rPr>
                <w:del w:id="13525" w:author="Houyem Rais" w:date="2024-02-22T15:17:00Z"/>
                <w:rFonts w:asciiTheme="minorHAnsi" w:hAnsiTheme="minorHAnsi" w:cstheme="minorHAnsi"/>
                <w:b/>
                <w:bCs/>
                <w:sz w:val="20"/>
                <w:szCs w:val="20"/>
                <w:rPrChange w:id="13526" w:author="Farouk Bouhafs" w:date="2023-12-21T19:16:00Z">
                  <w:rPr>
                    <w:del w:id="13527" w:author="Houyem Rais" w:date="2024-02-22T15:17:00Z"/>
                    <w:b/>
                    <w:bCs/>
                    <w:sz w:val="20"/>
                    <w:szCs w:val="20"/>
                  </w:rPr>
                </w:rPrChange>
              </w:rPr>
              <w:pPrChange w:id="13528" w:author="Houyem Rais" w:date="2024-02-22T15:17:00Z">
                <w:pPr>
                  <w:spacing w:before="20" w:after="40" w:line="240" w:lineRule="auto"/>
                  <w:jc w:val="center"/>
                </w:pPr>
              </w:pPrChange>
            </w:pPr>
            <w:ins w:id="13529" w:author="Farouk Bouhafs" w:date="2023-12-21T19:07:00Z">
              <w:del w:id="13530" w:author="Houyem Rais" w:date="2024-02-22T15:17:00Z">
                <w:r w:rsidRPr="00BF2632" w:rsidDel="000A3E8D">
                  <w:rPr>
                    <w:rFonts w:asciiTheme="minorHAnsi" w:hAnsiTheme="minorHAnsi" w:cstheme="minorHAnsi"/>
                    <w:b/>
                    <w:bCs/>
                    <w:sz w:val="20"/>
                    <w:szCs w:val="20"/>
                    <w:rPrChange w:id="13531" w:author="Farouk Bouhafs" w:date="2023-12-21T19:16:00Z">
                      <w:rPr>
                        <w:rFonts w:asciiTheme="minorHAnsi" w:hAnsiTheme="minorHAnsi" w:cstheme="minorHAnsi"/>
                        <w:b/>
                        <w:bCs/>
                      </w:rPr>
                    </w:rPrChange>
                  </w:rPr>
                  <w:delText>-69,1</w:delText>
                </w:r>
              </w:del>
            </w:ins>
            <w:del w:id="13532" w:author="Houyem Rais" w:date="2024-02-22T15:17:00Z">
              <w:r w:rsidRPr="00BF2632" w:rsidDel="000A3E8D">
                <w:rPr>
                  <w:rFonts w:asciiTheme="minorHAnsi" w:hAnsiTheme="minorHAnsi" w:cstheme="minorHAnsi"/>
                  <w:b/>
                  <w:bCs/>
                  <w:sz w:val="20"/>
                  <w:szCs w:val="20"/>
                  <w:rPrChange w:id="13533" w:author="Farouk Bouhafs" w:date="2023-12-21T19:16:00Z">
                    <w:rPr>
                      <w:b/>
                      <w:bCs/>
                      <w:sz w:val="20"/>
                      <w:szCs w:val="20"/>
                    </w:rPr>
                  </w:rPrChange>
                </w:rPr>
                <w:delText>-208,1</w:delText>
              </w:r>
            </w:del>
          </w:p>
        </w:tc>
        <w:tc>
          <w:tcPr>
            <w:tcW w:w="1382" w:type="dxa"/>
            <w:vAlign w:val="bottom"/>
            <w:tcPrChange w:id="13534" w:author="Farouk Bouhafs" w:date="2023-12-21T19:14:00Z">
              <w:tcPr>
                <w:tcW w:w="1382" w:type="dxa"/>
                <w:gridSpan w:val="2"/>
              </w:tcPr>
            </w:tcPrChange>
          </w:tcPr>
          <w:p w14:paraId="4EDAAA08" w14:textId="0D3AB372" w:rsidR="00BF2632" w:rsidRPr="00BF2632" w:rsidDel="000A3E8D" w:rsidRDefault="00BF2632" w:rsidP="000A3E8D">
            <w:pPr>
              <w:rPr>
                <w:del w:id="13535" w:author="Houyem Rais" w:date="2024-02-22T15:17:00Z"/>
                <w:rFonts w:asciiTheme="minorHAnsi" w:hAnsiTheme="minorHAnsi" w:cstheme="minorHAnsi"/>
                <w:b/>
                <w:bCs/>
                <w:sz w:val="20"/>
                <w:szCs w:val="20"/>
                <w:rPrChange w:id="13536" w:author="Farouk Bouhafs" w:date="2023-12-21T19:16:00Z">
                  <w:rPr>
                    <w:del w:id="13537" w:author="Houyem Rais" w:date="2024-02-22T15:17:00Z"/>
                    <w:b/>
                    <w:bCs/>
                    <w:sz w:val="20"/>
                    <w:szCs w:val="20"/>
                  </w:rPr>
                </w:rPrChange>
              </w:rPr>
              <w:pPrChange w:id="13538" w:author="Houyem Rais" w:date="2024-02-22T15:17:00Z">
                <w:pPr>
                  <w:spacing w:before="20" w:after="40" w:line="240" w:lineRule="auto"/>
                  <w:jc w:val="center"/>
                </w:pPr>
              </w:pPrChange>
            </w:pPr>
            <w:ins w:id="13539" w:author="Farouk Bouhafs" w:date="2023-12-21T19:07:00Z">
              <w:del w:id="13540" w:author="Houyem Rais" w:date="2024-02-22T15:17:00Z">
                <w:r w:rsidRPr="00BF2632" w:rsidDel="000A3E8D">
                  <w:rPr>
                    <w:rFonts w:asciiTheme="minorHAnsi" w:hAnsiTheme="minorHAnsi" w:cstheme="minorHAnsi"/>
                    <w:b/>
                    <w:bCs/>
                    <w:sz w:val="20"/>
                    <w:szCs w:val="20"/>
                    <w:rPrChange w:id="13541" w:author="Farouk Bouhafs" w:date="2023-12-21T19:16:00Z">
                      <w:rPr>
                        <w:rFonts w:ascii="Arial" w:hAnsi="Arial" w:cs="Arial"/>
                        <w:b/>
                        <w:bCs/>
                      </w:rPr>
                    </w:rPrChange>
                  </w:rPr>
                  <w:delText>-380,0</w:delText>
                </w:r>
              </w:del>
            </w:ins>
            <w:del w:id="13542" w:author="Houyem Rais" w:date="2024-02-22T15:17:00Z">
              <w:r w:rsidRPr="00BF2632" w:rsidDel="000A3E8D">
                <w:rPr>
                  <w:rFonts w:asciiTheme="minorHAnsi" w:hAnsiTheme="minorHAnsi" w:cstheme="minorHAnsi"/>
                  <w:b/>
                  <w:bCs/>
                  <w:sz w:val="20"/>
                  <w:szCs w:val="20"/>
                  <w:rPrChange w:id="13543" w:author="Farouk Bouhafs" w:date="2023-12-21T19:16:00Z">
                    <w:rPr>
                      <w:b/>
                      <w:bCs/>
                      <w:sz w:val="20"/>
                      <w:szCs w:val="20"/>
                    </w:rPr>
                  </w:rPrChange>
                </w:rPr>
                <w:delText>-536,8</w:delText>
              </w:r>
            </w:del>
          </w:p>
        </w:tc>
        <w:tc>
          <w:tcPr>
            <w:tcW w:w="1382" w:type="dxa"/>
            <w:vAlign w:val="bottom"/>
            <w:tcPrChange w:id="13544" w:author="Farouk Bouhafs" w:date="2023-12-21T19:14:00Z">
              <w:tcPr>
                <w:tcW w:w="1382" w:type="dxa"/>
                <w:gridSpan w:val="2"/>
              </w:tcPr>
            </w:tcPrChange>
          </w:tcPr>
          <w:p w14:paraId="220801BE" w14:textId="2E419510" w:rsidR="00BF2632" w:rsidRPr="00BF2632" w:rsidDel="000A3E8D" w:rsidRDefault="00BF2632" w:rsidP="000A3E8D">
            <w:pPr>
              <w:rPr>
                <w:del w:id="13545" w:author="Houyem Rais" w:date="2024-02-22T15:17:00Z"/>
                <w:rFonts w:asciiTheme="minorHAnsi" w:hAnsiTheme="minorHAnsi" w:cstheme="minorHAnsi"/>
                <w:b/>
                <w:bCs/>
                <w:sz w:val="20"/>
                <w:szCs w:val="20"/>
                <w:rPrChange w:id="13546" w:author="Farouk Bouhafs" w:date="2023-12-21T19:16:00Z">
                  <w:rPr>
                    <w:del w:id="13547" w:author="Houyem Rais" w:date="2024-02-22T15:17:00Z"/>
                    <w:b/>
                    <w:bCs/>
                    <w:sz w:val="20"/>
                    <w:szCs w:val="20"/>
                  </w:rPr>
                </w:rPrChange>
              </w:rPr>
              <w:pPrChange w:id="13548" w:author="Houyem Rais" w:date="2024-02-22T15:17:00Z">
                <w:pPr>
                  <w:spacing w:before="20" w:after="40" w:line="240" w:lineRule="auto"/>
                  <w:jc w:val="center"/>
                </w:pPr>
              </w:pPrChange>
            </w:pPr>
            <w:ins w:id="13549" w:author="Farouk Bouhafs" w:date="2023-12-21T19:12:00Z">
              <w:del w:id="13550" w:author="Houyem Rais" w:date="2024-02-22T15:17:00Z">
                <w:r w:rsidRPr="00BF2632" w:rsidDel="000A3E8D">
                  <w:rPr>
                    <w:rFonts w:asciiTheme="minorHAnsi" w:hAnsiTheme="minorHAnsi" w:cstheme="minorHAnsi"/>
                    <w:b/>
                    <w:bCs/>
                    <w:sz w:val="20"/>
                    <w:szCs w:val="20"/>
                    <w:rPrChange w:id="13551" w:author="Farouk Bouhafs" w:date="2023-12-21T19:16:00Z">
                      <w:rPr>
                        <w:rFonts w:ascii="Arial" w:hAnsi="Arial" w:cs="Arial"/>
                        <w:b/>
                        <w:bCs/>
                      </w:rPr>
                    </w:rPrChange>
                  </w:rPr>
                  <w:delText>-175,7</w:delText>
                </w:r>
              </w:del>
            </w:ins>
            <w:del w:id="13552" w:author="Houyem Rais" w:date="2024-02-22T15:17:00Z">
              <w:r w:rsidRPr="00BF2632" w:rsidDel="000A3E8D">
                <w:rPr>
                  <w:rFonts w:asciiTheme="minorHAnsi" w:hAnsiTheme="minorHAnsi" w:cstheme="minorHAnsi"/>
                  <w:b/>
                  <w:bCs/>
                  <w:sz w:val="20"/>
                  <w:szCs w:val="20"/>
                  <w:rPrChange w:id="13553" w:author="Farouk Bouhafs" w:date="2023-12-21T19:16:00Z">
                    <w:rPr>
                      <w:b/>
                      <w:bCs/>
                      <w:sz w:val="20"/>
                      <w:szCs w:val="20"/>
                    </w:rPr>
                  </w:rPrChange>
                </w:rPr>
                <w:delText>-323,2</w:delText>
              </w:r>
            </w:del>
          </w:p>
        </w:tc>
        <w:tc>
          <w:tcPr>
            <w:tcW w:w="1382" w:type="dxa"/>
            <w:vAlign w:val="bottom"/>
            <w:tcPrChange w:id="13554" w:author="Farouk Bouhafs" w:date="2023-12-21T19:14:00Z">
              <w:tcPr>
                <w:tcW w:w="1382" w:type="dxa"/>
                <w:gridSpan w:val="2"/>
              </w:tcPr>
            </w:tcPrChange>
          </w:tcPr>
          <w:p w14:paraId="64E183AB" w14:textId="279500CF" w:rsidR="00BF2632" w:rsidRPr="00BF2632" w:rsidDel="000A3E8D" w:rsidRDefault="00BF2632" w:rsidP="000A3E8D">
            <w:pPr>
              <w:rPr>
                <w:del w:id="13555" w:author="Houyem Rais" w:date="2024-02-22T15:17:00Z"/>
                <w:rFonts w:asciiTheme="minorHAnsi" w:hAnsiTheme="minorHAnsi" w:cstheme="minorHAnsi"/>
                <w:b/>
                <w:bCs/>
                <w:sz w:val="20"/>
                <w:szCs w:val="20"/>
                <w:rPrChange w:id="13556" w:author="Farouk Bouhafs" w:date="2023-12-21T19:16:00Z">
                  <w:rPr>
                    <w:del w:id="13557" w:author="Houyem Rais" w:date="2024-02-22T15:17:00Z"/>
                    <w:b/>
                    <w:bCs/>
                    <w:sz w:val="20"/>
                    <w:szCs w:val="20"/>
                  </w:rPr>
                </w:rPrChange>
              </w:rPr>
              <w:pPrChange w:id="13558" w:author="Houyem Rais" w:date="2024-02-22T15:17:00Z">
                <w:pPr>
                  <w:spacing w:before="20" w:after="40" w:line="240" w:lineRule="auto"/>
                  <w:jc w:val="center"/>
                </w:pPr>
              </w:pPrChange>
            </w:pPr>
            <w:ins w:id="13559" w:author="Farouk Bouhafs" w:date="2023-12-21T19:14:00Z">
              <w:del w:id="13560" w:author="Houyem Rais" w:date="2024-02-22T15:17:00Z">
                <w:r w:rsidRPr="00BF2632" w:rsidDel="000A3E8D">
                  <w:rPr>
                    <w:rFonts w:asciiTheme="minorHAnsi" w:hAnsiTheme="minorHAnsi" w:cstheme="minorHAnsi"/>
                    <w:b/>
                    <w:bCs/>
                    <w:sz w:val="20"/>
                    <w:szCs w:val="20"/>
                    <w:rPrChange w:id="13561" w:author="Farouk Bouhafs" w:date="2023-12-21T19:16:00Z">
                      <w:rPr>
                        <w:rFonts w:ascii="Arial" w:hAnsi="Arial" w:cs="Arial"/>
                        <w:b/>
                        <w:bCs/>
                      </w:rPr>
                    </w:rPrChange>
                  </w:rPr>
                  <w:delText>-581,5</w:delText>
                </w:r>
              </w:del>
            </w:ins>
            <w:del w:id="13562" w:author="Houyem Rais" w:date="2024-02-22T15:17:00Z">
              <w:r w:rsidRPr="00BF2632" w:rsidDel="000A3E8D">
                <w:rPr>
                  <w:rFonts w:asciiTheme="minorHAnsi" w:hAnsiTheme="minorHAnsi" w:cstheme="minorHAnsi"/>
                  <w:b/>
                  <w:bCs/>
                  <w:sz w:val="20"/>
                  <w:szCs w:val="20"/>
                  <w:rPrChange w:id="13563" w:author="Farouk Bouhafs" w:date="2023-12-21T19:16:00Z">
                    <w:rPr>
                      <w:b/>
                      <w:bCs/>
                      <w:sz w:val="20"/>
                      <w:szCs w:val="20"/>
                    </w:rPr>
                  </w:rPrChange>
                </w:rPr>
                <w:delText>-752,4</w:delText>
              </w:r>
            </w:del>
          </w:p>
        </w:tc>
      </w:tr>
      <w:tr w:rsidR="00BF2632" w:rsidRPr="00BF2632" w:rsidDel="000A3E8D" w14:paraId="25DCF03F" w14:textId="542BC817" w:rsidTr="00BA2FF3">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564"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565" w:author="Houyem Rais" w:date="2024-02-22T15:17:00Z"/>
          <w:trPrChange w:id="13566" w:author="Farouk Bouhafs" w:date="2023-12-21T19:14:00Z">
            <w:trPr>
              <w:gridBefore w:val="1"/>
              <w:trHeight w:val="194"/>
            </w:trPr>
          </w:trPrChange>
        </w:trPr>
        <w:tc>
          <w:tcPr>
            <w:tcW w:w="3666" w:type="dxa"/>
            <w:shd w:val="clear" w:color="auto" w:fill="auto"/>
            <w:noWrap/>
            <w:vAlign w:val="center"/>
            <w:hideMark/>
            <w:tcPrChange w:id="13567" w:author="Farouk Bouhafs" w:date="2023-12-21T19:14:00Z">
              <w:tcPr>
                <w:tcW w:w="3666" w:type="dxa"/>
                <w:gridSpan w:val="2"/>
                <w:shd w:val="clear" w:color="auto" w:fill="auto"/>
                <w:noWrap/>
                <w:vAlign w:val="center"/>
                <w:hideMark/>
              </w:tcPr>
            </w:tcPrChange>
          </w:tcPr>
          <w:p w14:paraId="5C62EFDA" w14:textId="262F4DBE" w:rsidR="00BF2632" w:rsidRPr="00BF2632" w:rsidDel="000A3E8D" w:rsidRDefault="00BF2632" w:rsidP="000A3E8D">
            <w:pPr>
              <w:rPr>
                <w:del w:id="13568" w:author="Houyem Rais" w:date="2024-02-22T15:17:00Z"/>
                <w:rFonts w:asciiTheme="minorHAnsi" w:hAnsiTheme="minorHAnsi" w:cstheme="minorHAnsi"/>
                <w:sz w:val="20"/>
                <w:szCs w:val="20"/>
                <w:rPrChange w:id="13569" w:author="Farouk Bouhafs" w:date="2023-12-21T19:16:00Z">
                  <w:rPr>
                    <w:del w:id="13570" w:author="Houyem Rais" w:date="2024-02-22T15:17:00Z"/>
                    <w:sz w:val="20"/>
                    <w:szCs w:val="20"/>
                  </w:rPr>
                </w:rPrChange>
              </w:rPr>
              <w:pPrChange w:id="13571" w:author="Houyem Rais" w:date="2024-02-22T15:17:00Z">
                <w:pPr>
                  <w:spacing w:before="20" w:after="40" w:line="240" w:lineRule="auto"/>
                </w:pPr>
              </w:pPrChange>
            </w:pPr>
            <w:del w:id="13572" w:author="Houyem Rais" w:date="2024-02-22T15:17:00Z">
              <w:r w:rsidRPr="00BF2632" w:rsidDel="000A3E8D">
                <w:rPr>
                  <w:rFonts w:asciiTheme="minorHAnsi" w:hAnsiTheme="minorHAnsi" w:cstheme="minorHAnsi"/>
                  <w:sz w:val="20"/>
                  <w:szCs w:val="20"/>
                  <w:rPrChange w:id="13573" w:author="Farouk Bouhafs" w:date="2023-12-21T19:16:00Z">
                    <w:rPr>
                      <w:sz w:val="20"/>
                      <w:szCs w:val="20"/>
                    </w:rPr>
                  </w:rPrChange>
                </w:rPr>
                <w:delText>VAN des risques</w:delText>
              </w:r>
            </w:del>
          </w:p>
        </w:tc>
        <w:tc>
          <w:tcPr>
            <w:tcW w:w="1382" w:type="dxa"/>
            <w:shd w:val="clear" w:color="auto" w:fill="auto"/>
            <w:noWrap/>
            <w:vAlign w:val="bottom"/>
            <w:tcPrChange w:id="13574" w:author="Farouk Bouhafs" w:date="2023-12-21T19:14:00Z">
              <w:tcPr>
                <w:tcW w:w="1382" w:type="dxa"/>
                <w:gridSpan w:val="2"/>
                <w:shd w:val="clear" w:color="auto" w:fill="auto"/>
                <w:noWrap/>
              </w:tcPr>
            </w:tcPrChange>
          </w:tcPr>
          <w:p w14:paraId="5A987568" w14:textId="3F256969" w:rsidR="00BF2632" w:rsidRPr="00BF2632" w:rsidDel="000A3E8D" w:rsidRDefault="00BF2632" w:rsidP="000A3E8D">
            <w:pPr>
              <w:rPr>
                <w:del w:id="13575" w:author="Houyem Rais" w:date="2024-02-22T15:17:00Z"/>
                <w:rFonts w:asciiTheme="minorHAnsi" w:hAnsiTheme="minorHAnsi" w:cstheme="minorHAnsi"/>
                <w:sz w:val="20"/>
                <w:szCs w:val="20"/>
                <w:rPrChange w:id="13576" w:author="Farouk Bouhafs" w:date="2023-12-21T19:16:00Z">
                  <w:rPr>
                    <w:del w:id="13577" w:author="Houyem Rais" w:date="2024-02-22T15:17:00Z"/>
                    <w:sz w:val="20"/>
                    <w:szCs w:val="20"/>
                  </w:rPr>
                </w:rPrChange>
              </w:rPr>
              <w:pPrChange w:id="13578" w:author="Houyem Rais" w:date="2024-02-22T15:17:00Z">
                <w:pPr>
                  <w:spacing w:before="20" w:after="40" w:line="240" w:lineRule="auto"/>
                  <w:jc w:val="center"/>
                </w:pPr>
              </w:pPrChange>
            </w:pPr>
            <w:ins w:id="13579" w:author="Farouk Bouhafs" w:date="2023-12-21T19:07:00Z">
              <w:del w:id="13580" w:author="Houyem Rais" w:date="2024-02-22T15:17:00Z">
                <w:r w:rsidRPr="00BF2632" w:rsidDel="000A3E8D">
                  <w:rPr>
                    <w:rFonts w:asciiTheme="minorHAnsi" w:hAnsiTheme="minorHAnsi" w:cstheme="minorHAnsi"/>
                    <w:sz w:val="20"/>
                    <w:szCs w:val="20"/>
                    <w:rPrChange w:id="13581" w:author="Farouk Bouhafs" w:date="2023-12-21T19:16:00Z">
                      <w:rPr>
                        <w:rFonts w:asciiTheme="minorHAnsi" w:hAnsiTheme="minorHAnsi" w:cstheme="minorHAnsi"/>
                      </w:rPr>
                    </w:rPrChange>
                  </w:rPr>
                  <w:delText>-196,1</w:delText>
                </w:r>
              </w:del>
            </w:ins>
            <w:del w:id="13582" w:author="Houyem Rais" w:date="2024-02-22T15:17:00Z">
              <w:r w:rsidRPr="00BF2632" w:rsidDel="000A3E8D">
                <w:rPr>
                  <w:rFonts w:asciiTheme="minorHAnsi" w:hAnsiTheme="minorHAnsi" w:cstheme="minorHAnsi"/>
                  <w:sz w:val="20"/>
                  <w:szCs w:val="20"/>
                  <w:rPrChange w:id="13583" w:author="Farouk Bouhafs" w:date="2023-12-21T19:16:00Z">
                    <w:rPr>
                      <w:sz w:val="20"/>
                      <w:szCs w:val="20"/>
                    </w:rPr>
                  </w:rPrChange>
                </w:rPr>
                <w:delText>-196,1</w:delText>
              </w:r>
            </w:del>
          </w:p>
        </w:tc>
        <w:tc>
          <w:tcPr>
            <w:tcW w:w="1382" w:type="dxa"/>
            <w:vAlign w:val="bottom"/>
            <w:tcPrChange w:id="13584" w:author="Farouk Bouhafs" w:date="2023-12-21T19:14:00Z">
              <w:tcPr>
                <w:tcW w:w="1382" w:type="dxa"/>
                <w:gridSpan w:val="2"/>
              </w:tcPr>
            </w:tcPrChange>
          </w:tcPr>
          <w:p w14:paraId="371D25F4" w14:textId="475E84B9" w:rsidR="00BF2632" w:rsidRPr="00BF2632" w:rsidDel="000A3E8D" w:rsidRDefault="00BF2632" w:rsidP="000A3E8D">
            <w:pPr>
              <w:rPr>
                <w:del w:id="13585" w:author="Houyem Rais" w:date="2024-02-22T15:17:00Z"/>
                <w:rFonts w:asciiTheme="minorHAnsi" w:hAnsiTheme="minorHAnsi" w:cstheme="minorHAnsi"/>
                <w:sz w:val="20"/>
                <w:szCs w:val="20"/>
                <w:rPrChange w:id="13586" w:author="Farouk Bouhafs" w:date="2023-12-21T19:16:00Z">
                  <w:rPr>
                    <w:del w:id="13587" w:author="Houyem Rais" w:date="2024-02-22T15:17:00Z"/>
                    <w:sz w:val="20"/>
                    <w:szCs w:val="20"/>
                  </w:rPr>
                </w:rPrChange>
              </w:rPr>
              <w:pPrChange w:id="13588" w:author="Houyem Rais" w:date="2024-02-22T15:17:00Z">
                <w:pPr>
                  <w:spacing w:before="20" w:after="40" w:line="240" w:lineRule="auto"/>
                  <w:jc w:val="center"/>
                </w:pPr>
              </w:pPrChange>
            </w:pPr>
            <w:ins w:id="13589" w:author="Farouk Bouhafs" w:date="2023-12-21T19:07:00Z">
              <w:del w:id="13590" w:author="Houyem Rais" w:date="2024-02-22T15:17:00Z">
                <w:r w:rsidRPr="00BF2632" w:rsidDel="000A3E8D">
                  <w:rPr>
                    <w:rFonts w:asciiTheme="minorHAnsi" w:hAnsiTheme="minorHAnsi" w:cstheme="minorHAnsi"/>
                    <w:sz w:val="20"/>
                    <w:szCs w:val="20"/>
                    <w:rPrChange w:id="13591" w:author="Farouk Bouhafs" w:date="2023-12-21T19:16:00Z">
                      <w:rPr>
                        <w:rFonts w:ascii="Arial" w:hAnsi="Arial" w:cs="Arial"/>
                      </w:rPr>
                    </w:rPrChange>
                  </w:rPr>
                  <w:delText>-441,0</w:delText>
                </w:r>
              </w:del>
            </w:ins>
            <w:del w:id="13592" w:author="Houyem Rais" w:date="2024-02-22T15:17:00Z">
              <w:r w:rsidRPr="00BF2632" w:rsidDel="000A3E8D">
                <w:rPr>
                  <w:rFonts w:asciiTheme="minorHAnsi" w:hAnsiTheme="minorHAnsi" w:cstheme="minorHAnsi"/>
                  <w:sz w:val="20"/>
                  <w:szCs w:val="20"/>
                  <w:rPrChange w:id="13593" w:author="Farouk Bouhafs" w:date="2023-12-21T19:16:00Z">
                    <w:rPr>
                      <w:sz w:val="20"/>
                      <w:szCs w:val="20"/>
                    </w:rPr>
                  </w:rPrChange>
                </w:rPr>
                <w:delText>-441,0</w:delText>
              </w:r>
            </w:del>
          </w:p>
        </w:tc>
        <w:tc>
          <w:tcPr>
            <w:tcW w:w="1382" w:type="dxa"/>
            <w:vAlign w:val="bottom"/>
            <w:tcPrChange w:id="13594" w:author="Farouk Bouhafs" w:date="2023-12-21T19:14:00Z">
              <w:tcPr>
                <w:tcW w:w="1382" w:type="dxa"/>
                <w:gridSpan w:val="2"/>
              </w:tcPr>
            </w:tcPrChange>
          </w:tcPr>
          <w:p w14:paraId="78E17FCB" w14:textId="18F43841" w:rsidR="00BF2632" w:rsidRPr="00BF2632" w:rsidDel="000A3E8D" w:rsidRDefault="00BF2632" w:rsidP="000A3E8D">
            <w:pPr>
              <w:rPr>
                <w:del w:id="13595" w:author="Houyem Rais" w:date="2024-02-22T15:17:00Z"/>
                <w:rFonts w:asciiTheme="minorHAnsi" w:hAnsiTheme="minorHAnsi" w:cstheme="minorHAnsi"/>
                <w:sz w:val="20"/>
                <w:szCs w:val="20"/>
                <w:rPrChange w:id="13596" w:author="Farouk Bouhafs" w:date="2023-12-21T19:16:00Z">
                  <w:rPr>
                    <w:del w:id="13597" w:author="Houyem Rais" w:date="2024-02-22T15:17:00Z"/>
                    <w:sz w:val="20"/>
                    <w:szCs w:val="20"/>
                  </w:rPr>
                </w:rPrChange>
              </w:rPr>
              <w:pPrChange w:id="13598" w:author="Houyem Rais" w:date="2024-02-22T15:17:00Z">
                <w:pPr>
                  <w:spacing w:before="20" w:after="40" w:line="240" w:lineRule="auto"/>
                  <w:jc w:val="center"/>
                </w:pPr>
              </w:pPrChange>
            </w:pPr>
            <w:ins w:id="13599" w:author="Farouk Bouhafs" w:date="2023-12-21T19:12:00Z">
              <w:del w:id="13600" w:author="Houyem Rais" w:date="2024-02-22T15:17:00Z">
                <w:r w:rsidRPr="00BF2632" w:rsidDel="000A3E8D">
                  <w:rPr>
                    <w:rFonts w:asciiTheme="minorHAnsi" w:hAnsiTheme="minorHAnsi" w:cstheme="minorHAnsi"/>
                    <w:sz w:val="20"/>
                    <w:szCs w:val="20"/>
                    <w:rPrChange w:id="13601" w:author="Farouk Bouhafs" w:date="2023-12-21T19:16:00Z">
                      <w:rPr>
                        <w:rFonts w:ascii="Arial" w:hAnsi="Arial" w:cs="Arial"/>
                      </w:rPr>
                    </w:rPrChange>
                  </w:rPr>
                  <w:delText>-273,7</w:delText>
                </w:r>
              </w:del>
            </w:ins>
            <w:del w:id="13602" w:author="Houyem Rais" w:date="2024-02-22T15:17:00Z">
              <w:r w:rsidRPr="00BF2632" w:rsidDel="000A3E8D">
                <w:rPr>
                  <w:rFonts w:asciiTheme="minorHAnsi" w:hAnsiTheme="minorHAnsi" w:cstheme="minorHAnsi"/>
                  <w:sz w:val="20"/>
                  <w:szCs w:val="20"/>
                  <w:rPrChange w:id="13603" w:author="Farouk Bouhafs" w:date="2023-12-21T19:16:00Z">
                    <w:rPr>
                      <w:sz w:val="20"/>
                      <w:szCs w:val="20"/>
                    </w:rPr>
                  </w:rPrChange>
                </w:rPr>
                <w:delText>-273,7</w:delText>
              </w:r>
            </w:del>
          </w:p>
        </w:tc>
        <w:tc>
          <w:tcPr>
            <w:tcW w:w="1382" w:type="dxa"/>
            <w:vAlign w:val="bottom"/>
            <w:tcPrChange w:id="13604" w:author="Farouk Bouhafs" w:date="2023-12-21T19:14:00Z">
              <w:tcPr>
                <w:tcW w:w="1382" w:type="dxa"/>
                <w:gridSpan w:val="2"/>
              </w:tcPr>
            </w:tcPrChange>
          </w:tcPr>
          <w:p w14:paraId="1FEB07E4" w14:textId="33E430AA" w:rsidR="00BF2632" w:rsidRPr="00BF2632" w:rsidDel="000A3E8D" w:rsidRDefault="00BF2632" w:rsidP="000A3E8D">
            <w:pPr>
              <w:rPr>
                <w:del w:id="13605" w:author="Houyem Rais" w:date="2024-02-22T15:17:00Z"/>
                <w:rFonts w:asciiTheme="minorHAnsi" w:hAnsiTheme="minorHAnsi" w:cstheme="minorHAnsi"/>
                <w:sz w:val="20"/>
                <w:szCs w:val="20"/>
                <w:rPrChange w:id="13606" w:author="Farouk Bouhafs" w:date="2023-12-21T19:16:00Z">
                  <w:rPr>
                    <w:del w:id="13607" w:author="Houyem Rais" w:date="2024-02-22T15:17:00Z"/>
                    <w:sz w:val="20"/>
                    <w:szCs w:val="20"/>
                  </w:rPr>
                </w:rPrChange>
              </w:rPr>
              <w:pPrChange w:id="13608" w:author="Houyem Rais" w:date="2024-02-22T15:17:00Z">
                <w:pPr>
                  <w:spacing w:before="20" w:after="40" w:line="240" w:lineRule="auto"/>
                  <w:jc w:val="center"/>
                </w:pPr>
              </w:pPrChange>
            </w:pPr>
            <w:ins w:id="13609" w:author="Farouk Bouhafs" w:date="2023-12-21T19:14:00Z">
              <w:del w:id="13610" w:author="Houyem Rais" w:date="2024-02-22T15:17:00Z">
                <w:r w:rsidRPr="00BF2632" w:rsidDel="000A3E8D">
                  <w:rPr>
                    <w:rFonts w:asciiTheme="minorHAnsi" w:hAnsiTheme="minorHAnsi" w:cstheme="minorHAnsi"/>
                    <w:sz w:val="20"/>
                    <w:szCs w:val="20"/>
                    <w:rPrChange w:id="13611" w:author="Farouk Bouhafs" w:date="2023-12-21T19:16:00Z">
                      <w:rPr>
                        <w:rFonts w:ascii="Arial" w:hAnsi="Arial" w:cs="Arial"/>
                      </w:rPr>
                    </w:rPrChange>
                  </w:rPr>
                  <w:delText>-652,1</w:delText>
                </w:r>
              </w:del>
            </w:ins>
            <w:del w:id="13612" w:author="Houyem Rais" w:date="2024-02-22T15:17:00Z">
              <w:r w:rsidRPr="00BF2632" w:rsidDel="000A3E8D">
                <w:rPr>
                  <w:rFonts w:asciiTheme="minorHAnsi" w:hAnsiTheme="minorHAnsi" w:cstheme="minorHAnsi"/>
                  <w:sz w:val="20"/>
                  <w:szCs w:val="20"/>
                  <w:rPrChange w:id="13613" w:author="Farouk Bouhafs" w:date="2023-12-21T19:16:00Z">
                    <w:rPr>
                      <w:sz w:val="20"/>
                      <w:szCs w:val="20"/>
                    </w:rPr>
                  </w:rPrChange>
                </w:rPr>
                <w:delText>-652,1</w:delText>
              </w:r>
            </w:del>
          </w:p>
        </w:tc>
      </w:tr>
      <w:tr w:rsidR="00BF2632" w:rsidRPr="00BF2632" w:rsidDel="000A3E8D" w14:paraId="660995B1" w14:textId="386439C3" w:rsidTr="00BA2FF3">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614"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615" w:author="Houyem Rais" w:date="2024-02-22T15:17:00Z"/>
          <w:trPrChange w:id="13616" w:author="Farouk Bouhafs" w:date="2023-12-21T19:14:00Z">
            <w:trPr>
              <w:gridBefore w:val="1"/>
              <w:trHeight w:val="194"/>
            </w:trPr>
          </w:trPrChange>
        </w:trPr>
        <w:tc>
          <w:tcPr>
            <w:tcW w:w="3666" w:type="dxa"/>
            <w:shd w:val="clear" w:color="auto" w:fill="auto"/>
            <w:noWrap/>
            <w:vAlign w:val="center"/>
            <w:hideMark/>
            <w:tcPrChange w:id="13617" w:author="Farouk Bouhafs" w:date="2023-12-21T19:14:00Z">
              <w:tcPr>
                <w:tcW w:w="3666" w:type="dxa"/>
                <w:gridSpan w:val="2"/>
                <w:shd w:val="clear" w:color="auto" w:fill="auto"/>
                <w:noWrap/>
                <w:vAlign w:val="center"/>
                <w:hideMark/>
              </w:tcPr>
            </w:tcPrChange>
          </w:tcPr>
          <w:p w14:paraId="27F97615" w14:textId="0040E672" w:rsidR="00BF2632" w:rsidRPr="00BF2632" w:rsidDel="000A3E8D" w:rsidRDefault="00BF2632" w:rsidP="000A3E8D">
            <w:pPr>
              <w:rPr>
                <w:del w:id="13618" w:author="Houyem Rais" w:date="2024-02-22T15:17:00Z"/>
                <w:rFonts w:asciiTheme="minorHAnsi" w:hAnsiTheme="minorHAnsi" w:cstheme="minorHAnsi"/>
                <w:b/>
                <w:bCs/>
                <w:sz w:val="20"/>
                <w:szCs w:val="20"/>
                <w:rPrChange w:id="13619" w:author="Farouk Bouhafs" w:date="2023-12-21T19:16:00Z">
                  <w:rPr>
                    <w:del w:id="13620" w:author="Houyem Rais" w:date="2024-02-22T15:17:00Z"/>
                    <w:b/>
                    <w:bCs/>
                    <w:sz w:val="20"/>
                    <w:szCs w:val="20"/>
                  </w:rPr>
                </w:rPrChange>
              </w:rPr>
              <w:pPrChange w:id="13621" w:author="Houyem Rais" w:date="2024-02-22T15:17:00Z">
                <w:pPr>
                  <w:spacing w:before="20" w:after="40" w:line="240" w:lineRule="auto"/>
                </w:pPr>
              </w:pPrChange>
            </w:pPr>
            <w:del w:id="13622" w:author="Houyem Rais" w:date="2024-02-22T15:17:00Z">
              <w:r w:rsidRPr="00BF2632" w:rsidDel="000A3E8D">
                <w:rPr>
                  <w:rFonts w:asciiTheme="minorHAnsi" w:hAnsiTheme="minorHAnsi" w:cstheme="minorHAnsi"/>
                  <w:b/>
                  <w:bCs/>
                  <w:sz w:val="20"/>
                  <w:szCs w:val="20"/>
                  <w:rPrChange w:id="13623" w:author="Farouk Bouhafs" w:date="2023-12-21T19:16:00Z">
                    <w:rPr>
                      <w:b/>
                      <w:bCs/>
                      <w:sz w:val="20"/>
                      <w:szCs w:val="20"/>
                    </w:rPr>
                  </w:rPrChange>
                </w:rPr>
                <w:delText>VAN pour le secteur public - Avec risques</w:delText>
              </w:r>
            </w:del>
          </w:p>
        </w:tc>
        <w:tc>
          <w:tcPr>
            <w:tcW w:w="1382" w:type="dxa"/>
            <w:shd w:val="clear" w:color="auto" w:fill="auto"/>
            <w:noWrap/>
            <w:vAlign w:val="bottom"/>
            <w:tcPrChange w:id="13624" w:author="Farouk Bouhafs" w:date="2023-12-21T19:14:00Z">
              <w:tcPr>
                <w:tcW w:w="1382" w:type="dxa"/>
                <w:gridSpan w:val="2"/>
                <w:shd w:val="clear" w:color="auto" w:fill="auto"/>
                <w:noWrap/>
              </w:tcPr>
            </w:tcPrChange>
          </w:tcPr>
          <w:p w14:paraId="2833CB43" w14:textId="307A226C" w:rsidR="00BF2632" w:rsidRPr="00BF2632" w:rsidDel="000A3E8D" w:rsidRDefault="00BF2632" w:rsidP="000A3E8D">
            <w:pPr>
              <w:rPr>
                <w:del w:id="13625" w:author="Houyem Rais" w:date="2024-02-22T15:17:00Z"/>
                <w:rFonts w:asciiTheme="minorHAnsi" w:hAnsiTheme="minorHAnsi" w:cstheme="minorHAnsi"/>
                <w:b/>
                <w:bCs/>
                <w:sz w:val="20"/>
                <w:szCs w:val="20"/>
                <w:rPrChange w:id="13626" w:author="Farouk Bouhafs" w:date="2023-12-21T19:16:00Z">
                  <w:rPr>
                    <w:del w:id="13627" w:author="Houyem Rais" w:date="2024-02-22T15:17:00Z"/>
                    <w:b/>
                    <w:bCs/>
                    <w:sz w:val="20"/>
                    <w:szCs w:val="20"/>
                  </w:rPr>
                </w:rPrChange>
              </w:rPr>
              <w:pPrChange w:id="13628" w:author="Houyem Rais" w:date="2024-02-22T15:17:00Z">
                <w:pPr>
                  <w:spacing w:before="20" w:after="40" w:line="240" w:lineRule="auto"/>
                  <w:jc w:val="center"/>
                </w:pPr>
              </w:pPrChange>
            </w:pPr>
            <w:ins w:id="13629" w:author="Farouk Bouhafs" w:date="2023-12-21T19:07:00Z">
              <w:del w:id="13630" w:author="Houyem Rais" w:date="2024-02-22T15:17:00Z">
                <w:r w:rsidRPr="00BF2632" w:rsidDel="000A3E8D">
                  <w:rPr>
                    <w:rFonts w:asciiTheme="minorHAnsi" w:hAnsiTheme="minorHAnsi" w:cstheme="minorHAnsi"/>
                    <w:b/>
                    <w:bCs/>
                    <w:sz w:val="20"/>
                    <w:szCs w:val="20"/>
                  </w:rPr>
                  <w:delText>-265,2</w:delText>
                </w:r>
              </w:del>
            </w:ins>
            <w:del w:id="13631" w:author="Houyem Rais" w:date="2024-02-22T15:17:00Z">
              <w:r w:rsidRPr="00BF2632" w:rsidDel="000A3E8D">
                <w:rPr>
                  <w:rFonts w:asciiTheme="minorHAnsi" w:hAnsiTheme="minorHAnsi" w:cstheme="minorHAnsi"/>
                  <w:b/>
                  <w:bCs/>
                  <w:sz w:val="20"/>
                  <w:szCs w:val="20"/>
                  <w:rPrChange w:id="13632" w:author="Farouk Bouhafs" w:date="2023-12-21T19:16:00Z">
                    <w:rPr>
                      <w:b/>
                      <w:bCs/>
                      <w:sz w:val="20"/>
                      <w:szCs w:val="20"/>
                    </w:rPr>
                  </w:rPrChange>
                </w:rPr>
                <w:delText>-404,2</w:delText>
              </w:r>
            </w:del>
          </w:p>
        </w:tc>
        <w:tc>
          <w:tcPr>
            <w:tcW w:w="1382" w:type="dxa"/>
            <w:vAlign w:val="bottom"/>
            <w:tcPrChange w:id="13633" w:author="Farouk Bouhafs" w:date="2023-12-21T19:14:00Z">
              <w:tcPr>
                <w:tcW w:w="1382" w:type="dxa"/>
                <w:gridSpan w:val="2"/>
              </w:tcPr>
            </w:tcPrChange>
          </w:tcPr>
          <w:p w14:paraId="3410B13D" w14:textId="00CCE274" w:rsidR="00BF2632" w:rsidRPr="00BF2632" w:rsidDel="000A3E8D" w:rsidRDefault="00BF2632" w:rsidP="000A3E8D">
            <w:pPr>
              <w:rPr>
                <w:del w:id="13634" w:author="Houyem Rais" w:date="2024-02-22T15:17:00Z"/>
                <w:rFonts w:asciiTheme="minorHAnsi" w:hAnsiTheme="minorHAnsi" w:cstheme="minorHAnsi"/>
                <w:b/>
                <w:bCs/>
                <w:sz w:val="20"/>
                <w:szCs w:val="20"/>
                <w:rPrChange w:id="13635" w:author="Farouk Bouhafs" w:date="2023-12-21T19:16:00Z">
                  <w:rPr>
                    <w:del w:id="13636" w:author="Houyem Rais" w:date="2024-02-22T15:17:00Z"/>
                    <w:b/>
                    <w:bCs/>
                    <w:sz w:val="20"/>
                    <w:szCs w:val="20"/>
                  </w:rPr>
                </w:rPrChange>
              </w:rPr>
              <w:pPrChange w:id="13637" w:author="Houyem Rais" w:date="2024-02-22T15:17:00Z">
                <w:pPr>
                  <w:spacing w:before="20" w:after="40" w:line="240" w:lineRule="auto"/>
                  <w:jc w:val="center"/>
                </w:pPr>
              </w:pPrChange>
            </w:pPr>
            <w:ins w:id="13638" w:author="Farouk Bouhafs" w:date="2023-12-21T19:07:00Z">
              <w:del w:id="13639" w:author="Houyem Rais" w:date="2024-02-22T15:17:00Z">
                <w:r w:rsidRPr="00BF2632" w:rsidDel="000A3E8D">
                  <w:rPr>
                    <w:rFonts w:asciiTheme="minorHAnsi" w:hAnsiTheme="minorHAnsi" w:cstheme="minorHAnsi"/>
                    <w:b/>
                    <w:bCs/>
                    <w:sz w:val="20"/>
                    <w:szCs w:val="20"/>
                    <w:rPrChange w:id="13640" w:author="Farouk Bouhafs" w:date="2023-12-21T19:16:00Z">
                      <w:rPr>
                        <w:rFonts w:ascii="Arial" w:hAnsi="Arial" w:cs="Arial"/>
                        <w:b/>
                        <w:bCs/>
                      </w:rPr>
                    </w:rPrChange>
                  </w:rPr>
                  <w:delText>-821,0</w:delText>
                </w:r>
              </w:del>
            </w:ins>
            <w:del w:id="13641" w:author="Houyem Rais" w:date="2024-02-22T15:17:00Z">
              <w:r w:rsidRPr="00BF2632" w:rsidDel="000A3E8D">
                <w:rPr>
                  <w:rFonts w:asciiTheme="minorHAnsi" w:hAnsiTheme="minorHAnsi" w:cstheme="minorHAnsi"/>
                  <w:b/>
                  <w:bCs/>
                  <w:sz w:val="20"/>
                  <w:szCs w:val="20"/>
                  <w:rPrChange w:id="13642" w:author="Farouk Bouhafs" w:date="2023-12-21T19:16:00Z">
                    <w:rPr>
                      <w:b/>
                      <w:bCs/>
                      <w:sz w:val="20"/>
                      <w:szCs w:val="20"/>
                    </w:rPr>
                  </w:rPrChange>
                </w:rPr>
                <w:delText>-977,8</w:delText>
              </w:r>
            </w:del>
          </w:p>
        </w:tc>
        <w:tc>
          <w:tcPr>
            <w:tcW w:w="1382" w:type="dxa"/>
            <w:vAlign w:val="bottom"/>
            <w:tcPrChange w:id="13643" w:author="Farouk Bouhafs" w:date="2023-12-21T19:14:00Z">
              <w:tcPr>
                <w:tcW w:w="1382" w:type="dxa"/>
                <w:gridSpan w:val="2"/>
              </w:tcPr>
            </w:tcPrChange>
          </w:tcPr>
          <w:p w14:paraId="105575DA" w14:textId="36F91B9F" w:rsidR="00BF2632" w:rsidRPr="00BF2632" w:rsidDel="000A3E8D" w:rsidRDefault="00BF2632" w:rsidP="000A3E8D">
            <w:pPr>
              <w:rPr>
                <w:del w:id="13644" w:author="Houyem Rais" w:date="2024-02-22T15:17:00Z"/>
                <w:rFonts w:asciiTheme="minorHAnsi" w:hAnsiTheme="minorHAnsi" w:cstheme="minorHAnsi"/>
                <w:b/>
                <w:bCs/>
                <w:sz w:val="20"/>
                <w:szCs w:val="20"/>
                <w:rPrChange w:id="13645" w:author="Farouk Bouhafs" w:date="2023-12-21T19:16:00Z">
                  <w:rPr>
                    <w:del w:id="13646" w:author="Houyem Rais" w:date="2024-02-22T15:17:00Z"/>
                    <w:b/>
                    <w:bCs/>
                    <w:sz w:val="20"/>
                    <w:szCs w:val="20"/>
                  </w:rPr>
                </w:rPrChange>
              </w:rPr>
              <w:pPrChange w:id="13647" w:author="Houyem Rais" w:date="2024-02-22T15:17:00Z">
                <w:pPr>
                  <w:spacing w:before="20" w:after="40" w:line="240" w:lineRule="auto"/>
                  <w:jc w:val="center"/>
                </w:pPr>
              </w:pPrChange>
            </w:pPr>
            <w:ins w:id="13648" w:author="Farouk Bouhafs" w:date="2023-12-21T19:12:00Z">
              <w:del w:id="13649" w:author="Houyem Rais" w:date="2024-02-22T15:17:00Z">
                <w:r w:rsidRPr="00BF2632" w:rsidDel="000A3E8D">
                  <w:rPr>
                    <w:rFonts w:asciiTheme="minorHAnsi" w:hAnsiTheme="minorHAnsi" w:cstheme="minorHAnsi"/>
                    <w:b/>
                    <w:bCs/>
                    <w:sz w:val="20"/>
                    <w:szCs w:val="20"/>
                    <w:rPrChange w:id="13650" w:author="Farouk Bouhafs" w:date="2023-12-21T19:16:00Z">
                      <w:rPr>
                        <w:rFonts w:ascii="Arial" w:hAnsi="Arial" w:cs="Arial"/>
                        <w:b/>
                        <w:bCs/>
                      </w:rPr>
                    </w:rPrChange>
                  </w:rPr>
                  <w:delText>-449,4</w:delText>
                </w:r>
              </w:del>
            </w:ins>
            <w:del w:id="13651" w:author="Houyem Rais" w:date="2024-02-22T15:17:00Z">
              <w:r w:rsidRPr="00BF2632" w:rsidDel="000A3E8D">
                <w:rPr>
                  <w:rFonts w:asciiTheme="minorHAnsi" w:hAnsiTheme="minorHAnsi" w:cstheme="minorHAnsi"/>
                  <w:b/>
                  <w:bCs/>
                  <w:sz w:val="20"/>
                  <w:szCs w:val="20"/>
                  <w:rPrChange w:id="13652" w:author="Farouk Bouhafs" w:date="2023-12-21T19:16:00Z">
                    <w:rPr>
                      <w:b/>
                      <w:bCs/>
                      <w:sz w:val="20"/>
                      <w:szCs w:val="20"/>
                    </w:rPr>
                  </w:rPrChange>
                </w:rPr>
                <w:delText>-596,9</w:delText>
              </w:r>
            </w:del>
          </w:p>
        </w:tc>
        <w:tc>
          <w:tcPr>
            <w:tcW w:w="1382" w:type="dxa"/>
            <w:vAlign w:val="bottom"/>
            <w:tcPrChange w:id="13653" w:author="Farouk Bouhafs" w:date="2023-12-21T19:14:00Z">
              <w:tcPr>
                <w:tcW w:w="1382" w:type="dxa"/>
                <w:gridSpan w:val="2"/>
              </w:tcPr>
            </w:tcPrChange>
          </w:tcPr>
          <w:p w14:paraId="4124D4B3" w14:textId="6A181180" w:rsidR="00BF2632" w:rsidRPr="00BF2632" w:rsidDel="000A3E8D" w:rsidRDefault="00BF2632" w:rsidP="000A3E8D">
            <w:pPr>
              <w:rPr>
                <w:del w:id="13654" w:author="Houyem Rais" w:date="2024-02-22T15:17:00Z"/>
                <w:rFonts w:asciiTheme="minorHAnsi" w:hAnsiTheme="minorHAnsi" w:cstheme="minorHAnsi"/>
                <w:b/>
                <w:bCs/>
                <w:sz w:val="20"/>
                <w:szCs w:val="20"/>
                <w:rPrChange w:id="13655" w:author="Farouk Bouhafs" w:date="2023-12-21T19:16:00Z">
                  <w:rPr>
                    <w:del w:id="13656" w:author="Houyem Rais" w:date="2024-02-22T15:17:00Z"/>
                    <w:b/>
                    <w:bCs/>
                    <w:sz w:val="20"/>
                    <w:szCs w:val="20"/>
                  </w:rPr>
                </w:rPrChange>
              </w:rPr>
              <w:pPrChange w:id="13657" w:author="Houyem Rais" w:date="2024-02-22T15:17:00Z">
                <w:pPr>
                  <w:spacing w:before="20" w:after="40" w:line="240" w:lineRule="auto"/>
                  <w:jc w:val="center"/>
                </w:pPr>
              </w:pPrChange>
            </w:pPr>
            <w:ins w:id="13658" w:author="Farouk Bouhafs" w:date="2023-12-21T19:14:00Z">
              <w:del w:id="13659" w:author="Houyem Rais" w:date="2024-02-22T15:17:00Z">
                <w:r w:rsidRPr="00BF2632" w:rsidDel="000A3E8D">
                  <w:rPr>
                    <w:rFonts w:asciiTheme="minorHAnsi" w:hAnsiTheme="minorHAnsi" w:cstheme="minorHAnsi"/>
                    <w:b/>
                    <w:bCs/>
                    <w:sz w:val="20"/>
                    <w:szCs w:val="20"/>
                    <w:rPrChange w:id="13660" w:author="Farouk Bouhafs" w:date="2023-12-21T19:16:00Z">
                      <w:rPr>
                        <w:rFonts w:ascii="Arial" w:hAnsi="Arial" w:cs="Arial"/>
                        <w:b/>
                        <w:bCs/>
                      </w:rPr>
                    </w:rPrChange>
                  </w:rPr>
                  <w:delText>-1 233,6</w:delText>
                </w:r>
              </w:del>
            </w:ins>
            <w:del w:id="13661" w:author="Houyem Rais" w:date="2024-02-22T15:17:00Z">
              <w:r w:rsidRPr="00BF2632" w:rsidDel="000A3E8D">
                <w:rPr>
                  <w:rFonts w:asciiTheme="minorHAnsi" w:hAnsiTheme="minorHAnsi" w:cstheme="minorHAnsi"/>
                  <w:b/>
                  <w:bCs/>
                  <w:sz w:val="20"/>
                  <w:szCs w:val="20"/>
                  <w:rPrChange w:id="13662" w:author="Farouk Bouhafs" w:date="2023-12-21T19:16:00Z">
                    <w:rPr>
                      <w:b/>
                      <w:bCs/>
                      <w:sz w:val="20"/>
                      <w:szCs w:val="20"/>
                    </w:rPr>
                  </w:rPrChange>
                </w:rPr>
                <w:delText>-1404,4</w:delText>
              </w:r>
            </w:del>
          </w:p>
        </w:tc>
      </w:tr>
    </w:tbl>
    <w:p w14:paraId="368516EF" w14:textId="010710BC" w:rsidR="002F4180" w:rsidRPr="0075512F" w:rsidDel="000A3E8D" w:rsidRDefault="002F4180" w:rsidP="000A3E8D">
      <w:pPr>
        <w:rPr>
          <w:del w:id="13663" w:author="Houyem Rais" w:date="2024-02-22T15:17:00Z"/>
        </w:rPr>
        <w:pPrChange w:id="13664" w:author="Houyem Rais" w:date="2024-02-22T15:17:00Z">
          <w:pPr>
            <w:pStyle w:val="Titre3"/>
            <w:ind w:left="1843"/>
            <w:jc w:val="both"/>
          </w:pPr>
        </w:pPrChange>
      </w:pPr>
      <w:bookmarkStart w:id="13665" w:name="_Toc142174755"/>
      <w:del w:id="13666" w:author="Houyem Rais" w:date="2024-02-22T15:17:00Z">
        <w:r w:rsidRPr="0075512F" w:rsidDel="000A3E8D">
          <w:delText>Value for Money pour l’option Concession avec subvention</w:delText>
        </w:r>
        <w:bookmarkEnd w:id="13665"/>
      </w:del>
    </w:p>
    <w:p w14:paraId="694AB3AA" w14:textId="3100B188" w:rsidR="00E2364A" w:rsidRPr="0075512F" w:rsidDel="000A3E8D" w:rsidRDefault="00E2364A" w:rsidP="000A3E8D">
      <w:pPr>
        <w:rPr>
          <w:del w:id="13667" w:author="Houyem Rais" w:date="2024-02-22T15:17:00Z"/>
        </w:rPr>
        <w:pPrChange w:id="13668" w:author="Houyem Rais" w:date="2024-02-22T15:17:00Z">
          <w:pPr/>
        </w:pPrChange>
      </w:pPr>
      <w:del w:id="13669" w:author="Houyem Rais" w:date="2024-02-22T15:17:00Z">
        <w:r w:rsidRPr="0075512F" w:rsidDel="000A3E8D">
          <w:delText xml:space="preserve">Pour une présentation pertinente des résultats de l’analyse de la Value for Money, nous avons restreint </w:delText>
        </w:r>
        <w:r w:rsidR="0009401C" w:rsidRPr="0075512F" w:rsidDel="000A3E8D">
          <w:delText xml:space="preserve">l’exercice à l’option Concession avec les niveaux de subventions permettant d’atteindre un seuil acceptable de rentabilité financière, tel que présenté dans la section précédente. </w:delText>
        </w:r>
      </w:del>
    </w:p>
    <w:p w14:paraId="2ACDA2F8" w14:textId="6CF3CAB9" w:rsidR="002F4180" w:rsidRPr="0075512F" w:rsidDel="000A3E8D" w:rsidRDefault="002F4180" w:rsidP="000A3E8D">
      <w:pPr>
        <w:rPr>
          <w:del w:id="13670" w:author="Houyem Rais" w:date="2024-02-22T15:17:00Z"/>
        </w:rPr>
        <w:pPrChange w:id="13671" w:author="Houyem Rais" w:date="2024-02-22T15:17:00Z">
          <w:pPr/>
        </w:pPrChange>
      </w:pPr>
      <w:del w:id="13672" w:author="Houyem Rais" w:date="2024-02-22T15:17:00Z">
        <w:r w:rsidRPr="0075512F" w:rsidDel="000A3E8D">
          <w:delText>Le coût total du projet pour l’Etat, ajusté au risque, en cas de réalisation en concession avec subvention pour les différents scénarios de réalisation du projet est décomposé comme suit.</w:delText>
        </w:r>
      </w:del>
    </w:p>
    <w:p w14:paraId="5103E1BA" w14:textId="43738C0B" w:rsidR="002F4180" w:rsidRPr="0075512F" w:rsidDel="000A3E8D" w:rsidRDefault="002F4180" w:rsidP="000A3E8D">
      <w:pPr>
        <w:rPr>
          <w:del w:id="13673" w:author="Houyem Rais" w:date="2024-02-22T15:17:00Z"/>
        </w:rPr>
        <w:pPrChange w:id="13674" w:author="Houyem Rais" w:date="2024-02-22T15:17:00Z">
          <w:pPr>
            <w:pStyle w:val="Caption"/>
          </w:pPr>
        </w:pPrChange>
      </w:pPr>
      <w:bookmarkStart w:id="13675" w:name="_Toc144481115"/>
      <w:del w:id="13676"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183855" w:rsidDel="000A3E8D">
          <w:rPr>
            <w:noProof/>
          </w:rPr>
          <w:delText>47</w:delText>
        </w:r>
        <w:r w:rsidRPr="0075512F" w:rsidDel="000A3E8D">
          <w:fldChar w:fldCharType="end"/>
        </w:r>
        <w:r w:rsidRPr="0075512F" w:rsidDel="000A3E8D">
          <w:delText xml:space="preserve"> VAN et VfM pour l’option concession avec subvention</w:delText>
        </w:r>
        <w:bookmarkEnd w:id="13675"/>
      </w:del>
    </w:p>
    <w:tbl>
      <w:tblPr>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6"/>
        <w:gridCol w:w="1382"/>
        <w:gridCol w:w="1382"/>
        <w:gridCol w:w="1382"/>
        <w:gridCol w:w="1382"/>
        <w:tblGridChange w:id="13677">
          <w:tblGrid>
            <w:gridCol w:w="5"/>
            <w:gridCol w:w="3661"/>
            <w:gridCol w:w="5"/>
            <w:gridCol w:w="1377"/>
            <w:gridCol w:w="5"/>
            <w:gridCol w:w="1377"/>
            <w:gridCol w:w="5"/>
            <w:gridCol w:w="1377"/>
            <w:gridCol w:w="5"/>
            <w:gridCol w:w="1377"/>
            <w:gridCol w:w="5"/>
          </w:tblGrid>
        </w:tblGridChange>
      </w:tblGrid>
      <w:tr w:rsidR="0005334C" w:rsidRPr="00BF2632" w:rsidDel="000A3E8D" w14:paraId="1A342333" w14:textId="3842D713">
        <w:trPr>
          <w:trHeight w:val="558"/>
          <w:del w:id="13678" w:author="Houyem Rais" w:date="2024-02-22T15:17:00Z"/>
        </w:trPr>
        <w:tc>
          <w:tcPr>
            <w:tcW w:w="3666" w:type="dxa"/>
            <w:shd w:val="clear" w:color="auto" w:fill="D9D9D9" w:themeFill="background1" w:themeFillShade="D9"/>
            <w:noWrap/>
            <w:vAlign w:val="center"/>
            <w:hideMark/>
          </w:tcPr>
          <w:p w14:paraId="32C20CA9" w14:textId="4F6B4663" w:rsidR="002F4180" w:rsidRPr="00BF2632" w:rsidDel="000A3E8D" w:rsidRDefault="002F4180" w:rsidP="000A3E8D">
            <w:pPr>
              <w:rPr>
                <w:del w:id="13679" w:author="Houyem Rais" w:date="2024-02-22T15:17:00Z"/>
                <w:rFonts w:asciiTheme="minorHAnsi" w:hAnsiTheme="minorHAnsi" w:cstheme="minorHAnsi"/>
                <w:b/>
                <w:bCs/>
                <w:sz w:val="20"/>
                <w:szCs w:val="20"/>
                <w:rPrChange w:id="13680" w:author="Farouk Bouhafs" w:date="2023-12-21T19:16:00Z">
                  <w:rPr>
                    <w:del w:id="13681" w:author="Houyem Rais" w:date="2024-02-22T15:17:00Z"/>
                    <w:b/>
                    <w:bCs/>
                    <w:sz w:val="20"/>
                    <w:szCs w:val="20"/>
                  </w:rPr>
                </w:rPrChange>
              </w:rPr>
              <w:pPrChange w:id="13682" w:author="Houyem Rais" w:date="2024-02-22T15:17:00Z">
                <w:pPr>
                  <w:spacing w:before="20" w:after="40" w:line="240" w:lineRule="auto"/>
                </w:pPr>
              </w:pPrChange>
            </w:pPr>
            <w:del w:id="13683" w:author="Houyem Rais" w:date="2024-02-22T15:17:00Z">
              <w:r w:rsidRPr="00BF2632" w:rsidDel="000A3E8D">
                <w:rPr>
                  <w:rFonts w:asciiTheme="minorHAnsi" w:hAnsiTheme="minorHAnsi" w:cstheme="minorHAnsi"/>
                  <w:b/>
                  <w:bCs/>
                  <w:sz w:val="20"/>
                  <w:szCs w:val="20"/>
                  <w:rPrChange w:id="13684" w:author="Farouk Bouhafs" w:date="2023-12-21T19:16:00Z">
                    <w:rPr>
                      <w:b/>
                      <w:bCs/>
                      <w:sz w:val="20"/>
                      <w:szCs w:val="20"/>
                    </w:rPr>
                  </w:rPrChange>
                </w:rPr>
                <w:delText>VAN et VfM (MDT)</w:delText>
              </w:r>
            </w:del>
          </w:p>
        </w:tc>
        <w:tc>
          <w:tcPr>
            <w:tcW w:w="1382" w:type="dxa"/>
            <w:shd w:val="clear" w:color="auto" w:fill="D9D9D9" w:themeFill="background1" w:themeFillShade="D9"/>
            <w:vAlign w:val="center"/>
            <w:hideMark/>
          </w:tcPr>
          <w:p w14:paraId="596C8782" w14:textId="581959A3" w:rsidR="002F4180" w:rsidRPr="00BF2632" w:rsidDel="000A3E8D" w:rsidRDefault="002F4180" w:rsidP="000A3E8D">
            <w:pPr>
              <w:rPr>
                <w:del w:id="13685" w:author="Houyem Rais" w:date="2024-02-22T15:17:00Z"/>
                <w:rFonts w:asciiTheme="minorHAnsi" w:hAnsiTheme="minorHAnsi" w:cstheme="minorHAnsi"/>
                <w:b/>
                <w:bCs/>
                <w:sz w:val="20"/>
                <w:szCs w:val="20"/>
                <w:rPrChange w:id="13686" w:author="Farouk Bouhafs" w:date="2023-12-21T19:16:00Z">
                  <w:rPr>
                    <w:del w:id="13687" w:author="Houyem Rais" w:date="2024-02-22T15:17:00Z"/>
                    <w:b/>
                    <w:bCs/>
                    <w:sz w:val="20"/>
                    <w:szCs w:val="20"/>
                  </w:rPr>
                </w:rPrChange>
              </w:rPr>
              <w:pPrChange w:id="13688" w:author="Houyem Rais" w:date="2024-02-22T15:17:00Z">
                <w:pPr>
                  <w:spacing w:before="20" w:after="40" w:line="240" w:lineRule="auto"/>
                </w:pPr>
              </w:pPrChange>
            </w:pPr>
            <w:del w:id="13689" w:author="Houyem Rais" w:date="2024-02-22T15:17:00Z">
              <w:r w:rsidRPr="00BF2632" w:rsidDel="000A3E8D">
                <w:rPr>
                  <w:rFonts w:asciiTheme="minorHAnsi" w:hAnsiTheme="minorHAnsi" w:cstheme="minorHAnsi"/>
                  <w:b/>
                  <w:bCs/>
                  <w:sz w:val="20"/>
                  <w:szCs w:val="20"/>
                  <w:rPrChange w:id="13690" w:author="Farouk Bouhafs" w:date="2023-12-21T19:16:00Z">
                    <w:rPr>
                      <w:b/>
                      <w:bCs/>
                      <w:sz w:val="20"/>
                      <w:szCs w:val="20"/>
                    </w:rPr>
                  </w:rPrChange>
                </w:rPr>
                <w:delText>Variante B/ 1 Tablier</w:delText>
              </w:r>
            </w:del>
          </w:p>
        </w:tc>
        <w:tc>
          <w:tcPr>
            <w:tcW w:w="1382" w:type="dxa"/>
            <w:shd w:val="clear" w:color="auto" w:fill="D9D9D9" w:themeFill="background1" w:themeFillShade="D9"/>
            <w:vAlign w:val="center"/>
          </w:tcPr>
          <w:p w14:paraId="33977772" w14:textId="4A4C706C" w:rsidR="002F4180" w:rsidRPr="00BF2632" w:rsidDel="000A3E8D" w:rsidRDefault="002F4180" w:rsidP="000A3E8D">
            <w:pPr>
              <w:rPr>
                <w:del w:id="13691" w:author="Houyem Rais" w:date="2024-02-22T15:17:00Z"/>
                <w:rFonts w:asciiTheme="minorHAnsi" w:hAnsiTheme="minorHAnsi" w:cstheme="minorHAnsi"/>
                <w:b/>
                <w:bCs/>
                <w:sz w:val="20"/>
                <w:szCs w:val="20"/>
                <w:rPrChange w:id="13692" w:author="Farouk Bouhafs" w:date="2023-12-21T19:16:00Z">
                  <w:rPr>
                    <w:del w:id="13693" w:author="Houyem Rais" w:date="2024-02-22T15:17:00Z"/>
                    <w:b/>
                    <w:bCs/>
                    <w:sz w:val="20"/>
                    <w:szCs w:val="20"/>
                  </w:rPr>
                </w:rPrChange>
              </w:rPr>
              <w:pPrChange w:id="13694" w:author="Houyem Rais" w:date="2024-02-22T15:17:00Z">
                <w:pPr>
                  <w:spacing w:before="20" w:after="40" w:line="240" w:lineRule="auto"/>
                </w:pPr>
              </w:pPrChange>
            </w:pPr>
            <w:del w:id="13695" w:author="Houyem Rais" w:date="2024-02-22T15:17:00Z">
              <w:r w:rsidRPr="00BF2632" w:rsidDel="000A3E8D">
                <w:rPr>
                  <w:rFonts w:asciiTheme="minorHAnsi" w:hAnsiTheme="minorHAnsi" w:cstheme="minorHAnsi"/>
                  <w:b/>
                  <w:bCs/>
                  <w:sz w:val="20"/>
                  <w:szCs w:val="20"/>
                  <w:rPrChange w:id="13696" w:author="Farouk Bouhafs" w:date="2023-12-21T19:16:00Z">
                    <w:rPr>
                      <w:b/>
                      <w:bCs/>
                      <w:sz w:val="20"/>
                      <w:szCs w:val="20"/>
                    </w:rPr>
                  </w:rPrChange>
                </w:rPr>
                <w:delText>Variante B/ 2 Tabliers</w:delText>
              </w:r>
            </w:del>
          </w:p>
        </w:tc>
        <w:tc>
          <w:tcPr>
            <w:tcW w:w="1382" w:type="dxa"/>
            <w:shd w:val="clear" w:color="auto" w:fill="D9D9D9" w:themeFill="background1" w:themeFillShade="D9"/>
            <w:vAlign w:val="center"/>
          </w:tcPr>
          <w:p w14:paraId="54CE157F" w14:textId="171091D0" w:rsidR="002F4180" w:rsidRPr="00BF2632" w:rsidDel="000A3E8D" w:rsidRDefault="002F4180" w:rsidP="000A3E8D">
            <w:pPr>
              <w:rPr>
                <w:del w:id="13697" w:author="Houyem Rais" w:date="2024-02-22T15:17:00Z"/>
                <w:rFonts w:asciiTheme="minorHAnsi" w:hAnsiTheme="minorHAnsi" w:cstheme="minorHAnsi"/>
                <w:b/>
                <w:bCs/>
                <w:sz w:val="20"/>
                <w:szCs w:val="20"/>
                <w:rPrChange w:id="13698" w:author="Farouk Bouhafs" w:date="2023-12-21T19:16:00Z">
                  <w:rPr>
                    <w:del w:id="13699" w:author="Houyem Rais" w:date="2024-02-22T15:17:00Z"/>
                    <w:b/>
                    <w:bCs/>
                    <w:sz w:val="20"/>
                    <w:szCs w:val="20"/>
                  </w:rPr>
                </w:rPrChange>
              </w:rPr>
              <w:pPrChange w:id="13700" w:author="Houyem Rais" w:date="2024-02-22T15:17:00Z">
                <w:pPr>
                  <w:spacing w:before="20" w:after="40" w:line="240" w:lineRule="auto"/>
                </w:pPr>
              </w:pPrChange>
            </w:pPr>
            <w:del w:id="13701" w:author="Houyem Rais" w:date="2024-02-22T15:17:00Z">
              <w:r w:rsidRPr="00BF2632" w:rsidDel="000A3E8D">
                <w:rPr>
                  <w:rFonts w:asciiTheme="minorHAnsi" w:hAnsiTheme="minorHAnsi" w:cstheme="minorHAnsi"/>
                  <w:b/>
                  <w:bCs/>
                  <w:sz w:val="20"/>
                  <w:szCs w:val="20"/>
                  <w:rPrChange w:id="13702" w:author="Farouk Bouhafs" w:date="2023-12-21T19:16:00Z">
                    <w:rPr>
                      <w:b/>
                      <w:bCs/>
                      <w:sz w:val="20"/>
                      <w:szCs w:val="20"/>
                    </w:rPr>
                  </w:rPrChange>
                </w:rPr>
                <w:delText>Variante D1/ 1 Tablier</w:delText>
              </w:r>
            </w:del>
          </w:p>
        </w:tc>
        <w:tc>
          <w:tcPr>
            <w:tcW w:w="1382" w:type="dxa"/>
            <w:shd w:val="clear" w:color="auto" w:fill="D9D9D9" w:themeFill="background1" w:themeFillShade="D9"/>
            <w:vAlign w:val="center"/>
          </w:tcPr>
          <w:p w14:paraId="011B951D" w14:textId="03F06441" w:rsidR="002F4180" w:rsidRPr="00BF2632" w:rsidDel="000A3E8D" w:rsidRDefault="002F4180" w:rsidP="000A3E8D">
            <w:pPr>
              <w:rPr>
                <w:del w:id="13703" w:author="Houyem Rais" w:date="2024-02-22T15:17:00Z"/>
                <w:rFonts w:asciiTheme="minorHAnsi" w:hAnsiTheme="minorHAnsi" w:cstheme="minorHAnsi"/>
                <w:b/>
                <w:bCs/>
                <w:sz w:val="20"/>
                <w:szCs w:val="20"/>
                <w:rPrChange w:id="13704" w:author="Farouk Bouhafs" w:date="2023-12-21T19:16:00Z">
                  <w:rPr>
                    <w:del w:id="13705" w:author="Houyem Rais" w:date="2024-02-22T15:17:00Z"/>
                    <w:b/>
                    <w:bCs/>
                    <w:sz w:val="20"/>
                    <w:szCs w:val="20"/>
                  </w:rPr>
                </w:rPrChange>
              </w:rPr>
              <w:pPrChange w:id="13706" w:author="Houyem Rais" w:date="2024-02-22T15:17:00Z">
                <w:pPr>
                  <w:spacing w:before="20" w:after="40" w:line="240" w:lineRule="auto"/>
                </w:pPr>
              </w:pPrChange>
            </w:pPr>
            <w:del w:id="13707" w:author="Houyem Rais" w:date="2024-02-22T15:17:00Z">
              <w:r w:rsidRPr="00BF2632" w:rsidDel="000A3E8D">
                <w:rPr>
                  <w:rFonts w:asciiTheme="minorHAnsi" w:hAnsiTheme="minorHAnsi" w:cstheme="minorHAnsi"/>
                  <w:b/>
                  <w:bCs/>
                  <w:sz w:val="20"/>
                  <w:szCs w:val="20"/>
                  <w:rPrChange w:id="13708" w:author="Farouk Bouhafs" w:date="2023-12-21T19:16:00Z">
                    <w:rPr>
                      <w:b/>
                      <w:bCs/>
                      <w:sz w:val="20"/>
                      <w:szCs w:val="20"/>
                    </w:rPr>
                  </w:rPrChange>
                </w:rPr>
                <w:delText>Variante D1/ 2 Tabliers</w:delText>
              </w:r>
            </w:del>
          </w:p>
        </w:tc>
      </w:tr>
      <w:tr w:rsidR="00BF2632" w:rsidRPr="00BF2632" w:rsidDel="000A3E8D" w14:paraId="22398459" w14:textId="4DB77233" w:rsidTr="00501803">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09"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710" w:author="Houyem Rais" w:date="2024-02-22T15:17:00Z"/>
          <w:trPrChange w:id="13711" w:author="Farouk Bouhafs" w:date="2023-12-21T19:14:00Z">
            <w:trPr>
              <w:gridBefore w:val="1"/>
              <w:trHeight w:val="194"/>
            </w:trPr>
          </w:trPrChange>
        </w:trPr>
        <w:tc>
          <w:tcPr>
            <w:tcW w:w="3666" w:type="dxa"/>
            <w:shd w:val="clear" w:color="auto" w:fill="auto"/>
            <w:noWrap/>
            <w:vAlign w:val="center"/>
            <w:hideMark/>
            <w:tcPrChange w:id="13712" w:author="Farouk Bouhafs" w:date="2023-12-21T19:14:00Z">
              <w:tcPr>
                <w:tcW w:w="3666" w:type="dxa"/>
                <w:gridSpan w:val="2"/>
                <w:shd w:val="clear" w:color="auto" w:fill="auto"/>
                <w:noWrap/>
                <w:vAlign w:val="center"/>
                <w:hideMark/>
              </w:tcPr>
            </w:tcPrChange>
          </w:tcPr>
          <w:p w14:paraId="5D370EB4" w14:textId="36F53DCA" w:rsidR="00BF2632" w:rsidRPr="00BF2632" w:rsidDel="000A3E8D" w:rsidRDefault="00BF2632" w:rsidP="000A3E8D">
            <w:pPr>
              <w:rPr>
                <w:del w:id="13713" w:author="Houyem Rais" w:date="2024-02-22T15:17:00Z"/>
                <w:rFonts w:asciiTheme="minorHAnsi" w:hAnsiTheme="minorHAnsi" w:cstheme="minorHAnsi"/>
                <w:sz w:val="20"/>
                <w:szCs w:val="20"/>
                <w:rPrChange w:id="13714" w:author="Farouk Bouhafs" w:date="2023-12-21T19:16:00Z">
                  <w:rPr>
                    <w:del w:id="13715" w:author="Houyem Rais" w:date="2024-02-22T15:17:00Z"/>
                    <w:sz w:val="20"/>
                    <w:szCs w:val="20"/>
                  </w:rPr>
                </w:rPrChange>
              </w:rPr>
              <w:pPrChange w:id="13716" w:author="Houyem Rais" w:date="2024-02-22T15:17:00Z">
                <w:pPr>
                  <w:spacing w:before="20" w:after="40" w:line="240" w:lineRule="auto"/>
                </w:pPr>
              </w:pPrChange>
            </w:pPr>
            <w:del w:id="13717" w:author="Houyem Rais" w:date="2024-02-22T15:17:00Z">
              <w:r w:rsidRPr="00BF2632" w:rsidDel="000A3E8D">
                <w:rPr>
                  <w:rFonts w:asciiTheme="minorHAnsi" w:hAnsiTheme="minorHAnsi" w:cstheme="minorHAnsi"/>
                  <w:sz w:val="20"/>
                  <w:szCs w:val="20"/>
                  <w:rPrChange w:id="13718" w:author="Farouk Bouhafs" w:date="2023-12-21T19:16:00Z">
                    <w:rPr>
                      <w:sz w:val="20"/>
                      <w:szCs w:val="20"/>
                    </w:rPr>
                  </w:rPrChange>
                </w:rPr>
                <w:delText>VAN du service de la dette du secteur public</w:delText>
              </w:r>
            </w:del>
          </w:p>
        </w:tc>
        <w:tc>
          <w:tcPr>
            <w:tcW w:w="1382" w:type="dxa"/>
            <w:shd w:val="clear" w:color="auto" w:fill="auto"/>
            <w:noWrap/>
            <w:vAlign w:val="bottom"/>
            <w:tcPrChange w:id="13719" w:author="Farouk Bouhafs" w:date="2023-12-21T19:14:00Z">
              <w:tcPr>
                <w:tcW w:w="1382" w:type="dxa"/>
                <w:gridSpan w:val="2"/>
                <w:shd w:val="clear" w:color="auto" w:fill="auto"/>
                <w:noWrap/>
              </w:tcPr>
            </w:tcPrChange>
          </w:tcPr>
          <w:p w14:paraId="243BF70E" w14:textId="0A2E6CD8" w:rsidR="00BF2632" w:rsidRPr="00BF2632" w:rsidDel="000A3E8D" w:rsidRDefault="00BF2632" w:rsidP="000A3E8D">
            <w:pPr>
              <w:rPr>
                <w:del w:id="13720" w:author="Houyem Rais" w:date="2024-02-22T15:17:00Z"/>
                <w:rFonts w:asciiTheme="minorHAnsi" w:hAnsiTheme="minorHAnsi" w:cstheme="minorHAnsi"/>
                <w:sz w:val="20"/>
                <w:szCs w:val="20"/>
                <w:rPrChange w:id="13721" w:author="Farouk Bouhafs" w:date="2023-12-21T19:16:00Z">
                  <w:rPr>
                    <w:del w:id="13722" w:author="Houyem Rais" w:date="2024-02-22T15:17:00Z"/>
                    <w:sz w:val="20"/>
                    <w:szCs w:val="20"/>
                  </w:rPr>
                </w:rPrChange>
              </w:rPr>
              <w:pPrChange w:id="13723" w:author="Houyem Rais" w:date="2024-02-22T15:17:00Z">
                <w:pPr>
                  <w:spacing w:before="20" w:after="40" w:line="240" w:lineRule="auto"/>
                  <w:jc w:val="center"/>
                </w:pPr>
              </w:pPrChange>
            </w:pPr>
            <w:ins w:id="13724" w:author="Farouk Bouhafs" w:date="2023-12-21T19:05:00Z">
              <w:del w:id="13725" w:author="Houyem Rais" w:date="2024-02-22T15:17:00Z">
                <w:r w:rsidRPr="00BF2632" w:rsidDel="000A3E8D">
                  <w:rPr>
                    <w:rFonts w:asciiTheme="minorHAnsi" w:hAnsiTheme="minorHAnsi" w:cstheme="minorHAnsi"/>
                    <w:sz w:val="20"/>
                    <w:szCs w:val="20"/>
                    <w:rPrChange w:id="13726" w:author="Farouk Bouhafs" w:date="2023-12-21T19:16:00Z">
                      <w:rPr>
                        <w:rFonts w:ascii="Arial" w:hAnsi="Arial" w:cs="Arial"/>
                      </w:rPr>
                    </w:rPrChange>
                  </w:rPr>
                  <w:delText>-451,5</w:delText>
                </w:r>
              </w:del>
            </w:ins>
            <w:del w:id="13727" w:author="Houyem Rais" w:date="2024-02-22T15:17:00Z">
              <w:r w:rsidRPr="00BF2632" w:rsidDel="000A3E8D">
                <w:rPr>
                  <w:rFonts w:asciiTheme="minorHAnsi" w:hAnsiTheme="minorHAnsi" w:cstheme="minorHAnsi"/>
                  <w:sz w:val="20"/>
                  <w:szCs w:val="20"/>
                  <w:rPrChange w:id="13728" w:author="Farouk Bouhafs" w:date="2023-12-21T19:16:00Z">
                    <w:rPr>
                      <w:sz w:val="20"/>
                      <w:szCs w:val="20"/>
                    </w:rPr>
                  </w:rPrChange>
                </w:rPr>
                <w:delText>-621,4</w:delText>
              </w:r>
            </w:del>
          </w:p>
        </w:tc>
        <w:tc>
          <w:tcPr>
            <w:tcW w:w="1382" w:type="dxa"/>
            <w:tcPrChange w:id="13729" w:author="Farouk Bouhafs" w:date="2023-12-21T19:14:00Z">
              <w:tcPr>
                <w:tcW w:w="1382" w:type="dxa"/>
                <w:gridSpan w:val="2"/>
              </w:tcPr>
            </w:tcPrChange>
          </w:tcPr>
          <w:p w14:paraId="2B81A635" w14:textId="506BFB5D" w:rsidR="00BF2632" w:rsidRPr="00BF2632" w:rsidDel="000A3E8D" w:rsidRDefault="00BF2632" w:rsidP="000A3E8D">
            <w:pPr>
              <w:rPr>
                <w:del w:id="13730" w:author="Houyem Rais" w:date="2024-02-22T15:17:00Z"/>
                <w:rFonts w:asciiTheme="minorHAnsi" w:hAnsiTheme="minorHAnsi" w:cstheme="minorHAnsi"/>
                <w:sz w:val="20"/>
                <w:szCs w:val="20"/>
                <w:rPrChange w:id="13731" w:author="Farouk Bouhafs" w:date="2023-12-21T19:16:00Z">
                  <w:rPr>
                    <w:del w:id="13732" w:author="Houyem Rais" w:date="2024-02-22T15:17:00Z"/>
                    <w:sz w:val="20"/>
                    <w:szCs w:val="20"/>
                  </w:rPr>
                </w:rPrChange>
              </w:rPr>
              <w:pPrChange w:id="13733" w:author="Houyem Rais" w:date="2024-02-22T15:17:00Z">
                <w:pPr>
                  <w:spacing w:before="20" w:after="40" w:line="240" w:lineRule="auto"/>
                  <w:jc w:val="center"/>
                </w:pPr>
              </w:pPrChange>
            </w:pPr>
            <w:ins w:id="13734" w:author="Farouk Bouhafs" w:date="2023-12-21T19:09:00Z">
              <w:del w:id="13735" w:author="Houyem Rais" w:date="2024-02-22T15:17:00Z">
                <w:r w:rsidRPr="00BF2632" w:rsidDel="000A3E8D">
                  <w:rPr>
                    <w:rFonts w:asciiTheme="minorHAnsi" w:hAnsiTheme="minorHAnsi" w:cstheme="minorHAnsi"/>
                    <w:sz w:val="20"/>
                    <w:szCs w:val="20"/>
                    <w:rPrChange w:id="13736" w:author="Farouk Bouhafs" w:date="2023-12-21T19:16:00Z">
                      <w:rPr>
                        <w:rFonts w:ascii="Arial" w:hAnsi="Arial" w:cs="Arial"/>
                      </w:rPr>
                    </w:rPrChange>
                  </w:rPr>
                  <w:delText>-946,2</w:delText>
                </w:r>
              </w:del>
            </w:ins>
            <w:del w:id="13737" w:author="Houyem Rais" w:date="2024-02-22T15:17:00Z">
              <w:r w:rsidRPr="00BF2632" w:rsidDel="000A3E8D">
                <w:rPr>
                  <w:rFonts w:asciiTheme="minorHAnsi" w:hAnsiTheme="minorHAnsi" w:cstheme="minorHAnsi"/>
                  <w:sz w:val="20"/>
                  <w:szCs w:val="20"/>
                  <w:rPrChange w:id="13738" w:author="Farouk Bouhafs" w:date="2023-12-21T19:16:00Z">
                    <w:rPr/>
                  </w:rPrChange>
                </w:rPr>
                <w:delText>-1124,1</w:delText>
              </w:r>
            </w:del>
          </w:p>
        </w:tc>
        <w:tc>
          <w:tcPr>
            <w:tcW w:w="1382" w:type="dxa"/>
            <w:tcPrChange w:id="13739" w:author="Farouk Bouhafs" w:date="2023-12-21T19:14:00Z">
              <w:tcPr>
                <w:tcW w:w="1382" w:type="dxa"/>
                <w:gridSpan w:val="2"/>
              </w:tcPr>
            </w:tcPrChange>
          </w:tcPr>
          <w:p w14:paraId="27D21C18" w14:textId="6788DD2A" w:rsidR="00BF2632" w:rsidRPr="00BF2632" w:rsidDel="000A3E8D" w:rsidRDefault="00BF2632" w:rsidP="000A3E8D">
            <w:pPr>
              <w:rPr>
                <w:del w:id="13740" w:author="Houyem Rais" w:date="2024-02-22T15:17:00Z"/>
                <w:rFonts w:asciiTheme="minorHAnsi" w:hAnsiTheme="minorHAnsi" w:cstheme="minorHAnsi"/>
                <w:sz w:val="20"/>
                <w:szCs w:val="20"/>
                <w:rPrChange w:id="13741" w:author="Farouk Bouhafs" w:date="2023-12-21T19:16:00Z">
                  <w:rPr>
                    <w:del w:id="13742" w:author="Houyem Rais" w:date="2024-02-22T15:17:00Z"/>
                    <w:sz w:val="20"/>
                    <w:szCs w:val="20"/>
                  </w:rPr>
                </w:rPrChange>
              </w:rPr>
              <w:pPrChange w:id="13743" w:author="Houyem Rais" w:date="2024-02-22T15:17:00Z">
                <w:pPr>
                  <w:spacing w:before="20" w:after="40" w:line="240" w:lineRule="auto"/>
                  <w:jc w:val="center"/>
                </w:pPr>
              </w:pPrChange>
            </w:pPr>
            <w:ins w:id="13744" w:author="Farouk Bouhafs" w:date="2023-12-21T19:12:00Z">
              <w:del w:id="13745" w:author="Houyem Rais" w:date="2024-02-22T15:17:00Z">
                <w:r w:rsidRPr="00BF2632" w:rsidDel="000A3E8D">
                  <w:rPr>
                    <w:rFonts w:asciiTheme="minorHAnsi" w:hAnsiTheme="minorHAnsi" w:cstheme="minorHAnsi"/>
                    <w:sz w:val="20"/>
                    <w:szCs w:val="20"/>
                    <w:rPrChange w:id="13746" w:author="Farouk Bouhafs" w:date="2023-12-21T19:16:00Z">
                      <w:rPr>
                        <w:rFonts w:ascii="Arial" w:hAnsi="Arial" w:cs="Arial"/>
                      </w:rPr>
                    </w:rPrChange>
                  </w:rPr>
                  <w:delText>-623,7</w:delText>
                </w:r>
              </w:del>
            </w:ins>
            <w:del w:id="13747" w:author="Houyem Rais" w:date="2024-02-22T15:17:00Z">
              <w:r w:rsidRPr="00BF2632" w:rsidDel="000A3E8D">
                <w:rPr>
                  <w:rFonts w:asciiTheme="minorHAnsi" w:hAnsiTheme="minorHAnsi" w:cstheme="minorHAnsi"/>
                  <w:sz w:val="20"/>
                  <w:szCs w:val="20"/>
                  <w:rPrChange w:id="13748" w:author="Farouk Bouhafs" w:date="2023-12-21T19:16:00Z">
                    <w:rPr/>
                  </w:rPrChange>
                </w:rPr>
                <w:delText>-787,7</w:delText>
              </w:r>
            </w:del>
          </w:p>
        </w:tc>
        <w:tc>
          <w:tcPr>
            <w:tcW w:w="1382" w:type="dxa"/>
            <w:vAlign w:val="bottom"/>
            <w:tcPrChange w:id="13749" w:author="Farouk Bouhafs" w:date="2023-12-21T19:14:00Z">
              <w:tcPr>
                <w:tcW w:w="1382" w:type="dxa"/>
                <w:gridSpan w:val="2"/>
              </w:tcPr>
            </w:tcPrChange>
          </w:tcPr>
          <w:p w14:paraId="428C7A38" w14:textId="393BFF21" w:rsidR="00BF2632" w:rsidRPr="00BF2632" w:rsidDel="000A3E8D" w:rsidRDefault="00BF2632" w:rsidP="000A3E8D">
            <w:pPr>
              <w:rPr>
                <w:del w:id="13750" w:author="Houyem Rais" w:date="2024-02-22T15:17:00Z"/>
                <w:rFonts w:asciiTheme="minorHAnsi" w:hAnsiTheme="minorHAnsi" w:cstheme="minorHAnsi"/>
                <w:sz w:val="20"/>
                <w:szCs w:val="20"/>
                <w:rPrChange w:id="13751" w:author="Farouk Bouhafs" w:date="2023-12-21T19:16:00Z">
                  <w:rPr>
                    <w:del w:id="13752" w:author="Houyem Rais" w:date="2024-02-22T15:17:00Z"/>
                    <w:sz w:val="20"/>
                    <w:szCs w:val="20"/>
                  </w:rPr>
                </w:rPrChange>
              </w:rPr>
              <w:pPrChange w:id="13753" w:author="Houyem Rais" w:date="2024-02-22T15:17:00Z">
                <w:pPr>
                  <w:spacing w:before="20" w:after="40" w:line="240" w:lineRule="auto"/>
                  <w:jc w:val="center"/>
                </w:pPr>
              </w:pPrChange>
            </w:pPr>
            <w:ins w:id="13754" w:author="Farouk Bouhafs" w:date="2023-12-21T19:14:00Z">
              <w:del w:id="13755" w:author="Houyem Rais" w:date="2024-02-22T15:17:00Z">
                <w:r w:rsidRPr="00BF2632" w:rsidDel="000A3E8D">
                  <w:rPr>
                    <w:rFonts w:asciiTheme="minorHAnsi" w:hAnsiTheme="minorHAnsi" w:cstheme="minorHAnsi"/>
                    <w:sz w:val="20"/>
                    <w:szCs w:val="20"/>
                    <w:rPrChange w:id="13756" w:author="Farouk Bouhafs" w:date="2023-12-21T19:16:00Z">
                      <w:rPr>
                        <w:rFonts w:ascii="Arial" w:hAnsi="Arial" w:cs="Arial"/>
                      </w:rPr>
                    </w:rPrChange>
                  </w:rPr>
                  <w:delText>-1 271,5</w:delText>
                </w:r>
              </w:del>
            </w:ins>
            <w:del w:id="13757" w:author="Houyem Rais" w:date="2024-02-22T15:17:00Z">
              <w:r w:rsidRPr="00BF2632" w:rsidDel="000A3E8D">
                <w:rPr>
                  <w:rFonts w:asciiTheme="minorHAnsi" w:hAnsiTheme="minorHAnsi" w:cstheme="minorHAnsi"/>
                  <w:sz w:val="20"/>
                  <w:szCs w:val="20"/>
                  <w:rPrChange w:id="13758" w:author="Farouk Bouhafs" w:date="2023-12-21T19:16:00Z">
                    <w:rPr/>
                  </w:rPrChange>
                </w:rPr>
                <w:delText>-1477,1</w:delText>
              </w:r>
            </w:del>
          </w:p>
        </w:tc>
      </w:tr>
      <w:tr w:rsidR="00BF2632" w:rsidRPr="00BF2632" w:rsidDel="000A3E8D" w14:paraId="2E37944E" w14:textId="5CF98003" w:rsidTr="00501803">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59"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760" w:author="Houyem Rais" w:date="2024-02-22T15:17:00Z"/>
          <w:trPrChange w:id="13761" w:author="Farouk Bouhafs" w:date="2023-12-21T19:14:00Z">
            <w:trPr>
              <w:gridBefore w:val="1"/>
              <w:trHeight w:val="194"/>
            </w:trPr>
          </w:trPrChange>
        </w:trPr>
        <w:tc>
          <w:tcPr>
            <w:tcW w:w="3666" w:type="dxa"/>
            <w:shd w:val="clear" w:color="auto" w:fill="auto"/>
            <w:noWrap/>
            <w:vAlign w:val="center"/>
            <w:hideMark/>
            <w:tcPrChange w:id="13762" w:author="Farouk Bouhafs" w:date="2023-12-21T19:14:00Z">
              <w:tcPr>
                <w:tcW w:w="3666" w:type="dxa"/>
                <w:gridSpan w:val="2"/>
                <w:shd w:val="clear" w:color="auto" w:fill="auto"/>
                <w:noWrap/>
                <w:vAlign w:val="center"/>
                <w:hideMark/>
              </w:tcPr>
            </w:tcPrChange>
          </w:tcPr>
          <w:p w14:paraId="1397012F" w14:textId="7FF17E9E" w:rsidR="00BF2632" w:rsidRPr="00BF2632" w:rsidDel="000A3E8D" w:rsidRDefault="00BF2632" w:rsidP="000A3E8D">
            <w:pPr>
              <w:rPr>
                <w:del w:id="13763" w:author="Houyem Rais" w:date="2024-02-22T15:17:00Z"/>
                <w:rFonts w:asciiTheme="minorHAnsi" w:hAnsiTheme="minorHAnsi" w:cstheme="minorHAnsi"/>
                <w:sz w:val="20"/>
                <w:szCs w:val="20"/>
                <w:rPrChange w:id="13764" w:author="Farouk Bouhafs" w:date="2023-12-21T19:16:00Z">
                  <w:rPr>
                    <w:del w:id="13765" w:author="Houyem Rais" w:date="2024-02-22T15:17:00Z"/>
                    <w:sz w:val="20"/>
                    <w:szCs w:val="20"/>
                  </w:rPr>
                </w:rPrChange>
              </w:rPr>
              <w:pPrChange w:id="13766" w:author="Houyem Rais" w:date="2024-02-22T15:17:00Z">
                <w:pPr>
                  <w:spacing w:before="20" w:after="40" w:line="240" w:lineRule="auto"/>
                </w:pPr>
              </w:pPrChange>
            </w:pPr>
            <w:del w:id="13767" w:author="Houyem Rais" w:date="2024-02-22T15:17:00Z">
              <w:r w:rsidRPr="00BF2632" w:rsidDel="000A3E8D">
                <w:rPr>
                  <w:rFonts w:asciiTheme="minorHAnsi" w:hAnsiTheme="minorHAnsi" w:cstheme="minorHAnsi"/>
                  <w:sz w:val="20"/>
                  <w:szCs w:val="20"/>
                  <w:rPrChange w:id="13768" w:author="Farouk Bouhafs" w:date="2023-12-21T19:16:00Z">
                    <w:rPr>
                      <w:sz w:val="20"/>
                      <w:szCs w:val="20"/>
                    </w:rPr>
                  </w:rPrChange>
                </w:rPr>
                <w:delText>VAN des recettes d'exploitation</w:delText>
              </w:r>
            </w:del>
          </w:p>
        </w:tc>
        <w:tc>
          <w:tcPr>
            <w:tcW w:w="1382" w:type="dxa"/>
            <w:shd w:val="clear" w:color="auto" w:fill="auto"/>
            <w:noWrap/>
            <w:vAlign w:val="bottom"/>
            <w:tcPrChange w:id="13769" w:author="Farouk Bouhafs" w:date="2023-12-21T19:14:00Z">
              <w:tcPr>
                <w:tcW w:w="1382" w:type="dxa"/>
                <w:gridSpan w:val="2"/>
                <w:shd w:val="clear" w:color="auto" w:fill="auto"/>
                <w:noWrap/>
              </w:tcPr>
            </w:tcPrChange>
          </w:tcPr>
          <w:p w14:paraId="23151A0E" w14:textId="5DC97955" w:rsidR="00BF2632" w:rsidRPr="00BF2632" w:rsidDel="000A3E8D" w:rsidRDefault="00BF2632" w:rsidP="000A3E8D">
            <w:pPr>
              <w:rPr>
                <w:del w:id="13770" w:author="Houyem Rais" w:date="2024-02-22T15:17:00Z"/>
                <w:rFonts w:asciiTheme="minorHAnsi" w:hAnsiTheme="minorHAnsi" w:cstheme="minorHAnsi"/>
                <w:sz w:val="20"/>
                <w:szCs w:val="20"/>
                <w:rPrChange w:id="13771" w:author="Farouk Bouhafs" w:date="2023-12-21T19:16:00Z">
                  <w:rPr>
                    <w:del w:id="13772" w:author="Houyem Rais" w:date="2024-02-22T15:17:00Z"/>
                    <w:sz w:val="20"/>
                    <w:szCs w:val="20"/>
                  </w:rPr>
                </w:rPrChange>
              </w:rPr>
              <w:pPrChange w:id="13773" w:author="Houyem Rais" w:date="2024-02-22T15:17:00Z">
                <w:pPr>
                  <w:spacing w:before="20" w:after="40" w:line="240" w:lineRule="auto"/>
                  <w:jc w:val="center"/>
                </w:pPr>
              </w:pPrChange>
            </w:pPr>
            <w:ins w:id="13774" w:author="Farouk Bouhafs" w:date="2023-12-21T19:05:00Z">
              <w:del w:id="13775" w:author="Houyem Rais" w:date="2024-02-22T15:17:00Z">
                <w:r w:rsidRPr="00BF2632" w:rsidDel="000A3E8D">
                  <w:rPr>
                    <w:rFonts w:asciiTheme="minorHAnsi" w:hAnsiTheme="minorHAnsi" w:cstheme="minorHAnsi"/>
                    <w:sz w:val="20"/>
                    <w:szCs w:val="20"/>
                    <w:rPrChange w:id="13776" w:author="Farouk Bouhafs" w:date="2023-12-21T19:16:00Z">
                      <w:rPr>
                        <w:rFonts w:ascii="Arial" w:hAnsi="Arial" w:cs="Arial"/>
                      </w:rPr>
                    </w:rPrChange>
                  </w:rPr>
                  <w:delText>0,0</w:delText>
                </w:r>
              </w:del>
            </w:ins>
            <w:del w:id="13777" w:author="Houyem Rais" w:date="2024-02-22T15:17:00Z">
              <w:r w:rsidRPr="00BF2632" w:rsidDel="000A3E8D">
                <w:rPr>
                  <w:rFonts w:asciiTheme="minorHAnsi" w:hAnsiTheme="minorHAnsi" w:cstheme="minorHAnsi"/>
                  <w:sz w:val="20"/>
                  <w:szCs w:val="20"/>
                  <w:rPrChange w:id="13778" w:author="Farouk Bouhafs" w:date="2023-12-21T19:16:00Z">
                    <w:rPr>
                      <w:sz w:val="20"/>
                      <w:szCs w:val="20"/>
                    </w:rPr>
                  </w:rPrChange>
                </w:rPr>
                <w:delText>0,0</w:delText>
              </w:r>
            </w:del>
          </w:p>
        </w:tc>
        <w:tc>
          <w:tcPr>
            <w:tcW w:w="1382" w:type="dxa"/>
            <w:tcPrChange w:id="13779" w:author="Farouk Bouhafs" w:date="2023-12-21T19:14:00Z">
              <w:tcPr>
                <w:tcW w:w="1382" w:type="dxa"/>
                <w:gridSpan w:val="2"/>
              </w:tcPr>
            </w:tcPrChange>
          </w:tcPr>
          <w:p w14:paraId="7B95447A" w14:textId="6936F843" w:rsidR="00BF2632" w:rsidRPr="00BF2632" w:rsidDel="000A3E8D" w:rsidRDefault="00BF2632" w:rsidP="000A3E8D">
            <w:pPr>
              <w:rPr>
                <w:del w:id="13780" w:author="Houyem Rais" w:date="2024-02-22T15:17:00Z"/>
                <w:rFonts w:asciiTheme="minorHAnsi" w:hAnsiTheme="minorHAnsi" w:cstheme="minorHAnsi"/>
                <w:sz w:val="20"/>
                <w:szCs w:val="20"/>
                <w:rPrChange w:id="13781" w:author="Farouk Bouhafs" w:date="2023-12-21T19:16:00Z">
                  <w:rPr>
                    <w:del w:id="13782" w:author="Houyem Rais" w:date="2024-02-22T15:17:00Z"/>
                    <w:sz w:val="20"/>
                    <w:szCs w:val="20"/>
                  </w:rPr>
                </w:rPrChange>
              </w:rPr>
              <w:pPrChange w:id="13783" w:author="Houyem Rais" w:date="2024-02-22T15:17:00Z">
                <w:pPr>
                  <w:spacing w:before="20" w:after="40" w:line="240" w:lineRule="auto"/>
                  <w:jc w:val="center"/>
                </w:pPr>
              </w:pPrChange>
            </w:pPr>
            <w:del w:id="13784" w:author="Houyem Rais" w:date="2024-02-22T15:17:00Z">
              <w:r w:rsidRPr="00BF2632" w:rsidDel="000A3E8D">
                <w:rPr>
                  <w:rFonts w:asciiTheme="minorHAnsi" w:hAnsiTheme="minorHAnsi" w:cstheme="minorHAnsi"/>
                  <w:sz w:val="20"/>
                  <w:szCs w:val="20"/>
                  <w:rPrChange w:id="13785" w:author="Farouk Bouhafs" w:date="2023-12-21T19:16:00Z">
                    <w:rPr/>
                  </w:rPrChange>
                </w:rPr>
                <w:delText>0,0</w:delText>
              </w:r>
            </w:del>
          </w:p>
        </w:tc>
        <w:tc>
          <w:tcPr>
            <w:tcW w:w="1382" w:type="dxa"/>
            <w:tcPrChange w:id="13786" w:author="Farouk Bouhafs" w:date="2023-12-21T19:14:00Z">
              <w:tcPr>
                <w:tcW w:w="1382" w:type="dxa"/>
                <w:gridSpan w:val="2"/>
              </w:tcPr>
            </w:tcPrChange>
          </w:tcPr>
          <w:p w14:paraId="287101C5" w14:textId="152EF7D6" w:rsidR="00BF2632" w:rsidRPr="00BF2632" w:rsidDel="000A3E8D" w:rsidRDefault="00BF2632" w:rsidP="000A3E8D">
            <w:pPr>
              <w:rPr>
                <w:del w:id="13787" w:author="Houyem Rais" w:date="2024-02-22T15:17:00Z"/>
                <w:rFonts w:asciiTheme="minorHAnsi" w:hAnsiTheme="minorHAnsi" w:cstheme="minorHAnsi"/>
                <w:sz w:val="20"/>
                <w:szCs w:val="20"/>
                <w:rPrChange w:id="13788" w:author="Farouk Bouhafs" w:date="2023-12-21T19:16:00Z">
                  <w:rPr>
                    <w:del w:id="13789" w:author="Houyem Rais" w:date="2024-02-22T15:17:00Z"/>
                    <w:sz w:val="20"/>
                    <w:szCs w:val="20"/>
                  </w:rPr>
                </w:rPrChange>
              </w:rPr>
              <w:pPrChange w:id="13790" w:author="Houyem Rais" w:date="2024-02-22T15:17:00Z">
                <w:pPr>
                  <w:spacing w:before="20" w:after="40" w:line="240" w:lineRule="auto"/>
                  <w:jc w:val="center"/>
                </w:pPr>
              </w:pPrChange>
            </w:pPr>
            <w:del w:id="13791" w:author="Houyem Rais" w:date="2024-02-22T15:17:00Z">
              <w:r w:rsidRPr="00BF2632" w:rsidDel="000A3E8D">
                <w:rPr>
                  <w:rFonts w:asciiTheme="minorHAnsi" w:hAnsiTheme="minorHAnsi" w:cstheme="minorHAnsi"/>
                  <w:sz w:val="20"/>
                  <w:szCs w:val="20"/>
                  <w:rPrChange w:id="13792" w:author="Farouk Bouhafs" w:date="2023-12-21T19:16:00Z">
                    <w:rPr/>
                  </w:rPrChange>
                </w:rPr>
                <w:delText>0,0</w:delText>
              </w:r>
            </w:del>
          </w:p>
        </w:tc>
        <w:tc>
          <w:tcPr>
            <w:tcW w:w="1382" w:type="dxa"/>
            <w:vAlign w:val="bottom"/>
            <w:tcPrChange w:id="13793" w:author="Farouk Bouhafs" w:date="2023-12-21T19:14:00Z">
              <w:tcPr>
                <w:tcW w:w="1382" w:type="dxa"/>
                <w:gridSpan w:val="2"/>
              </w:tcPr>
            </w:tcPrChange>
          </w:tcPr>
          <w:p w14:paraId="125DA960" w14:textId="2991E48B" w:rsidR="00BF2632" w:rsidRPr="00BF2632" w:rsidDel="000A3E8D" w:rsidRDefault="00BF2632" w:rsidP="000A3E8D">
            <w:pPr>
              <w:rPr>
                <w:del w:id="13794" w:author="Houyem Rais" w:date="2024-02-22T15:17:00Z"/>
                <w:rFonts w:asciiTheme="minorHAnsi" w:hAnsiTheme="minorHAnsi" w:cstheme="minorHAnsi"/>
                <w:sz w:val="20"/>
                <w:szCs w:val="20"/>
                <w:rPrChange w:id="13795" w:author="Farouk Bouhafs" w:date="2023-12-21T19:16:00Z">
                  <w:rPr>
                    <w:del w:id="13796" w:author="Houyem Rais" w:date="2024-02-22T15:17:00Z"/>
                    <w:sz w:val="20"/>
                    <w:szCs w:val="20"/>
                  </w:rPr>
                </w:rPrChange>
              </w:rPr>
              <w:pPrChange w:id="13797" w:author="Houyem Rais" w:date="2024-02-22T15:17:00Z">
                <w:pPr>
                  <w:spacing w:before="20" w:after="40" w:line="240" w:lineRule="auto"/>
                  <w:jc w:val="center"/>
                </w:pPr>
              </w:pPrChange>
            </w:pPr>
            <w:ins w:id="13798" w:author="Farouk Bouhafs" w:date="2023-12-21T19:14:00Z">
              <w:del w:id="13799" w:author="Houyem Rais" w:date="2024-02-22T15:17:00Z">
                <w:r w:rsidRPr="00BF2632" w:rsidDel="000A3E8D">
                  <w:rPr>
                    <w:rFonts w:asciiTheme="minorHAnsi" w:hAnsiTheme="minorHAnsi" w:cstheme="minorHAnsi"/>
                    <w:sz w:val="20"/>
                    <w:szCs w:val="20"/>
                    <w:rPrChange w:id="13800" w:author="Farouk Bouhafs" w:date="2023-12-21T19:16:00Z">
                      <w:rPr>
                        <w:rFonts w:ascii="Arial" w:hAnsi="Arial" w:cs="Arial"/>
                      </w:rPr>
                    </w:rPrChange>
                  </w:rPr>
                  <w:delText>0,0</w:delText>
                </w:r>
              </w:del>
            </w:ins>
            <w:del w:id="13801" w:author="Houyem Rais" w:date="2024-02-22T15:17:00Z">
              <w:r w:rsidRPr="00BF2632" w:rsidDel="000A3E8D">
                <w:rPr>
                  <w:rFonts w:asciiTheme="minorHAnsi" w:hAnsiTheme="minorHAnsi" w:cstheme="minorHAnsi"/>
                  <w:sz w:val="20"/>
                  <w:szCs w:val="20"/>
                  <w:rPrChange w:id="13802" w:author="Farouk Bouhafs" w:date="2023-12-21T19:16:00Z">
                    <w:rPr/>
                  </w:rPrChange>
                </w:rPr>
                <w:delText>0,0</w:delText>
              </w:r>
            </w:del>
          </w:p>
        </w:tc>
      </w:tr>
      <w:tr w:rsidR="00B7019E" w:rsidRPr="00BF2632" w:rsidDel="000A3E8D" w14:paraId="2B372778" w14:textId="5428A534" w:rsidTr="005F54AD">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803" w:author="Farouk Bouhafs" w:date="2023-12-21T19:0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804" w:author="Houyem Rais" w:date="2024-02-22T15:17:00Z"/>
          <w:trPrChange w:id="13805" w:author="Farouk Bouhafs" w:date="2023-12-21T19:05:00Z">
            <w:trPr>
              <w:gridBefore w:val="1"/>
              <w:trHeight w:val="194"/>
            </w:trPr>
          </w:trPrChange>
        </w:trPr>
        <w:tc>
          <w:tcPr>
            <w:tcW w:w="3666" w:type="dxa"/>
            <w:shd w:val="clear" w:color="auto" w:fill="auto"/>
            <w:noWrap/>
            <w:vAlign w:val="center"/>
            <w:hideMark/>
            <w:tcPrChange w:id="13806" w:author="Farouk Bouhafs" w:date="2023-12-21T19:05:00Z">
              <w:tcPr>
                <w:tcW w:w="3666" w:type="dxa"/>
                <w:gridSpan w:val="2"/>
                <w:shd w:val="clear" w:color="auto" w:fill="auto"/>
                <w:noWrap/>
                <w:vAlign w:val="center"/>
                <w:hideMark/>
              </w:tcPr>
            </w:tcPrChange>
          </w:tcPr>
          <w:p w14:paraId="2541324E" w14:textId="1C988DCA" w:rsidR="00B7019E" w:rsidRPr="00BF2632" w:rsidDel="000A3E8D" w:rsidRDefault="00B7019E" w:rsidP="000A3E8D">
            <w:pPr>
              <w:rPr>
                <w:del w:id="13807" w:author="Houyem Rais" w:date="2024-02-22T15:17:00Z"/>
                <w:rFonts w:asciiTheme="minorHAnsi" w:hAnsiTheme="minorHAnsi" w:cstheme="minorHAnsi"/>
                <w:sz w:val="20"/>
                <w:szCs w:val="20"/>
                <w:rPrChange w:id="13808" w:author="Farouk Bouhafs" w:date="2023-12-21T19:16:00Z">
                  <w:rPr>
                    <w:del w:id="13809" w:author="Houyem Rais" w:date="2024-02-22T15:17:00Z"/>
                    <w:sz w:val="20"/>
                    <w:szCs w:val="20"/>
                  </w:rPr>
                </w:rPrChange>
              </w:rPr>
              <w:pPrChange w:id="13810" w:author="Houyem Rais" w:date="2024-02-22T15:17:00Z">
                <w:pPr>
                  <w:spacing w:before="20" w:after="40" w:line="240" w:lineRule="auto"/>
                </w:pPr>
              </w:pPrChange>
            </w:pPr>
            <w:del w:id="13811" w:author="Houyem Rais" w:date="2024-02-22T15:17:00Z">
              <w:r w:rsidRPr="00BF2632" w:rsidDel="000A3E8D">
                <w:rPr>
                  <w:rFonts w:asciiTheme="minorHAnsi" w:hAnsiTheme="minorHAnsi" w:cstheme="minorHAnsi"/>
                  <w:sz w:val="20"/>
                  <w:szCs w:val="20"/>
                  <w:rPrChange w:id="13812" w:author="Farouk Bouhafs" w:date="2023-12-21T19:16:00Z">
                    <w:rPr>
                      <w:sz w:val="20"/>
                      <w:szCs w:val="20"/>
                    </w:rPr>
                  </w:rPrChange>
                </w:rPr>
                <w:delText>VAN des OPEX (coûts d'exploitation-maintenance-GER)</w:delText>
              </w:r>
            </w:del>
          </w:p>
        </w:tc>
        <w:tc>
          <w:tcPr>
            <w:tcW w:w="1382" w:type="dxa"/>
            <w:shd w:val="clear" w:color="auto" w:fill="auto"/>
            <w:noWrap/>
            <w:vAlign w:val="bottom"/>
            <w:tcPrChange w:id="13813" w:author="Farouk Bouhafs" w:date="2023-12-21T19:05:00Z">
              <w:tcPr>
                <w:tcW w:w="1382" w:type="dxa"/>
                <w:gridSpan w:val="2"/>
                <w:shd w:val="clear" w:color="auto" w:fill="auto"/>
                <w:noWrap/>
              </w:tcPr>
            </w:tcPrChange>
          </w:tcPr>
          <w:p w14:paraId="51339621" w14:textId="5422AC85" w:rsidR="00B7019E" w:rsidRPr="00BF2632" w:rsidDel="000A3E8D" w:rsidRDefault="00B7019E" w:rsidP="000A3E8D">
            <w:pPr>
              <w:rPr>
                <w:del w:id="13814" w:author="Houyem Rais" w:date="2024-02-22T15:17:00Z"/>
                <w:rFonts w:asciiTheme="minorHAnsi" w:hAnsiTheme="minorHAnsi" w:cstheme="minorHAnsi"/>
                <w:sz w:val="20"/>
                <w:szCs w:val="20"/>
                <w:rPrChange w:id="13815" w:author="Farouk Bouhafs" w:date="2023-12-21T19:16:00Z">
                  <w:rPr>
                    <w:del w:id="13816" w:author="Houyem Rais" w:date="2024-02-22T15:17:00Z"/>
                    <w:sz w:val="20"/>
                    <w:szCs w:val="20"/>
                  </w:rPr>
                </w:rPrChange>
              </w:rPr>
              <w:pPrChange w:id="13817" w:author="Houyem Rais" w:date="2024-02-22T15:17:00Z">
                <w:pPr>
                  <w:spacing w:before="20" w:after="40" w:line="240" w:lineRule="auto"/>
                  <w:jc w:val="center"/>
                </w:pPr>
              </w:pPrChange>
            </w:pPr>
            <w:ins w:id="13818" w:author="Farouk Bouhafs" w:date="2023-12-21T19:05:00Z">
              <w:del w:id="13819" w:author="Houyem Rais" w:date="2024-02-22T15:17:00Z">
                <w:r w:rsidRPr="00BF2632" w:rsidDel="000A3E8D">
                  <w:rPr>
                    <w:rFonts w:asciiTheme="minorHAnsi" w:hAnsiTheme="minorHAnsi" w:cstheme="minorHAnsi"/>
                    <w:sz w:val="20"/>
                    <w:szCs w:val="20"/>
                    <w:rPrChange w:id="13820" w:author="Farouk Bouhafs" w:date="2023-12-21T19:16:00Z">
                      <w:rPr>
                        <w:rFonts w:ascii="Arial" w:hAnsi="Arial" w:cs="Arial"/>
                      </w:rPr>
                    </w:rPrChange>
                  </w:rPr>
                  <w:delText>0,0</w:delText>
                </w:r>
              </w:del>
            </w:ins>
            <w:del w:id="13821" w:author="Houyem Rais" w:date="2024-02-22T15:17:00Z">
              <w:r w:rsidRPr="00BF2632" w:rsidDel="000A3E8D">
                <w:rPr>
                  <w:rFonts w:asciiTheme="minorHAnsi" w:hAnsiTheme="minorHAnsi" w:cstheme="minorHAnsi"/>
                  <w:sz w:val="20"/>
                  <w:szCs w:val="20"/>
                  <w:rPrChange w:id="13822" w:author="Farouk Bouhafs" w:date="2023-12-21T19:16:00Z">
                    <w:rPr>
                      <w:sz w:val="20"/>
                      <w:szCs w:val="20"/>
                    </w:rPr>
                  </w:rPrChange>
                </w:rPr>
                <w:delText>0,0</w:delText>
              </w:r>
            </w:del>
          </w:p>
        </w:tc>
        <w:tc>
          <w:tcPr>
            <w:tcW w:w="1382" w:type="dxa"/>
            <w:tcPrChange w:id="13823" w:author="Farouk Bouhafs" w:date="2023-12-21T19:05:00Z">
              <w:tcPr>
                <w:tcW w:w="1382" w:type="dxa"/>
                <w:gridSpan w:val="2"/>
              </w:tcPr>
            </w:tcPrChange>
          </w:tcPr>
          <w:p w14:paraId="431347E1" w14:textId="53BA77D8" w:rsidR="00B7019E" w:rsidRPr="00BF2632" w:rsidDel="000A3E8D" w:rsidRDefault="00B7019E" w:rsidP="000A3E8D">
            <w:pPr>
              <w:rPr>
                <w:del w:id="13824" w:author="Houyem Rais" w:date="2024-02-22T15:17:00Z"/>
                <w:rFonts w:asciiTheme="minorHAnsi" w:hAnsiTheme="minorHAnsi" w:cstheme="minorHAnsi"/>
                <w:sz w:val="20"/>
                <w:szCs w:val="20"/>
                <w:rPrChange w:id="13825" w:author="Farouk Bouhafs" w:date="2023-12-21T19:16:00Z">
                  <w:rPr>
                    <w:del w:id="13826" w:author="Houyem Rais" w:date="2024-02-22T15:17:00Z"/>
                    <w:sz w:val="20"/>
                    <w:szCs w:val="20"/>
                  </w:rPr>
                </w:rPrChange>
              </w:rPr>
              <w:pPrChange w:id="13827" w:author="Houyem Rais" w:date="2024-02-22T15:17:00Z">
                <w:pPr>
                  <w:spacing w:before="20" w:after="40" w:line="240" w:lineRule="auto"/>
                  <w:jc w:val="center"/>
                </w:pPr>
              </w:pPrChange>
            </w:pPr>
            <w:del w:id="13828" w:author="Houyem Rais" w:date="2024-02-22T15:17:00Z">
              <w:r w:rsidRPr="00BF2632" w:rsidDel="000A3E8D">
                <w:rPr>
                  <w:rFonts w:asciiTheme="minorHAnsi" w:hAnsiTheme="minorHAnsi" w:cstheme="minorHAnsi"/>
                  <w:sz w:val="20"/>
                  <w:szCs w:val="20"/>
                  <w:rPrChange w:id="13829" w:author="Farouk Bouhafs" w:date="2023-12-21T19:16:00Z">
                    <w:rPr/>
                  </w:rPrChange>
                </w:rPr>
                <w:delText>0,0</w:delText>
              </w:r>
            </w:del>
          </w:p>
        </w:tc>
        <w:tc>
          <w:tcPr>
            <w:tcW w:w="1382" w:type="dxa"/>
            <w:tcPrChange w:id="13830" w:author="Farouk Bouhafs" w:date="2023-12-21T19:05:00Z">
              <w:tcPr>
                <w:tcW w:w="1382" w:type="dxa"/>
                <w:gridSpan w:val="2"/>
              </w:tcPr>
            </w:tcPrChange>
          </w:tcPr>
          <w:p w14:paraId="55B95F0D" w14:textId="61EA45EE" w:rsidR="00B7019E" w:rsidRPr="00BF2632" w:rsidDel="000A3E8D" w:rsidRDefault="00B7019E" w:rsidP="000A3E8D">
            <w:pPr>
              <w:rPr>
                <w:del w:id="13831" w:author="Houyem Rais" w:date="2024-02-22T15:17:00Z"/>
                <w:rFonts w:asciiTheme="minorHAnsi" w:hAnsiTheme="minorHAnsi" w:cstheme="minorHAnsi"/>
                <w:sz w:val="20"/>
                <w:szCs w:val="20"/>
                <w:rPrChange w:id="13832" w:author="Farouk Bouhafs" w:date="2023-12-21T19:16:00Z">
                  <w:rPr>
                    <w:del w:id="13833" w:author="Houyem Rais" w:date="2024-02-22T15:17:00Z"/>
                    <w:sz w:val="20"/>
                    <w:szCs w:val="20"/>
                  </w:rPr>
                </w:rPrChange>
              </w:rPr>
              <w:pPrChange w:id="13834" w:author="Houyem Rais" w:date="2024-02-22T15:17:00Z">
                <w:pPr>
                  <w:spacing w:before="20" w:after="40" w:line="240" w:lineRule="auto"/>
                  <w:jc w:val="center"/>
                </w:pPr>
              </w:pPrChange>
            </w:pPr>
            <w:del w:id="13835" w:author="Houyem Rais" w:date="2024-02-22T15:17:00Z">
              <w:r w:rsidRPr="00BF2632" w:rsidDel="000A3E8D">
                <w:rPr>
                  <w:rFonts w:asciiTheme="minorHAnsi" w:hAnsiTheme="minorHAnsi" w:cstheme="minorHAnsi"/>
                  <w:sz w:val="20"/>
                  <w:szCs w:val="20"/>
                  <w:rPrChange w:id="13836" w:author="Farouk Bouhafs" w:date="2023-12-21T19:16:00Z">
                    <w:rPr/>
                  </w:rPrChange>
                </w:rPr>
                <w:delText>0,0</w:delText>
              </w:r>
            </w:del>
          </w:p>
        </w:tc>
        <w:tc>
          <w:tcPr>
            <w:tcW w:w="1382" w:type="dxa"/>
            <w:tcPrChange w:id="13837" w:author="Farouk Bouhafs" w:date="2023-12-21T19:05:00Z">
              <w:tcPr>
                <w:tcW w:w="1382" w:type="dxa"/>
                <w:gridSpan w:val="2"/>
              </w:tcPr>
            </w:tcPrChange>
          </w:tcPr>
          <w:p w14:paraId="4380472B" w14:textId="010912F3" w:rsidR="00B7019E" w:rsidRPr="00BF2632" w:rsidDel="000A3E8D" w:rsidRDefault="00B7019E" w:rsidP="000A3E8D">
            <w:pPr>
              <w:rPr>
                <w:del w:id="13838" w:author="Houyem Rais" w:date="2024-02-22T15:17:00Z"/>
                <w:rFonts w:asciiTheme="minorHAnsi" w:hAnsiTheme="minorHAnsi" w:cstheme="minorHAnsi"/>
                <w:sz w:val="20"/>
                <w:szCs w:val="20"/>
                <w:rPrChange w:id="13839" w:author="Farouk Bouhafs" w:date="2023-12-21T19:16:00Z">
                  <w:rPr>
                    <w:del w:id="13840" w:author="Houyem Rais" w:date="2024-02-22T15:17:00Z"/>
                    <w:sz w:val="20"/>
                    <w:szCs w:val="20"/>
                  </w:rPr>
                </w:rPrChange>
              </w:rPr>
              <w:pPrChange w:id="13841" w:author="Houyem Rais" w:date="2024-02-22T15:17:00Z">
                <w:pPr>
                  <w:spacing w:before="20" w:after="40" w:line="240" w:lineRule="auto"/>
                  <w:jc w:val="center"/>
                </w:pPr>
              </w:pPrChange>
            </w:pPr>
            <w:del w:id="13842" w:author="Houyem Rais" w:date="2024-02-22T15:17:00Z">
              <w:r w:rsidRPr="00BF2632" w:rsidDel="000A3E8D">
                <w:rPr>
                  <w:rFonts w:asciiTheme="minorHAnsi" w:hAnsiTheme="minorHAnsi" w:cstheme="minorHAnsi"/>
                  <w:sz w:val="20"/>
                  <w:szCs w:val="20"/>
                  <w:rPrChange w:id="13843" w:author="Farouk Bouhafs" w:date="2023-12-21T19:16:00Z">
                    <w:rPr/>
                  </w:rPrChange>
                </w:rPr>
                <w:delText>0,0</w:delText>
              </w:r>
            </w:del>
          </w:p>
        </w:tc>
      </w:tr>
      <w:tr w:rsidR="00BF2632" w:rsidRPr="00BF2632" w:rsidDel="000A3E8D" w14:paraId="7D287CD4" w14:textId="7789C2DE" w:rsidTr="007B4894">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844"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845" w:author="Houyem Rais" w:date="2024-02-22T15:17:00Z"/>
          <w:trPrChange w:id="13846" w:author="Farouk Bouhafs" w:date="2023-12-21T19:14:00Z">
            <w:trPr>
              <w:gridBefore w:val="1"/>
              <w:trHeight w:val="194"/>
            </w:trPr>
          </w:trPrChange>
        </w:trPr>
        <w:tc>
          <w:tcPr>
            <w:tcW w:w="3666" w:type="dxa"/>
            <w:shd w:val="clear" w:color="auto" w:fill="auto"/>
            <w:noWrap/>
            <w:vAlign w:val="center"/>
            <w:hideMark/>
            <w:tcPrChange w:id="13847" w:author="Farouk Bouhafs" w:date="2023-12-21T19:14:00Z">
              <w:tcPr>
                <w:tcW w:w="3666" w:type="dxa"/>
                <w:gridSpan w:val="2"/>
                <w:shd w:val="clear" w:color="auto" w:fill="auto"/>
                <w:noWrap/>
                <w:vAlign w:val="center"/>
                <w:hideMark/>
              </w:tcPr>
            </w:tcPrChange>
          </w:tcPr>
          <w:p w14:paraId="7DF2012E" w14:textId="363EBB97" w:rsidR="00BF2632" w:rsidRPr="00BF2632" w:rsidDel="000A3E8D" w:rsidRDefault="00BF2632" w:rsidP="000A3E8D">
            <w:pPr>
              <w:rPr>
                <w:del w:id="13848" w:author="Houyem Rais" w:date="2024-02-22T15:17:00Z"/>
                <w:rFonts w:asciiTheme="minorHAnsi" w:hAnsiTheme="minorHAnsi" w:cstheme="minorHAnsi"/>
                <w:sz w:val="20"/>
                <w:szCs w:val="20"/>
                <w:rPrChange w:id="13849" w:author="Farouk Bouhafs" w:date="2023-12-21T19:16:00Z">
                  <w:rPr>
                    <w:del w:id="13850" w:author="Houyem Rais" w:date="2024-02-22T15:17:00Z"/>
                    <w:sz w:val="20"/>
                    <w:szCs w:val="20"/>
                  </w:rPr>
                </w:rPrChange>
              </w:rPr>
              <w:pPrChange w:id="13851" w:author="Houyem Rais" w:date="2024-02-22T15:17:00Z">
                <w:pPr>
                  <w:spacing w:before="20" w:after="40" w:line="240" w:lineRule="auto"/>
                </w:pPr>
              </w:pPrChange>
            </w:pPr>
            <w:del w:id="13852" w:author="Houyem Rais" w:date="2024-02-22T15:17:00Z">
              <w:r w:rsidRPr="00BF2632" w:rsidDel="000A3E8D">
                <w:rPr>
                  <w:rFonts w:asciiTheme="minorHAnsi" w:hAnsiTheme="minorHAnsi" w:cstheme="minorHAnsi"/>
                  <w:sz w:val="20"/>
                  <w:szCs w:val="20"/>
                  <w:rPrChange w:id="13853" w:author="Farouk Bouhafs" w:date="2023-12-21T19:16:00Z">
                    <w:rPr>
                      <w:sz w:val="20"/>
                      <w:szCs w:val="20"/>
                    </w:rPr>
                  </w:rPrChange>
                </w:rPr>
                <w:delText>VAN de la TVA</w:delText>
              </w:r>
            </w:del>
          </w:p>
        </w:tc>
        <w:tc>
          <w:tcPr>
            <w:tcW w:w="1382" w:type="dxa"/>
            <w:shd w:val="clear" w:color="auto" w:fill="auto"/>
            <w:noWrap/>
            <w:vAlign w:val="bottom"/>
            <w:tcPrChange w:id="13854" w:author="Farouk Bouhafs" w:date="2023-12-21T19:14:00Z">
              <w:tcPr>
                <w:tcW w:w="1382" w:type="dxa"/>
                <w:gridSpan w:val="2"/>
                <w:shd w:val="clear" w:color="auto" w:fill="auto"/>
                <w:noWrap/>
              </w:tcPr>
            </w:tcPrChange>
          </w:tcPr>
          <w:p w14:paraId="482432B4" w14:textId="03660AE4" w:rsidR="00BF2632" w:rsidRPr="00BF2632" w:rsidDel="000A3E8D" w:rsidRDefault="00BF2632" w:rsidP="000A3E8D">
            <w:pPr>
              <w:rPr>
                <w:del w:id="13855" w:author="Houyem Rais" w:date="2024-02-22T15:17:00Z"/>
                <w:rFonts w:asciiTheme="minorHAnsi" w:hAnsiTheme="minorHAnsi" w:cstheme="minorHAnsi"/>
                <w:sz w:val="20"/>
                <w:szCs w:val="20"/>
                <w:rPrChange w:id="13856" w:author="Farouk Bouhafs" w:date="2023-12-21T19:16:00Z">
                  <w:rPr>
                    <w:del w:id="13857" w:author="Houyem Rais" w:date="2024-02-22T15:17:00Z"/>
                    <w:sz w:val="20"/>
                    <w:szCs w:val="20"/>
                  </w:rPr>
                </w:rPrChange>
              </w:rPr>
              <w:pPrChange w:id="13858" w:author="Houyem Rais" w:date="2024-02-22T15:17:00Z">
                <w:pPr>
                  <w:spacing w:before="20" w:after="40" w:line="240" w:lineRule="auto"/>
                  <w:jc w:val="center"/>
                </w:pPr>
              </w:pPrChange>
            </w:pPr>
            <w:ins w:id="13859" w:author="Farouk Bouhafs" w:date="2023-12-21T19:08:00Z">
              <w:del w:id="13860" w:author="Houyem Rais" w:date="2024-02-22T15:17:00Z">
                <w:r w:rsidRPr="00BF2632" w:rsidDel="000A3E8D">
                  <w:rPr>
                    <w:rFonts w:asciiTheme="minorHAnsi" w:hAnsiTheme="minorHAnsi" w:cstheme="minorHAnsi"/>
                    <w:sz w:val="20"/>
                    <w:szCs w:val="20"/>
                    <w:rPrChange w:id="13861" w:author="Farouk Bouhafs" w:date="2023-12-21T19:16:00Z">
                      <w:rPr>
                        <w:rFonts w:ascii="Arial" w:hAnsi="Arial" w:cs="Arial"/>
                      </w:rPr>
                    </w:rPrChange>
                  </w:rPr>
                  <w:delText>50,4</w:delText>
                </w:r>
              </w:del>
            </w:ins>
            <w:del w:id="13862" w:author="Houyem Rais" w:date="2024-02-22T15:17:00Z">
              <w:r w:rsidRPr="00BF2632" w:rsidDel="000A3E8D">
                <w:rPr>
                  <w:rFonts w:asciiTheme="minorHAnsi" w:hAnsiTheme="minorHAnsi" w:cstheme="minorHAnsi"/>
                  <w:sz w:val="20"/>
                  <w:szCs w:val="20"/>
                  <w:rPrChange w:id="13863" w:author="Farouk Bouhafs" w:date="2023-12-21T19:16:00Z">
                    <w:rPr/>
                  </w:rPrChange>
                </w:rPr>
                <w:delText>50,4</w:delText>
              </w:r>
            </w:del>
          </w:p>
        </w:tc>
        <w:tc>
          <w:tcPr>
            <w:tcW w:w="1382" w:type="dxa"/>
            <w:vAlign w:val="bottom"/>
            <w:tcPrChange w:id="13864" w:author="Farouk Bouhafs" w:date="2023-12-21T19:14:00Z">
              <w:tcPr>
                <w:tcW w:w="1382" w:type="dxa"/>
                <w:gridSpan w:val="2"/>
              </w:tcPr>
            </w:tcPrChange>
          </w:tcPr>
          <w:p w14:paraId="2FB9F9EF" w14:textId="2D506F63" w:rsidR="00BF2632" w:rsidRPr="00BF2632" w:rsidDel="000A3E8D" w:rsidRDefault="00BF2632" w:rsidP="000A3E8D">
            <w:pPr>
              <w:rPr>
                <w:del w:id="13865" w:author="Houyem Rais" w:date="2024-02-22T15:17:00Z"/>
                <w:rFonts w:asciiTheme="minorHAnsi" w:hAnsiTheme="minorHAnsi" w:cstheme="minorHAnsi"/>
                <w:sz w:val="20"/>
                <w:szCs w:val="20"/>
                <w:rPrChange w:id="13866" w:author="Farouk Bouhafs" w:date="2023-12-21T19:16:00Z">
                  <w:rPr>
                    <w:del w:id="13867" w:author="Houyem Rais" w:date="2024-02-22T15:17:00Z"/>
                    <w:sz w:val="20"/>
                    <w:szCs w:val="20"/>
                  </w:rPr>
                </w:rPrChange>
              </w:rPr>
              <w:pPrChange w:id="13868" w:author="Houyem Rais" w:date="2024-02-22T15:17:00Z">
                <w:pPr>
                  <w:spacing w:before="20" w:after="40" w:line="240" w:lineRule="auto"/>
                  <w:jc w:val="center"/>
                </w:pPr>
              </w:pPrChange>
            </w:pPr>
            <w:ins w:id="13869" w:author="Farouk Bouhafs" w:date="2023-12-21T19:09:00Z">
              <w:del w:id="13870" w:author="Houyem Rais" w:date="2024-02-22T15:17:00Z">
                <w:r w:rsidRPr="00BF2632" w:rsidDel="000A3E8D">
                  <w:rPr>
                    <w:rFonts w:asciiTheme="minorHAnsi" w:hAnsiTheme="minorHAnsi" w:cstheme="minorHAnsi"/>
                    <w:sz w:val="20"/>
                    <w:szCs w:val="20"/>
                    <w:rPrChange w:id="13871" w:author="Farouk Bouhafs" w:date="2023-12-21T19:16:00Z">
                      <w:rPr>
                        <w:rFonts w:ascii="Arial" w:hAnsi="Arial" w:cs="Arial"/>
                      </w:rPr>
                    </w:rPrChange>
                  </w:rPr>
                  <w:delText>50,4</w:delText>
                </w:r>
              </w:del>
            </w:ins>
            <w:del w:id="13872" w:author="Houyem Rais" w:date="2024-02-22T15:17:00Z">
              <w:r w:rsidRPr="00BF2632" w:rsidDel="000A3E8D">
                <w:rPr>
                  <w:rFonts w:asciiTheme="minorHAnsi" w:hAnsiTheme="minorHAnsi" w:cstheme="minorHAnsi"/>
                  <w:sz w:val="20"/>
                  <w:szCs w:val="20"/>
                  <w:rPrChange w:id="13873" w:author="Farouk Bouhafs" w:date="2023-12-21T19:16:00Z">
                    <w:rPr/>
                  </w:rPrChange>
                </w:rPr>
                <w:delText>50,4</w:delText>
              </w:r>
            </w:del>
          </w:p>
        </w:tc>
        <w:tc>
          <w:tcPr>
            <w:tcW w:w="1382" w:type="dxa"/>
            <w:vAlign w:val="bottom"/>
            <w:tcPrChange w:id="13874" w:author="Farouk Bouhafs" w:date="2023-12-21T19:14:00Z">
              <w:tcPr>
                <w:tcW w:w="1382" w:type="dxa"/>
                <w:gridSpan w:val="2"/>
              </w:tcPr>
            </w:tcPrChange>
          </w:tcPr>
          <w:p w14:paraId="0CB617CD" w14:textId="49C08D67" w:rsidR="00BF2632" w:rsidRPr="00BF2632" w:rsidDel="000A3E8D" w:rsidRDefault="00BF2632" w:rsidP="000A3E8D">
            <w:pPr>
              <w:rPr>
                <w:del w:id="13875" w:author="Houyem Rais" w:date="2024-02-22T15:17:00Z"/>
                <w:rFonts w:asciiTheme="minorHAnsi" w:hAnsiTheme="minorHAnsi" w:cstheme="minorHAnsi"/>
                <w:sz w:val="20"/>
                <w:szCs w:val="20"/>
                <w:rPrChange w:id="13876" w:author="Farouk Bouhafs" w:date="2023-12-21T19:16:00Z">
                  <w:rPr>
                    <w:del w:id="13877" w:author="Houyem Rais" w:date="2024-02-22T15:17:00Z"/>
                    <w:sz w:val="20"/>
                    <w:szCs w:val="20"/>
                  </w:rPr>
                </w:rPrChange>
              </w:rPr>
              <w:pPrChange w:id="13878" w:author="Houyem Rais" w:date="2024-02-22T15:17:00Z">
                <w:pPr>
                  <w:spacing w:before="20" w:after="40" w:line="240" w:lineRule="auto"/>
                  <w:jc w:val="center"/>
                </w:pPr>
              </w:pPrChange>
            </w:pPr>
            <w:ins w:id="13879" w:author="Farouk Bouhafs" w:date="2023-12-21T19:12:00Z">
              <w:del w:id="13880" w:author="Houyem Rais" w:date="2024-02-22T15:17:00Z">
                <w:r w:rsidRPr="00BF2632" w:rsidDel="000A3E8D">
                  <w:rPr>
                    <w:rFonts w:asciiTheme="minorHAnsi" w:hAnsiTheme="minorHAnsi" w:cstheme="minorHAnsi"/>
                    <w:sz w:val="20"/>
                    <w:szCs w:val="20"/>
                    <w:rPrChange w:id="13881" w:author="Farouk Bouhafs" w:date="2023-12-21T19:16:00Z">
                      <w:rPr>
                        <w:rFonts w:ascii="Arial" w:hAnsi="Arial" w:cs="Arial"/>
                      </w:rPr>
                    </w:rPrChange>
                  </w:rPr>
                  <w:delText>50,4</w:delText>
                </w:r>
              </w:del>
            </w:ins>
            <w:del w:id="13882" w:author="Houyem Rais" w:date="2024-02-22T15:17:00Z">
              <w:r w:rsidRPr="00BF2632" w:rsidDel="000A3E8D">
                <w:rPr>
                  <w:rFonts w:asciiTheme="minorHAnsi" w:hAnsiTheme="minorHAnsi" w:cstheme="minorHAnsi"/>
                  <w:sz w:val="20"/>
                  <w:szCs w:val="20"/>
                  <w:rPrChange w:id="13883" w:author="Farouk Bouhafs" w:date="2023-12-21T19:16:00Z">
                    <w:rPr/>
                  </w:rPrChange>
                </w:rPr>
                <w:delText>50,4</w:delText>
              </w:r>
            </w:del>
          </w:p>
        </w:tc>
        <w:tc>
          <w:tcPr>
            <w:tcW w:w="1382" w:type="dxa"/>
            <w:vAlign w:val="bottom"/>
            <w:tcPrChange w:id="13884" w:author="Farouk Bouhafs" w:date="2023-12-21T19:14:00Z">
              <w:tcPr>
                <w:tcW w:w="1382" w:type="dxa"/>
                <w:gridSpan w:val="2"/>
              </w:tcPr>
            </w:tcPrChange>
          </w:tcPr>
          <w:p w14:paraId="40BBBC02" w14:textId="4A99561F" w:rsidR="00BF2632" w:rsidRPr="00BF2632" w:rsidDel="000A3E8D" w:rsidRDefault="00BF2632" w:rsidP="000A3E8D">
            <w:pPr>
              <w:rPr>
                <w:del w:id="13885" w:author="Houyem Rais" w:date="2024-02-22T15:17:00Z"/>
                <w:rFonts w:asciiTheme="minorHAnsi" w:hAnsiTheme="minorHAnsi" w:cstheme="minorHAnsi"/>
                <w:sz w:val="20"/>
                <w:szCs w:val="20"/>
                <w:rPrChange w:id="13886" w:author="Farouk Bouhafs" w:date="2023-12-21T19:16:00Z">
                  <w:rPr>
                    <w:del w:id="13887" w:author="Houyem Rais" w:date="2024-02-22T15:17:00Z"/>
                    <w:sz w:val="20"/>
                    <w:szCs w:val="20"/>
                  </w:rPr>
                </w:rPrChange>
              </w:rPr>
              <w:pPrChange w:id="13888" w:author="Houyem Rais" w:date="2024-02-22T15:17:00Z">
                <w:pPr>
                  <w:spacing w:before="20" w:after="40" w:line="240" w:lineRule="auto"/>
                  <w:jc w:val="center"/>
                </w:pPr>
              </w:pPrChange>
            </w:pPr>
            <w:ins w:id="13889" w:author="Farouk Bouhafs" w:date="2023-12-21T19:14:00Z">
              <w:del w:id="13890" w:author="Houyem Rais" w:date="2024-02-22T15:17:00Z">
                <w:r w:rsidRPr="00BF2632" w:rsidDel="000A3E8D">
                  <w:rPr>
                    <w:rFonts w:asciiTheme="minorHAnsi" w:hAnsiTheme="minorHAnsi" w:cstheme="minorHAnsi"/>
                    <w:sz w:val="20"/>
                    <w:szCs w:val="20"/>
                    <w:rPrChange w:id="13891" w:author="Farouk Bouhafs" w:date="2023-12-21T19:16:00Z">
                      <w:rPr>
                        <w:rFonts w:ascii="Arial" w:hAnsi="Arial" w:cs="Arial"/>
                      </w:rPr>
                    </w:rPrChange>
                  </w:rPr>
                  <w:delText>50,4</w:delText>
                </w:r>
              </w:del>
            </w:ins>
            <w:del w:id="13892" w:author="Houyem Rais" w:date="2024-02-22T15:17:00Z">
              <w:r w:rsidRPr="00BF2632" w:rsidDel="000A3E8D">
                <w:rPr>
                  <w:rFonts w:asciiTheme="minorHAnsi" w:hAnsiTheme="minorHAnsi" w:cstheme="minorHAnsi"/>
                  <w:sz w:val="20"/>
                  <w:szCs w:val="20"/>
                  <w:rPrChange w:id="13893" w:author="Farouk Bouhafs" w:date="2023-12-21T19:16:00Z">
                    <w:rPr/>
                  </w:rPrChange>
                </w:rPr>
                <w:delText>50,4</w:delText>
              </w:r>
            </w:del>
          </w:p>
        </w:tc>
      </w:tr>
      <w:tr w:rsidR="00BF2632" w:rsidRPr="00BF2632" w:rsidDel="000A3E8D" w14:paraId="37ECB4F0" w14:textId="4A07CE36" w:rsidTr="007B4894">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894"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895" w:author="Houyem Rais" w:date="2024-02-22T15:17:00Z"/>
          <w:trPrChange w:id="13896" w:author="Farouk Bouhafs" w:date="2023-12-21T19:14:00Z">
            <w:trPr>
              <w:gridBefore w:val="1"/>
              <w:trHeight w:val="194"/>
            </w:trPr>
          </w:trPrChange>
        </w:trPr>
        <w:tc>
          <w:tcPr>
            <w:tcW w:w="3666" w:type="dxa"/>
            <w:shd w:val="clear" w:color="auto" w:fill="auto"/>
            <w:noWrap/>
            <w:vAlign w:val="center"/>
            <w:hideMark/>
            <w:tcPrChange w:id="13897" w:author="Farouk Bouhafs" w:date="2023-12-21T19:14:00Z">
              <w:tcPr>
                <w:tcW w:w="3666" w:type="dxa"/>
                <w:gridSpan w:val="2"/>
                <w:shd w:val="clear" w:color="auto" w:fill="auto"/>
                <w:noWrap/>
                <w:vAlign w:val="center"/>
                <w:hideMark/>
              </w:tcPr>
            </w:tcPrChange>
          </w:tcPr>
          <w:p w14:paraId="1549C4A2" w14:textId="252A11F2" w:rsidR="00BF2632" w:rsidRPr="00BF2632" w:rsidDel="000A3E8D" w:rsidRDefault="00BF2632" w:rsidP="000A3E8D">
            <w:pPr>
              <w:rPr>
                <w:del w:id="13898" w:author="Houyem Rais" w:date="2024-02-22T15:17:00Z"/>
                <w:rFonts w:asciiTheme="minorHAnsi" w:hAnsiTheme="minorHAnsi" w:cstheme="minorHAnsi"/>
                <w:sz w:val="20"/>
                <w:szCs w:val="20"/>
                <w:rPrChange w:id="13899" w:author="Farouk Bouhafs" w:date="2023-12-21T19:16:00Z">
                  <w:rPr>
                    <w:del w:id="13900" w:author="Houyem Rais" w:date="2024-02-22T15:17:00Z"/>
                    <w:sz w:val="20"/>
                    <w:szCs w:val="20"/>
                  </w:rPr>
                </w:rPrChange>
              </w:rPr>
              <w:pPrChange w:id="13901" w:author="Houyem Rais" w:date="2024-02-22T15:17:00Z">
                <w:pPr>
                  <w:spacing w:before="20" w:after="40" w:line="240" w:lineRule="auto"/>
                </w:pPr>
              </w:pPrChange>
            </w:pPr>
            <w:del w:id="13902" w:author="Houyem Rais" w:date="2024-02-22T15:17:00Z">
              <w:r w:rsidRPr="00BF2632" w:rsidDel="000A3E8D">
                <w:rPr>
                  <w:rFonts w:asciiTheme="minorHAnsi" w:hAnsiTheme="minorHAnsi" w:cstheme="minorHAnsi"/>
                  <w:sz w:val="20"/>
                  <w:szCs w:val="20"/>
                  <w:rPrChange w:id="13903" w:author="Farouk Bouhafs" w:date="2023-12-21T19:16:00Z">
                    <w:rPr>
                      <w:sz w:val="20"/>
                      <w:szCs w:val="20"/>
                    </w:rPr>
                  </w:rPrChange>
                </w:rPr>
                <w:delText>VAN de l'Impôt sur les Sociétés</w:delText>
              </w:r>
            </w:del>
          </w:p>
        </w:tc>
        <w:tc>
          <w:tcPr>
            <w:tcW w:w="1382" w:type="dxa"/>
            <w:shd w:val="clear" w:color="auto" w:fill="auto"/>
            <w:noWrap/>
            <w:vAlign w:val="bottom"/>
            <w:tcPrChange w:id="13904" w:author="Farouk Bouhafs" w:date="2023-12-21T19:14:00Z">
              <w:tcPr>
                <w:tcW w:w="1382" w:type="dxa"/>
                <w:gridSpan w:val="2"/>
                <w:shd w:val="clear" w:color="auto" w:fill="auto"/>
                <w:noWrap/>
              </w:tcPr>
            </w:tcPrChange>
          </w:tcPr>
          <w:p w14:paraId="4A0938D1" w14:textId="08BFF7F8" w:rsidR="00BF2632" w:rsidRPr="00BF2632" w:rsidDel="000A3E8D" w:rsidRDefault="00BF2632" w:rsidP="000A3E8D">
            <w:pPr>
              <w:rPr>
                <w:del w:id="13905" w:author="Houyem Rais" w:date="2024-02-22T15:17:00Z"/>
                <w:rFonts w:asciiTheme="minorHAnsi" w:hAnsiTheme="minorHAnsi" w:cstheme="minorHAnsi"/>
                <w:sz w:val="20"/>
                <w:szCs w:val="20"/>
                <w:rPrChange w:id="13906" w:author="Farouk Bouhafs" w:date="2023-12-21T19:16:00Z">
                  <w:rPr>
                    <w:del w:id="13907" w:author="Houyem Rais" w:date="2024-02-22T15:17:00Z"/>
                    <w:sz w:val="20"/>
                    <w:szCs w:val="20"/>
                  </w:rPr>
                </w:rPrChange>
              </w:rPr>
              <w:pPrChange w:id="13908" w:author="Houyem Rais" w:date="2024-02-22T15:17:00Z">
                <w:pPr>
                  <w:spacing w:before="20" w:after="40" w:line="240" w:lineRule="auto"/>
                  <w:jc w:val="center"/>
                </w:pPr>
              </w:pPrChange>
            </w:pPr>
            <w:ins w:id="13909" w:author="Farouk Bouhafs" w:date="2023-12-21T19:08:00Z">
              <w:del w:id="13910" w:author="Houyem Rais" w:date="2024-02-22T15:17:00Z">
                <w:r w:rsidRPr="00BF2632" w:rsidDel="000A3E8D">
                  <w:rPr>
                    <w:rFonts w:asciiTheme="minorHAnsi" w:hAnsiTheme="minorHAnsi" w:cstheme="minorHAnsi"/>
                    <w:sz w:val="20"/>
                    <w:szCs w:val="20"/>
                    <w:rPrChange w:id="13911" w:author="Farouk Bouhafs" w:date="2023-12-21T19:16:00Z">
                      <w:rPr>
                        <w:rFonts w:ascii="Arial" w:hAnsi="Arial" w:cs="Arial"/>
                      </w:rPr>
                    </w:rPrChange>
                  </w:rPr>
                  <w:delText>75,2</w:delText>
                </w:r>
              </w:del>
            </w:ins>
            <w:del w:id="13912" w:author="Houyem Rais" w:date="2024-02-22T15:17:00Z">
              <w:r w:rsidRPr="00BF2632" w:rsidDel="000A3E8D">
                <w:rPr>
                  <w:rFonts w:asciiTheme="minorHAnsi" w:hAnsiTheme="minorHAnsi" w:cstheme="minorHAnsi"/>
                  <w:sz w:val="20"/>
                  <w:szCs w:val="20"/>
                  <w:rPrChange w:id="13913" w:author="Farouk Bouhafs" w:date="2023-12-21T19:16:00Z">
                    <w:rPr/>
                  </w:rPrChange>
                </w:rPr>
                <w:delText>67,6</w:delText>
              </w:r>
            </w:del>
          </w:p>
        </w:tc>
        <w:tc>
          <w:tcPr>
            <w:tcW w:w="1382" w:type="dxa"/>
            <w:vAlign w:val="bottom"/>
            <w:tcPrChange w:id="13914" w:author="Farouk Bouhafs" w:date="2023-12-21T19:14:00Z">
              <w:tcPr>
                <w:tcW w:w="1382" w:type="dxa"/>
                <w:gridSpan w:val="2"/>
              </w:tcPr>
            </w:tcPrChange>
          </w:tcPr>
          <w:p w14:paraId="5ED58C15" w14:textId="4EAEC345" w:rsidR="00BF2632" w:rsidRPr="00BF2632" w:rsidDel="000A3E8D" w:rsidRDefault="00BF2632" w:rsidP="000A3E8D">
            <w:pPr>
              <w:rPr>
                <w:del w:id="13915" w:author="Houyem Rais" w:date="2024-02-22T15:17:00Z"/>
                <w:rFonts w:asciiTheme="minorHAnsi" w:hAnsiTheme="minorHAnsi" w:cstheme="minorHAnsi"/>
                <w:sz w:val="20"/>
                <w:szCs w:val="20"/>
                <w:rPrChange w:id="13916" w:author="Farouk Bouhafs" w:date="2023-12-21T19:16:00Z">
                  <w:rPr>
                    <w:del w:id="13917" w:author="Houyem Rais" w:date="2024-02-22T15:17:00Z"/>
                    <w:sz w:val="20"/>
                    <w:szCs w:val="20"/>
                  </w:rPr>
                </w:rPrChange>
              </w:rPr>
              <w:pPrChange w:id="13918" w:author="Houyem Rais" w:date="2024-02-22T15:17:00Z">
                <w:pPr>
                  <w:spacing w:before="20" w:after="40" w:line="240" w:lineRule="auto"/>
                  <w:jc w:val="center"/>
                </w:pPr>
              </w:pPrChange>
            </w:pPr>
            <w:ins w:id="13919" w:author="Farouk Bouhafs" w:date="2023-12-21T19:09:00Z">
              <w:del w:id="13920" w:author="Houyem Rais" w:date="2024-02-22T15:17:00Z">
                <w:r w:rsidRPr="00BF2632" w:rsidDel="000A3E8D">
                  <w:rPr>
                    <w:rFonts w:asciiTheme="minorHAnsi" w:hAnsiTheme="minorHAnsi" w:cstheme="minorHAnsi"/>
                    <w:sz w:val="20"/>
                    <w:szCs w:val="20"/>
                    <w:rPrChange w:id="13921" w:author="Farouk Bouhafs" w:date="2023-12-21T19:16:00Z">
                      <w:rPr>
                        <w:rFonts w:ascii="Arial" w:hAnsi="Arial" w:cs="Arial"/>
                      </w:rPr>
                    </w:rPrChange>
                  </w:rPr>
                  <w:delText>48,3</w:delText>
                </w:r>
              </w:del>
            </w:ins>
            <w:del w:id="13922" w:author="Houyem Rais" w:date="2024-02-22T15:17:00Z">
              <w:r w:rsidRPr="00BF2632" w:rsidDel="000A3E8D">
                <w:rPr>
                  <w:rFonts w:asciiTheme="minorHAnsi" w:hAnsiTheme="minorHAnsi" w:cstheme="minorHAnsi"/>
                  <w:sz w:val="20"/>
                  <w:szCs w:val="20"/>
                  <w:rPrChange w:id="13923" w:author="Farouk Bouhafs" w:date="2023-12-21T19:16:00Z">
                    <w:rPr/>
                  </w:rPrChange>
                </w:rPr>
                <w:delText>37,3</w:delText>
              </w:r>
            </w:del>
          </w:p>
        </w:tc>
        <w:tc>
          <w:tcPr>
            <w:tcW w:w="1382" w:type="dxa"/>
            <w:vAlign w:val="bottom"/>
            <w:tcPrChange w:id="13924" w:author="Farouk Bouhafs" w:date="2023-12-21T19:14:00Z">
              <w:tcPr>
                <w:tcW w:w="1382" w:type="dxa"/>
                <w:gridSpan w:val="2"/>
              </w:tcPr>
            </w:tcPrChange>
          </w:tcPr>
          <w:p w14:paraId="416BD985" w14:textId="668BDDCF" w:rsidR="00BF2632" w:rsidRPr="00BF2632" w:rsidDel="000A3E8D" w:rsidRDefault="00BF2632" w:rsidP="000A3E8D">
            <w:pPr>
              <w:rPr>
                <w:del w:id="13925" w:author="Houyem Rais" w:date="2024-02-22T15:17:00Z"/>
                <w:rFonts w:asciiTheme="minorHAnsi" w:hAnsiTheme="minorHAnsi" w:cstheme="minorHAnsi"/>
                <w:sz w:val="20"/>
                <w:szCs w:val="20"/>
                <w:rPrChange w:id="13926" w:author="Farouk Bouhafs" w:date="2023-12-21T19:16:00Z">
                  <w:rPr>
                    <w:del w:id="13927" w:author="Houyem Rais" w:date="2024-02-22T15:17:00Z"/>
                    <w:sz w:val="20"/>
                    <w:szCs w:val="20"/>
                  </w:rPr>
                </w:rPrChange>
              </w:rPr>
              <w:pPrChange w:id="13928" w:author="Houyem Rais" w:date="2024-02-22T15:17:00Z">
                <w:pPr>
                  <w:spacing w:before="20" w:after="40" w:line="240" w:lineRule="auto"/>
                  <w:jc w:val="center"/>
                </w:pPr>
              </w:pPrChange>
            </w:pPr>
            <w:ins w:id="13929" w:author="Farouk Bouhafs" w:date="2023-12-21T19:12:00Z">
              <w:del w:id="13930" w:author="Houyem Rais" w:date="2024-02-22T15:17:00Z">
                <w:r w:rsidRPr="00BF2632" w:rsidDel="000A3E8D">
                  <w:rPr>
                    <w:rFonts w:asciiTheme="minorHAnsi" w:hAnsiTheme="minorHAnsi" w:cstheme="minorHAnsi"/>
                    <w:sz w:val="20"/>
                    <w:szCs w:val="20"/>
                    <w:rPrChange w:id="13931" w:author="Farouk Bouhafs" w:date="2023-12-21T19:16:00Z">
                      <w:rPr>
                        <w:rFonts w:ascii="Arial" w:hAnsi="Arial" w:cs="Arial"/>
                      </w:rPr>
                    </w:rPrChange>
                  </w:rPr>
                  <w:delText>60,6</w:delText>
                </w:r>
              </w:del>
            </w:ins>
            <w:del w:id="13932" w:author="Houyem Rais" w:date="2024-02-22T15:17:00Z">
              <w:r w:rsidRPr="00BF2632" w:rsidDel="000A3E8D">
                <w:rPr>
                  <w:rFonts w:asciiTheme="minorHAnsi" w:hAnsiTheme="minorHAnsi" w:cstheme="minorHAnsi"/>
                  <w:sz w:val="20"/>
                  <w:szCs w:val="20"/>
                  <w:rPrChange w:id="13933" w:author="Farouk Bouhafs" w:date="2023-12-21T19:16:00Z">
                    <w:rPr/>
                  </w:rPrChange>
                </w:rPr>
                <w:delText>49,9</w:delText>
              </w:r>
            </w:del>
          </w:p>
        </w:tc>
        <w:tc>
          <w:tcPr>
            <w:tcW w:w="1382" w:type="dxa"/>
            <w:vAlign w:val="bottom"/>
            <w:tcPrChange w:id="13934" w:author="Farouk Bouhafs" w:date="2023-12-21T19:14:00Z">
              <w:tcPr>
                <w:tcW w:w="1382" w:type="dxa"/>
                <w:gridSpan w:val="2"/>
              </w:tcPr>
            </w:tcPrChange>
          </w:tcPr>
          <w:p w14:paraId="61849FA0" w14:textId="2CBC2C9A" w:rsidR="00BF2632" w:rsidRPr="00BF2632" w:rsidDel="000A3E8D" w:rsidRDefault="00BF2632" w:rsidP="000A3E8D">
            <w:pPr>
              <w:rPr>
                <w:del w:id="13935" w:author="Houyem Rais" w:date="2024-02-22T15:17:00Z"/>
                <w:rFonts w:asciiTheme="minorHAnsi" w:hAnsiTheme="minorHAnsi" w:cstheme="minorHAnsi"/>
                <w:sz w:val="20"/>
                <w:szCs w:val="20"/>
                <w:rPrChange w:id="13936" w:author="Farouk Bouhafs" w:date="2023-12-21T19:16:00Z">
                  <w:rPr>
                    <w:del w:id="13937" w:author="Houyem Rais" w:date="2024-02-22T15:17:00Z"/>
                    <w:sz w:val="20"/>
                    <w:szCs w:val="20"/>
                  </w:rPr>
                </w:rPrChange>
              </w:rPr>
              <w:pPrChange w:id="13938" w:author="Houyem Rais" w:date="2024-02-22T15:17:00Z">
                <w:pPr>
                  <w:spacing w:before="20" w:after="40" w:line="240" w:lineRule="auto"/>
                  <w:jc w:val="center"/>
                </w:pPr>
              </w:pPrChange>
            </w:pPr>
            <w:ins w:id="13939" w:author="Farouk Bouhafs" w:date="2023-12-21T19:14:00Z">
              <w:del w:id="13940" w:author="Houyem Rais" w:date="2024-02-22T15:17:00Z">
                <w:r w:rsidRPr="00BF2632" w:rsidDel="000A3E8D">
                  <w:rPr>
                    <w:rFonts w:asciiTheme="minorHAnsi" w:hAnsiTheme="minorHAnsi" w:cstheme="minorHAnsi"/>
                    <w:sz w:val="20"/>
                    <w:szCs w:val="20"/>
                    <w:rPrChange w:id="13941" w:author="Farouk Bouhafs" w:date="2023-12-21T19:16:00Z">
                      <w:rPr>
                        <w:rFonts w:ascii="Arial" w:hAnsi="Arial" w:cs="Arial"/>
                      </w:rPr>
                    </w:rPrChange>
                  </w:rPr>
                  <w:delText>47,5</w:delText>
                </w:r>
              </w:del>
            </w:ins>
            <w:del w:id="13942" w:author="Houyem Rais" w:date="2024-02-22T15:17:00Z">
              <w:r w:rsidRPr="00BF2632" w:rsidDel="000A3E8D">
                <w:rPr>
                  <w:rFonts w:asciiTheme="minorHAnsi" w:hAnsiTheme="minorHAnsi" w:cstheme="minorHAnsi"/>
                  <w:sz w:val="20"/>
                  <w:szCs w:val="20"/>
                  <w:rPrChange w:id="13943" w:author="Farouk Bouhafs" w:date="2023-12-21T19:16:00Z">
                    <w:rPr/>
                  </w:rPrChange>
                </w:rPr>
                <w:delText>37,2</w:delText>
              </w:r>
            </w:del>
          </w:p>
        </w:tc>
      </w:tr>
      <w:tr w:rsidR="00BF2632" w:rsidRPr="00BF2632" w:rsidDel="000A3E8D" w14:paraId="6F589405" w14:textId="17D744FC" w:rsidTr="007B4894">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944"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945" w:author="Houyem Rais" w:date="2024-02-22T15:17:00Z"/>
          <w:trPrChange w:id="13946" w:author="Farouk Bouhafs" w:date="2023-12-21T19:14:00Z">
            <w:trPr>
              <w:gridBefore w:val="1"/>
              <w:trHeight w:val="194"/>
            </w:trPr>
          </w:trPrChange>
        </w:trPr>
        <w:tc>
          <w:tcPr>
            <w:tcW w:w="3666" w:type="dxa"/>
            <w:shd w:val="clear" w:color="auto" w:fill="auto"/>
            <w:noWrap/>
            <w:vAlign w:val="center"/>
            <w:hideMark/>
            <w:tcPrChange w:id="13947" w:author="Farouk Bouhafs" w:date="2023-12-21T19:14:00Z">
              <w:tcPr>
                <w:tcW w:w="3666" w:type="dxa"/>
                <w:gridSpan w:val="2"/>
                <w:shd w:val="clear" w:color="auto" w:fill="auto"/>
                <w:noWrap/>
                <w:vAlign w:val="center"/>
                <w:hideMark/>
              </w:tcPr>
            </w:tcPrChange>
          </w:tcPr>
          <w:p w14:paraId="0EE61FAD" w14:textId="226348EE" w:rsidR="00BF2632" w:rsidRPr="00BF2632" w:rsidDel="000A3E8D" w:rsidRDefault="00BF2632" w:rsidP="000A3E8D">
            <w:pPr>
              <w:rPr>
                <w:del w:id="13948" w:author="Houyem Rais" w:date="2024-02-22T15:17:00Z"/>
                <w:rFonts w:asciiTheme="minorHAnsi" w:hAnsiTheme="minorHAnsi" w:cstheme="minorHAnsi"/>
                <w:b/>
                <w:bCs/>
                <w:sz w:val="20"/>
                <w:szCs w:val="20"/>
                <w:rPrChange w:id="13949" w:author="Farouk Bouhafs" w:date="2023-12-21T19:16:00Z">
                  <w:rPr>
                    <w:del w:id="13950" w:author="Houyem Rais" w:date="2024-02-22T15:17:00Z"/>
                    <w:b/>
                    <w:bCs/>
                    <w:sz w:val="20"/>
                    <w:szCs w:val="20"/>
                  </w:rPr>
                </w:rPrChange>
              </w:rPr>
              <w:pPrChange w:id="13951" w:author="Houyem Rais" w:date="2024-02-22T15:17:00Z">
                <w:pPr>
                  <w:spacing w:before="20" w:after="40" w:line="240" w:lineRule="auto"/>
                </w:pPr>
              </w:pPrChange>
            </w:pPr>
            <w:del w:id="13952" w:author="Houyem Rais" w:date="2024-02-22T15:17:00Z">
              <w:r w:rsidRPr="00BF2632" w:rsidDel="000A3E8D">
                <w:rPr>
                  <w:rFonts w:asciiTheme="minorHAnsi" w:hAnsiTheme="minorHAnsi" w:cstheme="minorHAnsi"/>
                  <w:b/>
                  <w:bCs/>
                  <w:sz w:val="20"/>
                  <w:szCs w:val="20"/>
                  <w:rPrChange w:id="13953" w:author="Farouk Bouhafs" w:date="2023-12-21T19:16:00Z">
                    <w:rPr>
                      <w:b/>
                      <w:bCs/>
                      <w:sz w:val="20"/>
                      <w:szCs w:val="20"/>
                    </w:rPr>
                  </w:rPrChange>
                </w:rPr>
                <w:delText>VAN pour le secteur public - Sans risques</w:delText>
              </w:r>
            </w:del>
          </w:p>
        </w:tc>
        <w:tc>
          <w:tcPr>
            <w:tcW w:w="1382" w:type="dxa"/>
            <w:shd w:val="clear" w:color="auto" w:fill="auto"/>
            <w:noWrap/>
            <w:vAlign w:val="bottom"/>
            <w:tcPrChange w:id="13954" w:author="Farouk Bouhafs" w:date="2023-12-21T19:14:00Z">
              <w:tcPr>
                <w:tcW w:w="1382" w:type="dxa"/>
                <w:gridSpan w:val="2"/>
                <w:shd w:val="clear" w:color="auto" w:fill="auto"/>
                <w:noWrap/>
              </w:tcPr>
            </w:tcPrChange>
          </w:tcPr>
          <w:p w14:paraId="2D59E413" w14:textId="12FCD285" w:rsidR="00BF2632" w:rsidRPr="00BF2632" w:rsidDel="000A3E8D" w:rsidRDefault="00BF2632" w:rsidP="000A3E8D">
            <w:pPr>
              <w:rPr>
                <w:del w:id="13955" w:author="Houyem Rais" w:date="2024-02-22T15:17:00Z"/>
                <w:rFonts w:asciiTheme="minorHAnsi" w:hAnsiTheme="minorHAnsi" w:cstheme="minorHAnsi"/>
                <w:b/>
                <w:bCs/>
                <w:sz w:val="20"/>
                <w:szCs w:val="20"/>
                <w:rPrChange w:id="13956" w:author="Farouk Bouhafs" w:date="2023-12-21T19:16:00Z">
                  <w:rPr>
                    <w:del w:id="13957" w:author="Houyem Rais" w:date="2024-02-22T15:17:00Z"/>
                    <w:b/>
                    <w:bCs/>
                    <w:sz w:val="20"/>
                    <w:szCs w:val="20"/>
                  </w:rPr>
                </w:rPrChange>
              </w:rPr>
              <w:pPrChange w:id="13958" w:author="Houyem Rais" w:date="2024-02-22T15:17:00Z">
                <w:pPr>
                  <w:spacing w:before="20" w:after="40" w:line="240" w:lineRule="auto"/>
                  <w:jc w:val="center"/>
                </w:pPr>
              </w:pPrChange>
            </w:pPr>
            <w:ins w:id="13959" w:author="Farouk Bouhafs" w:date="2023-12-21T19:08:00Z">
              <w:del w:id="13960" w:author="Houyem Rais" w:date="2024-02-22T15:17:00Z">
                <w:r w:rsidRPr="00BF2632" w:rsidDel="000A3E8D">
                  <w:rPr>
                    <w:rFonts w:asciiTheme="minorHAnsi" w:hAnsiTheme="minorHAnsi" w:cstheme="minorHAnsi"/>
                    <w:b/>
                    <w:bCs/>
                    <w:sz w:val="20"/>
                    <w:szCs w:val="20"/>
                    <w:rPrChange w:id="13961" w:author="Farouk Bouhafs" w:date="2023-12-21T19:16:00Z">
                      <w:rPr>
                        <w:rFonts w:ascii="Arial" w:hAnsi="Arial" w:cs="Arial"/>
                        <w:b/>
                        <w:bCs/>
                      </w:rPr>
                    </w:rPrChange>
                  </w:rPr>
                  <w:delText>-325,9</w:delText>
                </w:r>
              </w:del>
            </w:ins>
            <w:del w:id="13962" w:author="Houyem Rais" w:date="2024-02-22T15:17:00Z">
              <w:r w:rsidRPr="00BF2632" w:rsidDel="000A3E8D">
                <w:rPr>
                  <w:rFonts w:asciiTheme="minorHAnsi" w:hAnsiTheme="minorHAnsi" w:cstheme="minorHAnsi"/>
                  <w:b/>
                  <w:bCs/>
                  <w:sz w:val="20"/>
                  <w:szCs w:val="20"/>
                  <w:rPrChange w:id="13963" w:author="Farouk Bouhafs" w:date="2023-12-21T19:16:00Z">
                    <w:rPr>
                      <w:b/>
                      <w:bCs/>
                    </w:rPr>
                  </w:rPrChange>
                </w:rPr>
                <w:delText>-503,3</w:delText>
              </w:r>
            </w:del>
          </w:p>
        </w:tc>
        <w:tc>
          <w:tcPr>
            <w:tcW w:w="1382" w:type="dxa"/>
            <w:vAlign w:val="bottom"/>
            <w:tcPrChange w:id="13964" w:author="Farouk Bouhafs" w:date="2023-12-21T19:14:00Z">
              <w:tcPr>
                <w:tcW w:w="1382" w:type="dxa"/>
                <w:gridSpan w:val="2"/>
              </w:tcPr>
            </w:tcPrChange>
          </w:tcPr>
          <w:p w14:paraId="6C8F7787" w14:textId="429D0E3C" w:rsidR="00BF2632" w:rsidRPr="00BF2632" w:rsidDel="000A3E8D" w:rsidRDefault="00BF2632" w:rsidP="000A3E8D">
            <w:pPr>
              <w:rPr>
                <w:del w:id="13965" w:author="Houyem Rais" w:date="2024-02-22T15:17:00Z"/>
                <w:rFonts w:asciiTheme="minorHAnsi" w:hAnsiTheme="minorHAnsi" w:cstheme="minorHAnsi"/>
                <w:b/>
                <w:bCs/>
                <w:sz w:val="20"/>
                <w:szCs w:val="20"/>
                <w:rPrChange w:id="13966" w:author="Farouk Bouhafs" w:date="2023-12-21T19:16:00Z">
                  <w:rPr>
                    <w:del w:id="13967" w:author="Houyem Rais" w:date="2024-02-22T15:17:00Z"/>
                    <w:b/>
                    <w:bCs/>
                    <w:sz w:val="20"/>
                    <w:szCs w:val="20"/>
                  </w:rPr>
                </w:rPrChange>
              </w:rPr>
              <w:pPrChange w:id="13968" w:author="Houyem Rais" w:date="2024-02-22T15:17:00Z">
                <w:pPr>
                  <w:spacing w:before="20" w:after="40" w:line="240" w:lineRule="auto"/>
                  <w:jc w:val="center"/>
                </w:pPr>
              </w:pPrChange>
            </w:pPr>
            <w:ins w:id="13969" w:author="Farouk Bouhafs" w:date="2023-12-21T19:09:00Z">
              <w:del w:id="13970" w:author="Houyem Rais" w:date="2024-02-22T15:17:00Z">
                <w:r w:rsidRPr="00BF2632" w:rsidDel="000A3E8D">
                  <w:rPr>
                    <w:rFonts w:asciiTheme="minorHAnsi" w:hAnsiTheme="minorHAnsi" w:cstheme="minorHAnsi"/>
                    <w:b/>
                    <w:bCs/>
                    <w:sz w:val="20"/>
                    <w:szCs w:val="20"/>
                    <w:rPrChange w:id="13971" w:author="Farouk Bouhafs" w:date="2023-12-21T19:16:00Z">
                      <w:rPr>
                        <w:rFonts w:ascii="Arial" w:hAnsi="Arial" w:cs="Arial"/>
                        <w:b/>
                        <w:bCs/>
                      </w:rPr>
                    </w:rPrChange>
                  </w:rPr>
                  <w:delText>-847,5</w:delText>
                </w:r>
              </w:del>
            </w:ins>
            <w:del w:id="13972" w:author="Houyem Rais" w:date="2024-02-22T15:17:00Z">
              <w:r w:rsidRPr="00BF2632" w:rsidDel="000A3E8D">
                <w:rPr>
                  <w:rFonts w:asciiTheme="minorHAnsi" w:hAnsiTheme="minorHAnsi" w:cstheme="minorHAnsi"/>
                  <w:b/>
                  <w:bCs/>
                  <w:sz w:val="20"/>
                  <w:szCs w:val="20"/>
                  <w:rPrChange w:id="13973" w:author="Farouk Bouhafs" w:date="2023-12-21T19:16:00Z">
                    <w:rPr>
                      <w:b/>
                      <w:bCs/>
                    </w:rPr>
                  </w:rPrChange>
                </w:rPr>
                <w:delText>-1036,4</w:delText>
              </w:r>
            </w:del>
          </w:p>
        </w:tc>
        <w:tc>
          <w:tcPr>
            <w:tcW w:w="1382" w:type="dxa"/>
            <w:vAlign w:val="bottom"/>
            <w:tcPrChange w:id="13974" w:author="Farouk Bouhafs" w:date="2023-12-21T19:14:00Z">
              <w:tcPr>
                <w:tcW w:w="1382" w:type="dxa"/>
                <w:gridSpan w:val="2"/>
              </w:tcPr>
            </w:tcPrChange>
          </w:tcPr>
          <w:p w14:paraId="56E972F3" w14:textId="6F9E13A5" w:rsidR="00BF2632" w:rsidRPr="00BF2632" w:rsidDel="000A3E8D" w:rsidRDefault="00BF2632" w:rsidP="000A3E8D">
            <w:pPr>
              <w:rPr>
                <w:del w:id="13975" w:author="Houyem Rais" w:date="2024-02-22T15:17:00Z"/>
                <w:rFonts w:asciiTheme="minorHAnsi" w:hAnsiTheme="minorHAnsi" w:cstheme="minorHAnsi"/>
                <w:b/>
                <w:bCs/>
                <w:sz w:val="20"/>
                <w:szCs w:val="20"/>
                <w:rPrChange w:id="13976" w:author="Farouk Bouhafs" w:date="2023-12-21T19:16:00Z">
                  <w:rPr>
                    <w:del w:id="13977" w:author="Houyem Rais" w:date="2024-02-22T15:17:00Z"/>
                    <w:b/>
                    <w:bCs/>
                    <w:sz w:val="20"/>
                    <w:szCs w:val="20"/>
                  </w:rPr>
                </w:rPrChange>
              </w:rPr>
              <w:pPrChange w:id="13978" w:author="Houyem Rais" w:date="2024-02-22T15:17:00Z">
                <w:pPr>
                  <w:spacing w:before="20" w:after="40" w:line="240" w:lineRule="auto"/>
                  <w:jc w:val="center"/>
                </w:pPr>
              </w:pPrChange>
            </w:pPr>
            <w:ins w:id="13979" w:author="Farouk Bouhafs" w:date="2023-12-21T19:12:00Z">
              <w:del w:id="13980" w:author="Houyem Rais" w:date="2024-02-22T15:17:00Z">
                <w:r w:rsidRPr="00BF2632" w:rsidDel="000A3E8D">
                  <w:rPr>
                    <w:rFonts w:asciiTheme="minorHAnsi" w:hAnsiTheme="minorHAnsi" w:cstheme="minorHAnsi"/>
                    <w:b/>
                    <w:bCs/>
                    <w:sz w:val="20"/>
                    <w:szCs w:val="20"/>
                    <w:rPrChange w:id="13981" w:author="Farouk Bouhafs" w:date="2023-12-21T19:16:00Z">
                      <w:rPr>
                        <w:rFonts w:ascii="Arial" w:hAnsi="Arial" w:cs="Arial"/>
                        <w:b/>
                        <w:bCs/>
                      </w:rPr>
                    </w:rPrChange>
                  </w:rPr>
                  <w:delText>-512,6</w:delText>
                </w:r>
              </w:del>
            </w:ins>
            <w:del w:id="13982" w:author="Houyem Rais" w:date="2024-02-22T15:17:00Z">
              <w:r w:rsidRPr="00BF2632" w:rsidDel="000A3E8D">
                <w:rPr>
                  <w:rFonts w:asciiTheme="minorHAnsi" w:hAnsiTheme="minorHAnsi" w:cstheme="minorHAnsi"/>
                  <w:b/>
                  <w:bCs/>
                  <w:sz w:val="20"/>
                  <w:szCs w:val="20"/>
                  <w:rPrChange w:id="13983" w:author="Farouk Bouhafs" w:date="2023-12-21T19:16:00Z">
                    <w:rPr>
                      <w:b/>
                      <w:bCs/>
                    </w:rPr>
                  </w:rPrChange>
                </w:rPr>
                <w:delText>-687,4</w:delText>
              </w:r>
            </w:del>
          </w:p>
        </w:tc>
        <w:tc>
          <w:tcPr>
            <w:tcW w:w="1382" w:type="dxa"/>
            <w:vAlign w:val="bottom"/>
            <w:tcPrChange w:id="13984" w:author="Farouk Bouhafs" w:date="2023-12-21T19:14:00Z">
              <w:tcPr>
                <w:tcW w:w="1382" w:type="dxa"/>
                <w:gridSpan w:val="2"/>
              </w:tcPr>
            </w:tcPrChange>
          </w:tcPr>
          <w:p w14:paraId="54EBA653" w14:textId="3AB6F4BA" w:rsidR="00BF2632" w:rsidRPr="00BF2632" w:rsidDel="000A3E8D" w:rsidRDefault="00BF2632" w:rsidP="000A3E8D">
            <w:pPr>
              <w:rPr>
                <w:del w:id="13985" w:author="Houyem Rais" w:date="2024-02-22T15:17:00Z"/>
                <w:rFonts w:asciiTheme="minorHAnsi" w:hAnsiTheme="minorHAnsi" w:cstheme="minorHAnsi"/>
                <w:b/>
                <w:bCs/>
                <w:sz w:val="20"/>
                <w:szCs w:val="20"/>
                <w:rPrChange w:id="13986" w:author="Farouk Bouhafs" w:date="2023-12-21T19:16:00Z">
                  <w:rPr>
                    <w:del w:id="13987" w:author="Houyem Rais" w:date="2024-02-22T15:17:00Z"/>
                    <w:b/>
                    <w:bCs/>
                    <w:sz w:val="20"/>
                    <w:szCs w:val="20"/>
                  </w:rPr>
                </w:rPrChange>
              </w:rPr>
              <w:pPrChange w:id="13988" w:author="Houyem Rais" w:date="2024-02-22T15:17:00Z">
                <w:pPr>
                  <w:spacing w:before="20" w:after="40" w:line="240" w:lineRule="auto"/>
                  <w:jc w:val="center"/>
                </w:pPr>
              </w:pPrChange>
            </w:pPr>
            <w:ins w:id="13989" w:author="Farouk Bouhafs" w:date="2023-12-21T19:14:00Z">
              <w:del w:id="13990" w:author="Houyem Rais" w:date="2024-02-22T15:17:00Z">
                <w:r w:rsidRPr="00BF2632" w:rsidDel="000A3E8D">
                  <w:rPr>
                    <w:rFonts w:asciiTheme="minorHAnsi" w:hAnsiTheme="minorHAnsi" w:cstheme="minorHAnsi"/>
                    <w:b/>
                    <w:bCs/>
                    <w:sz w:val="20"/>
                    <w:szCs w:val="20"/>
                    <w:rPrChange w:id="13991" w:author="Farouk Bouhafs" w:date="2023-12-21T19:16:00Z">
                      <w:rPr>
                        <w:rFonts w:ascii="Arial" w:hAnsi="Arial" w:cs="Arial"/>
                        <w:b/>
                        <w:bCs/>
                      </w:rPr>
                    </w:rPrChange>
                  </w:rPr>
                  <w:delText>-1 173,6</w:delText>
                </w:r>
              </w:del>
            </w:ins>
            <w:del w:id="13992" w:author="Houyem Rais" w:date="2024-02-22T15:17:00Z">
              <w:r w:rsidRPr="00BF2632" w:rsidDel="000A3E8D">
                <w:rPr>
                  <w:rFonts w:asciiTheme="minorHAnsi" w:hAnsiTheme="minorHAnsi" w:cstheme="minorHAnsi"/>
                  <w:b/>
                  <w:bCs/>
                  <w:sz w:val="20"/>
                  <w:szCs w:val="20"/>
                  <w:rPrChange w:id="13993" w:author="Farouk Bouhafs" w:date="2023-12-21T19:16:00Z">
                    <w:rPr>
                      <w:b/>
                      <w:bCs/>
                    </w:rPr>
                  </w:rPrChange>
                </w:rPr>
                <w:delText>-1389,4</w:delText>
              </w:r>
            </w:del>
          </w:p>
        </w:tc>
      </w:tr>
      <w:tr w:rsidR="00BF2632" w:rsidRPr="00BF2632" w:rsidDel="000A3E8D" w14:paraId="71434F3B" w14:textId="2BA6E82D" w:rsidTr="007B4894">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994"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3995" w:author="Houyem Rais" w:date="2024-02-22T15:17:00Z"/>
          <w:trPrChange w:id="13996" w:author="Farouk Bouhafs" w:date="2023-12-21T19:14:00Z">
            <w:trPr>
              <w:gridBefore w:val="1"/>
              <w:trHeight w:val="194"/>
            </w:trPr>
          </w:trPrChange>
        </w:trPr>
        <w:tc>
          <w:tcPr>
            <w:tcW w:w="3666" w:type="dxa"/>
            <w:shd w:val="clear" w:color="auto" w:fill="auto"/>
            <w:noWrap/>
            <w:vAlign w:val="center"/>
            <w:hideMark/>
            <w:tcPrChange w:id="13997" w:author="Farouk Bouhafs" w:date="2023-12-21T19:14:00Z">
              <w:tcPr>
                <w:tcW w:w="3666" w:type="dxa"/>
                <w:gridSpan w:val="2"/>
                <w:shd w:val="clear" w:color="auto" w:fill="auto"/>
                <w:noWrap/>
                <w:vAlign w:val="center"/>
                <w:hideMark/>
              </w:tcPr>
            </w:tcPrChange>
          </w:tcPr>
          <w:p w14:paraId="343363CD" w14:textId="5E8F90F5" w:rsidR="00BF2632" w:rsidRPr="00BF2632" w:rsidDel="000A3E8D" w:rsidRDefault="00BF2632" w:rsidP="000A3E8D">
            <w:pPr>
              <w:rPr>
                <w:del w:id="13998" w:author="Houyem Rais" w:date="2024-02-22T15:17:00Z"/>
                <w:rFonts w:asciiTheme="minorHAnsi" w:hAnsiTheme="minorHAnsi" w:cstheme="minorHAnsi"/>
                <w:sz w:val="20"/>
                <w:szCs w:val="20"/>
                <w:rPrChange w:id="13999" w:author="Farouk Bouhafs" w:date="2023-12-21T19:16:00Z">
                  <w:rPr>
                    <w:del w:id="14000" w:author="Houyem Rais" w:date="2024-02-22T15:17:00Z"/>
                    <w:sz w:val="20"/>
                    <w:szCs w:val="20"/>
                  </w:rPr>
                </w:rPrChange>
              </w:rPr>
              <w:pPrChange w:id="14001" w:author="Houyem Rais" w:date="2024-02-22T15:17:00Z">
                <w:pPr>
                  <w:spacing w:before="20" w:after="40" w:line="240" w:lineRule="auto"/>
                </w:pPr>
              </w:pPrChange>
            </w:pPr>
            <w:del w:id="14002" w:author="Houyem Rais" w:date="2024-02-22T15:17:00Z">
              <w:r w:rsidRPr="00BF2632" w:rsidDel="000A3E8D">
                <w:rPr>
                  <w:rFonts w:asciiTheme="minorHAnsi" w:hAnsiTheme="minorHAnsi" w:cstheme="minorHAnsi"/>
                  <w:sz w:val="20"/>
                  <w:szCs w:val="20"/>
                  <w:rPrChange w:id="14003" w:author="Farouk Bouhafs" w:date="2023-12-21T19:16:00Z">
                    <w:rPr>
                      <w:sz w:val="20"/>
                      <w:szCs w:val="20"/>
                    </w:rPr>
                  </w:rPrChange>
                </w:rPr>
                <w:delText>VAN des risques</w:delText>
              </w:r>
            </w:del>
          </w:p>
        </w:tc>
        <w:tc>
          <w:tcPr>
            <w:tcW w:w="1382" w:type="dxa"/>
            <w:shd w:val="clear" w:color="auto" w:fill="auto"/>
            <w:noWrap/>
            <w:vAlign w:val="bottom"/>
            <w:tcPrChange w:id="14004" w:author="Farouk Bouhafs" w:date="2023-12-21T19:14:00Z">
              <w:tcPr>
                <w:tcW w:w="1382" w:type="dxa"/>
                <w:gridSpan w:val="2"/>
                <w:shd w:val="clear" w:color="auto" w:fill="auto"/>
                <w:noWrap/>
              </w:tcPr>
            </w:tcPrChange>
          </w:tcPr>
          <w:p w14:paraId="32887D2D" w14:textId="0C7B57B7" w:rsidR="00BF2632" w:rsidRPr="00BF2632" w:rsidDel="000A3E8D" w:rsidRDefault="00BF2632" w:rsidP="000A3E8D">
            <w:pPr>
              <w:rPr>
                <w:del w:id="14005" w:author="Houyem Rais" w:date="2024-02-22T15:17:00Z"/>
                <w:rFonts w:asciiTheme="minorHAnsi" w:hAnsiTheme="minorHAnsi" w:cstheme="minorHAnsi"/>
                <w:sz w:val="20"/>
                <w:szCs w:val="20"/>
                <w:rPrChange w:id="14006" w:author="Farouk Bouhafs" w:date="2023-12-21T19:16:00Z">
                  <w:rPr>
                    <w:del w:id="14007" w:author="Houyem Rais" w:date="2024-02-22T15:17:00Z"/>
                    <w:sz w:val="20"/>
                    <w:szCs w:val="20"/>
                  </w:rPr>
                </w:rPrChange>
              </w:rPr>
              <w:pPrChange w:id="14008" w:author="Houyem Rais" w:date="2024-02-22T15:17:00Z">
                <w:pPr>
                  <w:spacing w:before="20" w:after="40" w:line="240" w:lineRule="auto"/>
                  <w:jc w:val="center"/>
                </w:pPr>
              </w:pPrChange>
            </w:pPr>
            <w:ins w:id="14009" w:author="Farouk Bouhafs" w:date="2023-12-21T19:08:00Z">
              <w:del w:id="14010" w:author="Houyem Rais" w:date="2024-02-22T15:17:00Z">
                <w:r w:rsidRPr="00BF2632" w:rsidDel="000A3E8D">
                  <w:rPr>
                    <w:rFonts w:asciiTheme="minorHAnsi" w:hAnsiTheme="minorHAnsi" w:cstheme="minorHAnsi"/>
                    <w:sz w:val="20"/>
                    <w:szCs w:val="20"/>
                    <w:rPrChange w:id="14011" w:author="Farouk Bouhafs" w:date="2023-12-21T19:16:00Z">
                      <w:rPr>
                        <w:rFonts w:ascii="Arial" w:hAnsi="Arial" w:cs="Arial"/>
                      </w:rPr>
                    </w:rPrChange>
                  </w:rPr>
                  <w:delText>-58,7</w:delText>
                </w:r>
              </w:del>
            </w:ins>
            <w:del w:id="14012" w:author="Houyem Rais" w:date="2024-02-22T15:17:00Z">
              <w:r w:rsidRPr="00BF2632" w:rsidDel="000A3E8D">
                <w:rPr>
                  <w:rFonts w:asciiTheme="minorHAnsi" w:hAnsiTheme="minorHAnsi" w:cstheme="minorHAnsi"/>
                  <w:sz w:val="20"/>
                  <w:szCs w:val="20"/>
                  <w:rPrChange w:id="14013" w:author="Farouk Bouhafs" w:date="2023-12-21T19:16:00Z">
                    <w:rPr/>
                  </w:rPrChange>
                </w:rPr>
                <w:delText>-49,0</w:delText>
              </w:r>
            </w:del>
          </w:p>
        </w:tc>
        <w:tc>
          <w:tcPr>
            <w:tcW w:w="1382" w:type="dxa"/>
            <w:vAlign w:val="bottom"/>
            <w:tcPrChange w:id="14014" w:author="Farouk Bouhafs" w:date="2023-12-21T19:14:00Z">
              <w:tcPr>
                <w:tcW w:w="1382" w:type="dxa"/>
                <w:gridSpan w:val="2"/>
              </w:tcPr>
            </w:tcPrChange>
          </w:tcPr>
          <w:p w14:paraId="3936E8B0" w14:textId="4D817984" w:rsidR="00BF2632" w:rsidRPr="00BF2632" w:rsidDel="000A3E8D" w:rsidRDefault="00BF2632" w:rsidP="000A3E8D">
            <w:pPr>
              <w:rPr>
                <w:del w:id="14015" w:author="Houyem Rais" w:date="2024-02-22T15:17:00Z"/>
                <w:rFonts w:asciiTheme="minorHAnsi" w:hAnsiTheme="minorHAnsi" w:cstheme="minorHAnsi"/>
                <w:sz w:val="20"/>
                <w:szCs w:val="20"/>
                <w:rPrChange w:id="14016" w:author="Farouk Bouhafs" w:date="2023-12-21T19:16:00Z">
                  <w:rPr>
                    <w:del w:id="14017" w:author="Houyem Rais" w:date="2024-02-22T15:17:00Z"/>
                    <w:sz w:val="20"/>
                    <w:szCs w:val="20"/>
                  </w:rPr>
                </w:rPrChange>
              </w:rPr>
              <w:pPrChange w:id="14018" w:author="Houyem Rais" w:date="2024-02-22T15:17:00Z">
                <w:pPr>
                  <w:spacing w:before="20" w:after="40" w:line="240" w:lineRule="auto"/>
                  <w:jc w:val="center"/>
                </w:pPr>
              </w:pPrChange>
            </w:pPr>
            <w:ins w:id="14019" w:author="Farouk Bouhafs" w:date="2023-12-21T19:09:00Z">
              <w:del w:id="14020" w:author="Houyem Rais" w:date="2024-02-22T15:17:00Z">
                <w:r w:rsidRPr="00BF2632" w:rsidDel="000A3E8D">
                  <w:rPr>
                    <w:rFonts w:asciiTheme="minorHAnsi" w:hAnsiTheme="minorHAnsi" w:cstheme="minorHAnsi"/>
                    <w:sz w:val="20"/>
                    <w:szCs w:val="20"/>
                    <w:rPrChange w:id="14021" w:author="Farouk Bouhafs" w:date="2023-12-21T19:16:00Z">
                      <w:rPr>
                        <w:rFonts w:ascii="Arial" w:hAnsi="Arial" w:cs="Arial"/>
                      </w:rPr>
                    </w:rPrChange>
                  </w:rPr>
                  <w:delText>-130,0</w:delText>
                </w:r>
              </w:del>
            </w:ins>
            <w:del w:id="14022" w:author="Houyem Rais" w:date="2024-02-22T15:17:00Z">
              <w:r w:rsidRPr="00BF2632" w:rsidDel="000A3E8D">
                <w:rPr>
                  <w:rFonts w:asciiTheme="minorHAnsi" w:hAnsiTheme="minorHAnsi" w:cstheme="minorHAnsi"/>
                  <w:sz w:val="20"/>
                  <w:szCs w:val="20"/>
                  <w:rPrChange w:id="14023" w:author="Farouk Bouhafs" w:date="2023-12-21T19:16:00Z">
                    <w:rPr/>
                  </w:rPrChange>
                </w:rPr>
                <w:delText>-113,8</w:delText>
              </w:r>
            </w:del>
          </w:p>
        </w:tc>
        <w:tc>
          <w:tcPr>
            <w:tcW w:w="1382" w:type="dxa"/>
            <w:vAlign w:val="bottom"/>
            <w:tcPrChange w:id="14024" w:author="Farouk Bouhafs" w:date="2023-12-21T19:14:00Z">
              <w:tcPr>
                <w:tcW w:w="1382" w:type="dxa"/>
                <w:gridSpan w:val="2"/>
              </w:tcPr>
            </w:tcPrChange>
          </w:tcPr>
          <w:p w14:paraId="0A896A67" w14:textId="05272195" w:rsidR="00BF2632" w:rsidRPr="00BF2632" w:rsidDel="000A3E8D" w:rsidRDefault="00BF2632" w:rsidP="000A3E8D">
            <w:pPr>
              <w:rPr>
                <w:del w:id="14025" w:author="Houyem Rais" w:date="2024-02-22T15:17:00Z"/>
                <w:rFonts w:asciiTheme="minorHAnsi" w:hAnsiTheme="minorHAnsi" w:cstheme="minorHAnsi"/>
                <w:sz w:val="20"/>
                <w:szCs w:val="20"/>
                <w:rPrChange w:id="14026" w:author="Farouk Bouhafs" w:date="2023-12-21T19:16:00Z">
                  <w:rPr>
                    <w:del w:id="14027" w:author="Houyem Rais" w:date="2024-02-22T15:17:00Z"/>
                    <w:sz w:val="20"/>
                    <w:szCs w:val="20"/>
                  </w:rPr>
                </w:rPrChange>
              </w:rPr>
              <w:pPrChange w:id="14028" w:author="Houyem Rais" w:date="2024-02-22T15:17:00Z">
                <w:pPr>
                  <w:spacing w:before="20" w:after="40" w:line="240" w:lineRule="auto"/>
                  <w:jc w:val="center"/>
                </w:pPr>
              </w:pPrChange>
            </w:pPr>
            <w:ins w:id="14029" w:author="Farouk Bouhafs" w:date="2023-12-21T19:12:00Z">
              <w:del w:id="14030" w:author="Houyem Rais" w:date="2024-02-22T15:17:00Z">
                <w:r w:rsidRPr="00BF2632" w:rsidDel="000A3E8D">
                  <w:rPr>
                    <w:rFonts w:asciiTheme="minorHAnsi" w:hAnsiTheme="minorHAnsi" w:cstheme="minorHAnsi"/>
                    <w:sz w:val="20"/>
                    <w:szCs w:val="20"/>
                    <w:rPrChange w:id="14031" w:author="Farouk Bouhafs" w:date="2023-12-21T19:16:00Z">
                      <w:rPr>
                        <w:rFonts w:ascii="Arial" w:hAnsi="Arial" w:cs="Arial"/>
                      </w:rPr>
                    </w:rPrChange>
                  </w:rPr>
                  <w:delText>-81,4</w:delText>
                </w:r>
              </w:del>
            </w:ins>
            <w:del w:id="14032" w:author="Houyem Rais" w:date="2024-02-22T15:17:00Z">
              <w:r w:rsidRPr="00BF2632" w:rsidDel="000A3E8D">
                <w:rPr>
                  <w:rFonts w:asciiTheme="minorHAnsi" w:hAnsiTheme="minorHAnsi" w:cstheme="minorHAnsi"/>
                  <w:sz w:val="20"/>
                  <w:szCs w:val="20"/>
                  <w:rPrChange w:id="14033" w:author="Farouk Bouhafs" w:date="2023-12-21T19:16:00Z">
                    <w:rPr/>
                  </w:rPrChange>
                </w:rPr>
                <w:delText>-69,3</w:delText>
              </w:r>
            </w:del>
          </w:p>
        </w:tc>
        <w:tc>
          <w:tcPr>
            <w:tcW w:w="1382" w:type="dxa"/>
            <w:vAlign w:val="bottom"/>
            <w:tcPrChange w:id="14034" w:author="Farouk Bouhafs" w:date="2023-12-21T19:14:00Z">
              <w:tcPr>
                <w:tcW w:w="1382" w:type="dxa"/>
                <w:gridSpan w:val="2"/>
              </w:tcPr>
            </w:tcPrChange>
          </w:tcPr>
          <w:p w14:paraId="54C3A950" w14:textId="601BF585" w:rsidR="00BF2632" w:rsidRPr="00BF2632" w:rsidDel="000A3E8D" w:rsidRDefault="00BF2632" w:rsidP="000A3E8D">
            <w:pPr>
              <w:rPr>
                <w:del w:id="14035" w:author="Houyem Rais" w:date="2024-02-22T15:17:00Z"/>
                <w:rFonts w:asciiTheme="minorHAnsi" w:hAnsiTheme="minorHAnsi" w:cstheme="minorHAnsi"/>
                <w:sz w:val="20"/>
                <w:szCs w:val="20"/>
                <w:rPrChange w:id="14036" w:author="Farouk Bouhafs" w:date="2023-12-21T19:16:00Z">
                  <w:rPr>
                    <w:del w:id="14037" w:author="Houyem Rais" w:date="2024-02-22T15:17:00Z"/>
                    <w:sz w:val="20"/>
                    <w:szCs w:val="20"/>
                  </w:rPr>
                </w:rPrChange>
              </w:rPr>
              <w:pPrChange w:id="14038" w:author="Houyem Rais" w:date="2024-02-22T15:17:00Z">
                <w:pPr>
                  <w:spacing w:before="20" w:after="40" w:line="240" w:lineRule="auto"/>
                  <w:jc w:val="center"/>
                </w:pPr>
              </w:pPrChange>
            </w:pPr>
            <w:ins w:id="14039" w:author="Farouk Bouhafs" w:date="2023-12-21T19:14:00Z">
              <w:del w:id="14040" w:author="Houyem Rais" w:date="2024-02-22T15:17:00Z">
                <w:r w:rsidRPr="00BF2632" w:rsidDel="000A3E8D">
                  <w:rPr>
                    <w:rFonts w:asciiTheme="minorHAnsi" w:hAnsiTheme="minorHAnsi" w:cstheme="minorHAnsi"/>
                    <w:sz w:val="20"/>
                    <w:szCs w:val="20"/>
                    <w:rPrChange w:id="14041" w:author="Farouk Bouhafs" w:date="2023-12-21T19:16:00Z">
                      <w:rPr>
                        <w:rFonts w:ascii="Arial" w:hAnsi="Arial" w:cs="Arial"/>
                      </w:rPr>
                    </w:rPrChange>
                  </w:rPr>
                  <w:delText>-190,7</w:delText>
                </w:r>
              </w:del>
            </w:ins>
            <w:del w:id="14042" w:author="Houyem Rais" w:date="2024-02-22T15:17:00Z">
              <w:r w:rsidRPr="00BF2632" w:rsidDel="000A3E8D">
                <w:rPr>
                  <w:rFonts w:asciiTheme="minorHAnsi" w:hAnsiTheme="minorHAnsi" w:cstheme="minorHAnsi"/>
                  <w:sz w:val="20"/>
                  <w:szCs w:val="20"/>
                  <w:rPrChange w:id="14043" w:author="Farouk Bouhafs" w:date="2023-12-21T19:16:00Z">
                    <w:rPr/>
                  </w:rPrChange>
                </w:rPr>
                <w:delText>-170,5</w:delText>
              </w:r>
            </w:del>
          </w:p>
        </w:tc>
      </w:tr>
      <w:tr w:rsidR="00BF2632" w:rsidRPr="00BF2632" w:rsidDel="000A3E8D" w14:paraId="19FC39A8" w14:textId="1EB739EE" w:rsidTr="007B4894">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044" w:author="Farouk Bouhafs" w:date="2023-12-21T19:14: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045" w:author="Houyem Rais" w:date="2024-02-22T15:17:00Z"/>
          <w:trPrChange w:id="14046" w:author="Farouk Bouhafs" w:date="2023-12-21T19:14:00Z">
            <w:trPr>
              <w:gridBefore w:val="1"/>
              <w:trHeight w:val="194"/>
            </w:trPr>
          </w:trPrChange>
        </w:trPr>
        <w:tc>
          <w:tcPr>
            <w:tcW w:w="3666" w:type="dxa"/>
            <w:shd w:val="clear" w:color="auto" w:fill="auto"/>
            <w:noWrap/>
            <w:vAlign w:val="center"/>
            <w:hideMark/>
            <w:tcPrChange w:id="14047" w:author="Farouk Bouhafs" w:date="2023-12-21T19:14:00Z">
              <w:tcPr>
                <w:tcW w:w="3666" w:type="dxa"/>
                <w:gridSpan w:val="2"/>
                <w:shd w:val="clear" w:color="auto" w:fill="auto"/>
                <w:noWrap/>
                <w:vAlign w:val="center"/>
                <w:hideMark/>
              </w:tcPr>
            </w:tcPrChange>
          </w:tcPr>
          <w:p w14:paraId="3E437D39" w14:textId="7EF81D53" w:rsidR="00BF2632" w:rsidRPr="00BF2632" w:rsidDel="000A3E8D" w:rsidRDefault="00BF2632" w:rsidP="000A3E8D">
            <w:pPr>
              <w:rPr>
                <w:del w:id="14048" w:author="Houyem Rais" w:date="2024-02-22T15:17:00Z"/>
                <w:rFonts w:asciiTheme="minorHAnsi" w:hAnsiTheme="minorHAnsi" w:cstheme="minorHAnsi"/>
                <w:b/>
                <w:bCs/>
                <w:sz w:val="20"/>
                <w:szCs w:val="20"/>
                <w:rPrChange w:id="14049" w:author="Farouk Bouhafs" w:date="2023-12-21T19:16:00Z">
                  <w:rPr>
                    <w:del w:id="14050" w:author="Houyem Rais" w:date="2024-02-22T15:17:00Z"/>
                    <w:b/>
                    <w:bCs/>
                    <w:sz w:val="20"/>
                    <w:szCs w:val="20"/>
                  </w:rPr>
                </w:rPrChange>
              </w:rPr>
              <w:pPrChange w:id="14051" w:author="Houyem Rais" w:date="2024-02-22T15:17:00Z">
                <w:pPr>
                  <w:spacing w:before="20" w:after="40" w:line="240" w:lineRule="auto"/>
                </w:pPr>
              </w:pPrChange>
            </w:pPr>
            <w:del w:id="14052" w:author="Houyem Rais" w:date="2024-02-22T15:17:00Z">
              <w:r w:rsidRPr="00BF2632" w:rsidDel="000A3E8D">
                <w:rPr>
                  <w:rFonts w:asciiTheme="minorHAnsi" w:hAnsiTheme="minorHAnsi" w:cstheme="minorHAnsi"/>
                  <w:b/>
                  <w:bCs/>
                  <w:sz w:val="20"/>
                  <w:szCs w:val="20"/>
                  <w:rPrChange w:id="14053" w:author="Farouk Bouhafs" w:date="2023-12-21T19:16:00Z">
                    <w:rPr>
                      <w:b/>
                      <w:bCs/>
                      <w:sz w:val="20"/>
                      <w:szCs w:val="20"/>
                    </w:rPr>
                  </w:rPrChange>
                </w:rPr>
                <w:delText>VAN pour le secteur public - Avec risques</w:delText>
              </w:r>
            </w:del>
          </w:p>
        </w:tc>
        <w:tc>
          <w:tcPr>
            <w:tcW w:w="1382" w:type="dxa"/>
            <w:shd w:val="clear" w:color="auto" w:fill="auto"/>
            <w:noWrap/>
            <w:vAlign w:val="bottom"/>
            <w:tcPrChange w:id="14054" w:author="Farouk Bouhafs" w:date="2023-12-21T19:14:00Z">
              <w:tcPr>
                <w:tcW w:w="1382" w:type="dxa"/>
                <w:gridSpan w:val="2"/>
                <w:shd w:val="clear" w:color="auto" w:fill="auto"/>
                <w:noWrap/>
              </w:tcPr>
            </w:tcPrChange>
          </w:tcPr>
          <w:p w14:paraId="3E27D809" w14:textId="3C73A0C0" w:rsidR="00BF2632" w:rsidRPr="00BF2632" w:rsidDel="000A3E8D" w:rsidRDefault="00BF2632" w:rsidP="000A3E8D">
            <w:pPr>
              <w:rPr>
                <w:del w:id="14055" w:author="Houyem Rais" w:date="2024-02-22T15:17:00Z"/>
                <w:rFonts w:asciiTheme="minorHAnsi" w:hAnsiTheme="minorHAnsi" w:cstheme="minorHAnsi"/>
                <w:b/>
                <w:bCs/>
                <w:sz w:val="20"/>
                <w:szCs w:val="20"/>
                <w:rPrChange w:id="14056" w:author="Farouk Bouhafs" w:date="2023-12-21T19:16:00Z">
                  <w:rPr>
                    <w:del w:id="14057" w:author="Houyem Rais" w:date="2024-02-22T15:17:00Z"/>
                    <w:b/>
                    <w:bCs/>
                    <w:sz w:val="20"/>
                    <w:szCs w:val="20"/>
                  </w:rPr>
                </w:rPrChange>
              </w:rPr>
              <w:pPrChange w:id="14058" w:author="Houyem Rais" w:date="2024-02-22T15:17:00Z">
                <w:pPr>
                  <w:spacing w:before="20" w:after="40" w:line="240" w:lineRule="auto"/>
                  <w:jc w:val="center"/>
                </w:pPr>
              </w:pPrChange>
            </w:pPr>
            <w:ins w:id="14059" w:author="Farouk Bouhafs" w:date="2023-12-21T19:08:00Z">
              <w:del w:id="14060" w:author="Houyem Rais" w:date="2024-02-22T15:17:00Z">
                <w:r w:rsidRPr="00BF2632" w:rsidDel="000A3E8D">
                  <w:rPr>
                    <w:rFonts w:asciiTheme="minorHAnsi" w:hAnsiTheme="minorHAnsi" w:cstheme="minorHAnsi"/>
                    <w:b/>
                    <w:bCs/>
                    <w:sz w:val="20"/>
                    <w:szCs w:val="20"/>
                    <w:rPrChange w:id="14061" w:author="Farouk Bouhafs" w:date="2023-12-21T19:16:00Z">
                      <w:rPr>
                        <w:b/>
                        <w:bCs/>
                      </w:rPr>
                    </w:rPrChange>
                  </w:rPr>
                  <w:delText>-384,6</w:delText>
                </w:r>
              </w:del>
            </w:ins>
            <w:del w:id="14062" w:author="Houyem Rais" w:date="2024-02-22T15:17:00Z">
              <w:r w:rsidRPr="00BF2632" w:rsidDel="000A3E8D">
                <w:rPr>
                  <w:rFonts w:asciiTheme="minorHAnsi" w:hAnsiTheme="minorHAnsi" w:cstheme="minorHAnsi"/>
                  <w:b/>
                  <w:bCs/>
                  <w:sz w:val="20"/>
                  <w:szCs w:val="20"/>
                  <w:rPrChange w:id="14063" w:author="Farouk Bouhafs" w:date="2023-12-21T19:16:00Z">
                    <w:rPr>
                      <w:b/>
                      <w:bCs/>
                    </w:rPr>
                  </w:rPrChange>
                </w:rPr>
                <w:delText>-552,3</w:delText>
              </w:r>
            </w:del>
          </w:p>
        </w:tc>
        <w:tc>
          <w:tcPr>
            <w:tcW w:w="1382" w:type="dxa"/>
            <w:vAlign w:val="bottom"/>
            <w:tcPrChange w:id="14064" w:author="Farouk Bouhafs" w:date="2023-12-21T19:14:00Z">
              <w:tcPr>
                <w:tcW w:w="1382" w:type="dxa"/>
                <w:gridSpan w:val="2"/>
              </w:tcPr>
            </w:tcPrChange>
          </w:tcPr>
          <w:p w14:paraId="1997B36E" w14:textId="05985736" w:rsidR="00BF2632" w:rsidRPr="00BF2632" w:rsidDel="000A3E8D" w:rsidRDefault="00BF2632" w:rsidP="000A3E8D">
            <w:pPr>
              <w:rPr>
                <w:del w:id="14065" w:author="Houyem Rais" w:date="2024-02-22T15:17:00Z"/>
                <w:rFonts w:asciiTheme="minorHAnsi" w:hAnsiTheme="minorHAnsi" w:cstheme="minorHAnsi"/>
                <w:b/>
                <w:bCs/>
                <w:sz w:val="20"/>
                <w:szCs w:val="20"/>
                <w:rPrChange w:id="14066" w:author="Farouk Bouhafs" w:date="2023-12-21T19:16:00Z">
                  <w:rPr>
                    <w:del w:id="14067" w:author="Houyem Rais" w:date="2024-02-22T15:17:00Z"/>
                    <w:b/>
                    <w:bCs/>
                    <w:sz w:val="20"/>
                    <w:szCs w:val="20"/>
                  </w:rPr>
                </w:rPrChange>
              </w:rPr>
              <w:pPrChange w:id="14068" w:author="Houyem Rais" w:date="2024-02-22T15:17:00Z">
                <w:pPr>
                  <w:spacing w:before="20" w:after="40" w:line="240" w:lineRule="auto"/>
                  <w:jc w:val="center"/>
                </w:pPr>
              </w:pPrChange>
            </w:pPr>
            <w:ins w:id="14069" w:author="Farouk Bouhafs" w:date="2023-12-21T19:09:00Z">
              <w:del w:id="14070" w:author="Houyem Rais" w:date="2024-02-22T15:17:00Z">
                <w:r w:rsidRPr="00BF2632" w:rsidDel="000A3E8D">
                  <w:rPr>
                    <w:rFonts w:asciiTheme="minorHAnsi" w:hAnsiTheme="minorHAnsi" w:cstheme="minorHAnsi"/>
                    <w:b/>
                    <w:bCs/>
                    <w:sz w:val="20"/>
                    <w:szCs w:val="20"/>
                    <w:rPrChange w:id="14071" w:author="Farouk Bouhafs" w:date="2023-12-21T19:16:00Z">
                      <w:rPr>
                        <w:rFonts w:ascii="Arial" w:hAnsi="Arial" w:cs="Arial"/>
                        <w:b/>
                        <w:bCs/>
                      </w:rPr>
                    </w:rPrChange>
                  </w:rPr>
                  <w:delText>-977,5</w:delText>
                </w:r>
              </w:del>
            </w:ins>
            <w:del w:id="14072" w:author="Houyem Rais" w:date="2024-02-22T15:17:00Z">
              <w:r w:rsidRPr="00BF2632" w:rsidDel="000A3E8D">
                <w:rPr>
                  <w:rFonts w:asciiTheme="minorHAnsi" w:hAnsiTheme="minorHAnsi" w:cstheme="minorHAnsi"/>
                  <w:b/>
                  <w:bCs/>
                  <w:sz w:val="20"/>
                  <w:szCs w:val="20"/>
                  <w:rPrChange w:id="14073" w:author="Farouk Bouhafs" w:date="2023-12-21T19:16:00Z">
                    <w:rPr>
                      <w:b/>
                      <w:bCs/>
                    </w:rPr>
                  </w:rPrChange>
                </w:rPr>
                <w:delText>-1150,1</w:delText>
              </w:r>
            </w:del>
          </w:p>
        </w:tc>
        <w:tc>
          <w:tcPr>
            <w:tcW w:w="1382" w:type="dxa"/>
            <w:vAlign w:val="bottom"/>
            <w:tcPrChange w:id="14074" w:author="Farouk Bouhafs" w:date="2023-12-21T19:14:00Z">
              <w:tcPr>
                <w:tcW w:w="1382" w:type="dxa"/>
                <w:gridSpan w:val="2"/>
              </w:tcPr>
            </w:tcPrChange>
          </w:tcPr>
          <w:p w14:paraId="6BCB347C" w14:textId="3AAF4996" w:rsidR="00BF2632" w:rsidRPr="00BF2632" w:rsidDel="000A3E8D" w:rsidRDefault="00BF2632" w:rsidP="000A3E8D">
            <w:pPr>
              <w:rPr>
                <w:del w:id="14075" w:author="Houyem Rais" w:date="2024-02-22T15:17:00Z"/>
                <w:rFonts w:asciiTheme="minorHAnsi" w:hAnsiTheme="minorHAnsi" w:cstheme="minorHAnsi"/>
                <w:b/>
                <w:bCs/>
                <w:sz w:val="20"/>
                <w:szCs w:val="20"/>
                <w:rPrChange w:id="14076" w:author="Farouk Bouhafs" w:date="2023-12-21T19:16:00Z">
                  <w:rPr>
                    <w:del w:id="14077" w:author="Houyem Rais" w:date="2024-02-22T15:17:00Z"/>
                    <w:b/>
                    <w:bCs/>
                    <w:sz w:val="20"/>
                    <w:szCs w:val="20"/>
                  </w:rPr>
                </w:rPrChange>
              </w:rPr>
              <w:pPrChange w:id="14078" w:author="Houyem Rais" w:date="2024-02-22T15:17:00Z">
                <w:pPr>
                  <w:spacing w:before="20" w:after="40" w:line="240" w:lineRule="auto"/>
                  <w:jc w:val="center"/>
                </w:pPr>
              </w:pPrChange>
            </w:pPr>
            <w:ins w:id="14079" w:author="Farouk Bouhafs" w:date="2023-12-21T19:12:00Z">
              <w:del w:id="14080" w:author="Houyem Rais" w:date="2024-02-22T15:17:00Z">
                <w:r w:rsidRPr="00BF2632" w:rsidDel="000A3E8D">
                  <w:rPr>
                    <w:rFonts w:asciiTheme="minorHAnsi" w:hAnsiTheme="minorHAnsi" w:cstheme="minorHAnsi"/>
                    <w:b/>
                    <w:bCs/>
                    <w:sz w:val="20"/>
                    <w:szCs w:val="20"/>
                    <w:rPrChange w:id="14081" w:author="Farouk Bouhafs" w:date="2023-12-21T19:16:00Z">
                      <w:rPr>
                        <w:rFonts w:ascii="Arial" w:hAnsi="Arial" w:cs="Arial"/>
                        <w:b/>
                        <w:bCs/>
                      </w:rPr>
                    </w:rPrChange>
                  </w:rPr>
                  <w:delText>-594,1</w:delText>
                </w:r>
              </w:del>
            </w:ins>
            <w:del w:id="14082" w:author="Houyem Rais" w:date="2024-02-22T15:17:00Z">
              <w:r w:rsidRPr="00BF2632" w:rsidDel="000A3E8D">
                <w:rPr>
                  <w:rFonts w:asciiTheme="minorHAnsi" w:hAnsiTheme="minorHAnsi" w:cstheme="minorHAnsi"/>
                  <w:b/>
                  <w:bCs/>
                  <w:sz w:val="20"/>
                  <w:szCs w:val="20"/>
                  <w:rPrChange w:id="14083" w:author="Farouk Bouhafs" w:date="2023-12-21T19:16:00Z">
                    <w:rPr>
                      <w:b/>
                      <w:bCs/>
                    </w:rPr>
                  </w:rPrChange>
                </w:rPr>
                <w:delText>-756,7</w:delText>
              </w:r>
            </w:del>
          </w:p>
        </w:tc>
        <w:tc>
          <w:tcPr>
            <w:tcW w:w="1382" w:type="dxa"/>
            <w:vAlign w:val="bottom"/>
            <w:tcPrChange w:id="14084" w:author="Farouk Bouhafs" w:date="2023-12-21T19:14:00Z">
              <w:tcPr>
                <w:tcW w:w="1382" w:type="dxa"/>
                <w:gridSpan w:val="2"/>
              </w:tcPr>
            </w:tcPrChange>
          </w:tcPr>
          <w:p w14:paraId="6DA97BB8" w14:textId="3A13A53F" w:rsidR="00BF2632" w:rsidRPr="00BF2632" w:rsidDel="000A3E8D" w:rsidRDefault="00BF2632" w:rsidP="000A3E8D">
            <w:pPr>
              <w:rPr>
                <w:del w:id="14085" w:author="Houyem Rais" w:date="2024-02-22T15:17:00Z"/>
                <w:rFonts w:asciiTheme="minorHAnsi" w:hAnsiTheme="minorHAnsi" w:cstheme="minorHAnsi"/>
                <w:b/>
                <w:bCs/>
                <w:sz w:val="20"/>
                <w:szCs w:val="20"/>
                <w:rPrChange w:id="14086" w:author="Farouk Bouhafs" w:date="2023-12-21T19:16:00Z">
                  <w:rPr>
                    <w:del w:id="14087" w:author="Houyem Rais" w:date="2024-02-22T15:17:00Z"/>
                    <w:b/>
                    <w:bCs/>
                    <w:sz w:val="20"/>
                    <w:szCs w:val="20"/>
                  </w:rPr>
                </w:rPrChange>
              </w:rPr>
              <w:pPrChange w:id="14088" w:author="Houyem Rais" w:date="2024-02-22T15:17:00Z">
                <w:pPr>
                  <w:spacing w:before="20" w:after="40" w:line="240" w:lineRule="auto"/>
                  <w:jc w:val="center"/>
                </w:pPr>
              </w:pPrChange>
            </w:pPr>
            <w:ins w:id="14089" w:author="Farouk Bouhafs" w:date="2023-12-21T19:14:00Z">
              <w:del w:id="14090" w:author="Houyem Rais" w:date="2024-02-22T15:17:00Z">
                <w:r w:rsidRPr="00BF2632" w:rsidDel="000A3E8D">
                  <w:rPr>
                    <w:rFonts w:asciiTheme="minorHAnsi" w:hAnsiTheme="minorHAnsi" w:cstheme="minorHAnsi"/>
                    <w:b/>
                    <w:bCs/>
                    <w:sz w:val="20"/>
                    <w:szCs w:val="20"/>
                    <w:rPrChange w:id="14091" w:author="Farouk Bouhafs" w:date="2023-12-21T19:16:00Z">
                      <w:rPr>
                        <w:rFonts w:ascii="Arial" w:hAnsi="Arial" w:cs="Arial"/>
                        <w:b/>
                        <w:bCs/>
                      </w:rPr>
                    </w:rPrChange>
                  </w:rPr>
                  <w:delText>-1 364,3</w:delText>
                </w:r>
              </w:del>
            </w:ins>
            <w:del w:id="14092" w:author="Houyem Rais" w:date="2024-02-22T15:17:00Z">
              <w:r w:rsidRPr="00BF2632" w:rsidDel="000A3E8D">
                <w:rPr>
                  <w:rFonts w:asciiTheme="minorHAnsi" w:hAnsiTheme="minorHAnsi" w:cstheme="minorHAnsi"/>
                  <w:sz w:val="20"/>
                  <w:szCs w:val="20"/>
                  <w:rPrChange w:id="14093" w:author="Farouk Bouhafs" w:date="2023-12-21T19:16:00Z">
                    <w:rPr/>
                  </w:rPrChange>
                </w:rPr>
                <w:delText>-</w:delText>
              </w:r>
              <w:r w:rsidRPr="00BF2632" w:rsidDel="000A3E8D">
                <w:rPr>
                  <w:rFonts w:asciiTheme="minorHAnsi" w:hAnsiTheme="minorHAnsi" w:cstheme="minorHAnsi"/>
                  <w:b/>
                  <w:bCs/>
                  <w:sz w:val="20"/>
                  <w:szCs w:val="20"/>
                  <w:rPrChange w:id="14094" w:author="Farouk Bouhafs" w:date="2023-12-21T19:16:00Z">
                    <w:rPr>
                      <w:b/>
                      <w:bCs/>
                    </w:rPr>
                  </w:rPrChange>
                </w:rPr>
                <w:delText>1559,9</w:delText>
              </w:r>
            </w:del>
          </w:p>
        </w:tc>
      </w:tr>
      <w:tr w:rsidR="00BF2632" w:rsidRPr="00BF2632" w:rsidDel="000A3E8D" w14:paraId="01460D6F" w14:textId="5DDA956F" w:rsidTr="00814929">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095"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096" w:author="Houyem Rais" w:date="2024-02-22T15:17:00Z"/>
          <w:trPrChange w:id="14097" w:author="Farouk Bouhafs" w:date="2023-12-21T19:15:00Z">
            <w:trPr>
              <w:gridBefore w:val="1"/>
              <w:trHeight w:val="194"/>
            </w:trPr>
          </w:trPrChange>
        </w:trPr>
        <w:tc>
          <w:tcPr>
            <w:tcW w:w="3666" w:type="dxa"/>
            <w:shd w:val="clear" w:color="auto" w:fill="auto"/>
            <w:noWrap/>
            <w:tcPrChange w:id="14098" w:author="Farouk Bouhafs" w:date="2023-12-21T19:15:00Z">
              <w:tcPr>
                <w:tcW w:w="3666" w:type="dxa"/>
                <w:gridSpan w:val="2"/>
                <w:shd w:val="clear" w:color="auto" w:fill="auto"/>
                <w:noWrap/>
              </w:tcPr>
            </w:tcPrChange>
          </w:tcPr>
          <w:p w14:paraId="7C3CA696" w14:textId="15F6D68A" w:rsidR="00BF2632" w:rsidRPr="00BF2632" w:rsidDel="000A3E8D" w:rsidRDefault="00BF2632" w:rsidP="000A3E8D">
            <w:pPr>
              <w:rPr>
                <w:del w:id="14099" w:author="Houyem Rais" w:date="2024-02-22T15:17:00Z"/>
                <w:rFonts w:asciiTheme="minorHAnsi" w:hAnsiTheme="minorHAnsi" w:cstheme="minorHAnsi"/>
                <w:b/>
                <w:bCs/>
                <w:color w:val="C00000"/>
                <w:sz w:val="20"/>
                <w:szCs w:val="20"/>
                <w:rPrChange w:id="14100" w:author="Farouk Bouhafs" w:date="2023-12-21T19:16:00Z">
                  <w:rPr>
                    <w:del w:id="14101" w:author="Houyem Rais" w:date="2024-02-22T15:17:00Z"/>
                    <w:b/>
                    <w:bCs/>
                    <w:color w:val="C00000"/>
                    <w:sz w:val="20"/>
                    <w:szCs w:val="20"/>
                  </w:rPr>
                </w:rPrChange>
              </w:rPr>
              <w:pPrChange w:id="14102" w:author="Houyem Rais" w:date="2024-02-22T15:17:00Z">
                <w:pPr>
                  <w:spacing w:before="20" w:after="40" w:line="240" w:lineRule="auto"/>
                </w:pPr>
              </w:pPrChange>
            </w:pPr>
            <w:del w:id="14103" w:author="Houyem Rais" w:date="2024-02-22T15:17:00Z">
              <w:r w:rsidRPr="00BF2632" w:rsidDel="000A3E8D">
                <w:rPr>
                  <w:rFonts w:asciiTheme="minorHAnsi" w:hAnsiTheme="minorHAnsi" w:cstheme="minorHAnsi"/>
                  <w:b/>
                  <w:bCs/>
                  <w:color w:val="C00000"/>
                  <w:sz w:val="20"/>
                  <w:szCs w:val="20"/>
                  <w:rPrChange w:id="14104" w:author="Farouk Bouhafs" w:date="2023-12-21T19:16:00Z">
                    <w:rPr>
                      <w:b/>
                      <w:bCs/>
                      <w:color w:val="C00000"/>
                    </w:rPr>
                  </w:rPrChange>
                </w:rPr>
                <w:delText>Value for Money</w:delText>
              </w:r>
            </w:del>
          </w:p>
        </w:tc>
        <w:tc>
          <w:tcPr>
            <w:tcW w:w="1382" w:type="dxa"/>
            <w:shd w:val="clear" w:color="auto" w:fill="auto"/>
            <w:noWrap/>
            <w:vAlign w:val="bottom"/>
            <w:tcPrChange w:id="14105" w:author="Farouk Bouhafs" w:date="2023-12-21T19:15:00Z">
              <w:tcPr>
                <w:tcW w:w="1382" w:type="dxa"/>
                <w:gridSpan w:val="2"/>
                <w:shd w:val="clear" w:color="auto" w:fill="auto"/>
                <w:noWrap/>
              </w:tcPr>
            </w:tcPrChange>
          </w:tcPr>
          <w:p w14:paraId="3DCFD06A" w14:textId="53F6FC56" w:rsidR="00BF2632" w:rsidRPr="00BF2632" w:rsidDel="000A3E8D" w:rsidRDefault="00BF2632" w:rsidP="000A3E8D">
            <w:pPr>
              <w:rPr>
                <w:del w:id="14106" w:author="Houyem Rais" w:date="2024-02-22T15:17:00Z"/>
                <w:rFonts w:asciiTheme="minorHAnsi" w:hAnsiTheme="minorHAnsi" w:cstheme="minorHAnsi"/>
                <w:b/>
                <w:bCs/>
                <w:color w:val="C00000"/>
                <w:sz w:val="20"/>
                <w:szCs w:val="20"/>
                <w:rPrChange w:id="14107" w:author="Farouk Bouhafs" w:date="2023-12-21T19:16:00Z">
                  <w:rPr>
                    <w:del w:id="14108" w:author="Houyem Rais" w:date="2024-02-22T15:17:00Z"/>
                    <w:b/>
                    <w:bCs/>
                    <w:color w:val="C00000"/>
                  </w:rPr>
                </w:rPrChange>
              </w:rPr>
              <w:pPrChange w:id="14109" w:author="Houyem Rais" w:date="2024-02-22T15:17:00Z">
                <w:pPr>
                  <w:spacing w:before="20" w:after="40" w:line="240" w:lineRule="auto"/>
                  <w:jc w:val="center"/>
                </w:pPr>
              </w:pPrChange>
            </w:pPr>
            <w:ins w:id="14110" w:author="Farouk Bouhafs" w:date="2023-12-21T19:05:00Z">
              <w:del w:id="14111" w:author="Houyem Rais" w:date="2024-02-22T15:17:00Z">
                <w:r w:rsidRPr="00BF2632" w:rsidDel="000A3E8D">
                  <w:rPr>
                    <w:rFonts w:asciiTheme="minorHAnsi" w:hAnsiTheme="minorHAnsi" w:cstheme="minorHAnsi"/>
                    <w:b/>
                    <w:bCs/>
                    <w:color w:val="C00000"/>
                    <w:sz w:val="20"/>
                    <w:szCs w:val="20"/>
                    <w:rPrChange w:id="14112" w:author="Farouk Bouhafs" w:date="2023-12-21T19:16:00Z">
                      <w:rPr>
                        <w:rFonts w:ascii="Arial" w:hAnsi="Arial" w:cs="Arial"/>
                        <w:b/>
                        <w:bCs/>
                        <w:color w:val="C00000"/>
                      </w:rPr>
                    </w:rPrChange>
                  </w:rPr>
                  <w:delText>-119,4</w:delText>
                </w:r>
              </w:del>
            </w:ins>
            <w:del w:id="14113" w:author="Houyem Rais" w:date="2024-02-22T15:17:00Z">
              <w:r w:rsidRPr="00BF2632" w:rsidDel="000A3E8D">
                <w:rPr>
                  <w:rFonts w:asciiTheme="minorHAnsi" w:hAnsiTheme="minorHAnsi" w:cstheme="minorHAnsi"/>
                  <w:b/>
                  <w:bCs/>
                  <w:color w:val="C00000"/>
                  <w:sz w:val="20"/>
                  <w:szCs w:val="20"/>
                  <w:rPrChange w:id="14114" w:author="Farouk Bouhafs" w:date="2023-12-21T19:16:00Z">
                    <w:rPr>
                      <w:b/>
                      <w:bCs/>
                      <w:color w:val="C00000"/>
                    </w:rPr>
                  </w:rPrChange>
                </w:rPr>
                <w:delText>-144,6</w:delText>
              </w:r>
            </w:del>
          </w:p>
        </w:tc>
        <w:tc>
          <w:tcPr>
            <w:tcW w:w="1382" w:type="dxa"/>
            <w:vAlign w:val="bottom"/>
            <w:tcPrChange w:id="14115" w:author="Farouk Bouhafs" w:date="2023-12-21T19:15:00Z">
              <w:tcPr>
                <w:tcW w:w="1382" w:type="dxa"/>
                <w:gridSpan w:val="2"/>
              </w:tcPr>
            </w:tcPrChange>
          </w:tcPr>
          <w:p w14:paraId="687B392A" w14:textId="2306FC29" w:rsidR="00BF2632" w:rsidRPr="00BF2632" w:rsidDel="000A3E8D" w:rsidRDefault="00BF2632" w:rsidP="000A3E8D">
            <w:pPr>
              <w:rPr>
                <w:del w:id="14116" w:author="Houyem Rais" w:date="2024-02-22T15:17:00Z"/>
                <w:rFonts w:asciiTheme="minorHAnsi" w:hAnsiTheme="minorHAnsi" w:cstheme="minorHAnsi"/>
                <w:b/>
                <w:bCs/>
                <w:color w:val="C00000"/>
                <w:sz w:val="20"/>
                <w:szCs w:val="20"/>
                <w:rPrChange w:id="14117" w:author="Farouk Bouhafs" w:date="2023-12-21T19:16:00Z">
                  <w:rPr>
                    <w:del w:id="14118" w:author="Houyem Rais" w:date="2024-02-22T15:17:00Z"/>
                    <w:b/>
                    <w:bCs/>
                    <w:color w:val="C00000"/>
                  </w:rPr>
                </w:rPrChange>
              </w:rPr>
              <w:pPrChange w:id="14119" w:author="Houyem Rais" w:date="2024-02-22T15:17:00Z">
                <w:pPr>
                  <w:spacing w:before="20" w:after="40" w:line="240" w:lineRule="auto"/>
                  <w:jc w:val="center"/>
                </w:pPr>
              </w:pPrChange>
            </w:pPr>
            <w:ins w:id="14120" w:author="Farouk Bouhafs" w:date="2023-12-21T19:09:00Z">
              <w:del w:id="14121" w:author="Houyem Rais" w:date="2024-02-22T15:17:00Z">
                <w:r w:rsidRPr="00BF2632" w:rsidDel="000A3E8D">
                  <w:rPr>
                    <w:rFonts w:asciiTheme="minorHAnsi" w:hAnsiTheme="minorHAnsi" w:cstheme="minorHAnsi"/>
                    <w:b/>
                    <w:bCs/>
                    <w:color w:val="C00000"/>
                    <w:sz w:val="20"/>
                    <w:szCs w:val="20"/>
                    <w:rPrChange w:id="14122" w:author="Farouk Bouhafs" w:date="2023-12-21T19:16:00Z">
                      <w:rPr>
                        <w:rFonts w:ascii="Arial" w:hAnsi="Arial" w:cs="Arial"/>
                        <w:b/>
                        <w:bCs/>
                        <w:color w:val="C00000"/>
                      </w:rPr>
                    </w:rPrChange>
                  </w:rPr>
                  <w:delText>-156,5</w:delText>
                </w:r>
              </w:del>
            </w:ins>
            <w:del w:id="14123" w:author="Houyem Rais" w:date="2024-02-22T15:17:00Z">
              <w:r w:rsidRPr="00BF2632" w:rsidDel="000A3E8D">
                <w:rPr>
                  <w:rFonts w:asciiTheme="minorHAnsi" w:hAnsiTheme="minorHAnsi" w:cstheme="minorHAnsi"/>
                  <w:b/>
                  <w:bCs/>
                  <w:color w:val="C00000"/>
                  <w:sz w:val="20"/>
                  <w:szCs w:val="20"/>
                  <w:rPrChange w:id="14124" w:author="Farouk Bouhafs" w:date="2023-12-21T19:16:00Z">
                    <w:rPr>
                      <w:b/>
                      <w:bCs/>
                      <w:color w:val="C00000"/>
                    </w:rPr>
                  </w:rPrChange>
                </w:rPr>
                <w:delText>-163,6</w:delText>
              </w:r>
            </w:del>
          </w:p>
        </w:tc>
        <w:tc>
          <w:tcPr>
            <w:tcW w:w="1382" w:type="dxa"/>
            <w:vAlign w:val="bottom"/>
            <w:tcPrChange w:id="14125" w:author="Farouk Bouhafs" w:date="2023-12-21T19:15:00Z">
              <w:tcPr>
                <w:tcW w:w="1382" w:type="dxa"/>
                <w:gridSpan w:val="2"/>
              </w:tcPr>
            </w:tcPrChange>
          </w:tcPr>
          <w:p w14:paraId="5A4CE51C" w14:textId="1C94E96B" w:rsidR="00BF2632" w:rsidRPr="00BF2632" w:rsidDel="000A3E8D" w:rsidRDefault="00BF2632" w:rsidP="000A3E8D">
            <w:pPr>
              <w:rPr>
                <w:del w:id="14126" w:author="Houyem Rais" w:date="2024-02-22T15:17:00Z"/>
                <w:rFonts w:asciiTheme="minorHAnsi" w:hAnsiTheme="minorHAnsi" w:cstheme="minorHAnsi"/>
                <w:b/>
                <w:bCs/>
                <w:color w:val="C00000"/>
                <w:sz w:val="20"/>
                <w:szCs w:val="20"/>
                <w:rPrChange w:id="14127" w:author="Farouk Bouhafs" w:date="2023-12-21T19:16:00Z">
                  <w:rPr>
                    <w:del w:id="14128" w:author="Houyem Rais" w:date="2024-02-22T15:17:00Z"/>
                    <w:b/>
                    <w:bCs/>
                    <w:color w:val="C00000"/>
                  </w:rPr>
                </w:rPrChange>
              </w:rPr>
              <w:pPrChange w:id="14129" w:author="Houyem Rais" w:date="2024-02-22T15:17:00Z">
                <w:pPr>
                  <w:spacing w:before="20" w:after="40" w:line="240" w:lineRule="auto"/>
                  <w:jc w:val="center"/>
                </w:pPr>
              </w:pPrChange>
            </w:pPr>
            <w:ins w:id="14130" w:author="Farouk Bouhafs" w:date="2023-12-21T19:13:00Z">
              <w:del w:id="14131" w:author="Houyem Rais" w:date="2024-02-22T15:17:00Z">
                <w:r w:rsidRPr="00BF2632" w:rsidDel="000A3E8D">
                  <w:rPr>
                    <w:rFonts w:asciiTheme="minorHAnsi" w:hAnsiTheme="minorHAnsi" w:cstheme="minorHAnsi"/>
                    <w:b/>
                    <w:bCs/>
                    <w:color w:val="C00000"/>
                    <w:sz w:val="20"/>
                    <w:szCs w:val="20"/>
                    <w:rPrChange w:id="14132" w:author="Farouk Bouhafs" w:date="2023-12-21T19:16:00Z">
                      <w:rPr>
                        <w:rFonts w:ascii="Arial" w:hAnsi="Arial" w:cs="Arial"/>
                        <w:b/>
                        <w:bCs/>
                        <w:color w:val="C00000"/>
                      </w:rPr>
                    </w:rPrChange>
                  </w:rPr>
                  <w:delText>-144,6</w:delText>
                </w:r>
              </w:del>
            </w:ins>
            <w:del w:id="14133" w:author="Houyem Rais" w:date="2024-02-22T15:17:00Z">
              <w:r w:rsidRPr="00BF2632" w:rsidDel="000A3E8D">
                <w:rPr>
                  <w:rFonts w:asciiTheme="minorHAnsi" w:hAnsiTheme="minorHAnsi" w:cstheme="minorHAnsi"/>
                  <w:b/>
                  <w:bCs/>
                  <w:color w:val="C00000"/>
                  <w:sz w:val="20"/>
                  <w:szCs w:val="20"/>
                  <w:rPrChange w:id="14134" w:author="Farouk Bouhafs" w:date="2023-12-21T19:16:00Z">
                    <w:rPr>
                      <w:b/>
                      <w:bCs/>
                      <w:color w:val="C00000"/>
                    </w:rPr>
                  </w:rPrChange>
                </w:rPr>
                <w:delText>-154,8</w:delText>
              </w:r>
            </w:del>
          </w:p>
        </w:tc>
        <w:tc>
          <w:tcPr>
            <w:tcW w:w="1382" w:type="dxa"/>
            <w:vAlign w:val="bottom"/>
            <w:tcPrChange w:id="14135" w:author="Farouk Bouhafs" w:date="2023-12-21T19:15:00Z">
              <w:tcPr>
                <w:tcW w:w="1382" w:type="dxa"/>
                <w:gridSpan w:val="2"/>
              </w:tcPr>
            </w:tcPrChange>
          </w:tcPr>
          <w:p w14:paraId="52FE4FBE" w14:textId="6B8EBC4C" w:rsidR="00BF2632" w:rsidRPr="00BF2632" w:rsidDel="000A3E8D" w:rsidRDefault="00BF2632" w:rsidP="000A3E8D">
            <w:pPr>
              <w:rPr>
                <w:del w:id="14136" w:author="Houyem Rais" w:date="2024-02-22T15:17:00Z"/>
                <w:rFonts w:asciiTheme="minorHAnsi" w:hAnsiTheme="minorHAnsi" w:cstheme="minorHAnsi"/>
                <w:b/>
                <w:bCs/>
                <w:color w:val="C00000"/>
                <w:sz w:val="20"/>
                <w:szCs w:val="20"/>
                <w:rPrChange w:id="14137" w:author="Farouk Bouhafs" w:date="2023-12-21T19:16:00Z">
                  <w:rPr>
                    <w:del w:id="14138" w:author="Houyem Rais" w:date="2024-02-22T15:17:00Z"/>
                    <w:b/>
                    <w:bCs/>
                    <w:color w:val="C00000"/>
                  </w:rPr>
                </w:rPrChange>
              </w:rPr>
              <w:pPrChange w:id="14139" w:author="Houyem Rais" w:date="2024-02-22T15:17:00Z">
                <w:pPr>
                  <w:spacing w:before="20" w:after="40" w:line="240" w:lineRule="auto"/>
                  <w:jc w:val="center"/>
                </w:pPr>
              </w:pPrChange>
            </w:pPr>
            <w:ins w:id="14140" w:author="Farouk Bouhafs" w:date="2023-12-21T19:15:00Z">
              <w:del w:id="14141" w:author="Houyem Rais" w:date="2024-02-22T15:17:00Z">
                <w:r w:rsidRPr="00BF2632" w:rsidDel="000A3E8D">
                  <w:rPr>
                    <w:rFonts w:asciiTheme="minorHAnsi" w:hAnsiTheme="minorHAnsi" w:cstheme="minorHAnsi"/>
                    <w:b/>
                    <w:bCs/>
                    <w:color w:val="C00000"/>
                    <w:sz w:val="20"/>
                    <w:szCs w:val="20"/>
                    <w:rPrChange w:id="14142" w:author="Farouk Bouhafs" w:date="2023-12-21T19:16:00Z">
                      <w:rPr>
                        <w:rFonts w:ascii="Arial" w:hAnsi="Arial" w:cs="Arial"/>
                        <w:b/>
                        <w:bCs/>
                        <w:color w:val="C00000"/>
                      </w:rPr>
                    </w:rPrChange>
                  </w:rPr>
                  <w:delText>-130,7</w:delText>
                </w:r>
              </w:del>
            </w:ins>
            <w:del w:id="14143" w:author="Houyem Rais" w:date="2024-02-22T15:17:00Z">
              <w:r w:rsidRPr="00BF2632" w:rsidDel="000A3E8D">
                <w:rPr>
                  <w:rFonts w:asciiTheme="minorHAnsi" w:hAnsiTheme="minorHAnsi" w:cstheme="minorHAnsi"/>
                  <w:b/>
                  <w:bCs/>
                  <w:color w:val="C00000"/>
                  <w:sz w:val="20"/>
                  <w:szCs w:val="20"/>
                  <w:rPrChange w:id="14144" w:author="Farouk Bouhafs" w:date="2023-12-21T19:16:00Z">
                    <w:rPr>
                      <w:b/>
                      <w:bCs/>
                      <w:color w:val="C00000"/>
                    </w:rPr>
                  </w:rPrChange>
                </w:rPr>
                <w:delText>-142,2</w:delText>
              </w:r>
            </w:del>
          </w:p>
        </w:tc>
      </w:tr>
      <w:tr w:rsidR="00BF2632" w:rsidRPr="00BF2632" w:rsidDel="000A3E8D" w14:paraId="635639A7" w14:textId="6153F395" w:rsidTr="00814929">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145"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146" w:author="Houyem Rais" w:date="2024-02-22T15:17:00Z"/>
          <w:trPrChange w:id="14147" w:author="Farouk Bouhafs" w:date="2023-12-21T19:15:00Z">
            <w:trPr>
              <w:gridBefore w:val="1"/>
              <w:trHeight w:val="194"/>
            </w:trPr>
          </w:trPrChange>
        </w:trPr>
        <w:tc>
          <w:tcPr>
            <w:tcW w:w="3666" w:type="dxa"/>
            <w:shd w:val="clear" w:color="auto" w:fill="auto"/>
            <w:noWrap/>
            <w:tcPrChange w:id="14148" w:author="Farouk Bouhafs" w:date="2023-12-21T19:15:00Z">
              <w:tcPr>
                <w:tcW w:w="3666" w:type="dxa"/>
                <w:gridSpan w:val="2"/>
                <w:shd w:val="clear" w:color="auto" w:fill="auto"/>
                <w:noWrap/>
              </w:tcPr>
            </w:tcPrChange>
          </w:tcPr>
          <w:p w14:paraId="777E13E4" w14:textId="15B66D8C" w:rsidR="00BF2632" w:rsidRPr="00BF2632" w:rsidDel="000A3E8D" w:rsidRDefault="00BF2632" w:rsidP="000A3E8D">
            <w:pPr>
              <w:rPr>
                <w:del w:id="14149" w:author="Houyem Rais" w:date="2024-02-22T15:17:00Z"/>
                <w:rFonts w:asciiTheme="minorHAnsi" w:hAnsiTheme="minorHAnsi" w:cstheme="minorHAnsi"/>
                <w:b/>
                <w:bCs/>
                <w:color w:val="C00000"/>
                <w:sz w:val="20"/>
                <w:szCs w:val="20"/>
                <w:rPrChange w:id="14150" w:author="Farouk Bouhafs" w:date="2023-12-21T19:16:00Z">
                  <w:rPr>
                    <w:del w:id="14151" w:author="Houyem Rais" w:date="2024-02-22T15:17:00Z"/>
                    <w:b/>
                    <w:bCs/>
                    <w:color w:val="C00000"/>
                    <w:sz w:val="20"/>
                    <w:szCs w:val="20"/>
                  </w:rPr>
                </w:rPrChange>
              </w:rPr>
              <w:pPrChange w:id="14152" w:author="Houyem Rais" w:date="2024-02-22T15:17:00Z">
                <w:pPr>
                  <w:spacing w:before="20" w:after="40" w:line="240" w:lineRule="auto"/>
                </w:pPr>
              </w:pPrChange>
            </w:pPr>
            <w:del w:id="14153" w:author="Houyem Rais" w:date="2024-02-22T15:17:00Z">
              <w:r w:rsidRPr="00BF2632" w:rsidDel="000A3E8D">
                <w:rPr>
                  <w:rFonts w:asciiTheme="minorHAnsi" w:hAnsiTheme="minorHAnsi" w:cstheme="minorHAnsi"/>
                  <w:b/>
                  <w:bCs/>
                  <w:color w:val="C00000"/>
                  <w:sz w:val="20"/>
                  <w:szCs w:val="20"/>
                  <w:rPrChange w:id="14154" w:author="Farouk Bouhafs" w:date="2023-12-21T19:16:00Z">
                    <w:rPr>
                      <w:b/>
                      <w:bCs/>
                      <w:color w:val="C00000"/>
                    </w:rPr>
                  </w:rPrChange>
                </w:rPr>
                <w:delText>Value for Money (%)</w:delText>
              </w:r>
            </w:del>
          </w:p>
        </w:tc>
        <w:tc>
          <w:tcPr>
            <w:tcW w:w="1382" w:type="dxa"/>
            <w:shd w:val="clear" w:color="auto" w:fill="auto"/>
            <w:noWrap/>
            <w:vAlign w:val="center"/>
            <w:tcPrChange w:id="14155" w:author="Farouk Bouhafs" w:date="2023-12-21T19:15:00Z">
              <w:tcPr>
                <w:tcW w:w="1382" w:type="dxa"/>
                <w:gridSpan w:val="2"/>
                <w:shd w:val="clear" w:color="auto" w:fill="auto"/>
                <w:noWrap/>
              </w:tcPr>
            </w:tcPrChange>
          </w:tcPr>
          <w:p w14:paraId="3ACE175A" w14:textId="235250DF" w:rsidR="00BF2632" w:rsidRPr="00BF2632" w:rsidDel="000A3E8D" w:rsidRDefault="00BF2632" w:rsidP="000A3E8D">
            <w:pPr>
              <w:rPr>
                <w:del w:id="14156" w:author="Houyem Rais" w:date="2024-02-22T15:17:00Z"/>
                <w:rFonts w:asciiTheme="minorHAnsi" w:hAnsiTheme="minorHAnsi" w:cstheme="minorHAnsi"/>
                <w:b/>
                <w:bCs/>
                <w:color w:val="C00000"/>
                <w:sz w:val="20"/>
                <w:szCs w:val="20"/>
                <w:rPrChange w:id="14157" w:author="Farouk Bouhafs" w:date="2023-12-21T19:16:00Z">
                  <w:rPr>
                    <w:del w:id="14158" w:author="Houyem Rais" w:date="2024-02-22T15:17:00Z"/>
                    <w:b/>
                    <w:bCs/>
                    <w:color w:val="C00000"/>
                  </w:rPr>
                </w:rPrChange>
              </w:rPr>
              <w:pPrChange w:id="14159" w:author="Houyem Rais" w:date="2024-02-22T15:17:00Z">
                <w:pPr>
                  <w:spacing w:before="20" w:after="40" w:line="240" w:lineRule="auto"/>
                  <w:jc w:val="center"/>
                </w:pPr>
              </w:pPrChange>
            </w:pPr>
            <w:ins w:id="14160" w:author="Farouk Bouhafs" w:date="2023-12-21T19:05:00Z">
              <w:del w:id="14161" w:author="Houyem Rais" w:date="2024-02-22T15:17:00Z">
                <w:r w:rsidRPr="00BF2632" w:rsidDel="000A3E8D">
                  <w:rPr>
                    <w:rFonts w:asciiTheme="minorHAnsi" w:hAnsiTheme="minorHAnsi" w:cstheme="minorHAnsi"/>
                    <w:b/>
                    <w:bCs/>
                    <w:color w:val="FF0000"/>
                    <w:sz w:val="20"/>
                    <w:szCs w:val="20"/>
                    <w:rPrChange w:id="14162" w:author="Farouk Bouhafs" w:date="2023-12-21T19:16:00Z">
                      <w:rPr>
                        <w:rFonts w:ascii="Arial" w:hAnsi="Arial" w:cs="Arial"/>
                        <w:b/>
                        <w:bCs/>
                        <w:color w:val="FF0000"/>
                      </w:rPr>
                    </w:rPrChange>
                  </w:rPr>
                  <w:delText>-45,0%</w:delText>
                </w:r>
              </w:del>
            </w:ins>
            <w:del w:id="14163" w:author="Houyem Rais" w:date="2024-02-22T15:17:00Z">
              <w:r w:rsidRPr="00BF2632" w:rsidDel="000A3E8D">
                <w:rPr>
                  <w:rFonts w:asciiTheme="minorHAnsi" w:hAnsiTheme="minorHAnsi" w:cstheme="minorHAnsi"/>
                  <w:b/>
                  <w:bCs/>
                  <w:color w:val="C00000"/>
                  <w:sz w:val="20"/>
                  <w:szCs w:val="20"/>
                  <w:rPrChange w:id="14164" w:author="Farouk Bouhafs" w:date="2023-12-21T19:16:00Z">
                    <w:rPr>
                      <w:b/>
                      <w:bCs/>
                      <w:color w:val="C00000"/>
                    </w:rPr>
                  </w:rPrChange>
                </w:rPr>
                <w:delText>-35,5%</w:delText>
              </w:r>
            </w:del>
          </w:p>
        </w:tc>
        <w:tc>
          <w:tcPr>
            <w:tcW w:w="1382" w:type="dxa"/>
            <w:vAlign w:val="center"/>
            <w:tcPrChange w:id="14165" w:author="Farouk Bouhafs" w:date="2023-12-21T19:15:00Z">
              <w:tcPr>
                <w:tcW w:w="1382" w:type="dxa"/>
                <w:gridSpan w:val="2"/>
              </w:tcPr>
            </w:tcPrChange>
          </w:tcPr>
          <w:p w14:paraId="0F62B0F0" w14:textId="138E8A54" w:rsidR="00BF2632" w:rsidRPr="00BF2632" w:rsidDel="000A3E8D" w:rsidRDefault="00BF2632" w:rsidP="000A3E8D">
            <w:pPr>
              <w:rPr>
                <w:del w:id="14166" w:author="Houyem Rais" w:date="2024-02-22T15:17:00Z"/>
                <w:rFonts w:asciiTheme="minorHAnsi" w:hAnsiTheme="minorHAnsi" w:cstheme="minorHAnsi"/>
                <w:b/>
                <w:bCs/>
                <w:color w:val="C00000"/>
                <w:sz w:val="20"/>
                <w:szCs w:val="20"/>
                <w:rPrChange w:id="14167" w:author="Farouk Bouhafs" w:date="2023-12-21T19:16:00Z">
                  <w:rPr>
                    <w:del w:id="14168" w:author="Houyem Rais" w:date="2024-02-22T15:17:00Z"/>
                    <w:b/>
                    <w:bCs/>
                    <w:color w:val="C00000"/>
                  </w:rPr>
                </w:rPrChange>
              </w:rPr>
              <w:pPrChange w:id="14169" w:author="Houyem Rais" w:date="2024-02-22T15:17:00Z">
                <w:pPr>
                  <w:spacing w:before="20" w:after="40" w:line="240" w:lineRule="auto"/>
                  <w:jc w:val="center"/>
                </w:pPr>
              </w:pPrChange>
            </w:pPr>
            <w:ins w:id="14170" w:author="Farouk Bouhafs" w:date="2023-12-21T19:09:00Z">
              <w:del w:id="14171" w:author="Houyem Rais" w:date="2024-02-22T15:17:00Z">
                <w:r w:rsidRPr="00BF2632" w:rsidDel="000A3E8D">
                  <w:rPr>
                    <w:rFonts w:asciiTheme="minorHAnsi" w:hAnsiTheme="minorHAnsi" w:cstheme="minorHAnsi"/>
                    <w:b/>
                    <w:bCs/>
                    <w:color w:val="FF0000"/>
                    <w:sz w:val="20"/>
                    <w:szCs w:val="20"/>
                    <w:rPrChange w:id="14172" w:author="Farouk Bouhafs" w:date="2023-12-21T19:16:00Z">
                      <w:rPr>
                        <w:rFonts w:ascii="Arial" w:hAnsi="Arial" w:cs="Arial"/>
                        <w:b/>
                        <w:bCs/>
                        <w:color w:val="FF0000"/>
                      </w:rPr>
                    </w:rPrChange>
                  </w:rPr>
                  <w:delText>-19,1%</w:delText>
                </w:r>
              </w:del>
            </w:ins>
            <w:del w:id="14173" w:author="Houyem Rais" w:date="2024-02-22T15:17:00Z">
              <w:r w:rsidRPr="00BF2632" w:rsidDel="000A3E8D">
                <w:rPr>
                  <w:rFonts w:asciiTheme="minorHAnsi" w:hAnsiTheme="minorHAnsi" w:cstheme="minorHAnsi"/>
                  <w:b/>
                  <w:bCs/>
                  <w:color w:val="C00000"/>
                  <w:sz w:val="20"/>
                  <w:szCs w:val="20"/>
                  <w:rPrChange w:id="14174" w:author="Farouk Bouhafs" w:date="2023-12-21T19:16:00Z">
                    <w:rPr>
                      <w:b/>
                      <w:bCs/>
                      <w:color w:val="C00000"/>
                    </w:rPr>
                  </w:rPrChange>
                </w:rPr>
                <w:delText>-16,6%</w:delText>
              </w:r>
            </w:del>
          </w:p>
        </w:tc>
        <w:tc>
          <w:tcPr>
            <w:tcW w:w="1382" w:type="dxa"/>
            <w:vAlign w:val="center"/>
            <w:tcPrChange w:id="14175" w:author="Farouk Bouhafs" w:date="2023-12-21T19:15:00Z">
              <w:tcPr>
                <w:tcW w:w="1382" w:type="dxa"/>
                <w:gridSpan w:val="2"/>
              </w:tcPr>
            </w:tcPrChange>
          </w:tcPr>
          <w:p w14:paraId="582AA77A" w14:textId="355135BE" w:rsidR="00BF2632" w:rsidRPr="00BF2632" w:rsidDel="000A3E8D" w:rsidRDefault="00BF2632" w:rsidP="000A3E8D">
            <w:pPr>
              <w:rPr>
                <w:del w:id="14176" w:author="Houyem Rais" w:date="2024-02-22T15:17:00Z"/>
                <w:rFonts w:asciiTheme="minorHAnsi" w:hAnsiTheme="minorHAnsi" w:cstheme="minorHAnsi"/>
                <w:b/>
                <w:bCs/>
                <w:color w:val="C00000"/>
                <w:sz w:val="20"/>
                <w:szCs w:val="20"/>
                <w:rPrChange w:id="14177" w:author="Farouk Bouhafs" w:date="2023-12-21T19:16:00Z">
                  <w:rPr>
                    <w:del w:id="14178" w:author="Houyem Rais" w:date="2024-02-22T15:17:00Z"/>
                    <w:b/>
                    <w:bCs/>
                    <w:color w:val="C00000"/>
                  </w:rPr>
                </w:rPrChange>
              </w:rPr>
              <w:pPrChange w:id="14179" w:author="Houyem Rais" w:date="2024-02-22T15:17:00Z">
                <w:pPr>
                  <w:spacing w:before="20" w:after="40" w:line="240" w:lineRule="auto"/>
                  <w:jc w:val="center"/>
                </w:pPr>
              </w:pPrChange>
            </w:pPr>
            <w:ins w:id="14180" w:author="Farouk Bouhafs" w:date="2023-12-21T19:13:00Z">
              <w:del w:id="14181" w:author="Houyem Rais" w:date="2024-02-22T15:17:00Z">
                <w:r w:rsidRPr="00BF2632" w:rsidDel="000A3E8D">
                  <w:rPr>
                    <w:rFonts w:asciiTheme="minorHAnsi" w:hAnsiTheme="minorHAnsi" w:cstheme="minorHAnsi"/>
                    <w:b/>
                    <w:bCs/>
                    <w:color w:val="FF0000"/>
                    <w:sz w:val="20"/>
                    <w:szCs w:val="20"/>
                    <w:rPrChange w:id="14182" w:author="Farouk Bouhafs" w:date="2023-12-21T19:16:00Z">
                      <w:rPr>
                        <w:rFonts w:ascii="Arial" w:hAnsi="Arial" w:cs="Arial"/>
                        <w:b/>
                        <w:bCs/>
                        <w:color w:val="FF0000"/>
                      </w:rPr>
                    </w:rPrChange>
                  </w:rPr>
                  <w:delText>-32,2%</w:delText>
                </w:r>
              </w:del>
            </w:ins>
            <w:del w:id="14183" w:author="Houyem Rais" w:date="2024-02-22T15:17:00Z">
              <w:r w:rsidRPr="00BF2632" w:rsidDel="000A3E8D">
                <w:rPr>
                  <w:rFonts w:asciiTheme="minorHAnsi" w:hAnsiTheme="minorHAnsi" w:cstheme="minorHAnsi"/>
                  <w:b/>
                  <w:bCs/>
                  <w:color w:val="C00000"/>
                  <w:sz w:val="20"/>
                  <w:szCs w:val="20"/>
                  <w:rPrChange w:id="14184" w:author="Farouk Bouhafs" w:date="2023-12-21T19:16:00Z">
                    <w:rPr>
                      <w:b/>
                      <w:bCs/>
                      <w:color w:val="C00000"/>
                    </w:rPr>
                  </w:rPrChange>
                </w:rPr>
                <w:delText>-25,7%</w:delText>
              </w:r>
            </w:del>
          </w:p>
        </w:tc>
        <w:tc>
          <w:tcPr>
            <w:tcW w:w="1382" w:type="dxa"/>
            <w:vAlign w:val="center"/>
            <w:tcPrChange w:id="14185" w:author="Farouk Bouhafs" w:date="2023-12-21T19:15:00Z">
              <w:tcPr>
                <w:tcW w:w="1382" w:type="dxa"/>
                <w:gridSpan w:val="2"/>
              </w:tcPr>
            </w:tcPrChange>
          </w:tcPr>
          <w:p w14:paraId="7767C750" w14:textId="18326B88" w:rsidR="00BF2632" w:rsidRPr="00BF2632" w:rsidDel="000A3E8D" w:rsidRDefault="00BF2632" w:rsidP="000A3E8D">
            <w:pPr>
              <w:rPr>
                <w:del w:id="14186" w:author="Houyem Rais" w:date="2024-02-22T15:17:00Z"/>
                <w:rFonts w:asciiTheme="minorHAnsi" w:hAnsiTheme="minorHAnsi" w:cstheme="minorHAnsi"/>
                <w:b/>
                <w:bCs/>
                <w:color w:val="C00000"/>
                <w:sz w:val="20"/>
                <w:szCs w:val="20"/>
                <w:rPrChange w:id="14187" w:author="Farouk Bouhafs" w:date="2023-12-21T19:16:00Z">
                  <w:rPr>
                    <w:del w:id="14188" w:author="Houyem Rais" w:date="2024-02-22T15:17:00Z"/>
                    <w:b/>
                    <w:bCs/>
                    <w:color w:val="C00000"/>
                  </w:rPr>
                </w:rPrChange>
              </w:rPr>
              <w:pPrChange w:id="14189" w:author="Houyem Rais" w:date="2024-02-22T15:17:00Z">
                <w:pPr>
                  <w:spacing w:before="20" w:after="40" w:line="240" w:lineRule="auto"/>
                  <w:jc w:val="center"/>
                </w:pPr>
              </w:pPrChange>
            </w:pPr>
            <w:ins w:id="14190" w:author="Farouk Bouhafs" w:date="2023-12-21T19:15:00Z">
              <w:del w:id="14191" w:author="Houyem Rais" w:date="2024-02-22T15:17:00Z">
                <w:r w:rsidRPr="00BF2632" w:rsidDel="000A3E8D">
                  <w:rPr>
                    <w:rFonts w:asciiTheme="minorHAnsi" w:hAnsiTheme="minorHAnsi" w:cstheme="minorHAnsi"/>
                    <w:b/>
                    <w:bCs/>
                    <w:color w:val="FF0000"/>
                    <w:sz w:val="20"/>
                    <w:szCs w:val="20"/>
                    <w:rPrChange w:id="14192" w:author="Farouk Bouhafs" w:date="2023-12-21T19:16:00Z">
                      <w:rPr>
                        <w:rFonts w:ascii="Arial" w:hAnsi="Arial" w:cs="Arial"/>
                        <w:b/>
                        <w:bCs/>
                        <w:color w:val="FF0000"/>
                      </w:rPr>
                    </w:rPrChange>
                  </w:rPr>
                  <w:delText>-10,6%</w:delText>
                </w:r>
              </w:del>
            </w:ins>
            <w:del w:id="14193" w:author="Houyem Rais" w:date="2024-02-22T15:17:00Z">
              <w:r w:rsidRPr="00BF2632" w:rsidDel="000A3E8D">
                <w:rPr>
                  <w:rFonts w:asciiTheme="minorHAnsi" w:hAnsiTheme="minorHAnsi" w:cstheme="minorHAnsi"/>
                  <w:b/>
                  <w:bCs/>
                  <w:color w:val="C00000"/>
                  <w:sz w:val="20"/>
                  <w:szCs w:val="20"/>
                  <w:rPrChange w:id="14194" w:author="Farouk Bouhafs" w:date="2023-12-21T19:16:00Z">
                    <w:rPr>
                      <w:b/>
                      <w:bCs/>
                      <w:color w:val="C00000"/>
                    </w:rPr>
                  </w:rPrChange>
                </w:rPr>
                <w:delText>-10,0%</w:delText>
              </w:r>
            </w:del>
          </w:p>
        </w:tc>
      </w:tr>
    </w:tbl>
    <w:p w14:paraId="7DEEA397" w14:textId="50C8388F" w:rsidR="002F4180" w:rsidRPr="0075512F" w:rsidDel="000A3E8D" w:rsidRDefault="002F4180" w:rsidP="000A3E8D">
      <w:pPr>
        <w:rPr>
          <w:del w:id="14195" w:author="Houyem Rais" w:date="2024-02-22T15:17:00Z"/>
        </w:rPr>
        <w:pPrChange w:id="14196" w:author="Houyem Rais" w:date="2024-02-22T15:17:00Z">
          <w:pPr/>
        </w:pPrChange>
      </w:pPr>
      <w:del w:id="14197" w:author="Houyem Rais" w:date="2024-02-22T15:17:00Z">
        <w:r w:rsidRPr="0075512F" w:rsidDel="000A3E8D">
          <w:delText>Ma</w:delText>
        </w:r>
        <w:r w:rsidR="001F4050" w:rsidRPr="0075512F" w:rsidDel="000A3E8D">
          <w:delText>l</w:delText>
        </w:r>
        <w:r w:rsidRPr="0075512F" w:rsidDel="000A3E8D">
          <w:delText>gré la contribution du secteur public au financement du projet sous forme d’une subvention publique à</w:delText>
        </w:r>
        <w:r w:rsidR="00403196" w:rsidRPr="0075512F" w:rsidDel="000A3E8D">
          <w:delText xml:space="preserve"> niveau minimum</w:delText>
        </w:r>
        <w:r w:rsidRPr="0075512F" w:rsidDel="000A3E8D">
          <w:delText xml:space="preserve"> </w:delText>
        </w:r>
        <w:r w:rsidR="00403196" w:rsidRPr="0075512F" w:rsidDel="000A3E8D">
          <w:delText xml:space="preserve">égal </w:delText>
        </w:r>
        <w:r w:rsidR="005962D8" w:rsidRPr="0075512F" w:rsidDel="000A3E8D">
          <w:delText>88</w:delText>
        </w:r>
        <w:r w:rsidRPr="0075512F" w:rsidDel="000A3E8D">
          <w:delText xml:space="preserve"> </w:delText>
        </w:r>
      </w:del>
      <w:ins w:id="14198" w:author="Farouk Bouhafs" w:date="2023-12-21T19:19:00Z">
        <w:del w:id="14199" w:author="Houyem Rais" w:date="2024-02-22T15:17:00Z">
          <w:r w:rsidR="00BF2632" w:rsidRPr="0075512F" w:rsidDel="000A3E8D">
            <w:delText>8</w:delText>
          </w:r>
          <w:r w:rsidR="00BF2632" w:rsidDel="000A3E8D">
            <w:delText>0,3</w:delText>
          </w:r>
          <w:r w:rsidR="00BF2632" w:rsidRPr="0075512F" w:rsidDel="000A3E8D">
            <w:delText xml:space="preserve"> </w:delText>
          </w:r>
        </w:del>
      </w:ins>
      <w:del w:id="14200" w:author="Houyem Rais" w:date="2024-02-22T15:17:00Z">
        <w:r w:rsidRPr="0075512F" w:rsidDel="000A3E8D">
          <w:delText>% du coût de construction</w:delText>
        </w:r>
        <w:r w:rsidR="00403196" w:rsidRPr="0075512F" w:rsidDel="000A3E8D">
          <w:delText xml:space="preserve"> (variante B1 avec un seul tablier)</w:delText>
        </w:r>
        <w:r w:rsidRPr="0075512F" w:rsidDel="000A3E8D">
          <w:delText xml:space="preserve">, la réalisation du projet selon cette option reste </w:delText>
        </w:r>
        <w:r w:rsidR="00403196" w:rsidRPr="0075512F" w:rsidDel="000A3E8D">
          <w:delText>plus</w:delText>
        </w:r>
        <w:r w:rsidRPr="0075512F" w:rsidDel="000A3E8D">
          <w:delText xml:space="preserve"> coûteuse pour l’Etat comparé au marché public. La VfM est </w:delText>
        </w:r>
        <w:r w:rsidR="00403196" w:rsidRPr="0075512F" w:rsidDel="000A3E8D">
          <w:delText>négative</w:delText>
        </w:r>
        <w:r w:rsidRPr="0075512F" w:rsidDel="000A3E8D">
          <w:delText xml:space="preserve"> pour les différents scénarios, ce qui signifie que l’option Concession avec subvention publique </w:delText>
        </w:r>
        <w:r w:rsidR="00403196" w:rsidRPr="0075512F" w:rsidDel="000A3E8D">
          <w:delText xml:space="preserve">ne </w:delText>
        </w:r>
        <w:r w:rsidRPr="0075512F" w:rsidDel="000A3E8D">
          <w:delText xml:space="preserve">permet </w:delText>
        </w:r>
        <w:r w:rsidR="00403196" w:rsidRPr="0075512F" w:rsidDel="000A3E8D">
          <w:delText xml:space="preserve">pas </w:delText>
        </w:r>
        <w:r w:rsidRPr="0075512F" w:rsidDel="000A3E8D">
          <w:delText>de réduire le coût total du projet pour l’autorité contractante.</w:delText>
        </w:r>
      </w:del>
    </w:p>
    <w:p w14:paraId="193691FE" w14:textId="3BB80A1A" w:rsidR="00D80983" w:rsidRPr="0075512F" w:rsidDel="000A3E8D" w:rsidRDefault="007C2A5B" w:rsidP="000A3E8D">
      <w:pPr>
        <w:rPr>
          <w:del w:id="14201" w:author="Houyem Rais" w:date="2024-02-22T15:17:00Z"/>
        </w:rPr>
        <w:pPrChange w:id="14202" w:author="Houyem Rais" w:date="2024-02-22T15:17:00Z">
          <w:pPr/>
        </w:pPrChange>
      </w:pPr>
      <w:del w:id="14203" w:author="Houyem Rais" w:date="2024-02-22T15:17:00Z">
        <w:r w:rsidRPr="0075512F" w:rsidDel="000A3E8D">
          <w:delText xml:space="preserve">Ceci est expliqué en partie par la valeur estimée des risques retenus par le Ministère de l’Equipement qui est plus </w:delText>
        </w:r>
        <w:r w:rsidR="00D80983" w:rsidRPr="0075512F" w:rsidDel="000A3E8D">
          <w:delText>importante</w:delText>
        </w:r>
        <w:r w:rsidRPr="0075512F" w:rsidDel="000A3E8D">
          <w:delText xml:space="preserve"> pour cette option par rapport au marché public (où le Ministère supporte tous les risques du projet). </w:delText>
        </w:r>
      </w:del>
    </w:p>
    <w:p w14:paraId="19F846D7" w14:textId="5F8B424A" w:rsidR="007C2A5B" w:rsidRPr="0075512F" w:rsidDel="000A3E8D" w:rsidRDefault="008076C2" w:rsidP="000A3E8D">
      <w:pPr>
        <w:rPr>
          <w:del w:id="14204" w:author="Houyem Rais" w:date="2024-02-22T15:17:00Z"/>
        </w:rPr>
        <w:pPrChange w:id="14205" w:author="Houyem Rais" w:date="2024-02-22T15:17:00Z">
          <w:pPr/>
        </w:pPrChange>
      </w:pPr>
      <w:del w:id="14206" w:author="Houyem Rais" w:date="2024-02-22T15:17:00Z">
        <w:r w:rsidRPr="0075512F" w:rsidDel="000A3E8D">
          <w:rPr>
            <w:b/>
            <w:bCs/>
          </w:rPr>
          <w:delText>La concession avec subvention ne semble pas pertinente pour ce projet en raison des tarifs de péage élevés nécessaires pour atteindre la rentabilité minimale (multiplication par 5,9</w:delText>
        </w:r>
      </w:del>
      <w:ins w:id="14207" w:author="Farouk Bouhafs" w:date="2023-12-21T19:18:00Z">
        <w:del w:id="14208" w:author="Houyem Rais" w:date="2024-02-22T15:17:00Z">
          <w:r w:rsidR="00BF2632" w:rsidDel="000A3E8D">
            <w:rPr>
              <w:b/>
              <w:bCs/>
            </w:rPr>
            <w:delText>au moins</w:delText>
          </w:r>
        </w:del>
      </w:ins>
      <w:ins w:id="14209" w:author="Farouk Bouhafs" w:date="2023-12-21T19:17:00Z">
        <w:del w:id="14210" w:author="Houyem Rais" w:date="2024-02-22T15:17:00Z">
          <w:r w:rsidR="00BF2632" w:rsidDel="000A3E8D">
            <w:rPr>
              <w:b/>
              <w:bCs/>
            </w:rPr>
            <w:delText xml:space="preserve"> 4</w:delText>
          </w:r>
        </w:del>
      </w:ins>
      <w:ins w:id="14211" w:author="Farouk Bouhafs" w:date="2023-12-21T19:21:00Z">
        <w:del w:id="14212" w:author="Houyem Rais" w:date="2024-02-22T15:17:00Z">
          <w:r w:rsidR="00A85FE3" w:rsidDel="000A3E8D">
            <w:rPr>
              <w:b/>
              <w:bCs/>
            </w:rPr>
            <w:delText>,6</w:delText>
          </w:r>
        </w:del>
      </w:ins>
      <w:del w:id="14213" w:author="Houyem Rais" w:date="2024-02-22T15:17:00Z">
        <w:r w:rsidRPr="0075512F" w:rsidDel="000A3E8D">
          <w:rPr>
            <w:b/>
            <w:bCs/>
          </w:rPr>
          <w:delText>) et de la forte dépendance aux subventions publiques (minimum 88</w:delText>
        </w:r>
      </w:del>
      <w:ins w:id="14214" w:author="Farouk Bouhafs" w:date="2023-12-21T19:19:00Z">
        <w:del w:id="14215" w:author="Houyem Rais" w:date="2024-02-22T15:17:00Z">
          <w:r w:rsidR="00A85FE3" w:rsidDel="000A3E8D">
            <w:rPr>
              <w:b/>
              <w:bCs/>
            </w:rPr>
            <w:delText>0,3</w:delText>
          </w:r>
        </w:del>
      </w:ins>
      <w:del w:id="14216" w:author="Houyem Rais" w:date="2024-02-22T15:17:00Z">
        <w:r w:rsidRPr="0075512F" w:rsidDel="000A3E8D">
          <w:rPr>
            <w:b/>
            <w:bCs/>
          </w:rPr>
          <w:delText xml:space="preserve">%). Cette approche élimine l'avantage d'une concession qui est de mobiliser des financements privés pour le projet. </w:delText>
        </w:r>
      </w:del>
    </w:p>
    <w:p w14:paraId="31AEB3F9" w14:textId="7C7AFA14" w:rsidR="002F4180" w:rsidRPr="0075512F" w:rsidDel="000A3E8D" w:rsidRDefault="002F4180" w:rsidP="000A3E8D">
      <w:pPr>
        <w:rPr>
          <w:del w:id="14217" w:author="Houyem Rais" w:date="2024-02-22T15:17:00Z"/>
        </w:rPr>
        <w:pPrChange w:id="14218" w:author="Houyem Rais" w:date="2024-02-22T15:17:00Z">
          <w:pPr/>
        </w:pPrChange>
      </w:pPr>
    </w:p>
    <w:p w14:paraId="3584038D" w14:textId="5D0B38CA" w:rsidR="002F4180" w:rsidRPr="0075512F" w:rsidDel="000A3E8D" w:rsidRDefault="002F4180" w:rsidP="000A3E8D">
      <w:pPr>
        <w:rPr>
          <w:del w:id="14219" w:author="Houyem Rais" w:date="2024-02-22T15:17:00Z"/>
        </w:rPr>
        <w:pPrChange w:id="14220" w:author="Houyem Rais" w:date="2024-02-22T15:17:00Z">
          <w:pPr>
            <w:pStyle w:val="Titre3"/>
            <w:ind w:left="1843"/>
            <w:jc w:val="both"/>
          </w:pPr>
        </w:pPrChange>
      </w:pPr>
      <w:bookmarkStart w:id="14221" w:name="_Toc142174756"/>
      <w:del w:id="14222" w:author="Houyem Rais" w:date="2024-02-22T15:17:00Z">
        <w:r w:rsidRPr="0075512F" w:rsidDel="000A3E8D">
          <w:delText>Value for Money pour l’option Contrat de Partenariat</w:delText>
        </w:r>
        <w:bookmarkEnd w:id="14221"/>
      </w:del>
    </w:p>
    <w:p w14:paraId="2488F631" w14:textId="5F75024C" w:rsidR="002F4180" w:rsidRPr="0075512F" w:rsidDel="000A3E8D" w:rsidRDefault="002F4180" w:rsidP="000A3E8D">
      <w:pPr>
        <w:rPr>
          <w:del w:id="14223" w:author="Houyem Rais" w:date="2024-02-22T15:17:00Z"/>
        </w:rPr>
        <w:pPrChange w:id="14224" w:author="Houyem Rais" w:date="2024-02-22T15:17:00Z">
          <w:pPr/>
        </w:pPrChange>
      </w:pPr>
      <w:del w:id="14225" w:author="Houyem Rais" w:date="2024-02-22T15:17:00Z">
        <w:r w:rsidRPr="0075512F" w:rsidDel="000A3E8D">
          <w:delText>Le coût total du projet pour l’Etat, ajusté au risque, en cas de réalisation en Contrat de Partenariat pour les différents scénarios de réalisation du projet est décomposé comme suit.</w:delText>
        </w:r>
      </w:del>
    </w:p>
    <w:p w14:paraId="51EF477E" w14:textId="65D916D7" w:rsidR="002F4180" w:rsidRPr="0075512F" w:rsidDel="000A3E8D" w:rsidRDefault="002F4180" w:rsidP="000A3E8D">
      <w:pPr>
        <w:rPr>
          <w:del w:id="14226" w:author="Houyem Rais" w:date="2024-02-22T15:17:00Z"/>
        </w:rPr>
        <w:pPrChange w:id="14227" w:author="Houyem Rais" w:date="2024-02-22T15:17:00Z">
          <w:pPr>
            <w:pStyle w:val="Caption"/>
          </w:pPr>
        </w:pPrChange>
      </w:pPr>
      <w:bookmarkStart w:id="14228" w:name="_Toc144481116"/>
      <w:del w:id="14229"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183855" w:rsidDel="000A3E8D">
          <w:rPr>
            <w:noProof/>
          </w:rPr>
          <w:delText>48</w:delText>
        </w:r>
        <w:r w:rsidRPr="0075512F" w:rsidDel="000A3E8D">
          <w:fldChar w:fldCharType="end"/>
        </w:r>
        <w:r w:rsidRPr="0075512F" w:rsidDel="000A3E8D">
          <w:delText xml:space="preserve"> VAN et VfM pour l’option Contrat de Partenariat</w:delText>
        </w:r>
        <w:bookmarkEnd w:id="14228"/>
      </w:del>
    </w:p>
    <w:tbl>
      <w:tblPr>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6"/>
        <w:gridCol w:w="1382"/>
        <w:gridCol w:w="1382"/>
        <w:gridCol w:w="1382"/>
        <w:gridCol w:w="1382"/>
        <w:tblGridChange w:id="14230">
          <w:tblGrid>
            <w:gridCol w:w="5"/>
            <w:gridCol w:w="3661"/>
            <w:gridCol w:w="5"/>
            <w:gridCol w:w="1377"/>
            <w:gridCol w:w="5"/>
            <w:gridCol w:w="1377"/>
            <w:gridCol w:w="5"/>
            <w:gridCol w:w="1377"/>
            <w:gridCol w:w="5"/>
            <w:gridCol w:w="1377"/>
            <w:gridCol w:w="5"/>
          </w:tblGrid>
        </w:tblGridChange>
      </w:tblGrid>
      <w:tr w:rsidR="0005334C" w:rsidRPr="00BF2632" w:rsidDel="000A3E8D" w14:paraId="1940BB5E" w14:textId="7C5C87CC" w:rsidTr="001C0BB5">
        <w:trPr>
          <w:trHeight w:val="558"/>
          <w:tblHeader/>
          <w:del w:id="14231" w:author="Houyem Rais" w:date="2024-02-22T15:17:00Z"/>
        </w:trPr>
        <w:tc>
          <w:tcPr>
            <w:tcW w:w="3666" w:type="dxa"/>
            <w:shd w:val="clear" w:color="auto" w:fill="D9D9D9" w:themeFill="background1" w:themeFillShade="D9"/>
            <w:noWrap/>
            <w:vAlign w:val="center"/>
            <w:hideMark/>
          </w:tcPr>
          <w:p w14:paraId="4367AC1C" w14:textId="532AF88C" w:rsidR="002F4180" w:rsidRPr="00BF2632" w:rsidDel="000A3E8D" w:rsidRDefault="002F4180" w:rsidP="000A3E8D">
            <w:pPr>
              <w:rPr>
                <w:del w:id="14232" w:author="Houyem Rais" w:date="2024-02-22T15:17:00Z"/>
                <w:rFonts w:asciiTheme="minorHAnsi" w:hAnsiTheme="minorHAnsi" w:cstheme="minorHAnsi"/>
                <w:b/>
                <w:bCs/>
                <w:sz w:val="20"/>
                <w:szCs w:val="20"/>
                <w:rPrChange w:id="14233" w:author="Farouk Bouhafs" w:date="2023-12-21T19:16:00Z">
                  <w:rPr>
                    <w:del w:id="14234" w:author="Houyem Rais" w:date="2024-02-22T15:17:00Z"/>
                    <w:b/>
                    <w:bCs/>
                    <w:sz w:val="20"/>
                    <w:szCs w:val="20"/>
                  </w:rPr>
                </w:rPrChange>
              </w:rPr>
              <w:pPrChange w:id="14235" w:author="Houyem Rais" w:date="2024-02-22T15:17:00Z">
                <w:pPr>
                  <w:spacing w:before="20" w:after="40" w:line="240" w:lineRule="auto"/>
                </w:pPr>
              </w:pPrChange>
            </w:pPr>
            <w:del w:id="14236" w:author="Houyem Rais" w:date="2024-02-22T15:17:00Z">
              <w:r w:rsidRPr="00BF2632" w:rsidDel="000A3E8D">
                <w:rPr>
                  <w:rFonts w:asciiTheme="minorHAnsi" w:hAnsiTheme="minorHAnsi" w:cstheme="minorHAnsi"/>
                  <w:b/>
                  <w:bCs/>
                  <w:sz w:val="20"/>
                  <w:szCs w:val="20"/>
                  <w:rPrChange w:id="14237" w:author="Farouk Bouhafs" w:date="2023-12-21T19:16:00Z">
                    <w:rPr>
                      <w:b/>
                      <w:bCs/>
                      <w:sz w:val="20"/>
                      <w:szCs w:val="20"/>
                    </w:rPr>
                  </w:rPrChange>
                </w:rPr>
                <w:delText>VAN et VfM (MDT)</w:delText>
              </w:r>
            </w:del>
          </w:p>
        </w:tc>
        <w:tc>
          <w:tcPr>
            <w:tcW w:w="1382" w:type="dxa"/>
            <w:shd w:val="clear" w:color="auto" w:fill="D9D9D9" w:themeFill="background1" w:themeFillShade="D9"/>
            <w:vAlign w:val="center"/>
            <w:hideMark/>
          </w:tcPr>
          <w:p w14:paraId="7B428A7B" w14:textId="0D957479" w:rsidR="002F4180" w:rsidRPr="00BF2632" w:rsidDel="000A3E8D" w:rsidRDefault="002F4180" w:rsidP="000A3E8D">
            <w:pPr>
              <w:rPr>
                <w:del w:id="14238" w:author="Houyem Rais" w:date="2024-02-22T15:17:00Z"/>
                <w:rFonts w:asciiTheme="minorHAnsi" w:hAnsiTheme="minorHAnsi" w:cstheme="minorHAnsi"/>
                <w:b/>
                <w:bCs/>
                <w:sz w:val="20"/>
                <w:szCs w:val="20"/>
                <w:rPrChange w:id="14239" w:author="Farouk Bouhafs" w:date="2023-12-21T19:16:00Z">
                  <w:rPr>
                    <w:del w:id="14240" w:author="Houyem Rais" w:date="2024-02-22T15:17:00Z"/>
                    <w:b/>
                    <w:bCs/>
                    <w:sz w:val="20"/>
                    <w:szCs w:val="20"/>
                  </w:rPr>
                </w:rPrChange>
              </w:rPr>
              <w:pPrChange w:id="14241" w:author="Houyem Rais" w:date="2024-02-22T15:17:00Z">
                <w:pPr>
                  <w:spacing w:before="20" w:after="40" w:line="240" w:lineRule="auto"/>
                </w:pPr>
              </w:pPrChange>
            </w:pPr>
            <w:del w:id="14242" w:author="Houyem Rais" w:date="2024-02-22T15:17:00Z">
              <w:r w:rsidRPr="00BF2632" w:rsidDel="000A3E8D">
                <w:rPr>
                  <w:rFonts w:asciiTheme="minorHAnsi" w:hAnsiTheme="minorHAnsi" w:cstheme="minorHAnsi"/>
                  <w:b/>
                  <w:bCs/>
                  <w:sz w:val="20"/>
                  <w:szCs w:val="20"/>
                  <w:rPrChange w:id="14243" w:author="Farouk Bouhafs" w:date="2023-12-21T19:16:00Z">
                    <w:rPr>
                      <w:b/>
                      <w:bCs/>
                      <w:sz w:val="20"/>
                      <w:szCs w:val="20"/>
                    </w:rPr>
                  </w:rPrChange>
                </w:rPr>
                <w:delText>Variante B/ 1 Tablier</w:delText>
              </w:r>
            </w:del>
          </w:p>
        </w:tc>
        <w:tc>
          <w:tcPr>
            <w:tcW w:w="1382" w:type="dxa"/>
            <w:shd w:val="clear" w:color="auto" w:fill="D9D9D9" w:themeFill="background1" w:themeFillShade="D9"/>
            <w:vAlign w:val="center"/>
          </w:tcPr>
          <w:p w14:paraId="42C7887E" w14:textId="175AD872" w:rsidR="002F4180" w:rsidRPr="00BF2632" w:rsidDel="000A3E8D" w:rsidRDefault="002F4180" w:rsidP="000A3E8D">
            <w:pPr>
              <w:rPr>
                <w:del w:id="14244" w:author="Houyem Rais" w:date="2024-02-22T15:17:00Z"/>
                <w:rFonts w:asciiTheme="minorHAnsi" w:hAnsiTheme="minorHAnsi" w:cstheme="minorHAnsi"/>
                <w:b/>
                <w:bCs/>
                <w:sz w:val="20"/>
                <w:szCs w:val="20"/>
                <w:rPrChange w:id="14245" w:author="Farouk Bouhafs" w:date="2023-12-21T19:16:00Z">
                  <w:rPr>
                    <w:del w:id="14246" w:author="Houyem Rais" w:date="2024-02-22T15:17:00Z"/>
                    <w:b/>
                    <w:bCs/>
                    <w:sz w:val="20"/>
                    <w:szCs w:val="20"/>
                  </w:rPr>
                </w:rPrChange>
              </w:rPr>
              <w:pPrChange w:id="14247" w:author="Houyem Rais" w:date="2024-02-22T15:17:00Z">
                <w:pPr>
                  <w:spacing w:before="20" w:after="40" w:line="240" w:lineRule="auto"/>
                </w:pPr>
              </w:pPrChange>
            </w:pPr>
            <w:del w:id="14248" w:author="Houyem Rais" w:date="2024-02-22T15:17:00Z">
              <w:r w:rsidRPr="00BF2632" w:rsidDel="000A3E8D">
                <w:rPr>
                  <w:rFonts w:asciiTheme="minorHAnsi" w:hAnsiTheme="minorHAnsi" w:cstheme="minorHAnsi"/>
                  <w:b/>
                  <w:bCs/>
                  <w:sz w:val="20"/>
                  <w:szCs w:val="20"/>
                  <w:rPrChange w:id="14249" w:author="Farouk Bouhafs" w:date="2023-12-21T19:16:00Z">
                    <w:rPr>
                      <w:b/>
                      <w:bCs/>
                      <w:sz w:val="20"/>
                      <w:szCs w:val="20"/>
                    </w:rPr>
                  </w:rPrChange>
                </w:rPr>
                <w:delText>Variante B/ 2 Tabliers</w:delText>
              </w:r>
            </w:del>
          </w:p>
        </w:tc>
        <w:tc>
          <w:tcPr>
            <w:tcW w:w="1382" w:type="dxa"/>
            <w:shd w:val="clear" w:color="auto" w:fill="D9D9D9" w:themeFill="background1" w:themeFillShade="D9"/>
            <w:vAlign w:val="center"/>
          </w:tcPr>
          <w:p w14:paraId="7BCC34B1" w14:textId="71DAECB8" w:rsidR="002F4180" w:rsidRPr="00BF2632" w:rsidDel="000A3E8D" w:rsidRDefault="002F4180" w:rsidP="000A3E8D">
            <w:pPr>
              <w:rPr>
                <w:del w:id="14250" w:author="Houyem Rais" w:date="2024-02-22T15:17:00Z"/>
                <w:rFonts w:asciiTheme="minorHAnsi" w:hAnsiTheme="minorHAnsi" w:cstheme="minorHAnsi"/>
                <w:b/>
                <w:bCs/>
                <w:sz w:val="20"/>
                <w:szCs w:val="20"/>
                <w:rPrChange w:id="14251" w:author="Farouk Bouhafs" w:date="2023-12-21T19:16:00Z">
                  <w:rPr>
                    <w:del w:id="14252" w:author="Houyem Rais" w:date="2024-02-22T15:17:00Z"/>
                    <w:b/>
                    <w:bCs/>
                    <w:sz w:val="20"/>
                    <w:szCs w:val="20"/>
                  </w:rPr>
                </w:rPrChange>
              </w:rPr>
              <w:pPrChange w:id="14253" w:author="Houyem Rais" w:date="2024-02-22T15:17:00Z">
                <w:pPr>
                  <w:spacing w:before="20" w:after="40" w:line="240" w:lineRule="auto"/>
                </w:pPr>
              </w:pPrChange>
            </w:pPr>
            <w:del w:id="14254" w:author="Houyem Rais" w:date="2024-02-22T15:17:00Z">
              <w:r w:rsidRPr="00BF2632" w:rsidDel="000A3E8D">
                <w:rPr>
                  <w:rFonts w:asciiTheme="minorHAnsi" w:hAnsiTheme="minorHAnsi" w:cstheme="minorHAnsi"/>
                  <w:b/>
                  <w:bCs/>
                  <w:sz w:val="20"/>
                  <w:szCs w:val="20"/>
                  <w:rPrChange w:id="14255" w:author="Farouk Bouhafs" w:date="2023-12-21T19:16:00Z">
                    <w:rPr>
                      <w:b/>
                      <w:bCs/>
                      <w:sz w:val="20"/>
                      <w:szCs w:val="20"/>
                    </w:rPr>
                  </w:rPrChange>
                </w:rPr>
                <w:delText>Variante D1/ 1 Tablier</w:delText>
              </w:r>
            </w:del>
          </w:p>
        </w:tc>
        <w:tc>
          <w:tcPr>
            <w:tcW w:w="1382" w:type="dxa"/>
            <w:shd w:val="clear" w:color="auto" w:fill="D9D9D9" w:themeFill="background1" w:themeFillShade="D9"/>
            <w:vAlign w:val="center"/>
          </w:tcPr>
          <w:p w14:paraId="640E7238" w14:textId="1710D8DE" w:rsidR="002F4180" w:rsidRPr="00BF2632" w:rsidDel="000A3E8D" w:rsidRDefault="002F4180" w:rsidP="000A3E8D">
            <w:pPr>
              <w:rPr>
                <w:del w:id="14256" w:author="Houyem Rais" w:date="2024-02-22T15:17:00Z"/>
                <w:rFonts w:asciiTheme="minorHAnsi" w:hAnsiTheme="minorHAnsi" w:cstheme="minorHAnsi"/>
                <w:b/>
                <w:bCs/>
                <w:sz w:val="20"/>
                <w:szCs w:val="20"/>
                <w:rPrChange w:id="14257" w:author="Farouk Bouhafs" w:date="2023-12-21T19:16:00Z">
                  <w:rPr>
                    <w:del w:id="14258" w:author="Houyem Rais" w:date="2024-02-22T15:17:00Z"/>
                    <w:b/>
                    <w:bCs/>
                    <w:sz w:val="20"/>
                    <w:szCs w:val="20"/>
                  </w:rPr>
                </w:rPrChange>
              </w:rPr>
              <w:pPrChange w:id="14259" w:author="Houyem Rais" w:date="2024-02-22T15:17:00Z">
                <w:pPr>
                  <w:spacing w:before="20" w:after="40" w:line="240" w:lineRule="auto"/>
                </w:pPr>
              </w:pPrChange>
            </w:pPr>
            <w:del w:id="14260" w:author="Houyem Rais" w:date="2024-02-22T15:17:00Z">
              <w:r w:rsidRPr="00BF2632" w:rsidDel="000A3E8D">
                <w:rPr>
                  <w:rFonts w:asciiTheme="minorHAnsi" w:hAnsiTheme="minorHAnsi" w:cstheme="minorHAnsi"/>
                  <w:b/>
                  <w:bCs/>
                  <w:sz w:val="20"/>
                  <w:szCs w:val="20"/>
                  <w:rPrChange w:id="14261" w:author="Farouk Bouhafs" w:date="2023-12-21T19:16:00Z">
                    <w:rPr>
                      <w:b/>
                      <w:bCs/>
                      <w:sz w:val="20"/>
                      <w:szCs w:val="20"/>
                    </w:rPr>
                  </w:rPrChange>
                </w:rPr>
                <w:delText>Variante D1/ 2 Tabliers</w:delText>
              </w:r>
            </w:del>
          </w:p>
        </w:tc>
      </w:tr>
      <w:tr w:rsidR="00B7019E" w:rsidRPr="00BF2632" w:rsidDel="000A3E8D" w14:paraId="14F7AC40" w14:textId="52B46013" w:rsidTr="0035112D">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262" w:author="Farouk Bouhafs" w:date="2023-12-21T19:0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263" w:author="Houyem Rais" w:date="2024-02-22T15:17:00Z"/>
          <w:trPrChange w:id="14264" w:author="Farouk Bouhafs" w:date="2023-12-21T19:05:00Z">
            <w:trPr>
              <w:gridBefore w:val="1"/>
              <w:trHeight w:val="194"/>
            </w:trPr>
          </w:trPrChange>
        </w:trPr>
        <w:tc>
          <w:tcPr>
            <w:tcW w:w="3666" w:type="dxa"/>
            <w:shd w:val="clear" w:color="auto" w:fill="auto"/>
            <w:noWrap/>
            <w:vAlign w:val="center"/>
            <w:hideMark/>
            <w:tcPrChange w:id="14265" w:author="Farouk Bouhafs" w:date="2023-12-21T19:05:00Z">
              <w:tcPr>
                <w:tcW w:w="3666" w:type="dxa"/>
                <w:gridSpan w:val="2"/>
                <w:shd w:val="clear" w:color="auto" w:fill="auto"/>
                <w:noWrap/>
                <w:vAlign w:val="center"/>
                <w:hideMark/>
              </w:tcPr>
            </w:tcPrChange>
          </w:tcPr>
          <w:p w14:paraId="6360C3A3" w14:textId="1FFAEB9A" w:rsidR="00B7019E" w:rsidRPr="00BF2632" w:rsidDel="000A3E8D" w:rsidRDefault="00B7019E" w:rsidP="000A3E8D">
            <w:pPr>
              <w:rPr>
                <w:del w:id="14266" w:author="Houyem Rais" w:date="2024-02-22T15:17:00Z"/>
                <w:rFonts w:asciiTheme="minorHAnsi" w:hAnsiTheme="minorHAnsi" w:cstheme="minorHAnsi"/>
                <w:sz w:val="20"/>
                <w:szCs w:val="20"/>
                <w:rPrChange w:id="14267" w:author="Farouk Bouhafs" w:date="2023-12-21T19:16:00Z">
                  <w:rPr>
                    <w:del w:id="14268" w:author="Houyem Rais" w:date="2024-02-22T15:17:00Z"/>
                    <w:sz w:val="20"/>
                    <w:szCs w:val="20"/>
                  </w:rPr>
                </w:rPrChange>
              </w:rPr>
              <w:pPrChange w:id="14269" w:author="Houyem Rais" w:date="2024-02-22T15:17:00Z">
                <w:pPr>
                  <w:spacing w:before="20" w:after="40" w:line="240" w:lineRule="auto"/>
                </w:pPr>
              </w:pPrChange>
            </w:pPr>
            <w:del w:id="14270" w:author="Houyem Rais" w:date="2024-02-22T15:17:00Z">
              <w:r w:rsidRPr="00BF2632" w:rsidDel="000A3E8D">
                <w:rPr>
                  <w:rFonts w:asciiTheme="minorHAnsi" w:hAnsiTheme="minorHAnsi" w:cstheme="minorHAnsi"/>
                  <w:sz w:val="20"/>
                  <w:szCs w:val="20"/>
                  <w:rPrChange w:id="14271" w:author="Farouk Bouhafs" w:date="2023-12-21T19:16:00Z">
                    <w:rPr>
                      <w:sz w:val="20"/>
                      <w:szCs w:val="20"/>
                    </w:rPr>
                  </w:rPrChange>
                </w:rPr>
                <w:delText>VAN du service de la dette du secteur public</w:delText>
              </w:r>
            </w:del>
          </w:p>
        </w:tc>
        <w:tc>
          <w:tcPr>
            <w:tcW w:w="1382" w:type="dxa"/>
            <w:shd w:val="clear" w:color="auto" w:fill="auto"/>
            <w:noWrap/>
            <w:vAlign w:val="bottom"/>
            <w:tcPrChange w:id="14272" w:author="Farouk Bouhafs" w:date="2023-12-21T19:05:00Z">
              <w:tcPr>
                <w:tcW w:w="1382" w:type="dxa"/>
                <w:gridSpan w:val="2"/>
                <w:shd w:val="clear" w:color="auto" w:fill="auto"/>
                <w:noWrap/>
              </w:tcPr>
            </w:tcPrChange>
          </w:tcPr>
          <w:p w14:paraId="123E30CA" w14:textId="1BDA798C" w:rsidR="00B7019E" w:rsidRPr="00BF2632" w:rsidDel="000A3E8D" w:rsidRDefault="00B7019E" w:rsidP="000A3E8D">
            <w:pPr>
              <w:rPr>
                <w:del w:id="14273" w:author="Houyem Rais" w:date="2024-02-22T15:17:00Z"/>
                <w:rFonts w:asciiTheme="minorHAnsi" w:hAnsiTheme="minorHAnsi" w:cstheme="minorHAnsi"/>
                <w:sz w:val="20"/>
                <w:szCs w:val="20"/>
                <w:rPrChange w:id="14274" w:author="Farouk Bouhafs" w:date="2023-12-21T19:16:00Z">
                  <w:rPr>
                    <w:del w:id="14275" w:author="Houyem Rais" w:date="2024-02-22T15:17:00Z"/>
                    <w:sz w:val="20"/>
                    <w:szCs w:val="20"/>
                  </w:rPr>
                </w:rPrChange>
              </w:rPr>
              <w:pPrChange w:id="14276" w:author="Houyem Rais" w:date="2024-02-22T15:17:00Z">
                <w:pPr>
                  <w:spacing w:before="20" w:after="40" w:line="240" w:lineRule="auto"/>
                  <w:jc w:val="center"/>
                </w:pPr>
              </w:pPrChange>
            </w:pPr>
            <w:ins w:id="14277" w:author="Farouk Bouhafs" w:date="2023-12-21T19:05:00Z">
              <w:del w:id="14278" w:author="Houyem Rais" w:date="2024-02-22T15:17:00Z">
                <w:r w:rsidRPr="00BF2632" w:rsidDel="000A3E8D">
                  <w:rPr>
                    <w:rFonts w:asciiTheme="minorHAnsi" w:hAnsiTheme="minorHAnsi" w:cstheme="minorHAnsi"/>
                    <w:sz w:val="20"/>
                    <w:szCs w:val="20"/>
                    <w:rPrChange w:id="14279" w:author="Farouk Bouhafs" w:date="2023-12-21T19:16:00Z">
                      <w:rPr>
                        <w:rFonts w:ascii="Arial" w:hAnsi="Arial" w:cs="Arial"/>
                      </w:rPr>
                    </w:rPrChange>
                  </w:rPr>
                  <w:delText>0,0</w:delText>
                </w:r>
              </w:del>
            </w:ins>
            <w:del w:id="14280" w:author="Houyem Rais" w:date="2024-02-22T15:17:00Z">
              <w:r w:rsidRPr="00BF2632" w:rsidDel="000A3E8D">
                <w:rPr>
                  <w:rFonts w:asciiTheme="minorHAnsi" w:hAnsiTheme="minorHAnsi" w:cstheme="minorHAnsi"/>
                  <w:sz w:val="20"/>
                  <w:szCs w:val="20"/>
                  <w:rPrChange w:id="14281" w:author="Farouk Bouhafs" w:date="2023-12-21T19:16:00Z">
                    <w:rPr/>
                  </w:rPrChange>
                </w:rPr>
                <w:delText>0,0</w:delText>
              </w:r>
            </w:del>
          </w:p>
        </w:tc>
        <w:tc>
          <w:tcPr>
            <w:tcW w:w="1382" w:type="dxa"/>
            <w:tcPrChange w:id="14282" w:author="Farouk Bouhafs" w:date="2023-12-21T19:05:00Z">
              <w:tcPr>
                <w:tcW w:w="1382" w:type="dxa"/>
                <w:gridSpan w:val="2"/>
              </w:tcPr>
            </w:tcPrChange>
          </w:tcPr>
          <w:p w14:paraId="76E2706C" w14:textId="6A8E834E" w:rsidR="00B7019E" w:rsidRPr="00BF2632" w:rsidDel="000A3E8D" w:rsidRDefault="00B7019E" w:rsidP="000A3E8D">
            <w:pPr>
              <w:rPr>
                <w:del w:id="14283" w:author="Houyem Rais" w:date="2024-02-22T15:17:00Z"/>
                <w:rFonts w:asciiTheme="minorHAnsi" w:hAnsiTheme="minorHAnsi" w:cstheme="minorHAnsi"/>
                <w:sz w:val="20"/>
                <w:szCs w:val="20"/>
                <w:rPrChange w:id="14284" w:author="Farouk Bouhafs" w:date="2023-12-21T19:16:00Z">
                  <w:rPr>
                    <w:del w:id="14285" w:author="Houyem Rais" w:date="2024-02-22T15:17:00Z"/>
                    <w:sz w:val="20"/>
                    <w:szCs w:val="20"/>
                  </w:rPr>
                </w:rPrChange>
              </w:rPr>
              <w:pPrChange w:id="14286" w:author="Houyem Rais" w:date="2024-02-22T15:17:00Z">
                <w:pPr>
                  <w:spacing w:before="20" w:after="40" w:line="240" w:lineRule="auto"/>
                  <w:jc w:val="center"/>
                </w:pPr>
              </w:pPrChange>
            </w:pPr>
            <w:del w:id="14287" w:author="Houyem Rais" w:date="2024-02-22T15:17:00Z">
              <w:r w:rsidRPr="00BF2632" w:rsidDel="000A3E8D">
                <w:rPr>
                  <w:rFonts w:asciiTheme="minorHAnsi" w:hAnsiTheme="minorHAnsi" w:cstheme="minorHAnsi"/>
                  <w:sz w:val="20"/>
                  <w:szCs w:val="20"/>
                  <w:rPrChange w:id="14288" w:author="Farouk Bouhafs" w:date="2023-12-21T19:16:00Z">
                    <w:rPr/>
                  </w:rPrChange>
                </w:rPr>
                <w:delText>0,0</w:delText>
              </w:r>
            </w:del>
          </w:p>
        </w:tc>
        <w:tc>
          <w:tcPr>
            <w:tcW w:w="1382" w:type="dxa"/>
            <w:tcPrChange w:id="14289" w:author="Farouk Bouhafs" w:date="2023-12-21T19:05:00Z">
              <w:tcPr>
                <w:tcW w:w="1382" w:type="dxa"/>
                <w:gridSpan w:val="2"/>
              </w:tcPr>
            </w:tcPrChange>
          </w:tcPr>
          <w:p w14:paraId="67FFE488" w14:textId="3690FBF3" w:rsidR="00B7019E" w:rsidRPr="00BF2632" w:rsidDel="000A3E8D" w:rsidRDefault="00B7019E" w:rsidP="000A3E8D">
            <w:pPr>
              <w:rPr>
                <w:del w:id="14290" w:author="Houyem Rais" w:date="2024-02-22T15:17:00Z"/>
                <w:rFonts w:asciiTheme="minorHAnsi" w:hAnsiTheme="minorHAnsi" w:cstheme="minorHAnsi"/>
                <w:sz w:val="20"/>
                <w:szCs w:val="20"/>
                <w:rPrChange w:id="14291" w:author="Farouk Bouhafs" w:date="2023-12-21T19:16:00Z">
                  <w:rPr>
                    <w:del w:id="14292" w:author="Houyem Rais" w:date="2024-02-22T15:17:00Z"/>
                    <w:sz w:val="20"/>
                    <w:szCs w:val="20"/>
                  </w:rPr>
                </w:rPrChange>
              </w:rPr>
              <w:pPrChange w:id="14293" w:author="Houyem Rais" w:date="2024-02-22T15:17:00Z">
                <w:pPr>
                  <w:spacing w:before="20" w:after="40" w:line="240" w:lineRule="auto"/>
                  <w:jc w:val="center"/>
                </w:pPr>
              </w:pPrChange>
            </w:pPr>
            <w:del w:id="14294" w:author="Houyem Rais" w:date="2024-02-22T15:17:00Z">
              <w:r w:rsidRPr="00BF2632" w:rsidDel="000A3E8D">
                <w:rPr>
                  <w:rFonts w:asciiTheme="minorHAnsi" w:hAnsiTheme="minorHAnsi" w:cstheme="minorHAnsi"/>
                  <w:sz w:val="20"/>
                  <w:szCs w:val="20"/>
                  <w:rPrChange w:id="14295" w:author="Farouk Bouhafs" w:date="2023-12-21T19:16:00Z">
                    <w:rPr/>
                  </w:rPrChange>
                </w:rPr>
                <w:delText>0,0</w:delText>
              </w:r>
            </w:del>
          </w:p>
        </w:tc>
        <w:tc>
          <w:tcPr>
            <w:tcW w:w="1382" w:type="dxa"/>
            <w:tcPrChange w:id="14296" w:author="Farouk Bouhafs" w:date="2023-12-21T19:05:00Z">
              <w:tcPr>
                <w:tcW w:w="1382" w:type="dxa"/>
                <w:gridSpan w:val="2"/>
              </w:tcPr>
            </w:tcPrChange>
          </w:tcPr>
          <w:p w14:paraId="5EEF14A3" w14:textId="711F23FC" w:rsidR="00B7019E" w:rsidRPr="00BF2632" w:rsidDel="000A3E8D" w:rsidRDefault="00B7019E" w:rsidP="000A3E8D">
            <w:pPr>
              <w:rPr>
                <w:del w:id="14297" w:author="Houyem Rais" w:date="2024-02-22T15:17:00Z"/>
                <w:rFonts w:asciiTheme="minorHAnsi" w:hAnsiTheme="minorHAnsi" w:cstheme="minorHAnsi"/>
                <w:sz w:val="20"/>
                <w:szCs w:val="20"/>
                <w:rPrChange w:id="14298" w:author="Farouk Bouhafs" w:date="2023-12-21T19:16:00Z">
                  <w:rPr>
                    <w:del w:id="14299" w:author="Houyem Rais" w:date="2024-02-22T15:17:00Z"/>
                    <w:sz w:val="20"/>
                    <w:szCs w:val="20"/>
                  </w:rPr>
                </w:rPrChange>
              </w:rPr>
              <w:pPrChange w:id="14300" w:author="Houyem Rais" w:date="2024-02-22T15:17:00Z">
                <w:pPr>
                  <w:spacing w:before="20" w:after="40" w:line="240" w:lineRule="auto"/>
                  <w:jc w:val="center"/>
                </w:pPr>
              </w:pPrChange>
            </w:pPr>
            <w:del w:id="14301" w:author="Houyem Rais" w:date="2024-02-22T15:17:00Z">
              <w:r w:rsidRPr="00BF2632" w:rsidDel="000A3E8D">
                <w:rPr>
                  <w:rFonts w:asciiTheme="minorHAnsi" w:hAnsiTheme="minorHAnsi" w:cstheme="minorHAnsi"/>
                  <w:sz w:val="20"/>
                  <w:szCs w:val="20"/>
                  <w:rPrChange w:id="14302" w:author="Farouk Bouhafs" w:date="2023-12-21T19:16:00Z">
                    <w:rPr/>
                  </w:rPrChange>
                </w:rPr>
                <w:delText>0,0</w:delText>
              </w:r>
            </w:del>
          </w:p>
        </w:tc>
      </w:tr>
      <w:tr w:rsidR="00BF2632" w:rsidRPr="00BF2632" w:rsidDel="000A3E8D" w14:paraId="3C29810A" w14:textId="4F6F9420" w:rsidTr="006E741C">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303" w:author="Farouk Bouhafs" w:date="2023-12-21T19:11: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304" w:author="Houyem Rais" w:date="2024-02-22T15:17:00Z"/>
          <w:trPrChange w:id="14305" w:author="Farouk Bouhafs" w:date="2023-12-21T19:11:00Z">
            <w:trPr>
              <w:gridBefore w:val="1"/>
              <w:trHeight w:val="194"/>
            </w:trPr>
          </w:trPrChange>
        </w:trPr>
        <w:tc>
          <w:tcPr>
            <w:tcW w:w="3666" w:type="dxa"/>
            <w:shd w:val="clear" w:color="auto" w:fill="auto"/>
            <w:noWrap/>
            <w:vAlign w:val="center"/>
            <w:hideMark/>
            <w:tcPrChange w:id="14306" w:author="Farouk Bouhafs" w:date="2023-12-21T19:11:00Z">
              <w:tcPr>
                <w:tcW w:w="3666" w:type="dxa"/>
                <w:gridSpan w:val="2"/>
                <w:shd w:val="clear" w:color="auto" w:fill="auto"/>
                <w:noWrap/>
                <w:vAlign w:val="center"/>
                <w:hideMark/>
              </w:tcPr>
            </w:tcPrChange>
          </w:tcPr>
          <w:p w14:paraId="7C97D077" w14:textId="7F804C6A" w:rsidR="00BF2632" w:rsidRPr="00BF2632" w:rsidDel="000A3E8D" w:rsidRDefault="00BF2632" w:rsidP="000A3E8D">
            <w:pPr>
              <w:rPr>
                <w:del w:id="14307" w:author="Houyem Rais" w:date="2024-02-22T15:17:00Z"/>
                <w:rFonts w:asciiTheme="minorHAnsi" w:hAnsiTheme="minorHAnsi" w:cstheme="minorHAnsi"/>
                <w:sz w:val="20"/>
                <w:szCs w:val="20"/>
                <w:rPrChange w:id="14308" w:author="Farouk Bouhafs" w:date="2023-12-21T19:16:00Z">
                  <w:rPr>
                    <w:del w:id="14309" w:author="Houyem Rais" w:date="2024-02-22T15:17:00Z"/>
                    <w:sz w:val="20"/>
                    <w:szCs w:val="20"/>
                  </w:rPr>
                </w:rPrChange>
              </w:rPr>
              <w:pPrChange w:id="14310" w:author="Houyem Rais" w:date="2024-02-22T15:17:00Z">
                <w:pPr>
                  <w:spacing w:before="20" w:after="40" w:line="240" w:lineRule="auto"/>
                </w:pPr>
              </w:pPrChange>
            </w:pPr>
            <w:del w:id="14311" w:author="Houyem Rais" w:date="2024-02-22T15:17:00Z">
              <w:r w:rsidRPr="00BF2632" w:rsidDel="000A3E8D">
                <w:rPr>
                  <w:rFonts w:asciiTheme="minorHAnsi" w:hAnsiTheme="minorHAnsi" w:cstheme="minorHAnsi"/>
                  <w:sz w:val="20"/>
                  <w:szCs w:val="20"/>
                  <w:rPrChange w:id="14312" w:author="Farouk Bouhafs" w:date="2023-12-21T19:16:00Z">
                    <w:rPr>
                      <w:sz w:val="20"/>
                      <w:szCs w:val="20"/>
                    </w:rPr>
                  </w:rPrChange>
                </w:rPr>
                <w:delText>VAN des recettes d'exploitation</w:delText>
              </w:r>
            </w:del>
          </w:p>
        </w:tc>
        <w:tc>
          <w:tcPr>
            <w:tcW w:w="1382" w:type="dxa"/>
            <w:shd w:val="clear" w:color="auto" w:fill="auto"/>
            <w:noWrap/>
            <w:vAlign w:val="bottom"/>
            <w:tcPrChange w:id="14313" w:author="Farouk Bouhafs" w:date="2023-12-21T19:11:00Z">
              <w:tcPr>
                <w:tcW w:w="1382" w:type="dxa"/>
                <w:gridSpan w:val="2"/>
                <w:shd w:val="clear" w:color="auto" w:fill="auto"/>
                <w:noWrap/>
              </w:tcPr>
            </w:tcPrChange>
          </w:tcPr>
          <w:p w14:paraId="67254E6D" w14:textId="5C121928" w:rsidR="00BF2632" w:rsidRPr="00BF2632" w:rsidDel="000A3E8D" w:rsidRDefault="00BF2632" w:rsidP="000A3E8D">
            <w:pPr>
              <w:rPr>
                <w:del w:id="14314" w:author="Houyem Rais" w:date="2024-02-22T15:17:00Z"/>
                <w:rFonts w:asciiTheme="minorHAnsi" w:hAnsiTheme="minorHAnsi" w:cstheme="minorHAnsi"/>
                <w:sz w:val="20"/>
                <w:szCs w:val="20"/>
                <w:rPrChange w:id="14315" w:author="Farouk Bouhafs" w:date="2023-12-21T19:16:00Z">
                  <w:rPr>
                    <w:del w:id="14316" w:author="Houyem Rais" w:date="2024-02-22T15:17:00Z"/>
                    <w:sz w:val="20"/>
                    <w:szCs w:val="20"/>
                  </w:rPr>
                </w:rPrChange>
              </w:rPr>
              <w:pPrChange w:id="14317" w:author="Houyem Rais" w:date="2024-02-22T15:17:00Z">
                <w:pPr>
                  <w:spacing w:before="20" w:after="40" w:line="240" w:lineRule="auto"/>
                  <w:jc w:val="center"/>
                </w:pPr>
              </w:pPrChange>
            </w:pPr>
            <w:ins w:id="14318" w:author="Farouk Bouhafs" w:date="2023-12-21T19:05:00Z">
              <w:del w:id="14319" w:author="Houyem Rais" w:date="2024-02-22T15:17:00Z">
                <w:r w:rsidRPr="00BF2632" w:rsidDel="000A3E8D">
                  <w:rPr>
                    <w:rFonts w:asciiTheme="minorHAnsi" w:hAnsiTheme="minorHAnsi" w:cstheme="minorHAnsi"/>
                    <w:sz w:val="20"/>
                    <w:szCs w:val="20"/>
                    <w:rPrChange w:id="14320" w:author="Farouk Bouhafs" w:date="2023-12-21T19:16:00Z">
                      <w:rPr>
                        <w:rFonts w:ascii="Arial" w:hAnsi="Arial" w:cs="Arial"/>
                      </w:rPr>
                    </w:rPrChange>
                  </w:rPr>
                  <w:delText>287,2</w:delText>
                </w:r>
              </w:del>
            </w:ins>
            <w:del w:id="14321" w:author="Houyem Rais" w:date="2024-02-22T15:17:00Z">
              <w:r w:rsidRPr="00BF2632" w:rsidDel="000A3E8D">
                <w:rPr>
                  <w:rFonts w:asciiTheme="minorHAnsi" w:hAnsiTheme="minorHAnsi" w:cstheme="minorHAnsi"/>
                  <w:sz w:val="20"/>
                  <w:szCs w:val="20"/>
                  <w:rPrChange w:id="14322" w:author="Farouk Bouhafs" w:date="2023-12-21T19:16:00Z">
                    <w:rPr/>
                  </w:rPrChange>
                </w:rPr>
                <w:delText>287,2</w:delText>
              </w:r>
            </w:del>
          </w:p>
        </w:tc>
        <w:tc>
          <w:tcPr>
            <w:tcW w:w="1382" w:type="dxa"/>
            <w:vAlign w:val="bottom"/>
            <w:tcPrChange w:id="14323" w:author="Farouk Bouhafs" w:date="2023-12-21T19:11:00Z">
              <w:tcPr>
                <w:tcW w:w="1382" w:type="dxa"/>
                <w:gridSpan w:val="2"/>
              </w:tcPr>
            </w:tcPrChange>
          </w:tcPr>
          <w:p w14:paraId="1D3EACB4" w14:textId="2A77C175" w:rsidR="00BF2632" w:rsidRPr="00BF2632" w:rsidDel="000A3E8D" w:rsidRDefault="00BF2632" w:rsidP="000A3E8D">
            <w:pPr>
              <w:rPr>
                <w:del w:id="14324" w:author="Houyem Rais" w:date="2024-02-22T15:17:00Z"/>
                <w:rFonts w:asciiTheme="minorHAnsi" w:hAnsiTheme="minorHAnsi" w:cstheme="minorHAnsi"/>
                <w:sz w:val="20"/>
                <w:szCs w:val="20"/>
                <w:rPrChange w:id="14325" w:author="Farouk Bouhafs" w:date="2023-12-21T19:16:00Z">
                  <w:rPr>
                    <w:del w:id="14326" w:author="Houyem Rais" w:date="2024-02-22T15:17:00Z"/>
                    <w:sz w:val="20"/>
                    <w:szCs w:val="20"/>
                  </w:rPr>
                </w:rPrChange>
              </w:rPr>
              <w:pPrChange w:id="14327" w:author="Houyem Rais" w:date="2024-02-22T15:17:00Z">
                <w:pPr>
                  <w:spacing w:before="20" w:after="40" w:line="240" w:lineRule="auto"/>
                  <w:jc w:val="center"/>
                </w:pPr>
              </w:pPrChange>
            </w:pPr>
            <w:ins w:id="14328" w:author="Farouk Bouhafs" w:date="2023-12-21T19:11:00Z">
              <w:del w:id="14329" w:author="Houyem Rais" w:date="2024-02-22T15:17:00Z">
                <w:r w:rsidRPr="00BF2632" w:rsidDel="000A3E8D">
                  <w:rPr>
                    <w:rFonts w:asciiTheme="minorHAnsi" w:hAnsiTheme="minorHAnsi" w:cstheme="minorHAnsi"/>
                    <w:sz w:val="20"/>
                    <w:szCs w:val="20"/>
                    <w:rPrChange w:id="14330" w:author="Farouk Bouhafs" w:date="2023-12-21T19:16:00Z">
                      <w:rPr>
                        <w:rFonts w:ascii="Arial" w:hAnsi="Arial" w:cs="Arial"/>
                      </w:rPr>
                    </w:rPrChange>
                  </w:rPr>
                  <w:delText>287,2</w:delText>
                </w:r>
              </w:del>
            </w:ins>
            <w:del w:id="14331" w:author="Houyem Rais" w:date="2024-02-22T15:17:00Z">
              <w:r w:rsidRPr="00BF2632" w:rsidDel="000A3E8D">
                <w:rPr>
                  <w:rFonts w:asciiTheme="minorHAnsi" w:hAnsiTheme="minorHAnsi" w:cstheme="minorHAnsi"/>
                  <w:sz w:val="20"/>
                  <w:szCs w:val="20"/>
                  <w:rPrChange w:id="14332" w:author="Farouk Bouhafs" w:date="2023-12-21T19:16:00Z">
                    <w:rPr/>
                  </w:rPrChange>
                </w:rPr>
                <w:delText>287,2</w:delText>
              </w:r>
            </w:del>
          </w:p>
        </w:tc>
        <w:tc>
          <w:tcPr>
            <w:tcW w:w="1382" w:type="dxa"/>
            <w:tcPrChange w:id="14333" w:author="Farouk Bouhafs" w:date="2023-12-21T19:11:00Z">
              <w:tcPr>
                <w:tcW w:w="1382" w:type="dxa"/>
                <w:gridSpan w:val="2"/>
              </w:tcPr>
            </w:tcPrChange>
          </w:tcPr>
          <w:p w14:paraId="08742799" w14:textId="353C46C9" w:rsidR="00BF2632" w:rsidRPr="00BF2632" w:rsidDel="000A3E8D" w:rsidRDefault="00BF2632" w:rsidP="000A3E8D">
            <w:pPr>
              <w:rPr>
                <w:del w:id="14334" w:author="Houyem Rais" w:date="2024-02-22T15:17:00Z"/>
                <w:rFonts w:asciiTheme="minorHAnsi" w:hAnsiTheme="minorHAnsi" w:cstheme="minorHAnsi"/>
                <w:sz w:val="20"/>
                <w:szCs w:val="20"/>
                <w:rPrChange w:id="14335" w:author="Farouk Bouhafs" w:date="2023-12-21T19:16:00Z">
                  <w:rPr>
                    <w:del w:id="14336" w:author="Houyem Rais" w:date="2024-02-22T15:17:00Z"/>
                    <w:sz w:val="20"/>
                    <w:szCs w:val="20"/>
                  </w:rPr>
                </w:rPrChange>
              </w:rPr>
              <w:pPrChange w:id="14337" w:author="Houyem Rais" w:date="2024-02-22T15:17:00Z">
                <w:pPr>
                  <w:spacing w:before="20" w:after="40" w:line="240" w:lineRule="auto"/>
                  <w:jc w:val="center"/>
                </w:pPr>
              </w:pPrChange>
            </w:pPr>
            <w:del w:id="14338" w:author="Houyem Rais" w:date="2024-02-22T15:17:00Z">
              <w:r w:rsidRPr="00BF2632" w:rsidDel="000A3E8D">
                <w:rPr>
                  <w:rFonts w:asciiTheme="minorHAnsi" w:hAnsiTheme="minorHAnsi" w:cstheme="minorHAnsi"/>
                  <w:sz w:val="20"/>
                  <w:szCs w:val="20"/>
                  <w:rPrChange w:id="14339" w:author="Farouk Bouhafs" w:date="2023-12-21T19:16:00Z">
                    <w:rPr/>
                  </w:rPrChange>
                </w:rPr>
                <w:delText>287,2</w:delText>
              </w:r>
            </w:del>
          </w:p>
        </w:tc>
        <w:tc>
          <w:tcPr>
            <w:tcW w:w="1382" w:type="dxa"/>
            <w:tcPrChange w:id="14340" w:author="Farouk Bouhafs" w:date="2023-12-21T19:11:00Z">
              <w:tcPr>
                <w:tcW w:w="1382" w:type="dxa"/>
                <w:gridSpan w:val="2"/>
              </w:tcPr>
            </w:tcPrChange>
          </w:tcPr>
          <w:p w14:paraId="6B1FC084" w14:textId="5CDAC2CA" w:rsidR="00BF2632" w:rsidRPr="00BF2632" w:rsidDel="000A3E8D" w:rsidRDefault="00BF2632" w:rsidP="000A3E8D">
            <w:pPr>
              <w:rPr>
                <w:del w:id="14341" w:author="Houyem Rais" w:date="2024-02-22T15:17:00Z"/>
                <w:rFonts w:asciiTheme="minorHAnsi" w:hAnsiTheme="minorHAnsi" w:cstheme="minorHAnsi"/>
                <w:sz w:val="20"/>
                <w:szCs w:val="20"/>
                <w:rPrChange w:id="14342" w:author="Farouk Bouhafs" w:date="2023-12-21T19:16:00Z">
                  <w:rPr>
                    <w:del w:id="14343" w:author="Houyem Rais" w:date="2024-02-22T15:17:00Z"/>
                    <w:sz w:val="20"/>
                    <w:szCs w:val="20"/>
                  </w:rPr>
                </w:rPrChange>
              </w:rPr>
              <w:pPrChange w:id="14344" w:author="Houyem Rais" w:date="2024-02-22T15:17:00Z">
                <w:pPr>
                  <w:spacing w:before="20" w:after="40" w:line="240" w:lineRule="auto"/>
                  <w:jc w:val="center"/>
                </w:pPr>
              </w:pPrChange>
            </w:pPr>
            <w:del w:id="14345" w:author="Houyem Rais" w:date="2024-02-22T15:17:00Z">
              <w:r w:rsidRPr="00BF2632" w:rsidDel="000A3E8D">
                <w:rPr>
                  <w:rFonts w:asciiTheme="minorHAnsi" w:hAnsiTheme="minorHAnsi" w:cstheme="minorHAnsi"/>
                  <w:sz w:val="20"/>
                  <w:szCs w:val="20"/>
                  <w:rPrChange w:id="14346" w:author="Farouk Bouhafs" w:date="2023-12-21T19:16:00Z">
                    <w:rPr/>
                  </w:rPrChange>
                </w:rPr>
                <w:delText>287,2</w:delText>
              </w:r>
            </w:del>
          </w:p>
        </w:tc>
      </w:tr>
      <w:tr w:rsidR="00BF2632" w:rsidRPr="00BF2632" w:rsidDel="000A3E8D" w14:paraId="4FF46002" w14:textId="213100E2" w:rsidTr="006E741C">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347" w:author="Farouk Bouhafs" w:date="2023-12-21T19:11: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348" w:author="Houyem Rais" w:date="2024-02-22T15:17:00Z"/>
          <w:trPrChange w:id="14349" w:author="Farouk Bouhafs" w:date="2023-12-21T19:11:00Z">
            <w:trPr>
              <w:gridBefore w:val="1"/>
              <w:trHeight w:val="194"/>
            </w:trPr>
          </w:trPrChange>
        </w:trPr>
        <w:tc>
          <w:tcPr>
            <w:tcW w:w="3666" w:type="dxa"/>
            <w:shd w:val="clear" w:color="auto" w:fill="auto"/>
            <w:noWrap/>
            <w:vAlign w:val="center"/>
            <w:tcPrChange w:id="14350" w:author="Farouk Bouhafs" w:date="2023-12-21T19:11:00Z">
              <w:tcPr>
                <w:tcW w:w="3666" w:type="dxa"/>
                <w:gridSpan w:val="2"/>
                <w:shd w:val="clear" w:color="auto" w:fill="auto"/>
                <w:noWrap/>
                <w:vAlign w:val="center"/>
              </w:tcPr>
            </w:tcPrChange>
          </w:tcPr>
          <w:p w14:paraId="03DD344F" w14:textId="28C573ED" w:rsidR="00BF2632" w:rsidRPr="00BF2632" w:rsidDel="000A3E8D" w:rsidRDefault="00BF2632" w:rsidP="000A3E8D">
            <w:pPr>
              <w:rPr>
                <w:del w:id="14351" w:author="Houyem Rais" w:date="2024-02-22T15:17:00Z"/>
                <w:rFonts w:asciiTheme="minorHAnsi" w:hAnsiTheme="minorHAnsi" w:cstheme="minorHAnsi"/>
                <w:sz w:val="20"/>
                <w:szCs w:val="20"/>
                <w:rPrChange w:id="14352" w:author="Farouk Bouhafs" w:date="2023-12-21T19:16:00Z">
                  <w:rPr>
                    <w:del w:id="14353" w:author="Houyem Rais" w:date="2024-02-22T15:17:00Z"/>
                    <w:sz w:val="20"/>
                    <w:szCs w:val="20"/>
                  </w:rPr>
                </w:rPrChange>
              </w:rPr>
              <w:pPrChange w:id="14354" w:author="Houyem Rais" w:date="2024-02-22T15:17:00Z">
                <w:pPr>
                  <w:spacing w:before="20" w:after="40" w:line="240" w:lineRule="auto"/>
                </w:pPr>
              </w:pPrChange>
            </w:pPr>
            <w:del w:id="14355" w:author="Houyem Rais" w:date="2024-02-22T15:17:00Z">
              <w:r w:rsidRPr="00BF2632" w:rsidDel="000A3E8D">
                <w:rPr>
                  <w:rFonts w:asciiTheme="minorHAnsi" w:hAnsiTheme="minorHAnsi" w:cstheme="minorHAnsi"/>
                  <w:sz w:val="20"/>
                  <w:szCs w:val="20"/>
                  <w:rPrChange w:id="14356" w:author="Farouk Bouhafs" w:date="2023-12-21T19:16:00Z">
                    <w:rPr>
                      <w:sz w:val="20"/>
                      <w:szCs w:val="20"/>
                    </w:rPr>
                  </w:rPrChange>
                </w:rPr>
                <w:delText>VAN des OPEX (coûts d'exploitation-maintenance-GER)</w:delText>
              </w:r>
            </w:del>
          </w:p>
        </w:tc>
        <w:tc>
          <w:tcPr>
            <w:tcW w:w="1382" w:type="dxa"/>
            <w:shd w:val="clear" w:color="auto" w:fill="auto"/>
            <w:noWrap/>
            <w:vAlign w:val="bottom"/>
            <w:tcPrChange w:id="14357" w:author="Farouk Bouhafs" w:date="2023-12-21T19:11:00Z">
              <w:tcPr>
                <w:tcW w:w="1382" w:type="dxa"/>
                <w:gridSpan w:val="2"/>
                <w:shd w:val="clear" w:color="auto" w:fill="auto"/>
                <w:noWrap/>
              </w:tcPr>
            </w:tcPrChange>
          </w:tcPr>
          <w:p w14:paraId="582C634F" w14:textId="6F51444E" w:rsidR="00BF2632" w:rsidRPr="00BF2632" w:rsidDel="000A3E8D" w:rsidRDefault="00BF2632" w:rsidP="000A3E8D">
            <w:pPr>
              <w:rPr>
                <w:del w:id="14358" w:author="Houyem Rais" w:date="2024-02-22T15:17:00Z"/>
                <w:rFonts w:asciiTheme="minorHAnsi" w:hAnsiTheme="minorHAnsi" w:cstheme="minorHAnsi"/>
                <w:sz w:val="20"/>
                <w:szCs w:val="20"/>
                <w:rPrChange w:id="14359" w:author="Farouk Bouhafs" w:date="2023-12-21T19:16:00Z">
                  <w:rPr>
                    <w:del w:id="14360" w:author="Houyem Rais" w:date="2024-02-22T15:17:00Z"/>
                    <w:sz w:val="20"/>
                    <w:szCs w:val="20"/>
                  </w:rPr>
                </w:rPrChange>
              </w:rPr>
              <w:pPrChange w:id="14361" w:author="Houyem Rais" w:date="2024-02-22T15:17:00Z">
                <w:pPr>
                  <w:spacing w:before="20" w:after="40" w:line="240" w:lineRule="auto"/>
                  <w:jc w:val="center"/>
                </w:pPr>
              </w:pPrChange>
            </w:pPr>
            <w:ins w:id="14362" w:author="Farouk Bouhafs" w:date="2023-12-21T19:05:00Z">
              <w:del w:id="14363" w:author="Houyem Rais" w:date="2024-02-22T15:17:00Z">
                <w:r w:rsidRPr="00BF2632" w:rsidDel="000A3E8D">
                  <w:rPr>
                    <w:rFonts w:asciiTheme="minorHAnsi" w:hAnsiTheme="minorHAnsi" w:cstheme="minorHAnsi"/>
                    <w:sz w:val="20"/>
                    <w:szCs w:val="20"/>
                    <w:rPrChange w:id="14364" w:author="Farouk Bouhafs" w:date="2023-12-21T19:16:00Z">
                      <w:rPr>
                        <w:rFonts w:ascii="Arial" w:hAnsi="Arial" w:cs="Arial"/>
                      </w:rPr>
                    </w:rPrChange>
                  </w:rPr>
                  <w:delText>0,0</w:delText>
                </w:r>
              </w:del>
            </w:ins>
            <w:del w:id="14365" w:author="Houyem Rais" w:date="2024-02-22T15:17:00Z">
              <w:r w:rsidRPr="00BF2632" w:rsidDel="000A3E8D">
                <w:rPr>
                  <w:rFonts w:asciiTheme="minorHAnsi" w:hAnsiTheme="minorHAnsi" w:cstheme="minorHAnsi"/>
                  <w:sz w:val="20"/>
                  <w:szCs w:val="20"/>
                  <w:rPrChange w:id="14366" w:author="Farouk Bouhafs" w:date="2023-12-21T19:16:00Z">
                    <w:rPr/>
                  </w:rPrChange>
                </w:rPr>
                <w:delText>0,0</w:delText>
              </w:r>
            </w:del>
          </w:p>
        </w:tc>
        <w:tc>
          <w:tcPr>
            <w:tcW w:w="1382" w:type="dxa"/>
            <w:vAlign w:val="bottom"/>
            <w:tcPrChange w:id="14367" w:author="Farouk Bouhafs" w:date="2023-12-21T19:11:00Z">
              <w:tcPr>
                <w:tcW w:w="1382" w:type="dxa"/>
                <w:gridSpan w:val="2"/>
              </w:tcPr>
            </w:tcPrChange>
          </w:tcPr>
          <w:p w14:paraId="39EAB8C6" w14:textId="6566AD2E" w:rsidR="00BF2632" w:rsidRPr="00BF2632" w:rsidDel="000A3E8D" w:rsidRDefault="00BF2632" w:rsidP="000A3E8D">
            <w:pPr>
              <w:rPr>
                <w:del w:id="14368" w:author="Houyem Rais" w:date="2024-02-22T15:17:00Z"/>
                <w:rFonts w:asciiTheme="minorHAnsi" w:hAnsiTheme="minorHAnsi" w:cstheme="minorHAnsi"/>
                <w:sz w:val="20"/>
                <w:szCs w:val="20"/>
                <w:rPrChange w:id="14369" w:author="Farouk Bouhafs" w:date="2023-12-21T19:16:00Z">
                  <w:rPr>
                    <w:del w:id="14370" w:author="Houyem Rais" w:date="2024-02-22T15:17:00Z"/>
                    <w:sz w:val="20"/>
                    <w:szCs w:val="20"/>
                  </w:rPr>
                </w:rPrChange>
              </w:rPr>
              <w:pPrChange w:id="14371" w:author="Houyem Rais" w:date="2024-02-22T15:17:00Z">
                <w:pPr>
                  <w:spacing w:before="20" w:after="40" w:line="240" w:lineRule="auto"/>
                  <w:jc w:val="center"/>
                </w:pPr>
              </w:pPrChange>
            </w:pPr>
            <w:ins w:id="14372" w:author="Farouk Bouhafs" w:date="2023-12-21T19:11:00Z">
              <w:del w:id="14373" w:author="Houyem Rais" w:date="2024-02-22T15:17:00Z">
                <w:r w:rsidRPr="00BF2632" w:rsidDel="000A3E8D">
                  <w:rPr>
                    <w:rFonts w:asciiTheme="minorHAnsi" w:hAnsiTheme="minorHAnsi" w:cstheme="minorHAnsi"/>
                    <w:sz w:val="20"/>
                    <w:szCs w:val="20"/>
                    <w:rPrChange w:id="14374" w:author="Farouk Bouhafs" w:date="2023-12-21T19:16:00Z">
                      <w:rPr>
                        <w:rFonts w:ascii="Arial" w:hAnsi="Arial" w:cs="Arial"/>
                      </w:rPr>
                    </w:rPrChange>
                  </w:rPr>
                  <w:delText>0,0</w:delText>
                </w:r>
              </w:del>
            </w:ins>
            <w:del w:id="14375" w:author="Houyem Rais" w:date="2024-02-22T15:17:00Z">
              <w:r w:rsidRPr="00BF2632" w:rsidDel="000A3E8D">
                <w:rPr>
                  <w:rFonts w:asciiTheme="minorHAnsi" w:hAnsiTheme="minorHAnsi" w:cstheme="minorHAnsi"/>
                  <w:sz w:val="20"/>
                  <w:szCs w:val="20"/>
                  <w:rPrChange w:id="14376" w:author="Farouk Bouhafs" w:date="2023-12-21T19:16:00Z">
                    <w:rPr/>
                  </w:rPrChange>
                </w:rPr>
                <w:delText>0,0</w:delText>
              </w:r>
            </w:del>
          </w:p>
        </w:tc>
        <w:tc>
          <w:tcPr>
            <w:tcW w:w="1382" w:type="dxa"/>
            <w:tcPrChange w:id="14377" w:author="Farouk Bouhafs" w:date="2023-12-21T19:11:00Z">
              <w:tcPr>
                <w:tcW w:w="1382" w:type="dxa"/>
                <w:gridSpan w:val="2"/>
              </w:tcPr>
            </w:tcPrChange>
          </w:tcPr>
          <w:p w14:paraId="7CBF4D0E" w14:textId="5E2F0A03" w:rsidR="00BF2632" w:rsidRPr="00BF2632" w:rsidDel="000A3E8D" w:rsidRDefault="00BF2632" w:rsidP="000A3E8D">
            <w:pPr>
              <w:rPr>
                <w:del w:id="14378" w:author="Houyem Rais" w:date="2024-02-22T15:17:00Z"/>
                <w:rFonts w:asciiTheme="minorHAnsi" w:hAnsiTheme="minorHAnsi" w:cstheme="minorHAnsi"/>
                <w:sz w:val="20"/>
                <w:szCs w:val="20"/>
                <w:rPrChange w:id="14379" w:author="Farouk Bouhafs" w:date="2023-12-21T19:16:00Z">
                  <w:rPr>
                    <w:del w:id="14380" w:author="Houyem Rais" w:date="2024-02-22T15:17:00Z"/>
                    <w:sz w:val="20"/>
                    <w:szCs w:val="20"/>
                  </w:rPr>
                </w:rPrChange>
              </w:rPr>
              <w:pPrChange w:id="14381" w:author="Houyem Rais" w:date="2024-02-22T15:17:00Z">
                <w:pPr>
                  <w:spacing w:before="20" w:after="40" w:line="240" w:lineRule="auto"/>
                  <w:jc w:val="center"/>
                </w:pPr>
              </w:pPrChange>
            </w:pPr>
            <w:del w:id="14382" w:author="Houyem Rais" w:date="2024-02-22T15:17:00Z">
              <w:r w:rsidRPr="00BF2632" w:rsidDel="000A3E8D">
                <w:rPr>
                  <w:rFonts w:asciiTheme="minorHAnsi" w:hAnsiTheme="minorHAnsi" w:cstheme="minorHAnsi"/>
                  <w:sz w:val="20"/>
                  <w:szCs w:val="20"/>
                  <w:rPrChange w:id="14383" w:author="Farouk Bouhafs" w:date="2023-12-21T19:16:00Z">
                    <w:rPr/>
                  </w:rPrChange>
                </w:rPr>
                <w:delText>0,0</w:delText>
              </w:r>
            </w:del>
          </w:p>
        </w:tc>
        <w:tc>
          <w:tcPr>
            <w:tcW w:w="1382" w:type="dxa"/>
            <w:tcPrChange w:id="14384" w:author="Farouk Bouhafs" w:date="2023-12-21T19:11:00Z">
              <w:tcPr>
                <w:tcW w:w="1382" w:type="dxa"/>
                <w:gridSpan w:val="2"/>
              </w:tcPr>
            </w:tcPrChange>
          </w:tcPr>
          <w:p w14:paraId="51FC1D14" w14:textId="1004BF71" w:rsidR="00BF2632" w:rsidRPr="00BF2632" w:rsidDel="000A3E8D" w:rsidRDefault="00BF2632" w:rsidP="000A3E8D">
            <w:pPr>
              <w:rPr>
                <w:del w:id="14385" w:author="Houyem Rais" w:date="2024-02-22T15:17:00Z"/>
                <w:rFonts w:asciiTheme="minorHAnsi" w:hAnsiTheme="minorHAnsi" w:cstheme="minorHAnsi"/>
                <w:sz w:val="20"/>
                <w:szCs w:val="20"/>
                <w:rPrChange w:id="14386" w:author="Farouk Bouhafs" w:date="2023-12-21T19:16:00Z">
                  <w:rPr>
                    <w:del w:id="14387" w:author="Houyem Rais" w:date="2024-02-22T15:17:00Z"/>
                    <w:sz w:val="20"/>
                    <w:szCs w:val="20"/>
                  </w:rPr>
                </w:rPrChange>
              </w:rPr>
              <w:pPrChange w:id="14388" w:author="Houyem Rais" w:date="2024-02-22T15:17:00Z">
                <w:pPr>
                  <w:spacing w:before="20" w:after="40" w:line="240" w:lineRule="auto"/>
                  <w:jc w:val="center"/>
                </w:pPr>
              </w:pPrChange>
            </w:pPr>
            <w:del w:id="14389" w:author="Houyem Rais" w:date="2024-02-22T15:17:00Z">
              <w:r w:rsidRPr="00BF2632" w:rsidDel="000A3E8D">
                <w:rPr>
                  <w:rFonts w:asciiTheme="minorHAnsi" w:hAnsiTheme="minorHAnsi" w:cstheme="minorHAnsi"/>
                  <w:sz w:val="20"/>
                  <w:szCs w:val="20"/>
                  <w:rPrChange w:id="14390" w:author="Farouk Bouhafs" w:date="2023-12-21T19:16:00Z">
                    <w:rPr/>
                  </w:rPrChange>
                </w:rPr>
                <w:delText>0,0</w:delText>
              </w:r>
            </w:del>
          </w:p>
        </w:tc>
      </w:tr>
      <w:tr w:rsidR="00BF2632" w:rsidRPr="00BF2632" w:rsidDel="000A3E8D" w14:paraId="496E1FB2" w14:textId="612A95A7" w:rsidTr="001F1616">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391"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392" w:author="Houyem Rais" w:date="2024-02-22T15:17:00Z"/>
          <w:trPrChange w:id="14393" w:author="Farouk Bouhafs" w:date="2023-12-21T19:15:00Z">
            <w:trPr>
              <w:gridBefore w:val="1"/>
              <w:trHeight w:val="194"/>
            </w:trPr>
          </w:trPrChange>
        </w:trPr>
        <w:tc>
          <w:tcPr>
            <w:tcW w:w="3666" w:type="dxa"/>
            <w:shd w:val="clear" w:color="auto" w:fill="auto"/>
            <w:noWrap/>
            <w:vAlign w:val="center"/>
            <w:tcPrChange w:id="14394" w:author="Farouk Bouhafs" w:date="2023-12-21T19:15:00Z">
              <w:tcPr>
                <w:tcW w:w="3666" w:type="dxa"/>
                <w:gridSpan w:val="2"/>
                <w:shd w:val="clear" w:color="auto" w:fill="auto"/>
                <w:noWrap/>
                <w:vAlign w:val="center"/>
              </w:tcPr>
            </w:tcPrChange>
          </w:tcPr>
          <w:p w14:paraId="25964B0D" w14:textId="2411E9A7" w:rsidR="00BF2632" w:rsidRPr="00BF2632" w:rsidDel="000A3E8D" w:rsidRDefault="00BF2632" w:rsidP="000A3E8D">
            <w:pPr>
              <w:rPr>
                <w:del w:id="14395" w:author="Houyem Rais" w:date="2024-02-22T15:17:00Z"/>
                <w:rFonts w:asciiTheme="minorHAnsi" w:hAnsiTheme="minorHAnsi" w:cstheme="minorHAnsi"/>
                <w:sz w:val="20"/>
                <w:szCs w:val="20"/>
                <w:rPrChange w:id="14396" w:author="Farouk Bouhafs" w:date="2023-12-21T19:16:00Z">
                  <w:rPr>
                    <w:del w:id="14397" w:author="Houyem Rais" w:date="2024-02-22T15:17:00Z"/>
                    <w:sz w:val="20"/>
                    <w:szCs w:val="20"/>
                  </w:rPr>
                </w:rPrChange>
              </w:rPr>
              <w:pPrChange w:id="14398" w:author="Houyem Rais" w:date="2024-02-22T15:17:00Z">
                <w:pPr>
                  <w:spacing w:before="20" w:after="40" w:line="240" w:lineRule="auto"/>
                </w:pPr>
              </w:pPrChange>
            </w:pPr>
            <w:del w:id="14399" w:author="Houyem Rais" w:date="2024-02-22T15:17:00Z">
              <w:r w:rsidRPr="00BF2632" w:rsidDel="000A3E8D">
                <w:rPr>
                  <w:rFonts w:asciiTheme="minorHAnsi" w:hAnsiTheme="minorHAnsi" w:cstheme="minorHAnsi"/>
                  <w:sz w:val="20"/>
                  <w:szCs w:val="20"/>
                  <w:rPrChange w:id="14400" w:author="Farouk Bouhafs" w:date="2023-12-21T19:16:00Z">
                    <w:rPr>
                      <w:sz w:val="20"/>
                      <w:szCs w:val="20"/>
                    </w:rPr>
                  </w:rPrChange>
                </w:rPr>
                <w:delText>VAN des loyers payés au partenaire privé</w:delText>
              </w:r>
            </w:del>
          </w:p>
        </w:tc>
        <w:tc>
          <w:tcPr>
            <w:tcW w:w="1382" w:type="dxa"/>
            <w:shd w:val="clear" w:color="auto" w:fill="auto"/>
            <w:noWrap/>
            <w:vAlign w:val="bottom"/>
            <w:tcPrChange w:id="14401" w:author="Farouk Bouhafs" w:date="2023-12-21T19:15:00Z">
              <w:tcPr>
                <w:tcW w:w="1382" w:type="dxa"/>
                <w:gridSpan w:val="2"/>
                <w:shd w:val="clear" w:color="auto" w:fill="auto"/>
                <w:noWrap/>
              </w:tcPr>
            </w:tcPrChange>
          </w:tcPr>
          <w:p w14:paraId="11C9F1DD" w14:textId="06116CAE" w:rsidR="00BF2632" w:rsidRPr="00BF2632" w:rsidDel="000A3E8D" w:rsidRDefault="00BF2632" w:rsidP="000A3E8D">
            <w:pPr>
              <w:rPr>
                <w:del w:id="14402" w:author="Houyem Rais" w:date="2024-02-22T15:17:00Z"/>
                <w:rFonts w:asciiTheme="minorHAnsi" w:hAnsiTheme="minorHAnsi" w:cstheme="minorHAnsi"/>
                <w:sz w:val="20"/>
                <w:szCs w:val="20"/>
                <w:rPrChange w:id="14403" w:author="Farouk Bouhafs" w:date="2023-12-21T19:16:00Z">
                  <w:rPr>
                    <w:del w:id="14404" w:author="Houyem Rais" w:date="2024-02-22T15:17:00Z"/>
                    <w:sz w:val="20"/>
                    <w:szCs w:val="20"/>
                  </w:rPr>
                </w:rPrChange>
              </w:rPr>
              <w:pPrChange w:id="14405" w:author="Houyem Rais" w:date="2024-02-22T15:17:00Z">
                <w:pPr>
                  <w:spacing w:before="20" w:after="40" w:line="240" w:lineRule="auto"/>
                  <w:jc w:val="center"/>
                </w:pPr>
              </w:pPrChange>
            </w:pPr>
            <w:ins w:id="14406" w:author="Farouk Bouhafs" w:date="2023-12-21T19:05:00Z">
              <w:del w:id="14407" w:author="Houyem Rais" w:date="2024-02-22T15:17:00Z">
                <w:r w:rsidRPr="00BF2632" w:rsidDel="000A3E8D">
                  <w:rPr>
                    <w:rFonts w:asciiTheme="minorHAnsi" w:hAnsiTheme="minorHAnsi" w:cstheme="minorHAnsi"/>
                    <w:sz w:val="20"/>
                    <w:szCs w:val="20"/>
                    <w:rPrChange w:id="14408" w:author="Farouk Bouhafs" w:date="2023-12-21T19:16:00Z">
                      <w:rPr>
                        <w:rFonts w:ascii="Arial" w:hAnsi="Arial" w:cs="Arial"/>
                      </w:rPr>
                    </w:rPrChange>
                  </w:rPr>
                  <w:delText>-1 037,5</w:delText>
                </w:r>
              </w:del>
            </w:ins>
            <w:del w:id="14409" w:author="Houyem Rais" w:date="2024-02-22T15:17:00Z">
              <w:r w:rsidRPr="00BF2632" w:rsidDel="000A3E8D">
                <w:rPr>
                  <w:rFonts w:asciiTheme="minorHAnsi" w:hAnsiTheme="minorHAnsi" w:cstheme="minorHAnsi"/>
                  <w:sz w:val="20"/>
                  <w:szCs w:val="20"/>
                  <w:rPrChange w:id="14410" w:author="Farouk Bouhafs" w:date="2023-12-21T19:16:00Z">
                    <w:rPr/>
                  </w:rPrChange>
                </w:rPr>
                <w:delText>-1330,6</w:delText>
              </w:r>
            </w:del>
          </w:p>
        </w:tc>
        <w:tc>
          <w:tcPr>
            <w:tcW w:w="1382" w:type="dxa"/>
            <w:vAlign w:val="bottom"/>
            <w:tcPrChange w:id="14411" w:author="Farouk Bouhafs" w:date="2023-12-21T19:15:00Z">
              <w:tcPr>
                <w:tcW w:w="1382" w:type="dxa"/>
                <w:gridSpan w:val="2"/>
              </w:tcPr>
            </w:tcPrChange>
          </w:tcPr>
          <w:p w14:paraId="0B507159" w14:textId="3FA52BA9" w:rsidR="00BF2632" w:rsidRPr="00BF2632" w:rsidDel="000A3E8D" w:rsidRDefault="00BF2632" w:rsidP="000A3E8D">
            <w:pPr>
              <w:rPr>
                <w:del w:id="14412" w:author="Houyem Rais" w:date="2024-02-22T15:17:00Z"/>
                <w:rFonts w:asciiTheme="minorHAnsi" w:hAnsiTheme="minorHAnsi" w:cstheme="minorHAnsi"/>
                <w:sz w:val="20"/>
                <w:szCs w:val="20"/>
                <w:rPrChange w:id="14413" w:author="Farouk Bouhafs" w:date="2023-12-21T19:16:00Z">
                  <w:rPr>
                    <w:del w:id="14414" w:author="Houyem Rais" w:date="2024-02-22T15:17:00Z"/>
                    <w:sz w:val="20"/>
                    <w:szCs w:val="20"/>
                  </w:rPr>
                </w:rPrChange>
              </w:rPr>
              <w:pPrChange w:id="14415" w:author="Houyem Rais" w:date="2024-02-22T15:17:00Z">
                <w:pPr>
                  <w:spacing w:before="20" w:after="40" w:line="240" w:lineRule="auto"/>
                  <w:jc w:val="center"/>
                </w:pPr>
              </w:pPrChange>
            </w:pPr>
            <w:ins w:id="14416" w:author="Farouk Bouhafs" w:date="2023-12-21T19:11:00Z">
              <w:del w:id="14417" w:author="Houyem Rais" w:date="2024-02-22T15:17:00Z">
                <w:r w:rsidRPr="00BF2632" w:rsidDel="000A3E8D">
                  <w:rPr>
                    <w:rFonts w:asciiTheme="minorHAnsi" w:hAnsiTheme="minorHAnsi" w:cstheme="minorHAnsi"/>
                    <w:sz w:val="20"/>
                    <w:szCs w:val="20"/>
                    <w:rPrChange w:id="14418" w:author="Farouk Bouhafs" w:date="2023-12-21T19:16:00Z">
                      <w:rPr>
                        <w:rFonts w:ascii="Arial" w:hAnsi="Arial" w:cs="Arial"/>
                      </w:rPr>
                    </w:rPrChange>
                  </w:rPr>
                  <w:delText>-1 930,3</w:delText>
                </w:r>
              </w:del>
            </w:ins>
            <w:del w:id="14419" w:author="Houyem Rais" w:date="2024-02-22T15:17:00Z">
              <w:r w:rsidRPr="00BF2632" w:rsidDel="000A3E8D">
                <w:rPr>
                  <w:rFonts w:asciiTheme="minorHAnsi" w:hAnsiTheme="minorHAnsi" w:cstheme="minorHAnsi"/>
                  <w:sz w:val="20"/>
                  <w:szCs w:val="20"/>
                  <w:rPrChange w:id="14420" w:author="Farouk Bouhafs" w:date="2023-12-21T19:16:00Z">
                    <w:rPr/>
                  </w:rPrChange>
                </w:rPr>
                <w:delText>-2265,6</w:delText>
              </w:r>
            </w:del>
          </w:p>
        </w:tc>
        <w:tc>
          <w:tcPr>
            <w:tcW w:w="1382" w:type="dxa"/>
            <w:tcPrChange w:id="14421" w:author="Farouk Bouhafs" w:date="2023-12-21T19:15:00Z">
              <w:tcPr>
                <w:tcW w:w="1382" w:type="dxa"/>
                <w:gridSpan w:val="2"/>
              </w:tcPr>
            </w:tcPrChange>
          </w:tcPr>
          <w:p w14:paraId="28191071" w14:textId="51DF95C9" w:rsidR="00BF2632" w:rsidRPr="00BF2632" w:rsidDel="000A3E8D" w:rsidRDefault="00BF2632" w:rsidP="000A3E8D">
            <w:pPr>
              <w:rPr>
                <w:del w:id="14422" w:author="Houyem Rais" w:date="2024-02-22T15:17:00Z"/>
                <w:rFonts w:asciiTheme="minorHAnsi" w:hAnsiTheme="minorHAnsi" w:cstheme="minorHAnsi"/>
                <w:sz w:val="20"/>
                <w:szCs w:val="20"/>
                <w:rPrChange w:id="14423" w:author="Farouk Bouhafs" w:date="2023-12-21T19:16:00Z">
                  <w:rPr>
                    <w:del w:id="14424" w:author="Houyem Rais" w:date="2024-02-22T15:17:00Z"/>
                    <w:sz w:val="20"/>
                    <w:szCs w:val="20"/>
                  </w:rPr>
                </w:rPrChange>
              </w:rPr>
              <w:pPrChange w:id="14425" w:author="Houyem Rais" w:date="2024-02-22T15:17:00Z">
                <w:pPr>
                  <w:spacing w:before="20" w:after="40" w:line="240" w:lineRule="auto"/>
                  <w:jc w:val="center"/>
                </w:pPr>
              </w:pPrChange>
            </w:pPr>
            <w:ins w:id="14426" w:author="Farouk Bouhafs" w:date="2023-12-21T19:13:00Z">
              <w:del w:id="14427" w:author="Houyem Rais" w:date="2024-02-22T15:17:00Z">
                <w:r w:rsidRPr="00BF2632" w:rsidDel="000A3E8D">
                  <w:rPr>
                    <w:rFonts w:asciiTheme="minorHAnsi" w:hAnsiTheme="minorHAnsi" w:cstheme="minorHAnsi"/>
                    <w:sz w:val="20"/>
                    <w:szCs w:val="20"/>
                    <w:rPrChange w:id="14428" w:author="Farouk Bouhafs" w:date="2023-12-21T19:16:00Z">
                      <w:rPr>
                        <w:rFonts w:ascii="Arial" w:hAnsi="Arial" w:cs="Arial"/>
                      </w:rPr>
                    </w:rPrChange>
                  </w:rPr>
                  <w:delText>-1 349,0</w:delText>
                </w:r>
              </w:del>
            </w:ins>
            <w:del w:id="14429" w:author="Houyem Rais" w:date="2024-02-22T15:17:00Z">
              <w:r w:rsidRPr="00BF2632" w:rsidDel="000A3E8D">
                <w:rPr>
                  <w:rFonts w:asciiTheme="minorHAnsi" w:hAnsiTheme="minorHAnsi" w:cstheme="minorHAnsi"/>
                  <w:sz w:val="20"/>
                  <w:szCs w:val="20"/>
                  <w:rPrChange w:id="14430" w:author="Farouk Bouhafs" w:date="2023-12-21T19:16:00Z">
                    <w:rPr/>
                  </w:rPrChange>
                </w:rPr>
                <w:delText>-1659,0</w:delText>
              </w:r>
            </w:del>
          </w:p>
        </w:tc>
        <w:tc>
          <w:tcPr>
            <w:tcW w:w="1382" w:type="dxa"/>
            <w:vAlign w:val="bottom"/>
            <w:tcPrChange w:id="14431" w:author="Farouk Bouhafs" w:date="2023-12-21T19:15:00Z">
              <w:tcPr>
                <w:tcW w:w="1382" w:type="dxa"/>
                <w:gridSpan w:val="2"/>
              </w:tcPr>
            </w:tcPrChange>
          </w:tcPr>
          <w:p w14:paraId="64987FDD" w14:textId="067F6AA3" w:rsidR="00BF2632" w:rsidRPr="00BF2632" w:rsidDel="000A3E8D" w:rsidRDefault="00BF2632" w:rsidP="000A3E8D">
            <w:pPr>
              <w:rPr>
                <w:del w:id="14432" w:author="Houyem Rais" w:date="2024-02-22T15:17:00Z"/>
                <w:rFonts w:asciiTheme="minorHAnsi" w:hAnsiTheme="minorHAnsi" w:cstheme="minorHAnsi"/>
                <w:sz w:val="20"/>
                <w:szCs w:val="20"/>
                <w:rPrChange w:id="14433" w:author="Farouk Bouhafs" w:date="2023-12-21T19:16:00Z">
                  <w:rPr>
                    <w:del w:id="14434" w:author="Houyem Rais" w:date="2024-02-22T15:17:00Z"/>
                    <w:sz w:val="20"/>
                    <w:szCs w:val="20"/>
                  </w:rPr>
                </w:rPrChange>
              </w:rPr>
              <w:pPrChange w:id="14435" w:author="Houyem Rais" w:date="2024-02-22T15:17:00Z">
                <w:pPr>
                  <w:spacing w:before="20" w:after="40" w:line="240" w:lineRule="auto"/>
                  <w:jc w:val="center"/>
                </w:pPr>
              </w:pPrChange>
            </w:pPr>
            <w:ins w:id="14436" w:author="Farouk Bouhafs" w:date="2023-12-21T19:15:00Z">
              <w:del w:id="14437" w:author="Houyem Rais" w:date="2024-02-22T15:17:00Z">
                <w:r w:rsidRPr="00BF2632" w:rsidDel="000A3E8D">
                  <w:rPr>
                    <w:rFonts w:asciiTheme="minorHAnsi" w:hAnsiTheme="minorHAnsi" w:cstheme="minorHAnsi"/>
                    <w:sz w:val="20"/>
                    <w:szCs w:val="20"/>
                    <w:rPrChange w:id="14438" w:author="Farouk Bouhafs" w:date="2023-12-21T19:16:00Z">
                      <w:rPr>
                        <w:rFonts w:ascii="Arial" w:hAnsi="Arial" w:cs="Arial"/>
                      </w:rPr>
                    </w:rPrChange>
                  </w:rPr>
                  <w:delText>-2 518,4</w:delText>
                </w:r>
              </w:del>
            </w:ins>
            <w:del w:id="14439" w:author="Houyem Rais" w:date="2024-02-22T15:17:00Z">
              <w:r w:rsidRPr="00BF2632" w:rsidDel="000A3E8D">
                <w:rPr>
                  <w:rFonts w:asciiTheme="minorHAnsi" w:hAnsiTheme="minorHAnsi" w:cstheme="minorHAnsi"/>
                  <w:sz w:val="20"/>
                  <w:szCs w:val="20"/>
                  <w:rPrChange w:id="14440" w:author="Farouk Bouhafs" w:date="2023-12-21T19:16:00Z">
                    <w:rPr/>
                  </w:rPrChange>
                </w:rPr>
                <w:delText>-2901,2</w:delText>
              </w:r>
            </w:del>
          </w:p>
        </w:tc>
      </w:tr>
      <w:tr w:rsidR="00BF2632" w:rsidRPr="00BF2632" w:rsidDel="000A3E8D" w14:paraId="523E4B96" w14:textId="1E60C172" w:rsidTr="001F1616">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441"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442" w:author="Houyem Rais" w:date="2024-02-22T15:17:00Z"/>
          <w:trPrChange w:id="14443" w:author="Farouk Bouhafs" w:date="2023-12-21T19:15:00Z">
            <w:trPr>
              <w:gridBefore w:val="1"/>
              <w:trHeight w:val="194"/>
            </w:trPr>
          </w:trPrChange>
        </w:trPr>
        <w:tc>
          <w:tcPr>
            <w:tcW w:w="3666" w:type="dxa"/>
            <w:shd w:val="clear" w:color="auto" w:fill="auto"/>
            <w:noWrap/>
            <w:vAlign w:val="center"/>
            <w:hideMark/>
            <w:tcPrChange w:id="14444" w:author="Farouk Bouhafs" w:date="2023-12-21T19:15:00Z">
              <w:tcPr>
                <w:tcW w:w="3666" w:type="dxa"/>
                <w:gridSpan w:val="2"/>
                <w:shd w:val="clear" w:color="auto" w:fill="auto"/>
                <w:noWrap/>
                <w:vAlign w:val="center"/>
                <w:hideMark/>
              </w:tcPr>
            </w:tcPrChange>
          </w:tcPr>
          <w:p w14:paraId="3B8B84FE" w14:textId="7D9DFDDE" w:rsidR="00BF2632" w:rsidRPr="00BF2632" w:rsidDel="000A3E8D" w:rsidRDefault="00BF2632" w:rsidP="000A3E8D">
            <w:pPr>
              <w:rPr>
                <w:del w:id="14445" w:author="Houyem Rais" w:date="2024-02-22T15:17:00Z"/>
                <w:rFonts w:asciiTheme="minorHAnsi" w:hAnsiTheme="minorHAnsi" w:cstheme="minorHAnsi"/>
                <w:sz w:val="20"/>
                <w:szCs w:val="20"/>
                <w:rPrChange w:id="14446" w:author="Farouk Bouhafs" w:date="2023-12-21T19:16:00Z">
                  <w:rPr>
                    <w:del w:id="14447" w:author="Houyem Rais" w:date="2024-02-22T15:17:00Z"/>
                    <w:sz w:val="20"/>
                    <w:szCs w:val="20"/>
                  </w:rPr>
                </w:rPrChange>
              </w:rPr>
              <w:pPrChange w:id="14448" w:author="Houyem Rais" w:date="2024-02-22T15:17:00Z">
                <w:pPr>
                  <w:spacing w:before="20" w:after="40" w:line="240" w:lineRule="auto"/>
                </w:pPr>
              </w:pPrChange>
            </w:pPr>
            <w:del w:id="14449" w:author="Houyem Rais" w:date="2024-02-22T15:17:00Z">
              <w:r w:rsidRPr="00BF2632" w:rsidDel="000A3E8D">
                <w:rPr>
                  <w:rFonts w:asciiTheme="minorHAnsi" w:hAnsiTheme="minorHAnsi" w:cstheme="minorHAnsi"/>
                  <w:sz w:val="20"/>
                  <w:szCs w:val="20"/>
                  <w:rPrChange w:id="14450" w:author="Farouk Bouhafs" w:date="2023-12-21T19:16:00Z">
                    <w:rPr>
                      <w:sz w:val="20"/>
                      <w:szCs w:val="20"/>
                    </w:rPr>
                  </w:rPrChange>
                </w:rPr>
                <w:delText>VAN de la TVA</w:delText>
              </w:r>
            </w:del>
          </w:p>
        </w:tc>
        <w:tc>
          <w:tcPr>
            <w:tcW w:w="1382" w:type="dxa"/>
            <w:shd w:val="clear" w:color="auto" w:fill="auto"/>
            <w:noWrap/>
            <w:vAlign w:val="bottom"/>
            <w:tcPrChange w:id="14451" w:author="Farouk Bouhafs" w:date="2023-12-21T19:15:00Z">
              <w:tcPr>
                <w:tcW w:w="1382" w:type="dxa"/>
                <w:gridSpan w:val="2"/>
                <w:shd w:val="clear" w:color="auto" w:fill="auto"/>
                <w:noWrap/>
              </w:tcPr>
            </w:tcPrChange>
          </w:tcPr>
          <w:p w14:paraId="7279DEC9" w14:textId="7120D4E3" w:rsidR="00BF2632" w:rsidRPr="00BF2632" w:rsidDel="000A3E8D" w:rsidRDefault="00BF2632" w:rsidP="000A3E8D">
            <w:pPr>
              <w:rPr>
                <w:del w:id="14452" w:author="Houyem Rais" w:date="2024-02-22T15:17:00Z"/>
                <w:rFonts w:asciiTheme="minorHAnsi" w:hAnsiTheme="minorHAnsi" w:cstheme="minorHAnsi"/>
                <w:sz w:val="20"/>
                <w:szCs w:val="20"/>
                <w:rPrChange w:id="14453" w:author="Farouk Bouhafs" w:date="2023-12-21T19:16:00Z">
                  <w:rPr>
                    <w:del w:id="14454" w:author="Houyem Rais" w:date="2024-02-22T15:17:00Z"/>
                    <w:sz w:val="20"/>
                    <w:szCs w:val="20"/>
                  </w:rPr>
                </w:rPrChange>
              </w:rPr>
              <w:pPrChange w:id="14455" w:author="Houyem Rais" w:date="2024-02-22T15:17:00Z">
                <w:pPr>
                  <w:spacing w:before="20" w:after="40" w:line="240" w:lineRule="auto"/>
                  <w:jc w:val="center"/>
                </w:pPr>
              </w:pPrChange>
            </w:pPr>
            <w:ins w:id="14456" w:author="Farouk Bouhafs" w:date="2023-12-21T19:05:00Z">
              <w:del w:id="14457" w:author="Houyem Rais" w:date="2024-02-22T15:17:00Z">
                <w:r w:rsidRPr="00BF2632" w:rsidDel="000A3E8D">
                  <w:rPr>
                    <w:rFonts w:asciiTheme="minorHAnsi" w:hAnsiTheme="minorHAnsi" w:cstheme="minorHAnsi"/>
                    <w:sz w:val="20"/>
                    <w:szCs w:val="20"/>
                    <w:rPrChange w:id="14458" w:author="Farouk Bouhafs" w:date="2023-12-21T19:16:00Z">
                      <w:rPr>
                        <w:rFonts w:ascii="Arial" w:hAnsi="Arial" w:cs="Arial"/>
                      </w:rPr>
                    </w:rPrChange>
                  </w:rPr>
                  <w:delText>0,0</w:delText>
                </w:r>
              </w:del>
            </w:ins>
            <w:del w:id="14459" w:author="Houyem Rais" w:date="2024-02-22T15:17:00Z">
              <w:r w:rsidRPr="00BF2632" w:rsidDel="000A3E8D">
                <w:rPr>
                  <w:rFonts w:asciiTheme="minorHAnsi" w:hAnsiTheme="minorHAnsi" w:cstheme="minorHAnsi"/>
                  <w:sz w:val="20"/>
                  <w:szCs w:val="20"/>
                  <w:rPrChange w:id="14460" w:author="Farouk Bouhafs" w:date="2023-12-21T19:16:00Z">
                    <w:rPr/>
                  </w:rPrChange>
                </w:rPr>
                <w:delText>0,0</w:delText>
              </w:r>
            </w:del>
          </w:p>
        </w:tc>
        <w:tc>
          <w:tcPr>
            <w:tcW w:w="1382" w:type="dxa"/>
            <w:tcPrChange w:id="14461" w:author="Farouk Bouhafs" w:date="2023-12-21T19:15:00Z">
              <w:tcPr>
                <w:tcW w:w="1382" w:type="dxa"/>
                <w:gridSpan w:val="2"/>
              </w:tcPr>
            </w:tcPrChange>
          </w:tcPr>
          <w:p w14:paraId="4864AF0B" w14:textId="2E153CCA" w:rsidR="00BF2632" w:rsidRPr="00BF2632" w:rsidDel="000A3E8D" w:rsidRDefault="00BF2632" w:rsidP="000A3E8D">
            <w:pPr>
              <w:rPr>
                <w:del w:id="14462" w:author="Houyem Rais" w:date="2024-02-22T15:17:00Z"/>
                <w:rFonts w:asciiTheme="minorHAnsi" w:hAnsiTheme="minorHAnsi" w:cstheme="minorHAnsi"/>
                <w:sz w:val="20"/>
                <w:szCs w:val="20"/>
                <w:rPrChange w:id="14463" w:author="Farouk Bouhafs" w:date="2023-12-21T19:16:00Z">
                  <w:rPr>
                    <w:del w:id="14464" w:author="Houyem Rais" w:date="2024-02-22T15:17:00Z"/>
                    <w:sz w:val="20"/>
                    <w:szCs w:val="20"/>
                  </w:rPr>
                </w:rPrChange>
              </w:rPr>
              <w:pPrChange w:id="14465" w:author="Houyem Rais" w:date="2024-02-22T15:17:00Z">
                <w:pPr>
                  <w:spacing w:before="20" w:after="40" w:line="240" w:lineRule="auto"/>
                  <w:jc w:val="center"/>
                </w:pPr>
              </w:pPrChange>
            </w:pPr>
            <w:del w:id="14466" w:author="Houyem Rais" w:date="2024-02-22T15:17:00Z">
              <w:r w:rsidRPr="00BF2632" w:rsidDel="000A3E8D">
                <w:rPr>
                  <w:rFonts w:asciiTheme="minorHAnsi" w:hAnsiTheme="minorHAnsi" w:cstheme="minorHAnsi"/>
                  <w:sz w:val="20"/>
                  <w:szCs w:val="20"/>
                  <w:rPrChange w:id="14467" w:author="Farouk Bouhafs" w:date="2023-12-21T19:16:00Z">
                    <w:rPr/>
                  </w:rPrChange>
                </w:rPr>
                <w:delText>0,0</w:delText>
              </w:r>
            </w:del>
          </w:p>
        </w:tc>
        <w:tc>
          <w:tcPr>
            <w:tcW w:w="1382" w:type="dxa"/>
            <w:tcPrChange w:id="14468" w:author="Farouk Bouhafs" w:date="2023-12-21T19:15:00Z">
              <w:tcPr>
                <w:tcW w:w="1382" w:type="dxa"/>
                <w:gridSpan w:val="2"/>
              </w:tcPr>
            </w:tcPrChange>
          </w:tcPr>
          <w:p w14:paraId="599C13BC" w14:textId="7B91D215" w:rsidR="00BF2632" w:rsidRPr="00BF2632" w:rsidDel="000A3E8D" w:rsidRDefault="00BF2632" w:rsidP="000A3E8D">
            <w:pPr>
              <w:rPr>
                <w:del w:id="14469" w:author="Houyem Rais" w:date="2024-02-22T15:17:00Z"/>
                <w:rFonts w:asciiTheme="minorHAnsi" w:hAnsiTheme="minorHAnsi" w:cstheme="minorHAnsi"/>
                <w:sz w:val="20"/>
                <w:szCs w:val="20"/>
                <w:rPrChange w:id="14470" w:author="Farouk Bouhafs" w:date="2023-12-21T19:16:00Z">
                  <w:rPr>
                    <w:del w:id="14471" w:author="Houyem Rais" w:date="2024-02-22T15:17:00Z"/>
                    <w:sz w:val="20"/>
                    <w:szCs w:val="20"/>
                  </w:rPr>
                </w:rPrChange>
              </w:rPr>
              <w:pPrChange w:id="14472" w:author="Houyem Rais" w:date="2024-02-22T15:17:00Z">
                <w:pPr>
                  <w:spacing w:before="20" w:after="40" w:line="240" w:lineRule="auto"/>
                  <w:jc w:val="center"/>
                </w:pPr>
              </w:pPrChange>
            </w:pPr>
            <w:del w:id="14473" w:author="Houyem Rais" w:date="2024-02-22T15:17:00Z">
              <w:r w:rsidRPr="00BF2632" w:rsidDel="000A3E8D">
                <w:rPr>
                  <w:rFonts w:asciiTheme="minorHAnsi" w:hAnsiTheme="minorHAnsi" w:cstheme="minorHAnsi"/>
                  <w:sz w:val="20"/>
                  <w:szCs w:val="20"/>
                  <w:rPrChange w:id="14474" w:author="Farouk Bouhafs" w:date="2023-12-21T19:16:00Z">
                    <w:rPr/>
                  </w:rPrChange>
                </w:rPr>
                <w:delText>0,0</w:delText>
              </w:r>
            </w:del>
          </w:p>
        </w:tc>
        <w:tc>
          <w:tcPr>
            <w:tcW w:w="1382" w:type="dxa"/>
            <w:vAlign w:val="bottom"/>
            <w:tcPrChange w:id="14475" w:author="Farouk Bouhafs" w:date="2023-12-21T19:15:00Z">
              <w:tcPr>
                <w:tcW w:w="1382" w:type="dxa"/>
                <w:gridSpan w:val="2"/>
              </w:tcPr>
            </w:tcPrChange>
          </w:tcPr>
          <w:p w14:paraId="53ADEBDC" w14:textId="07F6B3EA" w:rsidR="00BF2632" w:rsidRPr="00BF2632" w:rsidDel="000A3E8D" w:rsidRDefault="00BF2632" w:rsidP="000A3E8D">
            <w:pPr>
              <w:rPr>
                <w:del w:id="14476" w:author="Houyem Rais" w:date="2024-02-22T15:17:00Z"/>
                <w:rFonts w:asciiTheme="minorHAnsi" w:hAnsiTheme="minorHAnsi" w:cstheme="minorHAnsi"/>
                <w:sz w:val="20"/>
                <w:szCs w:val="20"/>
                <w:rPrChange w:id="14477" w:author="Farouk Bouhafs" w:date="2023-12-21T19:16:00Z">
                  <w:rPr>
                    <w:del w:id="14478" w:author="Houyem Rais" w:date="2024-02-22T15:17:00Z"/>
                    <w:sz w:val="20"/>
                    <w:szCs w:val="20"/>
                  </w:rPr>
                </w:rPrChange>
              </w:rPr>
              <w:pPrChange w:id="14479" w:author="Houyem Rais" w:date="2024-02-22T15:17:00Z">
                <w:pPr>
                  <w:spacing w:before="20" w:after="40" w:line="240" w:lineRule="auto"/>
                  <w:jc w:val="center"/>
                </w:pPr>
              </w:pPrChange>
            </w:pPr>
            <w:ins w:id="14480" w:author="Farouk Bouhafs" w:date="2023-12-21T19:15:00Z">
              <w:del w:id="14481" w:author="Houyem Rais" w:date="2024-02-22T15:17:00Z">
                <w:r w:rsidRPr="00BF2632" w:rsidDel="000A3E8D">
                  <w:rPr>
                    <w:rFonts w:asciiTheme="minorHAnsi" w:hAnsiTheme="minorHAnsi" w:cstheme="minorHAnsi"/>
                    <w:sz w:val="20"/>
                    <w:szCs w:val="20"/>
                    <w:rPrChange w:id="14482" w:author="Farouk Bouhafs" w:date="2023-12-21T19:16:00Z">
                      <w:rPr>
                        <w:rFonts w:ascii="Arial" w:hAnsi="Arial" w:cs="Arial"/>
                      </w:rPr>
                    </w:rPrChange>
                  </w:rPr>
                  <w:delText>0,0</w:delText>
                </w:r>
              </w:del>
            </w:ins>
            <w:del w:id="14483" w:author="Houyem Rais" w:date="2024-02-22T15:17:00Z">
              <w:r w:rsidRPr="00BF2632" w:rsidDel="000A3E8D">
                <w:rPr>
                  <w:rFonts w:asciiTheme="minorHAnsi" w:hAnsiTheme="minorHAnsi" w:cstheme="minorHAnsi"/>
                  <w:sz w:val="20"/>
                  <w:szCs w:val="20"/>
                  <w:rPrChange w:id="14484" w:author="Farouk Bouhafs" w:date="2023-12-21T19:16:00Z">
                    <w:rPr/>
                  </w:rPrChange>
                </w:rPr>
                <w:delText>0,0</w:delText>
              </w:r>
            </w:del>
          </w:p>
        </w:tc>
      </w:tr>
      <w:tr w:rsidR="00BF2632" w:rsidRPr="00BF2632" w:rsidDel="000A3E8D" w14:paraId="13DAD275" w14:textId="05C25810" w:rsidTr="001F1616">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485"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486" w:author="Houyem Rais" w:date="2024-02-22T15:17:00Z"/>
          <w:trPrChange w:id="14487" w:author="Farouk Bouhafs" w:date="2023-12-21T19:15:00Z">
            <w:trPr>
              <w:gridBefore w:val="1"/>
              <w:trHeight w:val="194"/>
            </w:trPr>
          </w:trPrChange>
        </w:trPr>
        <w:tc>
          <w:tcPr>
            <w:tcW w:w="3666" w:type="dxa"/>
            <w:shd w:val="clear" w:color="auto" w:fill="auto"/>
            <w:noWrap/>
            <w:vAlign w:val="center"/>
            <w:hideMark/>
            <w:tcPrChange w:id="14488" w:author="Farouk Bouhafs" w:date="2023-12-21T19:15:00Z">
              <w:tcPr>
                <w:tcW w:w="3666" w:type="dxa"/>
                <w:gridSpan w:val="2"/>
                <w:shd w:val="clear" w:color="auto" w:fill="auto"/>
                <w:noWrap/>
                <w:vAlign w:val="center"/>
                <w:hideMark/>
              </w:tcPr>
            </w:tcPrChange>
          </w:tcPr>
          <w:p w14:paraId="3AE68C37" w14:textId="2AB76FE3" w:rsidR="00BF2632" w:rsidRPr="00BF2632" w:rsidDel="000A3E8D" w:rsidRDefault="00BF2632" w:rsidP="000A3E8D">
            <w:pPr>
              <w:rPr>
                <w:del w:id="14489" w:author="Houyem Rais" w:date="2024-02-22T15:17:00Z"/>
                <w:rFonts w:asciiTheme="minorHAnsi" w:hAnsiTheme="minorHAnsi" w:cstheme="minorHAnsi"/>
                <w:sz w:val="20"/>
                <w:szCs w:val="20"/>
                <w:rPrChange w:id="14490" w:author="Farouk Bouhafs" w:date="2023-12-21T19:16:00Z">
                  <w:rPr>
                    <w:del w:id="14491" w:author="Houyem Rais" w:date="2024-02-22T15:17:00Z"/>
                    <w:sz w:val="20"/>
                    <w:szCs w:val="20"/>
                  </w:rPr>
                </w:rPrChange>
              </w:rPr>
              <w:pPrChange w:id="14492" w:author="Houyem Rais" w:date="2024-02-22T15:17:00Z">
                <w:pPr>
                  <w:spacing w:before="20" w:after="40" w:line="240" w:lineRule="auto"/>
                </w:pPr>
              </w:pPrChange>
            </w:pPr>
            <w:del w:id="14493" w:author="Houyem Rais" w:date="2024-02-22T15:17:00Z">
              <w:r w:rsidRPr="00BF2632" w:rsidDel="000A3E8D">
                <w:rPr>
                  <w:rFonts w:asciiTheme="minorHAnsi" w:hAnsiTheme="minorHAnsi" w:cstheme="minorHAnsi"/>
                  <w:sz w:val="20"/>
                  <w:szCs w:val="20"/>
                  <w:rPrChange w:id="14494" w:author="Farouk Bouhafs" w:date="2023-12-21T19:16:00Z">
                    <w:rPr>
                      <w:sz w:val="20"/>
                      <w:szCs w:val="20"/>
                    </w:rPr>
                  </w:rPrChange>
                </w:rPr>
                <w:delText>VAN de l'Impôt sur les Sociétés</w:delText>
              </w:r>
            </w:del>
          </w:p>
        </w:tc>
        <w:tc>
          <w:tcPr>
            <w:tcW w:w="1382" w:type="dxa"/>
            <w:shd w:val="clear" w:color="auto" w:fill="auto"/>
            <w:noWrap/>
            <w:vAlign w:val="bottom"/>
            <w:tcPrChange w:id="14495" w:author="Farouk Bouhafs" w:date="2023-12-21T19:15:00Z">
              <w:tcPr>
                <w:tcW w:w="1382" w:type="dxa"/>
                <w:gridSpan w:val="2"/>
                <w:shd w:val="clear" w:color="auto" w:fill="auto"/>
                <w:noWrap/>
              </w:tcPr>
            </w:tcPrChange>
          </w:tcPr>
          <w:p w14:paraId="399DE1D6" w14:textId="78E19D85" w:rsidR="00BF2632" w:rsidRPr="00BF2632" w:rsidDel="000A3E8D" w:rsidRDefault="00BF2632" w:rsidP="000A3E8D">
            <w:pPr>
              <w:rPr>
                <w:del w:id="14496" w:author="Houyem Rais" w:date="2024-02-22T15:17:00Z"/>
                <w:rFonts w:asciiTheme="minorHAnsi" w:hAnsiTheme="minorHAnsi" w:cstheme="minorHAnsi"/>
                <w:sz w:val="20"/>
                <w:szCs w:val="20"/>
                <w:rPrChange w:id="14497" w:author="Farouk Bouhafs" w:date="2023-12-21T19:16:00Z">
                  <w:rPr>
                    <w:del w:id="14498" w:author="Houyem Rais" w:date="2024-02-22T15:17:00Z"/>
                    <w:sz w:val="20"/>
                    <w:szCs w:val="20"/>
                  </w:rPr>
                </w:rPrChange>
              </w:rPr>
              <w:pPrChange w:id="14499" w:author="Houyem Rais" w:date="2024-02-22T15:17:00Z">
                <w:pPr>
                  <w:spacing w:before="20" w:after="40" w:line="240" w:lineRule="auto"/>
                  <w:jc w:val="center"/>
                </w:pPr>
              </w:pPrChange>
            </w:pPr>
            <w:ins w:id="14500" w:author="Farouk Bouhafs" w:date="2023-12-21T19:05:00Z">
              <w:del w:id="14501" w:author="Houyem Rais" w:date="2024-02-22T15:17:00Z">
                <w:r w:rsidRPr="00BF2632" w:rsidDel="000A3E8D">
                  <w:rPr>
                    <w:rFonts w:asciiTheme="minorHAnsi" w:hAnsiTheme="minorHAnsi" w:cstheme="minorHAnsi"/>
                    <w:sz w:val="20"/>
                    <w:szCs w:val="20"/>
                    <w:rPrChange w:id="14502" w:author="Farouk Bouhafs" w:date="2023-12-21T19:16:00Z">
                      <w:rPr>
                        <w:rFonts w:ascii="Arial" w:hAnsi="Arial" w:cs="Arial"/>
                      </w:rPr>
                    </w:rPrChange>
                  </w:rPr>
                  <w:delText>138,9</w:delText>
                </w:r>
              </w:del>
            </w:ins>
            <w:del w:id="14503" w:author="Houyem Rais" w:date="2024-02-22T15:17:00Z">
              <w:r w:rsidRPr="00BF2632" w:rsidDel="000A3E8D">
                <w:rPr>
                  <w:rFonts w:asciiTheme="minorHAnsi" w:hAnsiTheme="minorHAnsi" w:cstheme="minorHAnsi"/>
                  <w:sz w:val="20"/>
                  <w:szCs w:val="20"/>
                  <w:rPrChange w:id="14504" w:author="Farouk Bouhafs" w:date="2023-12-21T19:16:00Z">
                    <w:rPr/>
                  </w:rPrChange>
                </w:rPr>
                <w:delText>170,8</w:delText>
              </w:r>
            </w:del>
          </w:p>
        </w:tc>
        <w:tc>
          <w:tcPr>
            <w:tcW w:w="1382" w:type="dxa"/>
            <w:vAlign w:val="bottom"/>
            <w:tcPrChange w:id="14505" w:author="Farouk Bouhafs" w:date="2023-12-21T19:15:00Z">
              <w:tcPr>
                <w:tcW w:w="1382" w:type="dxa"/>
                <w:gridSpan w:val="2"/>
              </w:tcPr>
            </w:tcPrChange>
          </w:tcPr>
          <w:p w14:paraId="78EDAFFF" w14:textId="71313F9D" w:rsidR="00BF2632" w:rsidRPr="00BF2632" w:rsidDel="000A3E8D" w:rsidRDefault="00BF2632" w:rsidP="000A3E8D">
            <w:pPr>
              <w:rPr>
                <w:del w:id="14506" w:author="Houyem Rais" w:date="2024-02-22T15:17:00Z"/>
                <w:rFonts w:asciiTheme="minorHAnsi" w:hAnsiTheme="minorHAnsi" w:cstheme="minorHAnsi"/>
                <w:sz w:val="20"/>
                <w:szCs w:val="20"/>
                <w:rPrChange w:id="14507" w:author="Farouk Bouhafs" w:date="2023-12-21T19:16:00Z">
                  <w:rPr>
                    <w:del w:id="14508" w:author="Houyem Rais" w:date="2024-02-22T15:17:00Z"/>
                    <w:sz w:val="20"/>
                    <w:szCs w:val="20"/>
                  </w:rPr>
                </w:rPrChange>
              </w:rPr>
              <w:pPrChange w:id="14509" w:author="Houyem Rais" w:date="2024-02-22T15:17:00Z">
                <w:pPr>
                  <w:spacing w:before="20" w:after="40" w:line="240" w:lineRule="auto"/>
                  <w:jc w:val="center"/>
                </w:pPr>
              </w:pPrChange>
            </w:pPr>
            <w:ins w:id="14510" w:author="Farouk Bouhafs" w:date="2023-12-21T19:11:00Z">
              <w:del w:id="14511" w:author="Houyem Rais" w:date="2024-02-22T15:17:00Z">
                <w:r w:rsidRPr="00BF2632" w:rsidDel="000A3E8D">
                  <w:rPr>
                    <w:rFonts w:asciiTheme="minorHAnsi" w:hAnsiTheme="minorHAnsi" w:cstheme="minorHAnsi"/>
                    <w:sz w:val="20"/>
                    <w:szCs w:val="20"/>
                    <w:rPrChange w:id="14512" w:author="Farouk Bouhafs" w:date="2023-12-21T19:16:00Z">
                      <w:rPr>
                        <w:rFonts w:ascii="Arial" w:hAnsi="Arial" w:cs="Arial"/>
                      </w:rPr>
                    </w:rPrChange>
                  </w:rPr>
                  <w:delText>260,4</w:delText>
                </w:r>
              </w:del>
            </w:ins>
            <w:del w:id="14513" w:author="Houyem Rais" w:date="2024-02-22T15:17:00Z">
              <w:r w:rsidRPr="00BF2632" w:rsidDel="000A3E8D">
                <w:rPr>
                  <w:rFonts w:asciiTheme="minorHAnsi" w:hAnsiTheme="minorHAnsi" w:cstheme="minorHAnsi"/>
                  <w:sz w:val="20"/>
                  <w:szCs w:val="20"/>
                  <w:rPrChange w:id="14514" w:author="Farouk Bouhafs" w:date="2023-12-21T19:16:00Z">
                    <w:rPr/>
                  </w:rPrChange>
                </w:rPr>
                <w:delText>297,1</w:delText>
              </w:r>
            </w:del>
          </w:p>
        </w:tc>
        <w:tc>
          <w:tcPr>
            <w:tcW w:w="1382" w:type="dxa"/>
            <w:vAlign w:val="bottom"/>
            <w:tcPrChange w:id="14515" w:author="Farouk Bouhafs" w:date="2023-12-21T19:15:00Z">
              <w:tcPr>
                <w:tcW w:w="1382" w:type="dxa"/>
                <w:gridSpan w:val="2"/>
              </w:tcPr>
            </w:tcPrChange>
          </w:tcPr>
          <w:p w14:paraId="5185C0FF" w14:textId="00E44D1A" w:rsidR="00BF2632" w:rsidRPr="00BF2632" w:rsidDel="000A3E8D" w:rsidRDefault="00BF2632" w:rsidP="000A3E8D">
            <w:pPr>
              <w:rPr>
                <w:del w:id="14516" w:author="Houyem Rais" w:date="2024-02-22T15:17:00Z"/>
                <w:rFonts w:asciiTheme="minorHAnsi" w:hAnsiTheme="minorHAnsi" w:cstheme="minorHAnsi"/>
                <w:sz w:val="20"/>
                <w:szCs w:val="20"/>
                <w:rPrChange w:id="14517" w:author="Farouk Bouhafs" w:date="2023-12-21T19:16:00Z">
                  <w:rPr>
                    <w:del w:id="14518" w:author="Houyem Rais" w:date="2024-02-22T15:17:00Z"/>
                    <w:sz w:val="20"/>
                    <w:szCs w:val="20"/>
                  </w:rPr>
                </w:rPrChange>
              </w:rPr>
              <w:pPrChange w:id="14519" w:author="Houyem Rais" w:date="2024-02-22T15:17:00Z">
                <w:pPr>
                  <w:spacing w:before="20" w:after="40" w:line="240" w:lineRule="auto"/>
                  <w:jc w:val="center"/>
                </w:pPr>
              </w:pPrChange>
            </w:pPr>
            <w:ins w:id="14520" w:author="Farouk Bouhafs" w:date="2023-12-21T19:13:00Z">
              <w:del w:id="14521" w:author="Houyem Rais" w:date="2024-02-22T15:17:00Z">
                <w:r w:rsidRPr="00BF2632" w:rsidDel="000A3E8D">
                  <w:rPr>
                    <w:rFonts w:asciiTheme="minorHAnsi" w:hAnsiTheme="minorHAnsi" w:cstheme="minorHAnsi"/>
                    <w:sz w:val="20"/>
                    <w:szCs w:val="20"/>
                    <w:rPrChange w:id="14522" w:author="Farouk Bouhafs" w:date="2023-12-21T19:16:00Z">
                      <w:rPr>
                        <w:rFonts w:ascii="Arial" w:hAnsi="Arial" w:cs="Arial"/>
                      </w:rPr>
                    </w:rPrChange>
                  </w:rPr>
                  <w:delText>181,7</w:delText>
                </w:r>
              </w:del>
            </w:ins>
            <w:del w:id="14523" w:author="Houyem Rais" w:date="2024-02-22T15:17:00Z">
              <w:r w:rsidRPr="00BF2632" w:rsidDel="000A3E8D">
                <w:rPr>
                  <w:rFonts w:asciiTheme="minorHAnsi" w:hAnsiTheme="minorHAnsi" w:cstheme="minorHAnsi"/>
                  <w:sz w:val="20"/>
                  <w:szCs w:val="20"/>
                  <w:rPrChange w:id="14524" w:author="Farouk Bouhafs" w:date="2023-12-21T19:16:00Z">
                    <w:rPr/>
                  </w:rPrChange>
                </w:rPr>
                <w:delText>215,1</w:delText>
              </w:r>
            </w:del>
          </w:p>
        </w:tc>
        <w:tc>
          <w:tcPr>
            <w:tcW w:w="1382" w:type="dxa"/>
            <w:vAlign w:val="bottom"/>
            <w:tcPrChange w:id="14525" w:author="Farouk Bouhafs" w:date="2023-12-21T19:15:00Z">
              <w:tcPr>
                <w:tcW w:w="1382" w:type="dxa"/>
                <w:gridSpan w:val="2"/>
              </w:tcPr>
            </w:tcPrChange>
          </w:tcPr>
          <w:p w14:paraId="1349DE1E" w14:textId="025804F2" w:rsidR="00BF2632" w:rsidRPr="00BF2632" w:rsidDel="000A3E8D" w:rsidRDefault="00BF2632" w:rsidP="000A3E8D">
            <w:pPr>
              <w:rPr>
                <w:del w:id="14526" w:author="Houyem Rais" w:date="2024-02-22T15:17:00Z"/>
                <w:rFonts w:asciiTheme="minorHAnsi" w:hAnsiTheme="minorHAnsi" w:cstheme="minorHAnsi"/>
                <w:sz w:val="20"/>
                <w:szCs w:val="20"/>
                <w:rPrChange w:id="14527" w:author="Farouk Bouhafs" w:date="2023-12-21T19:16:00Z">
                  <w:rPr>
                    <w:del w:id="14528" w:author="Houyem Rais" w:date="2024-02-22T15:17:00Z"/>
                    <w:sz w:val="20"/>
                    <w:szCs w:val="20"/>
                  </w:rPr>
                </w:rPrChange>
              </w:rPr>
              <w:pPrChange w:id="14529" w:author="Houyem Rais" w:date="2024-02-22T15:17:00Z">
                <w:pPr>
                  <w:spacing w:before="20" w:after="40" w:line="240" w:lineRule="auto"/>
                  <w:jc w:val="center"/>
                </w:pPr>
              </w:pPrChange>
            </w:pPr>
            <w:ins w:id="14530" w:author="Farouk Bouhafs" w:date="2023-12-21T19:15:00Z">
              <w:del w:id="14531" w:author="Houyem Rais" w:date="2024-02-22T15:17:00Z">
                <w:r w:rsidRPr="00BF2632" w:rsidDel="000A3E8D">
                  <w:rPr>
                    <w:rFonts w:asciiTheme="minorHAnsi" w:hAnsiTheme="minorHAnsi" w:cstheme="minorHAnsi"/>
                    <w:sz w:val="20"/>
                    <w:szCs w:val="20"/>
                    <w:rPrChange w:id="14532" w:author="Farouk Bouhafs" w:date="2023-12-21T19:16:00Z">
                      <w:rPr>
                        <w:rFonts w:ascii="Arial" w:hAnsi="Arial" w:cs="Arial"/>
                      </w:rPr>
                    </w:rPrChange>
                  </w:rPr>
                  <w:delText>341,1</w:delText>
                </w:r>
              </w:del>
            </w:ins>
            <w:del w:id="14533" w:author="Houyem Rais" w:date="2024-02-22T15:17:00Z">
              <w:r w:rsidRPr="00BF2632" w:rsidDel="000A3E8D">
                <w:rPr>
                  <w:rFonts w:asciiTheme="minorHAnsi" w:hAnsiTheme="minorHAnsi" w:cstheme="minorHAnsi"/>
                  <w:sz w:val="20"/>
                  <w:szCs w:val="20"/>
                  <w:rPrChange w:id="14534" w:author="Farouk Bouhafs" w:date="2023-12-21T19:16:00Z">
                    <w:rPr/>
                  </w:rPrChange>
                </w:rPr>
                <w:delText>384,9</w:delText>
              </w:r>
            </w:del>
          </w:p>
        </w:tc>
      </w:tr>
      <w:tr w:rsidR="00BF2632" w:rsidRPr="00BF2632" w:rsidDel="000A3E8D" w14:paraId="5A78DD6B" w14:textId="5482CA13" w:rsidTr="001F1616">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535"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536" w:author="Houyem Rais" w:date="2024-02-22T15:17:00Z"/>
          <w:trPrChange w:id="14537" w:author="Farouk Bouhafs" w:date="2023-12-21T19:15:00Z">
            <w:trPr>
              <w:gridBefore w:val="1"/>
              <w:trHeight w:val="194"/>
            </w:trPr>
          </w:trPrChange>
        </w:trPr>
        <w:tc>
          <w:tcPr>
            <w:tcW w:w="3666" w:type="dxa"/>
            <w:shd w:val="clear" w:color="auto" w:fill="auto"/>
            <w:noWrap/>
            <w:vAlign w:val="center"/>
            <w:hideMark/>
            <w:tcPrChange w:id="14538" w:author="Farouk Bouhafs" w:date="2023-12-21T19:15:00Z">
              <w:tcPr>
                <w:tcW w:w="3666" w:type="dxa"/>
                <w:gridSpan w:val="2"/>
                <w:shd w:val="clear" w:color="auto" w:fill="auto"/>
                <w:noWrap/>
                <w:vAlign w:val="center"/>
                <w:hideMark/>
              </w:tcPr>
            </w:tcPrChange>
          </w:tcPr>
          <w:p w14:paraId="4CC896C3" w14:textId="55691197" w:rsidR="00BF2632" w:rsidRPr="00BF2632" w:rsidDel="000A3E8D" w:rsidRDefault="00BF2632" w:rsidP="000A3E8D">
            <w:pPr>
              <w:rPr>
                <w:del w:id="14539" w:author="Houyem Rais" w:date="2024-02-22T15:17:00Z"/>
                <w:rFonts w:asciiTheme="minorHAnsi" w:hAnsiTheme="minorHAnsi" w:cstheme="minorHAnsi"/>
                <w:b/>
                <w:bCs/>
                <w:sz w:val="20"/>
                <w:szCs w:val="20"/>
                <w:rPrChange w:id="14540" w:author="Farouk Bouhafs" w:date="2023-12-21T19:16:00Z">
                  <w:rPr>
                    <w:del w:id="14541" w:author="Houyem Rais" w:date="2024-02-22T15:17:00Z"/>
                    <w:b/>
                    <w:bCs/>
                    <w:sz w:val="20"/>
                    <w:szCs w:val="20"/>
                  </w:rPr>
                </w:rPrChange>
              </w:rPr>
              <w:pPrChange w:id="14542" w:author="Houyem Rais" w:date="2024-02-22T15:17:00Z">
                <w:pPr>
                  <w:spacing w:before="20" w:after="40" w:line="240" w:lineRule="auto"/>
                </w:pPr>
              </w:pPrChange>
            </w:pPr>
            <w:del w:id="14543" w:author="Houyem Rais" w:date="2024-02-22T15:17:00Z">
              <w:r w:rsidRPr="00BF2632" w:rsidDel="000A3E8D">
                <w:rPr>
                  <w:rFonts w:asciiTheme="minorHAnsi" w:hAnsiTheme="minorHAnsi" w:cstheme="minorHAnsi"/>
                  <w:b/>
                  <w:bCs/>
                  <w:sz w:val="20"/>
                  <w:szCs w:val="20"/>
                  <w:rPrChange w:id="14544" w:author="Farouk Bouhafs" w:date="2023-12-21T19:16:00Z">
                    <w:rPr>
                      <w:b/>
                      <w:bCs/>
                      <w:sz w:val="20"/>
                      <w:szCs w:val="20"/>
                    </w:rPr>
                  </w:rPrChange>
                </w:rPr>
                <w:delText>VAN pour le secteur public - Sans risques</w:delText>
              </w:r>
            </w:del>
          </w:p>
        </w:tc>
        <w:tc>
          <w:tcPr>
            <w:tcW w:w="1382" w:type="dxa"/>
            <w:shd w:val="clear" w:color="auto" w:fill="auto"/>
            <w:noWrap/>
            <w:vAlign w:val="bottom"/>
            <w:tcPrChange w:id="14545" w:author="Farouk Bouhafs" w:date="2023-12-21T19:15:00Z">
              <w:tcPr>
                <w:tcW w:w="1382" w:type="dxa"/>
                <w:gridSpan w:val="2"/>
                <w:shd w:val="clear" w:color="auto" w:fill="auto"/>
                <w:noWrap/>
              </w:tcPr>
            </w:tcPrChange>
          </w:tcPr>
          <w:p w14:paraId="464CA2E3" w14:textId="083A62EF" w:rsidR="00BF2632" w:rsidRPr="00BF2632" w:rsidDel="000A3E8D" w:rsidRDefault="00BF2632" w:rsidP="000A3E8D">
            <w:pPr>
              <w:rPr>
                <w:del w:id="14546" w:author="Houyem Rais" w:date="2024-02-22T15:17:00Z"/>
                <w:rFonts w:asciiTheme="minorHAnsi" w:hAnsiTheme="minorHAnsi" w:cstheme="minorHAnsi"/>
                <w:b/>
                <w:bCs/>
                <w:sz w:val="20"/>
                <w:szCs w:val="20"/>
                <w:rPrChange w:id="14547" w:author="Farouk Bouhafs" w:date="2023-12-21T19:16:00Z">
                  <w:rPr>
                    <w:del w:id="14548" w:author="Houyem Rais" w:date="2024-02-22T15:17:00Z"/>
                    <w:b/>
                    <w:bCs/>
                    <w:sz w:val="20"/>
                    <w:szCs w:val="20"/>
                  </w:rPr>
                </w:rPrChange>
              </w:rPr>
              <w:pPrChange w:id="14549" w:author="Houyem Rais" w:date="2024-02-22T15:17:00Z">
                <w:pPr>
                  <w:spacing w:before="20" w:after="40" w:line="240" w:lineRule="auto"/>
                  <w:jc w:val="center"/>
                </w:pPr>
              </w:pPrChange>
            </w:pPr>
            <w:ins w:id="14550" w:author="Farouk Bouhafs" w:date="2023-12-21T19:05:00Z">
              <w:del w:id="14551" w:author="Houyem Rais" w:date="2024-02-22T15:17:00Z">
                <w:r w:rsidRPr="00BF2632" w:rsidDel="000A3E8D">
                  <w:rPr>
                    <w:rFonts w:asciiTheme="minorHAnsi" w:hAnsiTheme="minorHAnsi" w:cstheme="minorHAnsi"/>
                    <w:b/>
                    <w:bCs/>
                    <w:sz w:val="20"/>
                    <w:szCs w:val="20"/>
                    <w:rPrChange w:id="14552" w:author="Farouk Bouhafs" w:date="2023-12-21T19:16:00Z">
                      <w:rPr>
                        <w:rFonts w:ascii="Arial" w:hAnsi="Arial" w:cs="Arial"/>
                        <w:b/>
                        <w:bCs/>
                      </w:rPr>
                    </w:rPrChange>
                  </w:rPr>
                  <w:delText>-611,3</w:delText>
                </w:r>
              </w:del>
            </w:ins>
            <w:del w:id="14553" w:author="Houyem Rais" w:date="2024-02-22T15:17:00Z">
              <w:r w:rsidRPr="00BF2632" w:rsidDel="000A3E8D">
                <w:rPr>
                  <w:rFonts w:asciiTheme="minorHAnsi" w:hAnsiTheme="minorHAnsi" w:cstheme="minorHAnsi"/>
                  <w:b/>
                  <w:bCs/>
                  <w:sz w:val="20"/>
                  <w:szCs w:val="20"/>
                  <w:rPrChange w:id="14554" w:author="Farouk Bouhafs" w:date="2023-12-21T19:16:00Z">
                    <w:rPr>
                      <w:b/>
                      <w:bCs/>
                    </w:rPr>
                  </w:rPrChange>
                </w:rPr>
                <w:delText>-872,6</w:delText>
              </w:r>
            </w:del>
          </w:p>
        </w:tc>
        <w:tc>
          <w:tcPr>
            <w:tcW w:w="1382" w:type="dxa"/>
            <w:vAlign w:val="bottom"/>
            <w:tcPrChange w:id="14555" w:author="Farouk Bouhafs" w:date="2023-12-21T19:15:00Z">
              <w:tcPr>
                <w:tcW w:w="1382" w:type="dxa"/>
                <w:gridSpan w:val="2"/>
              </w:tcPr>
            </w:tcPrChange>
          </w:tcPr>
          <w:p w14:paraId="0511B576" w14:textId="276508CC" w:rsidR="00BF2632" w:rsidRPr="00BF2632" w:rsidDel="000A3E8D" w:rsidRDefault="00BF2632" w:rsidP="000A3E8D">
            <w:pPr>
              <w:rPr>
                <w:del w:id="14556" w:author="Houyem Rais" w:date="2024-02-22T15:17:00Z"/>
                <w:rFonts w:asciiTheme="minorHAnsi" w:hAnsiTheme="minorHAnsi" w:cstheme="minorHAnsi"/>
                <w:b/>
                <w:bCs/>
                <w:sz w:val="20"/>
                <w:szCs w:val="20"/>
                <w:rPrChange w:id="14557" w:author="Farouk Bouhafs" w:date="2023-12-21T19:16:00Z">
                  <w:rPr>
                    <w:del w:id="14558" w:author="Houyem Rais" w:date="2024-02-22T15:17:00Z"/>
                    <w:b/>
                    <w:bCs/>
                  </w:rPr>
                </w:rPrChange>
              </w:rPr>
              <w:pPrChange w:id="14559" w:author="Houyem Rais" w:date="2024-02-22T15:17:00Z">
                <w:pPr>
                  <w:spacing w:before="20" w:after="40" w:line="240" w:lineRule="auto"/>
                  <w:jc w:val="center"/>
                </w:pPr>
              </w:pPrChange>
            </w:pPr>
            <w:ins w:id="14560" w:author="Farouk Bouhafs" w:date="2023-12-21T19:11:00Z">
              <w:del w:id="14561" w:author="Houyem Rais" w:date="2024-02-22T15:17:00Z">
                <w:r w:rsidRPr="00BF2632" w:rsidDel="000A3E8D">
                  <w:rPr>
                    <w:rFonts w:asciiTheme="minorHAnsi" w:hAnsiTheme="minorHAnsi" w:cstheme="minorHAnsi"/>
                    <w:b/>
                    <w:bCs/>
                    <w:sz w:val="20"/>
                    <w:szCs w:val="20"/>
                    <w:rPrChange w:id="14562" w:author="Farouk Bouhafs" w:date="2023-12-21T19:16:00Z">
                      <w:rPr>
                        <w:rFonts w:ascii="Arial" w:hAnsi="Arial" w:cs="Arial"/>
                        <w:b/>
                        <w:bCs/>
                      </w:rPr>
                    </w:rPrChange>
                  </w:rPr>
                  <w:delText>-1 382,7</w:delText>
                </w:r>
              </w:del>
            </w:ins>
            <w:del w:id="14563" w:author="Houyem Rais" w:date="2024-02-22T15:17:00Z">
              <w:r w:rsidRPr="00BF2632" w:rsidDel="000A3E8D">
                <w:rPr>
                  <w:rFonts w:asciiTheme="minorHAnsi" w:hAnsiTheme="minorHAnsi" w:cstheme="minorHAnsi"/>
                  <w:b/>
                  <w:bCs/>
                  <w:sz w:val="20"/>
                  <w:szCs w:val="20"/>
                  <w:rPrChange w:id="14564" w:author="Farouk Bouhafs" w:date="2023-12-21T19:16:00Z">
                    <w:rPr>
                      <w:b/>
                      <w:bCs/>
                    </w:rPr>
                  </w:rPrChange>
                </w:rPr>
                <w:delText>-1681,3</w:delText>
              </w:r>
            </w:del>
          </w:p>
        </w:tc>
        <w:tc>
          <w:tcPr>
            <w:tcW w:w="1382" w:type="dxa"/>
            <w:vAlign w:val="bottom"/>
            <w:tcPrChange w:id="14565" w:author="Farouk Bouhafs" w:date="2023-12-21T19:15:00Z">
              <w:tcPr>
                <w:tcW w:w="1382" w:type="dxa"/>
                <w:gridSpan w:val="2"/>
              </w:tcPr>
            </w:tcPrChange>
          </w:tcPr>
          <w:p w14:paraId="136B1EED" w14:textId="0D8EC2F5" w:rsidR="00BF2632" w:rsidRPr="00BF2632" w:rsidDel="000A3E8D" w:rsidRDefault="00BF2632" w:rsidP="000A3E8D">
            <w:pPr>
              <w:rPr>
                <w:del w:id="14566" w:author="Houyem Rais" w:date="2024-02-22T15:17:00Z"/>
                <w:rFonts w:asciiTheme="minorHAnsi" w:hAnsiTheme="minorHAnsi" w:cstheme="minorHAnsi"/>
                <w:b/>
                <w:bCs/>
                <w:sz w:val="20"/>
                <w:szCs w:val="20"/>
                <w:rPrChange w:id="14567" w:author="Farouk Bouhafs" w:date="2023-12-21T19:16:00Z">
                  <w:rPr>
                    <w:del w:id="14568" w:author="Houyem Rais" w:date="2024-02-22T15:17:00Z"/>
                    <w:b/>
                    <w:bCs/>
                  </w:rPr>
                </w:rPrChange>
              </w:rPr>
              <w:pPrChange w:id="14569" w:author="Houyem Rais" w:date="2024-02-22T15:17:00Z">
                <w:pPr>
                  <w:spacing w:before="20" w:after="40" w:line="240" w:lineRule="auto"/>
                  <w:jc w:val="center"/>
                </w:pPr>
              </w:pPrChange>
            </w:pPr>
            <w:ins w:id="14570" w:author="Farouk Bouhafs" w:date="2023-12-21T19:13:00Z">
              <w:del w:id="14571" w:author="Houyem Rais" w:date="2024-02-22T15:17:00Z">
                <w:r w:rsidRPr="00BF2632" w:rsidDel="000A3E8D">
                  <w:rPr>
                    <w:rFonts w:asciiTheme="minorHAnsi" w:hAnsiTheme="minorHAnsi" w:cstheme="minorHAnsi"/>
                    <w:b/>
                    <w:bCs/>
                    <w:sz w:val="20"/>
                    <w:szCs w:val="20"/>
                    <w:rPrChange w:id="14572" w:author="Farouk Bouhafs" w:date="2023-12-21T19:16:00Z">
                      <w:rPr>
                        <w:rFonts w:ascii="Arial" w:hAnsi="Arial" w:cs="Arial"/>
                        <w:b/>
                        <w:bCs/>
                      </w:rPr>
                    </w:rPrChange>
                  </w:rPr>
                  <w:delText>-880,0</w:delText>
                </w:r>
              </w:del>
            </w:ins>
            <w:del w:id="14573" w:author="Houyem Rais" w:date="2024-02-22T15:17:00Z">
              <w:r w:rsidRPr="00BF2632" w:rsidDel="000A3E8D">
                <w:rPr>
                  <w:rFonts w:asciiTheme="minorHAnsi" w:hAnsiTheme="minorHAnsi" w:cstheme="minorHAnsi"/>
                  <w:b/>
                  <w:bCs/>
                  <w:sz w:val="20"/>
                  <w:szCs w:val="20"/>
                  <w:rPrChange w:id="14574" w:author="Farouk Bouhafs" w:date="2023-12-21T19:16:00Z">
                    <w:rPr>
                      <w:b/>
                      <w:bCs/>
                    </w:rPr>
                  </w:rPrChange>
                </w:rPr>
                <w:delText>-1156,7</w:delText>
              </w:r>
            </w:del>
          </w:p>
        </w:tc>
        <w:tc>
          <w:tcPr>
            <w:tcW w:w="1382" w:type="dxa"/>
            <w:vAlign w:val="bottom"/>
            <w:tcPrChange w:id="14575" w:author="Farouk Bouhafs" w:date="2023-12-21T19:15:00Z">
              <w:tcPr>
                <w:tcW w:w="1382" w:type="dxa"/>
                <w:gridSpan w:val="2"/>
              </w:tcPr>
            </w:tcPrChange>
          </w:tcPr>
          <w:p w14:paraId="0F8E2046" w14:textId="544775E6" w:rsidR="00BF2632" w:rsidRPr="00BF2632" w:rsidDel="000A3E8D" w:rsidRDefault="00BF2632" w:rsidP="000A3E8D">
            <w:pPr>
              <w:rPr>
                <w:del w:id="14576" w:author="Houyem Rais" w:date="2024-02-22T15:17:00Z"/>
                <w:rFonts w:asciiTheme="minorHAnsi" w:hAnsiTheme="minorHAnsi" w:cstheme="minorHAnsi"/>
                <w:b/>
                <w:bCs/>
                <w:sz w:val="20"/>
                <w:szCs w:val="20"/>
                <w:rPrChange w:id="14577" w:author="Farouk Bouhafs" w:date="2023-12-21T19:16:00Z">
                  <w:rPr>
                    <w:del w:id="14578" w:author="Houyem Rais" w:date="2024-02-22T15:17:00Z"/>
                    <w:b/>
                    <w:bCs/>
                  </w:rPr>
                </w:rPrChange>
              </w:rPr>
              <w:pPrChange w:id="14579" w:author="Houyem Rais" w:date="2024-02-22T15:17:00Z">
                <w:pPr>
                  <w:spacing w:before="20" w:after="40" w:line="240" w:lineRule="auto"/>
                  <w:jc w:val="center"/>
                </w:pPr>
              </w:pPrChange>
            </w:pPr>
            <w:ins w:id="14580" w:author="Farouk Bouhafs" w:date="2023-12-21T19:15:00Z">
              <w:del w:id="14581" w:author="Houyem Rais" w:date="2024-02-22T15:17:00Z">
                <w:r w:rsidRPr="00BF2632" w:rsidDel="000A3E8D">
                  <w:rPr>
                    <w:rFonts w:asciiTheme="minorHAnsi" w:hAnsiTheme="minorHAnsi" w:cstheme="minorHAnsi"/>
                    <w:b/>
                    <w:bCs/>
                    <w:sz w:val="20"/>
                    <w:szCs w:val="20"/>
                    <w:rPrChange w:id="14582" w:author="Farouk Bouhafs" w:date="2023-12-21T19:16:00Z">
                      <w:rPr>
                        <w:rFonts w:ascii="Arial" w:hAnsi="Arial" w:cs="Arial"/>
                        <w:b/>
                        <w:bCs/>
                      </w:rPr>
                    </w:rPrChange>
                  </w:rPr>
                  <w:delText>-1 890,1</w:delText>
                </w:r>
              </w:del>
            </w:ins>
            <w:del w:id="14583" w:author="Houyem Rais" w:date="2024-02-22T15:17:00Z">
              <w:r w:rsidRPr="00BF2632" w:rsidDel="000A3E8D">
                <w:rPr>
                  <w:rFonts w:asciiTheme="minorHAnsi" w:hAnsiTheme="minorHAnsi" w:cstheme="minorHAnsi"/>
                  <w:b/>
                  <w:bCs/>
                  <w:sz w:val="20"/>
                  <w:szCs w:val="20"/>
                  <w:rPrChange w:id="14584" w:author="Farouk Bouhafs" w:date="2023-12-21T19:16:00Z">
                    <w:rPr>
                      <w:b/>
                      <w:bCs/>
                    </w:rPr>
                  </w:rPrChange>
                </w:rPr>
                <w:delText>-2229,1</w:delText>
              </w:r>
            </w:del>
          </w:p>
        </w:tc>
      </w:tr>
      <w:tr w:rsidR="00BF2632" w:rsidRPr="00BF2632" w:rsidDel="000A3E8D" w14:paraId="5E6D48B2" w14:textId="69B8AAF6" w:rsidTr="001F1616">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585"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586" w:author="Houyem Rais" w:date="2024-02-22T15:17:00Z"/>
          <w:trPrChange w:id="14587" w:author="Farouk Bouhafs" w:date="2023-12-21T19:15:00Z">
            <w:trPr>
              <w:gridBefore w:val="1"/>
              <w:trHeight w:val="194"/>
            </w:trPr>
          </w:trPrChange>
        </w:trPr>
        <w:tc>
          <w:tcPr>
            <w:tcW w:w="3666" w:type="dxa"/>
            <w:shd w:val="clear" w:color="auto" w:fill="auto"/>
            <w:noWrap/>
            <w:vAlign w:val="center"/>
            <w:hideMark/>
            <w:tcPrChange w:id="14588" w:author="Farouk Bouhafs" w:date="2023-12-21T19:15:00Z">
              <w:tcPr>
                <w:tcW w:w="3666" w:type="dxa"/>
                <w:gridSpan w:val="2"/>
                <w:shd w:val="clear" w:color="auto" w:fill="auto"/>
                <w:noWrap/>
                <w:vAlign w:val="center"/>
                <w:hideMark/>
              </w:tcPr>
            </w:tcPrChange>
          </w:tcPr>
          <w:p w14:paraId="69D3305A" w14:textId="67B3654F" w:rsidR="00BF2632" w:rsidRPr="00BF2632" w:rsidDel="000A3E8D" w:rsidRDefault="00BF2632" w:rsidP="000A3E8D">
            <w:pPr>
              <w:rPr>
                <w:del w:id="14589" w:author="Houyem Rais" w:date="2024-02-22T15:17:00Z"/>
                <w:rFonts w:asciiTheme="minorHAnsi" w:hAnsiTheme="minorHAnsi" w:cstheme="minorHAnsi"/>
                <w:sz w:val="20"/>
                <w:szCs w:val="20"/>
                <w:rPrChange w:id="14590" w:author="Farouk Bouhafs" w:date="2023-12-21T19:16:00Z">
                  <w:rPr>
                    <w:del w:id="14591" w:author="Houyem Rais" w:date="2024-02-22T15:17:00Z"/>
                    <w:sz w:val="20"/>
                    <w:szCs w:val="20"/>
                  </w:rPr>
                </w:rPrChange>
              </w:rPr>
              <w:pPrChange w:id="14592" w:author="Houyem Rais" w:date="2024-02-22T15:17:00Z">
                <w:pPr>
                  <w:spacing w:before="20" w:after="40" w:line="240" w:lineRule="auto"/>
                </w:pPr>
              </w:pPrChange>
            </w:pPr>
            <w:del w:id="14593" w:author="Houyem Rais" w:date="2024-02-22T15:17:00Z">
              <w:r w:rsidRPr="00BF2632" w:rsidDel="000A3E8D">
                <w:rPr>
                  <w:rFonts w:asciiTheme="minorHAnsi" w:hAnsiTheme="minorHAnsi" w:cstheme="minorHAnsi"/>
                  <w:sz w:val="20"/>
                  <w:szCs w:val="20"/>
                  <w:rPrChange w:id="14594" w:author="Farouk Bouhafs" w:date="2023-12-21T19:16:00Z">
                    <w:rPr>
                      <w:sz w:val="20"/>
                      <w:szCs w:val="20"/>
                    </w:rPr>
                  </w:rPrChange>
                </w:rPr>
                <w:delText>VAN des risques</w:delText>
              </w:r>
            </w:del>
          </w:p>
        </w:tc>
        <w:tc>
          <w:tcPr>
            <w:tcW w:w="1382" w:type="dxa"/>
            <w:shd w:val="clear" w:color="auto" w:fill="auto"/>
            <w:noWrap/>
            <w:vAlign w:val="bottom"/>
            <w:tcPrChange w:id="14595" w:author="Farouk Bouhafs" w:date="2023-12-21T19:15:00Z">
              <w:tcPr>
                <w:tcW w:w="1382" w:type="dxa"/>
                <w:gridSpan w:val="2"/>
                <w:shd w:val="clear" w:color="auto" w:fill="auto"/>
                <w:noWrap/>
              </w:tcPr>
            </w:tcPrChange>
          </w:tcPr>
          <w:p w14:paraId="65F2EEC5" w14:textId="6E49E5E4" w:rsidR="00BF2632" w:rsidRPr="00BF2632" w:rsidDel="000A3E8D" w:rsidRDefault="00BF2632" w:rsidP="000A3E8D">
            <w:pPr>
              <w:rPr>
                <w:del w:id="14596" w:author="Houyem Rais" w:date="2024-02-22T15:17:00Z"/>
                <w:rFonts w:asciiTheme="minorHAnsi" w:hAnsiTheme="minorHAnsi" w:cstheme="minorHAnsi"/>
                <w:sz w:val="20"/>
                <w:szCs w:val="20"/>
                <w:rPrChange w:id="14597" w:author="Farouk Bouhafs" w:date="2023-12-21T19:16:00Z">
                  <w:rPr>
                    <w:del w:id="14598" w:author="Houyem Rais" w:date="2024-02-22T15:17:00Z"/>
                    <w:sz w:val="20"/>
                    <w:szCs w:val="20"/>
                  </w:rPr>
                </w:rPrChange>
              </w:rPr>
              <w:pPrChange w:id="14599" w:author="Houyem Rais" w:date="2024-02-22T15:17:00Z">
                <w:pPr>
                  <w:spacing w:before="20" w:after="40" w:line="240" w:lineRule="auto"/>
                  <w:jc w:val="center"/>
                </w:pPr>
              </w:pPrChange>
            </w:pPr>
            <w:ins w:id="14600" w:author="Farouk Bouhafs" w:date="2023-12-21T19:05:00Z">
              <w:del w:id="14601" w:author="Houyem Rais" w:date="2024-02-22T15:17:00Z">
                <w:r w:rsidRPr="00BF2632" w:rsidDel="000A3E8D">
                  <w:rPr>
                    <w:rFonts w:asciiTheme="minorHAnsi" w:hAnsiTheme="minorHAnsi" w:cstheme="minorHAnsi"/>
                    <w:sz w:val="20"/>
                    <w:szCs w:val="20"/>
                    <w:rPrChange w:id="14602" w:author="Farouk Bouhafs" w:date="2023-12-21T19:16:00Z">
                      <w:rPr>
                        <w:rFonts w:ascii="Arial" w:hAnsi="Arial" w:cs="Arial"/>
                      </w:rPr>
                    </w:rPrChange>
                  </w:rPr>
                  <w:delText>-79,5</w:delText>
                </w:r>
              </w:del>
            </w:ins>
            <w:del w:id="14603" w:author="Houyem Rais" w:date="2024-02-22T15:17:00Z">
              <w:r w:rsidRPr="00BF2632" w:rsidDel="000A3E8D">
                <w:rPr>
                  <w:rFonts w:asciiTheme="minorHAnsi" w:hAnsiTheme="minorHAnsi" w:cstheme="minorHAnsi"/>
                  <w:sz w:val="20"/>
                  <w:szCs w:val="20"/>
                  <w:rPrChange w:id="14604" w:author="Farouk Bouhafs" w:date="2023-12-21T19:16:00Z">
                    <w:rPr/>
                  </w:rPrChange>
                </w:rPr>
                <w:delText>-60,5</w:delText>
              </w:r>
            </w:del>
          </w:p>
        </w:tc>
        <w:tc>
          <w:tcPr>
            <w:tcW w:w="1382" w:type="dxa"/>
            <w:vAlign w:val="bottom"/>
            <w:tcPrChange w:id="14605" w:author="Farouk Bouhafs" w:date="2023-12-21T19:15:00Z">
              <w:tcPr>
                <w:tcW w:w="1382" w:type="dxa"/>
                <w:gridSpan w:val="2"/>
              </w:tcPr>
            </w:tcPrChange>
          </w:tcPr>
          <w:p w14:paraId="33BEE1FF" w14:textId="45B16A20" w:rsidR="00BF2632" w:rsidRPr="00BF2632" w:rsidDel="000A3E8D" w:rsidRDefault="00BF2632" w:rsidP="000A3E8D">
            <w:pPr>
              <w:rPr>
                <w:del w:id="14606" w:author="Houyem Rais" w:date="2024-02-22T15:17:00Z"/>
                <w:rFonts w:asciiTheme="minorHAnsi" w:hAnsiTheme="minorHAnsi" w:cstheme="minorHAnsi"/>
                <w:sz w:val="20"/>
                <w:szCs w:val="20"/>
                <w:rPrChange w:id="14607" w:author="Farouk Bouhafs" w:date="2023-12-21T19:16:00Z">
                  <w:rPr>
                    <w:del w:id="14608" w:author="Houyem Rais" w:date="2024-02-22T15:17:00Z"/>
                    <w:sz w:val="20"/>
                    <w:szCs w:val="20"/>
                  </w:rPr>
                </w:rPrChange>
              </w:rPr>
              <w:pPrChange w:id="14609" w:author="Houyem Rais" w:date="2024-02-22T15:17:00Z">
                <w:pPr>
                  <w:spacing w:before="20" w:after="40" w:line="240" w:lineRule="auto"/>
                  <w:jc w:val="center"/>
                </w:pPr>
              </w:pPrChange>
            </w:pPr>
            <w:ins w:id="14610" w:author="Farouk Bouhafs" w:date="2023-12-21T19:11:00Z">
              <w:del w:id="14611" w:author="Houyem Rais" w:date="2024-02-22T15:17:00Z">
                <w:r w:rsidRPr="00BF2632" w:rsidDel="000A3E8D">
                  <w:rPr>
                    <w:rFonts w:asciiTheme="minorHAnsi" w:hAnsiTheme="minorHAnsi" w:cstheme="minorHAnsi"/>
                    <w:sz w:val="20"/>
                    <w:szCs w:val="20"/>
                    <w:rPrChange w:id="14612" w:author="Farouk Bouhafs" w:date="2023-12-21T19:16:00Z">
                      <w:rPr>
                        <w:rFonts w:ascii="Arial" w:hAnsi="Arial" w:cs="Arial"/>
                      </w:rPr>
                    </w:rPrChange>
                  </w:rPr>
                  <w:delText>-166,9</w:delText>
                </w:r>
              </w:del>
            </w:ins>
            <w:del w:id="14613" w:author="Houyem Rais" w:date="2024-02-22T15:17:00Z">
              <w:r w:rsidRPr="00BF2632" w:rsidDel="000A3E8D">
                <w:rPr>
                  <w:rFonts w:asciiTheme="minorHAnsi" w:hAnsiTheme="minorHAnsi" w:cstheme="minorHAnsi"/>
                  <w:sz w:val="20"/>
                  <w:szCs w:val="20"/>
                  <w:rPrChange w:id="14614" w:author="Farouk Bouhafs" w:date="2023-12-21T19:16:00Z">
                    <w:rPr/>
                  </w:rPrChange>
                </w:rPr>
                <w:delText>-132,4</w:delText>
              </w:r>
            </w:del>
          </w:p>
        </w:tc>
        <w:tc>
          <w:tcPr>
            <w:tcW w:w="1382" w:type="dxa"/>
            <w:vAlign w:val="bottom"/>
            <w:tcPrChange w:id="14615" w:author="Farouk Bouhafs" w:date="2023-12-21T19:15:00Z">
              <w:tcPr>
                <w:tcW w:w="1382" w:type="dxa"/>
                <w:gridSpan w:val="2"/>
              </w:tcPr>
            </w:tcPrChange>
          </w:tcPr>
          <w:p w14:paraId="3CF0B2BA" w14:textId="6CD0EB40" w:rsidR="00BF2632" w:rsidRPr="00BF2632" w:rsidDel="000A3E8D" w:rsidRDefault="00BF2632" w:rsidP="000A3E8D">
            <w:pPr>
              <w:rPr>
                <w:del w:id="14616" w:author="Houyem Rais" w:date="2024-02-22T15:17:00Z"/>
                <w:rFonts w:asciiTheme="minorHAnsi" w:hAnsiTheme="minorHAnsi" w:cstheme="minorHAnsi"/>
                <w:sz w:val="20"/>
                <w:szCs w:val="20"/>
                <w:rPrChange w:id="14617" w:author="Farouk Bouhafs" w:date="2023-12-21T19:16:00Z">
                  <w:rPr>
                    <w:del w:id="14618" w:author="Houyem Rais" w:date="2024-02-22T15:17:00Z"/>
                    <w:sz w:val="20"/>
                    <w:szCs w:val="20"/>
                  </w:rPr>
                </w:rPrChange>
              </w:rPr>
              <w:pPrChange w:id="14619" w:author="Houyem Rais" w:date="2024-02-22T15:17:00Z">
                <w:pPr>
                  <w:spacing w:before="20" w:after="40" w:line="240" w:lineRule="auto"/>
                  <w:jc w:val="center"/>
                </w:pPr>
              </w:pPrChange>
            </w:pPr>
            <w:ins w:id="14620" w:author="Farouk Bouhafs" w:date="2023-12-21T19:13:00Z">
              <w:del w:id="14621" w:author="Houyem Rais" w:date="2024-02-22T15:17:00Z">
                <w:r w:rsidRPr="00BF2632" w:rsidDel="000A3E8D">
                  <w:rPr>
                    <w:rFonts w:asciiTheme="minorHAnsi" w:hAnsiTheme="minorHAnsi" w:cstheme="minorHAnsi"/>
                    <w:sz w:val="20"/>
                    <w:szCs w:val="20"/>
                    <w:rPrChange w:id="14622" w:author="Farouk Bouhafs" w:date="2023-12-21T19:16:00Z">
                      <w:rPr>
                        <w:rFonts w:ascii="Arial" w:hAnsi="Arial" w:cs="Arial"/>
                      </w:rPr>
                    </w:rPrChange>
                  </w:rPr>
                  <w:delText>-108,8</w:delText>
                </w:r>
              </w:del>
            </w:ins>
            <w:del w:id="14623" w:author="Houyem Rais" w:date="2024-02-22T15:17:00Z">
              <w:r w:rsidRPr="00BF2632" w:rsidDel="000A3E8D">
                <w:rPr>
                  <w:rFonts w:asciiTheme="minorHAnsi" w:hAnsiTheme="minorHAnsi" w:cstheme="minorHAnsi"/>
                  <w:sz w:val="20"/>
                  <w:szCs w:val="20"/>
                  <w:rPrChange w:id="14624" w:author="Farouk Bouhafs" w:date="2023-12-21T19:16:00Z">
                    <w:rPr/>
                  </w:rPrChange>
                </w:rPr>
                <w:delText>-83,4</w:delText>
              </w:r>
            </w:del>
          </w:p>
        </w:tc>
        <w:tc>
          <w:tcPr>
            <w:tcW w:w="1382" w:type="dxa"/>
            <w:vAlign w:val="bottom"/>
            <w:tcPrChange w:id="14625" w:author="Farouk Bouhafs" w:date="2023-12-21T19:15:00Z">
              <w:tcPr>
                <w:tcW w:w="1382" w:type="dxa"/>
                <w:gridSpan w:val="2"/>
              </w:tcPr>
            </w:tcPrChange>
          </w:tcPr>
          <w:p w14:paraId="79056129" w14:textId="34DBA794" w:rsidR="00BF2632" w:rsidRPr="00BF2632" w:rsidDel="000A3E8D" w:rsidRDefault="00BF2632" w:rsidP="000A3E8D">
            <w:pPr>
              <w:rPr>
                <w:del w:id="14626" w:author="Houyem Rais" w:date="2024-02-22T15:17:00Z"/>
                <w:rFonts w:asciiTheme="minorHAnsi" w:hAnsiTheme="minorHAnsi" w:cstheme="minorHAnsi"/>
                <w:sz w:val="20"/>
                <w:szCs w:val="20"/>
                <w:rPrChange w:id="14627" w:author="Farouk Bouhafs" w:date="2023-12-21T19:16:00Z">
                  <w:rPr>
                    <w:del w:id="14628" w:author="Houyem Rais" w:date="2024-02-22T15:17:00Z"/>
                    <w:sz w:val="20"/>
                    <w:szCs w:val="20"/>
                  </w:rPr>
                </w:rPrChange>
              </w:rPr>
              <w:pPrChange w:id="14629" w:author="Houyem Rais" w:date="2024-02-22T15:17:00Z">
                <w:pPr>
                  <w:spacing w:before="20" w:after="40" w:line="240" w:lineRule="auto"/>
                  <w:jc w:val="center"/>
                </w:pPr>
              </w:pPrChange>
            </w:pPr>
            <w:ins w:id="14630" w:author="Farouk Bouhafs" w:date="2023-12-21T19:15:00Z">
              <w:del w:id="14631" w:author="Houyem Rais" w:date="2024-02-22T15:17:00Z">
                <w:r w:rsidRPr="00BF2632" w:rsidDel="000A3E8D">
                  <w:rPr>
                    <w:rFonts w:asciiTheme="minorHAnsi" w:hAnsiTheme="minorHAnsi" w:cstheme="minorHAnsi"/>
                    <w:sz w:val="20"/>
                    <w:szCs w:val="20"/>
                    <w:rPrChange w:id="14632" w:author="Farouk Bouhafs" w:date="2023-12-21T19:16:00Z">
                      <w:rPr>
                        <w:rFonts w:ascii="Arial" w:hAnsi="Arial" w:cs="Arial"/>
                      </w:rPr>
                    </w:rPrChange>
                  </w:rPr>
                  <w:delText>-237,6</w:delText>
                </w:r>
              </w:del>
            </w:ins>
            <w:del w:id="14633" w:author="Houyem Rais" w:date="2024-02-22T15:17:00Z">
              <w:r w:rsidRPr="00BF2632" w:rsidDel="000A3E8D">
                <w:rPr>
                  <w:rFonts w:asciiTheme="minorHAnsi" w:hAnsiTheme="minorHAnsi" w:cstheme="minorHAnsi"/>
                  <w:sz w:val="20"/>
                  <w:szCs w:val="20"/>
                  <w:rPrChange w:id="14634" w:author="Farouk Bouhafs" w:date="2023-12-21T19:16:00Z">
                    <w:rPr/>
                  </w:rPrChange>
                </w:rPr>
                <w:delText>-194,0</w:delText>
              </w:r>
            </w:del>
          </w:p>
        </w:tc>
      </w:tr>
      <w:tr w:rsidR="00BF2632" w:rsidRPr="00BF2632" w:rsidDel="000A3E8D" w14:paraId="2AB87854" w14:textId="0501A3C1" w:rsidTr="001F1616">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635"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636" w:author="Houyem Rais" w:date="2024-02-22T15:17:00Z"/>
          <w:trPrChange w:id="14637" w:author="Farouk Bouhafs" w:date="2023-12-21T19:15:00Z">
            <w:trPr>
              <w:gridBefore w:val="1"/>
              <w:trHeight w:val="194"/>
            </w:trPr>
          </w:trPrChange>
        </w:trPr>
        <w:tc>
          <w:tcPr>
            <w:tcW w:w="3666" w:type="dxa"/>
            <w:shd w:val="clear" w:color="auto" w:fill="auto"/>
            <w:noWrap/>
            <w:vAlign w:val="center"/>
            <w:hideMark/>
            <w:tcPrChange w:id="14638" w:author="Farouk Bouhafs" w:date="2023-12-21T19:15:00Z">
              <w:tcPr>
                <w:tcW w:w="3666" w:type="dxa"/>
                <w:gridSpan w:val="2"/>
                <w:shd w:val="clear" w:color="auto" w:fill="auto"/>
                <w:noWrap/>
                <w:vAlign w:val="center"/>
                <w:hideMark/>
              </w:tcPr>
            </w:tcPrChange>
          </w:tcPr>
          <w:p w14:paraId="218AB699" w14:textId="0C4C06BB" w:rsidR="00BF2632" w:rsidRPr="00BF2632" w:rsidDel="000A3E8D" w:rsidRDefault="00BF2632" w:rsidP="000A3E8D">
            <w:pPr>
              <w:rPr>
                <w:del w:id="14639" w:author="Houyem Rais" w:date="2024-02-22T15:17:00Z"/>
                <w:rFonts w:asciiTheme="minorHAnsi" w:hAnsiTheme="minorHAnsi" w:cstheme="minorHAnsi"/>
                <w:b/>
                <w:bCs/>
                <w:sz w:val="20"/>
                <w:szCs w:val="20"/>
                <w:rPrChange w:id="14640" w:author="Farouk Bouhafs" w:date="2023-12-21T19:16:00Z">
                  <w:rPr>
                    <w:del w:id="14641" w:author="Houyem Rais" w:date="2024-02-22T15:17:00Z"/>
                    <w:b/>
                    <w:bCs/>
                    <w:sz w:val="20"/>
                    <w:szCs w:val="20"/>
                  </w:rPr>
                </w:rPrChange>
              </w:rPr>
              <w:pPrChange w:id="14642" w:author="Houyem Rais" w:date="2024-02-22T15:17:00Z">
                <w:pPr>
                  <w:spacing w:before="20" w:after="40" w:line="240" w:lineRule="auto"/>
                </w:pPr>
              </w:pPrChange>
            </w:pPr>
            <w:del w:id="14643" w:author="Houyem Rais" w:date="2024-02-22T15:17:00Z">
              <w:r w:rsidRPr="00BF2632" w:rsidDel="000A3E8D">
                <w:rPr>
                  <w:rFonts w:asciiTheme="minorHAnsi" w:hAnsiTheme="minorHAnsi" w:cstheme="minorHAnsi"/>
                  <w:b/>
                  <w:bCs/>
                  <w:sz w:val="20"/>
                  <w:szCs w:val="20"/>
                  <w:rPrChange w:id="14644" w:author="Farouk Bouhafs" w:date="2023-12-21T19:16:00Z">
                    <w:rPr>
                      <w:b/>
                      <w:bCs/>
                      <w:sz w:val="20"/>
                      <w:szCs w:val="20"/>
                    </w:rPr>
                  </w:rPrChange>
                </w:rPr>
                <w:delText>VAN pour le secteur public - Avec risques</w:delText>
              </w:r>
            </w:del>
          </w:p>
        </w:tc>
        <w:tc>
          <w:tcPr>
            <w:tcW w:w="1382" w:type="dxa"/>
            <w:shd w:val="clear" w:color="auto" w:fill="auto"/>
            <w:noWrap/>
            <w:vAlign w:val="bottom"/>
            <w:tcPrChange w:id="14645" w:author="Farouk Bouhafs" w:date="2023-12-21T19:15:00Z">
              <w:tcPr>
                <w:tcW w:w="1382" w:type="dxa"/>
                <w:gridSpan w:val="2"/>
                <w:shd w:val="clear" w:color="auto" w:fill="auto"/>
                <w:noWrap/>
              </w:tcPr>
            </w:tcPrChange>
          </w:tcPr>
          <w:p w14:paraId="618BCE91" w14:textId="3664E3EF" w:rsidR="00BF2632" w:rsidRPr="00BF2632" w:rsidDel="000A3E8D" w:rsidRDefault="00BF2632" w:rsidP="000A3E8D">
            <w:pPr>
              <w:rPr>
                <w:del w:id="14646" w:author="Houyem Rais" w:date="2024-02-22T15:17:00Z"/>
                <w:rFonts w:asciiTheme="minorHAnsi" w:hAnsiTheme="minorHAnsi" w:cstheme="minorHAnsi"/>
                <w:b/>
                <w:bCs/>
                <w:sz w:val="20"/>
                <w:szCs w:val="20"/>
                <w:rPrChange w:id="14647" w:author="Farouk Bouhafs" w:date="2023-12-21T19:16:00Z">
                  <w:rPr>
                    <w:del w:id="14648" w:author="Houyem Rais" w:date="2024-02-22T15:17:00Z"/>
                    <w:b/>
                    <w:bCs/>
                    <w:sz w:val="20"/>
                    <w:szCs w:val="20"/>
                  </w:rPr>
                </w:rPrChange>
              </w:rPr>
              <w:pPrChange w:id="14649" w:author="Houyem Rais" w:date="2024-02-22T15:17:00Z">
                <w:pPr>
                  <w:spacing w:before="20" w:after="40" w:line="240" w:lineRule="auto"/>
                  <w:jc w:val="center"/>
                </w:pPr>
              </w:pPrChange>
            </w:pPr>
            <w:ins w:id="14650" w:author="Farouk Bouhafs" w:date="2023-12-21T19:05:00Z">
              <w:del w:id="14651" w:author="Houyem Rais" w:date="2024-02-22T15:17:00Z">
                <w:r w:rsidRPr="00BF2632" w:rsidDel="000A3E8D">
                  <w:rPr>
                    <w:rFonts w:asciiTheme="minorHAnsi" w:hAnsiTheme="minorHAnsi" w:cstheme="minorHAnsi"/>
                    <w:b/>
                    <w:bCs/>
                    <w:sz w:val="20"/>
                    <w:szCs w:val="20"/>
                    <w:rPrChange w:id="14652" w:author="Farouk Bouhafs" w:date="2023-12-21T19:16:00Z">
                      <w:rPr>
                        <w:rFonts w:ascii="Arial" w:hAnsi="Arial" w:cs="Arial"/>
                        <w:b/>
                        <w:bCs/>
                      </w:rPr>
                    </w:rPrChange>
                  </w:rPr>
                  <w:delText>-690,8</w:delText>
                </w:r>
              </w:del>
            </w:ins>
            <w:del w:id="14653" w:author="Houyem Rais" w:date="2024-02-22T15:17:00Z">
              <w:r w:rsidRPr="00BF2632" w:rsidDel="000A3E8D">
                <w:rPr>
                  <w:rFonts w:asciiTheme="minorHAnsi" w:hAnsiTheme="minorHAnsi" w:cstheme="minorHAnsi"/>
                  <w:b/>
                  <w:bCs/>
                  <w:sz w:val="20"/>
                  <w:szCs w:val="20"/>
                  <w:rPrChange w:id="14654" w:author="Farouk Bouhafs" w:date="2023-12-21T19:16:00Z">
                    <w:rPr>
                      <w:b/>
                      <w:bCs/>
                    </w:rPr>
                  </w:rPrChange>
                </w:rPr>
                <w:delText>-933,1</w:delText>
              </w:r>
            </w:del>
          </w:p>
        </w:tc>
        <w:tc>
          <w:tcPr>
            <w:tcW w:w="1382" w:type="dxa"/>
            <w:vAlign w:val="bottom"/>
            <w:tcPrChange w:id="14655" w:author="Farouk Bouhafs" w:date="2023-12-21T19:15:00Z">
              <w:tcPr>
                <w:tcW w:w="1382" w:type="dxa"/>
                <w:gridSpan w:val="2"/>
              </w:tcPr>
            </w:tcPrChange>
          </w:tcPr>
          <w:p w14:paraId="4B80795A" w14:textId="322B936F" w:rsidR="00BF2632" w:rsidRPr="00BF2632" w:rsidDel="000A3E8D" w:rsidRDefault="00BF2632" w:rsidP="000A3E8D">
            <w:pPr>
              <w:rPr>
                <w:del w:id="14656" w:author="Houyem Rais" w:date="2024-02-22T15:17:00Z"/>
                <w:rFonts w:asciiTheme="minorHAnsi" w:hAnsiTheme="minorHAnsi" w:cstheme="minorHAnsi"/>
                <w:b/>
                <w:bCs/>
                <w:sz w:val="20"/>
                <w:szCs w:val="20"/>
                <w:rPrChange w:id="14657" w:author="Farouk Bouhafs" w:date="2023-12-21T19:16:00Z">
                  <w:rPr>
                    <w:del w:id="14658" w:author="Houyem Rais" w:date="2024-02-22T15:17:00Z"/>
                    <w:b/>
                    <w:bCs/>
                  </w:rPr>
                </w:rPrChange>
              </w:rPr>
              <w:pPrChange w:id="14659" w:author="Houyem Rais" w:date="2024-02-22T15:17:00Z">
                <w:pPr>
                  <w:spacing w:before="20" w:after="40" w:line="240" w:lineRule="auto"/>
                  <w:jc w:val="center"/>
                </w:pPr>
              </w:pPrChange>
            </w:pPr>
            <w:ins w:id="14660" w:author="Farouk Bouhafs" w:date="2023-12-21T19:11:00Z">
              <w:del w:id="14661" w:author="Houyem Rais" w:date="2024-02-22T15:17:00Z">
                <w:r w:rsidRPr="00BF2632" w:rsidDel="000A3E8D">
                  <w:rPr>
                    <w:rFonts w:asciiTheme="minorHAnsi" w:hAnsiTheme="minorHAnsi" w:cstheme="minorHAnsi"/>
                    <w:b/>
                    <w:bCs/>
                    <w:sz w:val="20"/>
                    <w:szCs w:val="20"/>
                    <w:rPrChange w:id="14662" w:author="Farouk Bouhafs" w:date="2023-12-21T19:16:00Z">
                      <w:rPr>
                        <w:rFonts w:ascii="Arial" w:hAnsi="Arial" w:cs="Arial"/>
                        <w:b/>
                        <w:bCs/>
                      </w:rPr>
                    </w:rPrChange>
                  </w:rPr>
                  <w:delText>-1 549,6</w:delText>
                </w:r>
              </w:del>
            </w:ins>
            <w:del w:id="14663" w:author="Houyem Rais" w:date="2024-02-22T15:17:00Z">
              <w:r w:rsidRPr="00BF2632" w:rsidDel="000A3E8D">
                <w:rPr>
                  <w:rFonts w:asciiTheme="minorHAnsi" w:hAnsiTheme="minorHAnsi" w:cstheme="minorHAnsi"/>
                  <w:b/>
                  <w:bCs/>
                  <w:sz w:val="20"/>
                  <w:szCs w:val="20"/>
                  <w:rPrChange w:id="14664" w:author="Farouk Bouhafs" w:date="2023-12-21T19:16:00Z">
                    <w:rPr>
                      <w:b/>
                      <w:bCs/>
                    </w:rPr>
                  </w:rPrChange>
                </w:rPr>
                <w:delText>-1813,7</w:delText>
              </w:r>
            </w:del>
          </w:p>
        </w:tc>
        <w:tc>
          <w:tcPr>
            <w:tcW w:w="1382" w:type="dxa"/>
            <w:vAlign w:val="bottom"/>
            <w:tcPrChange w:id="14665" w:author="Farouk Bouhafs" w:date="2023-12-21T19:15:00Z">
              <w:tcPr>
                <w:tcW w:w="1382" w:type="dxa"/>
                <w:gridSpan w:val="2"/>
              </w:tcPr>
            </w:tcPrChange>
          </w:tcPr>
          <w:p w14:paraId="1ABC4205" w14:textId="7B1F7430" w:rsidR="00BF2632" w:rsidRPr="00BF2632" w:rsidDel="000A3E8D" w:rsidRDefault="00BF2632" w:rsidP="000A3E8D">
            <w:pPr>
              <w:rPr>
                <w:del w:id="14666" w:author="Houyem Rais" w:date="2024-02-22T15:17:00Z"/>
                <w:rFonts w:asciiTheme="minorHAnsi" w:hAnsiTheme="minorHAnsi" w:cstheme="minorHAnsi"/>
                <w:b/>
                <w:bCs/>
                <w:sz w:val="20"/>
                <w:szCs w:val="20"/>
                <w:rPrChange w:id="14667" w:author="Farouk Bouhafs" w:date="2023-12-21T19:16:00Z">
                  <w:rPr>
                    <w:del w:id="14668" w:author="Houyem Rais" w:date="2024-02-22T15:17:00Z"/>
                    <w:b/>
                    <w:bCs/>
                  </w:rPr>
                </w:rPrChange>
              </w:rPr>
              <w:pPrChange w:id="14669" w:author="Houyem Rais" w:date="2024-02-22T15:17:00Z">
                <w:pPr>
                  <w:spacing w:before="20" w:after="40" w:line="240" w:lineRule="auto"/>
                  <w:jc w:val="center"/>
                </w:pPr>
              </w:pPrChange>
            </w:pPr>
            <w:ins w:id="14670" w:author="Farouk Bouhafs" w:date="2023-12-21T19:13:00Z">
              <w:del w:id="14671" w:author="Houyem Rais" w:date="2024-02-22T15:17:00Z">
                <w:r w:rsidRPr="00BF2632" w:rsidDel="000A3E8D">
                  <w:rPr>
                    <w:rFonts w:asciiTheme="minorHAnsi" w:hAnsiTheme="minorHAnsi" w:cstheme="minorHAnsi"/>
                    <w:b/>
                    <w:bCs/>
                    <w:sz w:val="20"/>
                    <w:szCs w:val="20"/>
                    <w:rPrChange w:id="14672" w:author="Farouk Bouhafs" w:date="2023-12-21T19:16:00Z">
                      <w:rPr>
                        <w:rFonts w:ascii="Arial" w:hAnsi="Arial" w:cs="Arial"/>
                        <w:b/>
                        <w:bCs/>
                      </w:rPr>
                    </w:rPrChange>
                  </w:rPr>
                  <w:delText>-988,9</w:delText>
                </w:r>
              </w:del>
            </w:ins>
            <w:del w:id="14673" w:author="Houyem Rais" w:date="2024-02-22T15:17:00Z">
              <w:r w:rsidRPr="00BF2632" w:rsidDel="000A3E8D">
                <w:rPr>
                  <w:rFonts w:asciiTheme="minorHAnsi" w:hAnsiTheme="minorHAnsi" w:cstheme="minorHAnsi"/>
                  <w:b/>
                  <w:bCs/>
                  <w:sz w:val="20"/>
                  <w:szCs w:val="20"/>
                  <w:rPrChange w:id="14674" w:author="Farouk Bouhafs" w:date="2023-12-21T19:16:00Z">
                    <w:rPr>
                      <w:b/>
                      <w:bCs/>
                    </w:rPr>
                  </w:rPrChange>
                </w:rPr>
                <w:delText>-1240,0</w:delText>
              </w:r>
            </w:del>
          </w:p>
        </w:tc>
        <w:tc>
          <w:tcPr>
            <w:tcW w:w="1382" w:type="dxa"/>
            <w:vAlign w:val="bottom"/>
            <w:tcPrChange w:id="14675" w:author="Farouk Bouhafs" w:date="2023-12-21T19:15:00Z">
              <w:tcPr>
                <w:tcW w:w="1382" w:type="dxa"/>
                <w:gridSpan w:val="2"/>
              </w:tcPr>
            </w:tcPrChange>
          </w:tcPr>
          <w:p w14:paraId="433D88DE" w14:textId="595DF80B" w:rsidR="00BF2632" w:rsidRPr="00BF2632" w:rsidDel="000A3E8D" w:rsidRDefault="00BF2632" w:rsidP="000A3E8D">
            <w:pPr>
              <w:rPr>
                <w:del w:id="14676" w:author="Houyem Rais" w:date="2024-02-22T15:17:00Z"/>
                <w:rFonts w:asciiTheme="minorHAnsi" w:hAnsiTheme="minorHAnsi" w:cstheme="minorHAnsi"/>
                <w:b/>
                <w:bCs/>
                <w:sz w:val="20"/>
                <w:szCs w:val="20"/>
                <w:rPrChange w:id="14677" w:author="Farouk Bouhafs" w:date="2023-12-21T19:16:00Z">
                  <w:rPr>
                    <w:del w:id="14678" w:author="Houyem Rais" w:date="2024-02-22T15:17:00Z"/>
                    <w:b/>
                    <w:bCs/>
                  </w:rPr>
                </w:rPrChange>
              </w:rPr>
              <w:pPrChange w:id="14679" w:author="Houyem Rais" w:date="2024-02-22T15:17:00Z">
                <w:pPr>
                  <w:spacing w:before="20" w:after="40" w:line="240" w:lineRule="auto"/>
                  <w:jc w:val="center"/>
                </w:pPr>
              </w:pPrChange>
            </w:pPr>
            <w:ins w:id="14680" w:author="Farouk Bouhafs" w:date="2023-12-21T19:15:00Z">
              <w:del w:id="14681" w:author="Houyem Rais" w:date="2024-02-22T15:17:00Z">
                <w:r w:rsidRPr="00BF2632" w:rsidDel="000A3E8D">
                  <w:rPr>
                    <w:rFonts w:asciiTheme="minorHAnsi" w:hAnsiTheme="minorHAnsi" w:cstheme="minorHAnsi"/>
                    <w:b/>
                    <w:bCs/>
                    <w:sz w:val="20"/>
                    <w:szCs w:val="20"/>
                    <w:rPrChange w:id="14682" w:author="Farouk Bouhafs" w:date="2023-12-21T19:16:00Z">
                      <w:rPr>
                        <w:rFonts w:ascii="Arial" w:hAnsi="Arial" w:cs="Arial"/>
                        <w:b/>
                        <w:bCs/>
                      </w:rPr>
                    </w:rPrChange>
                  </w:rPr>
                  <w:delText>-2 127,6</w:delText>
                </w:r>
              </w:del>
            </w:ins>
            <w:del w:id="14683" w:author="Houyem Rais" w:date="2024-02-22T15:17:00Z">
              <w:r w:rsidRPr="00BF2632" w:rsidDel="000A3E8D">
                <w:rPr>
                  <w:rFonts w:asciiTheme="minorHAnsi" w:hAnsiTheme="minorHAnsi" w:cstheme="minorHAnsi"/>
                  <w:b/>
                  <w:bCs/>
                  <w:sz w:val="20"/>
                  <w:szCs w:val="20"/>
                  <w:rPrChange w:id="14684" w:author="Farouk Bouhafs" w:date="2023-12-21T19:16:00Z">
                    <w:rPr>
                      <w:b/>
                      <w:bCs/>
                    </w:rPr>
                  </w:rPrChange>
                </w:rPr>
                <w:delText>-2423,1</w:delText>
              </w:r>
            </w:del>
          </w:p>
        </w:tc>
      </w:tr>
      <w:tr w:rsidR="00BF2632" w:rsidRPr="00BF2632" w:rsidDel="000A3E8D" w14:paraId="202DD9B2" w14:textId="3A951923" w:rsidTr="00D7309E">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685"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686" w:author="Houyem Rais" w:date="2024-02-22T15:17:00Z"/>
          <w:trPrChange w:id="14687" w:author="Farouk Bouhafs" w:date="2023-12-21T19:15:00Z">
            <w:trPr>
              <w:gridBefore w:val="1"/>
              <w:trHeight w:val="194"/>
            </w:trPr>
          </w:trPrChange>
        </w:trPr>
        <w:tc>
          <w:tcPr>
            <w:tcW w:w="3666" w:type="dxa"/>
            <w:shd w:val="clear" w:color="auto" w:fill="auto"/>
            <w:noWrap/>
            <w:tcPrChange w:id="14688" w:author="Farouk Bouhafs" w:date="2023-12-21T19:15:00Z">
              <w:tcPr>
                <w:tcW w:w="3666" w:type="dxa"/>
                <w:gridSpan w:val="2"/>
                <w:shd w:val="clear" w:color="auto" w:fill="auto"/>
                <w:noWrap/>
              </w:tcPr>
            </w:tcPrChange>
          </w:tcPr>
          <w:p w14:paraId="01ECF387" w14:textId="65938683" w:rsidR="00BF2632" w:rsidRPr="00BF2632" w:rsidDel="000A3E8D" w:rsidRDefault="00BF2632" w:rsidP="000A3E8D">
            <w:pPr>
              <w:rPr>
                <w:del w:id="14689" w:author="Houyem Rais" w:date="2024-02-22T15:17:00Z"/>
                <w:rFonts w:asciiTheme="minorHAnsi" w:hAnsiTheme="minorHAnsi" w:cstheme="minorHAnsi"/>
                <w:b/>
                <w:bCs/>
                <w:color w:val="C00000"/>
                <w:sz w:val="20"/>
                <w:szCs w:val="20"/>
                <w:rPrChange w:id="14690" w:author="Farouk Bouhafs" w:date="2023-12-21T19:16:00Z">
                  <w:rPr>
                    <w:del w:id="14691" w:author="Houyem Rais" w:date="2024-02-22T15:17:00Z"/>
                    <w:b/>
                    <w:bCs/>
                    <w:color w:val="C00000"/>
                    <w:sz w:val="20"/>
                    <w:szCs w:val="20"/>
                  </w:rPr>
                </w:rPrChange>
              </w:rPr>
              <w:pPrChange w:id="14692" w:author="Houyem Rais" w:date="2024-02-22T15:17:00Z">
                <w:pPr>
                  <w:spacing w:before="20" w:after="40" w:line="240" w:lineRule="auto"/>
                </w:pPr>
              </w:pPrChange>
            </w:pPr>
            <w:del w:id="14693" w:author="Houyem Rais" w:date="2024-02-22T15:17:00Z">
              <w:r w:rsidRPr="00BF2632" w:rsidDel="000A3E8D">
                <w:rPr>
                  <w:rFonts w:asciiTheme="minorHAnsi" w:hAnsiTheme="minorHAnsi" w:cstheme="minorHAnsi"/>
                  <w:b/>
                  <w:bCs/>
                  <w:color w:val="C00000"/>
                  <w:sz w:val="20"/>
                  <w:szCs w:val="20"/>
                  <w:rPrChange w:id="14694" w:author="Farouk Bouhafs" w:date="2023-12-21T19:16:00Z">
                    <w:rPr>
                      <w:b/>
                      <w:bCs/>
                      <w:color w:val="C00000"/>
                    </w:rPr>
                  </w:rPrChange>
                </w:rPr>
                <w:delText>Value for Money</w:delText>
              </w:r>
            </w:del>
          </w:p>
        </w:tc>
        <w:tc>
          <w:tcPr>
            <w:tcW w:w="1382" w:type="dxa"/>
            <w:shd w:val="clear" w:color="auto" w:fill="auto"/>
            <w:noWrap/>
            <w:vAlign w:val="bottom"/>
            <w:tcPrChange w:id="14695" w:author="Farouk Bouhafs" w:date="2023-12-21T19:15:00Z">
              <w:tcPr>
                <w:tcW w:w="1382" w:type="dxa"/>
                <w:gridSpan w:val="2"/>
                <w:shd w:val="clear" w:color="auto" w:fill="auto"/>
                <w:noWrap/>
              </w:tcPr>
            </w:tcPrChange>
          </w:tcPr>
          <w:p w14:paraId="7A4740AE" w14:textId="2C4E3C3F" w:rsidR="00BF2632" w:rsidRPr="00BF2632" w:rsidDel="000A3E8D" w:rsidRDefault="00BF2632" w:rsidP="000A3E8D">
            <w:pPr>
              <w:rPr>
                <w:del w:id="14696" w:author="Houyem Rais" w:date="2024-02-22T15:17:00Z"/>
                <w:rFonts w:asciiTheme="minorHAnsi" w:hAnsiTheme="minorHAnsi" w:cstheme="minorHAnsi"/>
                <w:b/>
                <w:bCs/>
                <w:color w:val="C00000"/>
                <w:sz w:val="20"/>
                <w:szCs w:val="20"/>
                <w:rPrChange w:id="14697" w:author="Farouk Bouhafs" w:date="2023-12-21T19:16:00Z">
                  <w:rPr>
                    <w:del w:id="14698" w:author="Houyem Rais" w:date="2024-02-22T15:17:00Z"/>
                    <w:b/>
                    <w:bCs/>
                    <w:color w:val="C00000"/>
                  </w:rPr>
                </w:rPrChange>
              </w:rPr>
              <w:pPrChange w:id="14699" w:author="Houyem Rais" w:date="2024-02-22T15:17:00Z">
                <w:pPr>
                  <w:spacing w:before="20" w:after="40" w:line="240" w:lineRule="auto"/>
                  <w:jc w:val="center"/>
                </w:pPr>
              </w:pPrChange>
            </w:pPr>
            <w:ins w:id="14700" w:author="Farouk Bouhafs" w:date="2023-12-21T19:05:00Z">
              <w:del w:id="14701" w:author="Houyem Rais" w:date="2024-02-22T15:17:00Z">
                <w:r w:rsidRPr="00BF2632" w:rsidDel="000A3E8D">
                  <w:rPr>
                    <w:rFonts w:asciiTheme="minorHAnsi" w:hAnsiTheme="minorHAnsi" w:cstheme="minorHAnsi"/>
                    <w:b/>
                    <w:bCs/>
                    <w:color w:val="C00000"/>
                    <w:sz w:val="20"/>
                    <w:szCs w:val="20"/>
                    <w:rPrChange w:id="14702" w:author="Farouk Bouhafs" w:date="2023-12-21T19:16:00Z">
                      <w:rPr>
                        <w:rFonts w:ascii="Arial" w:hAnsi="Arial" w:cs="Arial"/>
                        <w:b/>
                        <w:bCs/>
                        <w:color w:val="C00000"/>
                      </w:rPr>
                    </w:rPrChange>
                  </w:rPr>
                  <w:delText>-425,5</w:delText>
                </w:r>
              </w:del>
            </w:ins>
            <w:del w:id="14703" w:author="Houyem Rais" w:date="2024-02-22T15:17:00Z">
              <w:r w:rsidRPr="00BF2632" w:rsidDel="000A3E8D">
                <w:rPr>
                  <w:rFonts w:asciiTheme="minorHAnsi" w:hAnsiTheme="minorHAnsi" w:cstheme="minorHAnsi"/>
                  <w:b/>
                  <w:bCs/>
                  <w:color w:val="C00000"/>
                  <w:sz w:val="20"/>
                  <w:szCs w:val="20"/>
                  <w:rPrChange w:id="14704" w:author="Farouk Bouhafs" w:date="2023-12-21T19:16:00Z">
                    <w:rPr>
                      <w:b/>
                      <w:bCs/>
                      <w:color w:val="C00000"/>
                    </w:rPr>
                  </w:rPrChange>
                </w:rPr>
                <w:delText>-525,4</w:delText>
              </w:r>
            </w:del>
          </w:p>
        </w:tc>
        <w:tc>
          <w:tcPr>
            <w:tcW w:w="1382" w:type="dxa"/>
            <w:vAlign w:val="bottom"/>
            <w:tcPrChange w:id="14705" w:author="Farouk Bouhafs" w:date="2023-12-21T19:15:00Z">
              <w:tcPr>
                <w:tcW w:w="1382" w:type="dxa"/>
                <w:gridSpan w:val="2"/>
              </w:tcPr>
            </w:tcPrChange>
          </w:tcPr>
          <w:p w14:paraId="1A894DB9" w14:textId="2F86F5C2" w:rsidR="00BF2632" w:rsidRPr="00BF2632" w:rsidDel="000A3E8D" w:rsidRDefault="00BF2632" w:rsidP="000A3E8D">
            <w:pPr>
              <w:rPr>
                <w:del w:id="14706" w:author="Houyem Rais" w:date="2024-02-22T15:17:00Z"/>
                <w:rFonts w:asciiTheme="minorHAnsi" w:hAnsiTheme="minorHAnsi" w:cstheme="minorHAnsi"/>
                <w:b/>
                <w:bCs/>
                <w:color w:val="C00000"/>
                <w:sz w:val="20"/>
                <w:szCs w:val="20"/>
                <w:rPrChange w:id="14707" w:author="Farouk Bouhafs" w:date="2023-12-21T19:16:00Z">
                  <w:rPr>
                    <w:del w:id="14708" w:author="Houyem Rais" w:date="2024-02-22T15:17:00Z"/>
                    <w:b/>
                    <w:bCs/>
                    <w:color w:val="C00000"/>
                  </w:rPr>
                </w:rPrChange>
              </w:rPr>
              <w:pPrChange w:id="14709" w:author="Houyem Rais" w:date="2024-02-22T15:17:00Z">
                <w:pPr>
                  <w:spacing w:before="20" w:after="40" w:line="240" w:lineRule="auto"/>
                  <w:jc w:val="center"/>
                </w:pPr>
              </w:pPrChange>
            </w:pPr>
            <w:ins w:id="14710" w:author="Farouk Bouhafs" w:date="2023-12-21T19:11:00Z">
              <w:del w:id="14711" w:author="Houyem Rais" w:date="2024-02-22T15:17:00Z">
                <w:r w:rsidRPr="00BF2632" w:rsidDel="000A3E8D">
                  <w:rPr>
                    <w:rFonts w:asciiTheme="minorHAnsi" w:hAnsiTheme="minorHAnsi" w:cstheme="minorHAnsi"/>
                    <w:b/>
                    <w:bCs/>
                    <w:color w:val="C00000"/>
                    <w:sz w:val="20"/>
                    <w:szCs w:val="20"/>
                    <w:rPrChange w:id="14712" w:author="Farouk Bouhafs" w:date="2023-12-21T19:16:00Z">
                      <w:rPr>
                        <w:rFonts w:ascii="Arial" w:hAnsi="Arial" w:cs="Arial"/>
                        <w:b/>
                        <w:bCs/>
                        <w:color w:val="C00000"/>
                      </w:rPr>
                    </w:rPrChange>
                  </w:rPr>
                  <w:delText>-728,6</w:delText>
                </w:r>
              </w:del>
            </w:ins>
            <w:del w:id="14713" w:author="Houyem Rais" w:date="2024-02-22T15:17:00Z">
              <w:r w:rsidRPr="00BF2632" w:rsidDel="000A3E8D">
                <w:rPr>
                  <w:rFonts w:asciiTheme="minorHAnsi" w:hAnsiTheme="minorHAnsi" w:cstheme="minorHAnsi"/>
                  <w:b/>
                  <w:bCs/>
                  <w:color w:val="C00000"/>
                  <w:sz w:val="20"/>
                  <w:szCs w:val="20"/>
                  <w:rPrChange w:id="14714" w:author="Farouk Bouhafs" w:date="2023-12-21T19:16:00Z">
                    <w:rPr>
                      <w:b/>
                      <w:bCs/>
                      <w:color w:val="C00000"/>
                    </w:rPr>
                  </w:rPrChange>
                </w:rPr>
                <w:delText>-827,2</w:delText>
              </w:r>
            </w:del>
          </w:p>
        </w:tc>
        <w:tc>
          <w:tcPr>
            <w:tcW w:w="1382" w:type="dxa"/>
            <w:vAlign w:val="bottom"/>
            <w:tcPrChange w:id="14715" w:author="Farouk Bouhafs" w:date="2023-12-21T19:15:00Z">
              <w:tcPr>
                <w:tcW w:w="1382" w:type="dxa"/>
                <w:gridSpan w:val="2"/>
              </w:tcPr>
            </w:tcPrChange>
          </w:tcPr>
          <w:p w14:paraId="20777C03" w14:textId="0A4CCBA3" w:rsidR="00BF2632" w:rsidRPr="00BF2632" w:rsidDel="000A3E8D" w:rsidRDefault="00BF2632" w:rsidP="000A3E8D">
            <w:pPr>
              <w:rPr>
                <w:del w:id="14716" w:author="Houyem Rais" w:date="2024-02-22T15:17:00Z"/>
                <w:rFonts w:asciiTheme="minorHAnsi" w:hAnsiTheme="minorHAnsi" w:cstheme="minorHAnsi"/>
                <w:b/>
                <w:bCs/>
                <w:color w:val="C00000"/>
                <w:sz w:val="20"/>
                <w:szCs w:val="20"/>
                <w:rPrChange w:id="14717" w:author="Farouk Bouhafs" w:date="2023-12-21T19:16:00Z">
                  <w:rPr>
                    <w:del w:id="14718" w:author="Houyem Rais" w:date="2024-02-22T15:17:00Z"/>
                    <w:b/>
                    <w:bCs/>
                    <w:color w:val="C00000"/>
                  </w:rPr>
                </w:rPrChange>
              </w:rPr>
              <w:pPrChange w:id="14719" w:author="Houyem Rais" w:date="2024-02-22T15:17:00Z">
                <w:pPr>
                  <w:spacing w:before="20" w:after="40" w:line="240" w:lineRule="auto"/>
                  <w:jc w:val="center"/>
                </w:pPr>
              </w:pPrChange>
            </w:pPr>
            <w:ins w:id="14720" w:author="Farouk Bouhafs" w:date="2023-12-21T19:13:00Z">
              <w:del w:id="14721" w:author="Houyem Rais" w:date="2024-02-22T15:17:00Z">
                <w:r w:rsidRPr="00BF2632" w:rsidDel="000A3E8D">
                  <w:rPr>
                    <w:rFonts w:asciiTheme="minorHAnsi" w:hAnsiTheme="minorHAnsi" w:cstheme="minorHAnsi"/>
                    <w:b/>
                    <w:bCs/>
                    <w:color w:val="C00000"/>
                    <w:sz w:val="20"/>
                    <w:szCs w:val="20"/>
                    <w:rPrChange w:id="14722" w:author="Farouk Bouhafs" w:date="2023-12-21T19:16:00Z">
                      <w:rPr>
                        <w:rFonts w:ascii="Arial" w:hAnsi="Arial" w:cs="Arial"/>
                        <w:b/>
                        <w:bCs/>
                        <w:color w:val="C00000"/>
                      </w:rPr>
                    </w:rPrChange>
                  </w:rPr>
                  <w:delText>-539,5</w:delText>
                </w:r>
              </w:del>
            </w:ins>
            <w:del w:id="14723" w:author="Houyem Rais" w:date="2024-02-22T15:17:00Z">
              <w:r w:rsidRPr="00BF2632" w:rsidDel="000A3E8D">
                <w:rPr>
                  <w:rFonts w:asciiTheme="minorHAnsi" w:hAnsiTheme="minorHAnsi" w:cstheme="minorHAnsi"/>
                  <w:b/>
                  <w:bCs/>
                  <w:color w:val="C00000"/>
                  <w:sz w:val="20"/>
                  <w:szCs w:val="20"/>
                  <w:rPrChange w:id="14724" w:author="Farouk Bouhafs" w:date="2023-12-21T19:16:00Z">
                    <w:rPr>
                      <w:b/>
                      <w:bCs/>
                      <w:color w:val="C00000"/>
                    </w:rPr>
                  </w:rPrChange>
                </w:rPr>
                <w:delText>-638,1</w:delText>
              </w:r>
            </w:del>
          </w:p>
        </w:tc>
        <w:tc>
          <w:tcPr>
            <w:tcW w:w="1382" w:type="dxa"/>
            <w:vAlign w:val="bottom"/>
            <w:tcPrChange w:id="14725" w:author="Farouk Bouhafs" w:date="2023-12-21T19:15:00Z">
              <w:tcPr>
                <w:tcW w:w="1382" w:type="dxa"/>
                <w:gridSpan w:val="2"/>
              </w:tcPr>
            </w:tcPrChange>
          </w:tcPr>
          <w:p w14:paraId="22DD55B6" w14:textId="772AA8A7" w:rsidR="00BF2632" w:rsidRPr="00BF2632" w:rsidDel="000A3E8D" w:rsidRDefault="00BF2632" w:rsidP="000A3E8D">
            <w:pPr>
              <w:rPr>
                <w:del w:id="14726" w:author="Houyem Rais" w:date="2024-02-22T15:17:00Z"/>
                <w:rFonts w:asciiTheme="minorHAnsi" w:hAnsiTheme="minorHAnsi" w:cstheme="minorHAnsi"/>
                <w:b/>
                <w:bCs/>
                <w:color w:val="C00000"/>
                <w:sz w:val="20"/>
                <w:szCs w:val="20"/>
                <w:rPrChange w:id="14727" w:author="Farouk Bouhafs" w:date="2023-12-21T19:16:00Z">
                  <w:rPr>
                    <w:del w:id="14728" w:author="Houyem Rais" w:date="2024-02-22T15:17:00Z"/>
                    <w:b/>
                    <w:bCs/>
                    <w:color w:val="C00000"/>
                  </w:rPr>
                </w:rPrChange>
              </w:rPr>
              <w:pPrChange w:id="14729" w:author="Houyem Rais" w:date="2024-02-22T15:17:00Z">
                <w:pPr>
                  <w:spacing w:before="20" w:after="40" w:line="240" w:lineRule="auto"/>
                  <w:jc w:val="center"/>
                </w:pPr>
              </w:pPrChange>
            </w:pPr>
            <w:ins w:id="14730" w:author="Farouk Bouhafs" w:date="2023-12-21T19:15:00Z">
              <w:del w:id="14731" w:author="Houyem Rais" w:date="2024-02-22T15:17:00Z">
                <w:r w:rsidRPr="00BF2632" w:rsidDel="000A3E8D">
                  <w:rPr>
                    <w:rFonts w:asciiTheme="minorHAnsi" w:hAnsiTheme="minorHAnsi" w:cstheme="minorHAnsi"/>
                    <w:b/>
                    <w:bCs/>
                    <w:color w:val="C00000"/>
                    <w:sz w:val="20"/>
                    <w:szCs w:val="20"/>
                    <w:rPrChange w:id="14732" w:author="Farouk Bouhafs" w:date="2023-12-21T19:16:00Z">
                      <w:rPr>
                        <w:rFonts w:ascii="Arial" w:hAnsi="Arial" w:cs="Arial"/>
                        <w:b/>
                        <w:bCs/>
                        <w:color w:val="C00000"/>
                      </w:rPr>
                    </w:rPrChange>
                  </w:rPr>
                  <w:delText>-894,0</w:delText>
                </w:r>
              </w:del>
            </w:ins>
            <w:del w:id="14733" w:author="Houyem Rais" w:date="2024-02-22T15:17:00Z">
              <w:r w:rsidRPr="00BF2632" w:rsidDel="000A3E8D">
                <w:rPr>
                  <w:rFonts w:asciiTheme="minorHAnsi" w:hAnsiTheme="minorHAnsi" w:cstheme="minorHAnsi"/>
                  <w:b/>
                  <w:bCs/>
                  <w:color w:val="C00000"/>
                  <w:sz w:val="20"/>
                  <w:szCs w:val="20"/>
                  <w:rPrChange w:id="14734" w:author="Farouk Bouhafs" w:date="2023-12-21T19:16:00Z">
                    <w:rPr>
                      <w:b/>
                      <w:bCs/>
                      <w:color w:val="C00000"/>
                    </w:rPr>
                  </w:rPrChange>
                </w:rPr>
                <w:delText>-1005,3</w:delText>
              </w:r>
            </w:del>
          </w:p>
        </w:tc>
      </w:tr>
      <w:tr w:rsidR="00BF2632" w:rsidRPr="00BF2632" w:rsidDel="000A3E8D" w14:paraId="7DEABF1A" w14:textId="4C40DD59" w:rsidTr="00D7309E">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735"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736" w:author="Houyem Rais" w:date="2024-02-22T15:17:00Z"/>
          <w:trPrChange w:id="14737" w:author="Farouk Bouhafs" w:date="2023-12-21T19:15:00Z">
            <w:trPr>
              <w:gridBefore w:val="1"/>
              <w:trHeight w:val="194"/>
            </w:trPr>
          </w:trPrChange>
        </w:trPr>
        <w:tc>
          <w:tcPr>
            <w:tcW w:w="3666" w:type="dxa"/>
            <w:shd w:val="clear" w:color="auto" w:fill="auto"/>
            <w:noWrap/>
            <w:tcPrChange w:id="14738" w:author="Farouk Bouhafs" w:date="2023-12-21T19:15:00Z">
              <w:tcPr>
                <w:tcW w:w="3666" w:type="dxa"/>
                <w:gridSpan w:val="2"/>
                <w:shd w:val="clear" w:color="auto" w:fill="auto"/>
                <w:noWrap/>
              </w:tcPr>
            </w:tcPrChange>
          </w:tcPr>
          <w:p w14:paraId="1A054C72" w14:textId="57E787FC" w:rsidR="00BF2632" w:rsidRPr="00BF2632" w:rsidDel="000A3E8D" w:rsidRDefault="00BF2632" w:rsidP="000A3E8D">
            <w:pPr>
              <w:rPr>
                <w:del w:id="14739" w:author="Houyem Rais" w:date="2024-02-22T15:17:00Z"/>
                <w:rFonts w:asciiTheme="minorHAnsi" w:hAnsiTheme="minorHAnsi" w:cstheme="minorHAnsi"/>
                <w:b/>
                <w:bCs/>
                <w:color w:val="C00000"/>
                <w:sz w:val="20"/>
                <w:szCs w:val="20"/>
                <w:rPrChange w:id="14740" w:author="Farouk Bouhafs" w:date="2023-12-21T19:16:00Z">
                  <w:rPr>
                    <w:del w:id="14741" w:author="Houyem Rais" w:date="2024-02-22T15:17:00Z"/>
                    <w:b/>
                    <w:bCs/>
                    <w:color w:val="C00000"/>
                    <w:sz w:val="20"/>
                    <w:szCs w:val="20"/>
                  </w:rPr>
                </w:rPrChange>
              </w:rPr>
              <w:pPrChange w:id="14742" w:author="Houyem Rais" w:date="2024-02-22T15:17:00Z">
                <w:pPr>
                  <w:spacing w:before="20" w:after="40" w:line="240" w:lineRule="auto"/>
                </w:pPr>
              </w:pPrChange>
            </w:pPr>
            <w:del w:id="14743" w:author="Houyem Rais" w:date="2024-02-22T15:17:00Z">
              <w:r w:rsidRPr="00BF2632" w:rsidDel="000A3E8D">
                <w:rPr>
                  <w:rFonts w:asciiTheme="minorHAnsi" w:hAnsiTheme="minorHAnsi" w:cstheme="minorHAnsi"/>
                  <w:b/>
                  <w:bCs/>
                  <w:color w:val="C00000"/>
                  <w:sz w:val="20"/>
                  <w:szCs w:val="20"/>
                  <w:rPrChange w:id="14744" w:author="Farouk Bouhafs" w:date="2023-12-21T19:16:00Z">
                    <w:rPr>
                      <w:b/>
                      <w:bCs/>
                      <w:color w:val="C00000"/>
                    </w:rPr>
                  </w:rPrChange>
                </w:rPr>
                <w:delText>Value for Money (%)</w:delText>
              </w:r>
            </w:del>
          </w:p>
        </w:tc>
        <w:tc>
          <w:tcPr>
            <w:tcW w:w="1382" w:type="dxa"/>
            <w:shd w:val="clear" w:color="auto" w:fill="auto"/>
            <w:noWrap/>
            <w:vAlign w:val="center"/>
            <w:tcPrChange w:id="14745" w:author="Farouk Bouhafs" w:date="2023-12-21T19:15:00Z">
              <w:tcPr>
                <w:tcW w:w="1382" w:type="dxa"/>
                <w:gridSpan w:val="2"/>
                <w:shd w:val="clear" w:color="auto" w:fill="auto"/>
                <w:noWrap/>
              </w:tcPr>
            </w:tcPrChange>
          </w:tcPr>
          <w:p w14:paraId="58526F87" w14:textId="09924BA4" w:rsidR="00BF2632" w:rsidRPr="00BF2632" w:rsidDel="000A3E8D" w:rsidRDefault="00BF2632" w:rsidP="000A3E8D">
            <w:pPr>
              <w:rPr>
                <w:del w:id="14746" w:author="Houyem Rais" w:date="2024-02-22T15:17:00Z"/>
                <w:rFonts w:asciiTheme="minorHAnsi" w:hAnsiTheme="minorHAnsi" w:cstheme="minorHAnsi"/>
                <w:b/>
                <w:bCs/>
                <w:color w:val="C00000"/>
                <w:sz w:val="20"/>
                <w:szCs w:val="20"/>
                <w:rPrChange w:id="14747" w:author="Farouk Bouhafs" w:date="2023-12-21T19:16:00Z">
                  <w:rPr>
                    <w:del w:id="14748" w:author="Houyem Rais" w:date="2024-02-22T15:17:00Z"/>
                    <w:b/>
                    <w:bCs/>
                    <w:color w:val="C00000"/>
                  </w:rPr>
                </w:rPrChange>
              </w:rPr>
              <w:pPrChange w:id="14749" w:author="Houyem Rais" w:date="2024-02-22T15:17:00Z">
                <w:pPr>
                  <w:spacing w:before="20" w:after="40" w:line="240" w:lineRule="auto"/>
                  <w:jc w:val="center"/>
                </w:pPr>
              </w:pPrChange>
            </w:pPr>
            <w:ins w:id="14750" w:author="Farouk Bouhafs" w:date="2023-12-21T19:05:00Z">
              <w:del w:id="14751" w:author="Houyem Rais" w:date="2024-02-22T15:17:00Z">
                <w:r w:rsidRPr="00BF2632" w:rsidDel="000A3E8D">
                  <w:rPr>
                    <w:rFonts w:asciiTheme="minorHAnsi" w:hAnsiTheme="minorHAnsi" w:cstheme="minorHAnsi"/>
                    <w:b/>
                    <w:bCs/>
                    <w:color w:val="FF0000"/>
                    <w:sz w:val="20"/>
                    <w:szCs w:val="20"/>
                    <w:rPrChange w:id="14752" w:author="Farouk Bouhafs" w:date="2023-12-21T19:16:00Z">
                      <w:rPr>
                        <w:rFonts w:ascii="Arial" w:hAnsi="Arial" w:cs="Arial"/>
                        <w:b/>
                        <w:bCs/>
                        <w:color w:val="FF0000"/>
                      </w:rPr>
                    </w:rPrChange>
                  </w:rPr>
                  <w:delText>-160,4%</w:delText>
                </w:r>
              </w:del>
            </w:ins>
            <w:del w:id="14753" w:author="Houyem Rais" w:date="2024-02-22T15:17:00Z">
              <w:r w:rsidRPr="00BF2632" w:rsidDel="000A3E8D">
                <w:rPr>
                  <w:rFonts w:asciiTheme="minorHAnsi" w:hAnsiTheme="minorHAnsi" w:cstheme="minorHAnsi"/>
                  <w:b/>
                  <w:bCs/>
                  <w:color w:val="C00000"/>
                  <w:sz w:val="20"/>
                  <w:szCs w:val="20"/>
                  <w:rPrChange w:id="14754" w:author="Farouk Bouhafs" w:date="2023-12-21T19:16:00Z">
                    <w:rPr>
                      <w:b/>
                      <w:bCs/>
                      <w:color w:val="C00000"/>
                    </w:rPr>
                  </w:rPrChange>
                </w:rPr>
                <w:delText>-128,9%</w:delText>
              </w:r>
            </w:del>
          </w:p>
        </w:tc>
        <w:tc>
          <w:tcPr>
            <w:tcW w:w="1382" w:type="dxa"/>
            <w:vAlign w:val="center"/>
            <w:tcPrChange w:id="14755" w:author="Farouk Bouhafs" w:date="2023-12-21T19:15:00Z">
              <w:tcPr>
                <w:tcW w:w="1382" w:type="dxa"/>
                <w:gridSpan w:val="2"/>
              </w:tcPr>
            </w:tcPrChange>
          </w:tcPr>
          <w:p w14:paraId="6D8D7E22" w14:textId="409340F9" w:rsidR="00BF2632" w:rsidRPr="00BF2632" w:rsidDel="000A3E8D" w:rsidRDefault="00BF2632" w:rsidP="000A3E8D">
            <w:pPr>
              <w:rPr>
                <w:del w:id="14756" w:author="Houyem Rais" w:date="2024-02-22T15:17:00Z"/>
                <w:rFonts w:asciiTheme="minorHAnsi" w:hAnsiTheme="minorHAnsi" w:cstheme="minorHAnsi"/>
                <w:b/>
                <w:bCs/>
                <w:color w:val="C00000"/>
                <w:sz w:val="20"/>
                <w:szCs w:val="20"/>
                <w:rPrChange w:id="14757" w:author="Farouk Bouhafs" w:date="2023-12-21T19:16:00Z">
                  <w:rPr>
                    <w:del w:id="14758" w:author="Houyem Rais" w:date="2024-02-22T15:17:00Z"/>
                    <w:b/>
                    <w:bCs/>
                    <w:color w:val="C00000"/>
                  </w:rPr>
                </w:rPrChange>
              </w:rPr>
              <w:pPrChange w:id="14759" w:author="Houyem Rais" w:date="2024-02-22T15:17:00Z">
                <w:pPr>
                  <w:spacing w:before="20" w:after="40" w:line="240" w:lineRule="auto"/>
                  <w:jc w:val="center"/>
                </w:pPr>
              </w:pPrChange>
            </w:pPr>
            <w:ins w:id="14760" w:author="Farouk Bouhafs" w:date="2023-12-21T19:11:00Z">
              <w:del w:id="14761" w:author="Houyem Rais" w:date="2024-02-22T15:17:00Z">
                <w:r w:rsidRPr="00BF2632" w:rsidDel="000A3E8D">
                  <w:rPr>
                    <w:rFonts w:asciiTheme="minorHAnsi" w:hAnsiTheme="minorHAnsi" w:cstheme="minorHAnsi"/>
                    <w:b/>
                    <w:bCs/>
                    <w:color w:val="FF0000"/>
                    <w:sz w:val="20"/>
                    <w:szCs w:val="20"/>
                    <w:rPrChange w:id="14762" w:author="Farouk Bouhafs" w:date="2023-12-21T19:16:00Z">
                      <w:rPr>
                        <w:rFonts w:ascii="Arial" w:hAnsi="Arial" w:cs="Arial"/>
                        <w:b/>
                        <w:bCs/>
                        <w:color w:val="FF0000"/>
                      </w:rPr>
                    </w:rPrChange>
                  </w:rPr>
                  <w:delText>-88,7%</w:delText>
                </w:r>
              </w:del>
            </w:ins>
            <w:del w:id="14763" w:author="Houyem Rais" w:date="2024-02-22T15:17:00Z">
              <w:r w:rsidRPr="00BF2632" w:rsidDel="000A3E8D">
                <w:rPr>
                  <w:rFonts w:asciiTheme="minorHAnsi" w:hAnsiTheme="minorHAnsi" w:cstheme="minorHAnsi"/>
                  <w:b/>
                  <w:bCs/>
                  <w:color w:val="C00000"/>
                  <w:sz w:val="20"/>
                  <w:szCs w:val="20"/>
                  <w:rPrChange w:id="14764" w:author="Farouk Bouhafs" w:date="2023-12-21T19:16:00Z">
                    <w:rPr>
                      <w:b/>
                      <w:bCs/>
                      <w:color w:val="C00000"/>
                    </w:rPr>
                  </w:rPrChange>
                </w:rPr>
                <w:delText>-83,9%</w:delText>
              </w:r>
            </w:del>
          </w:p>
        </w:tc>
        <w:tc>
          <w:tcPr>
            <w:tcW w:w="1382" w:type="dxa"/>
            <w:vAlign w:val="center"/>
            <w:tcPrChange w:id="14765" w:author="Farouk Bouhafs" w:date="2023-12-21T19:15:00Z">
              <w:tcPr>
                <w:tcW w:w="1382" w:type="dxa"/>
                <w:gridSpan w:val="2"/>
              </w:tcPr>
            </w:tcPrChange>
          </w:tcPr>
          <w:p w14:paraId="682CD45D" w14:textId="19D35B33" w:rsidR="00BF2632" w:rsidRPr="00BF2632" w:rsidDel="000A3E8D" w:rsidRDefault="00BF2632" w:rsidP="000A3E8D">
            <w:pPr>
              <w:rPr>
                <w:del w:id="14766" w:author="Houyem Rais" w:date="2024-02-22T15:17:00Z"/>
                <w:rFonts w:asciiTheme="minorHAnsi" w:hAnsiTheme="minorHAnsi" w:cstheme="minorHAnsi"/>
                <w:b/>
                <w:bCs/>
                <w:color w:val="C00000"/>
                <w:sz w:val="20"/>
                <w:szCs w:val="20"/>
                <w:rPrChange w:id="14767" w:author="Farouk Bouhafs" w:date="2023-12-21T19:16:00Z">
                  <w:rPr>
                    <w:del w:id="14768" w:author="Houyem Rais" w:date="2024-02-22T15:17:00Z"/>
                    <w:b/>
                    <w:bCs/>
                    <w:color w:val="C00000"/>
                  </w:rPr>
                </w:rPrChange>
              </w:rPr>
              <w:pPrChange w:id="14769" w:author="Houyem Rais" w:date="2024-02-22T15:17:00Z">
                <w:pPr>
                  <w:spacing w:before="20" w:after="40" w:line="240" w:lineRule="auto"/>
                  <w:jc w:val="center"/>
                </w:pPr>
              </w:pPrChange>
            </w:pPr>
            <w:ins w:id="14770" w:author="Farouk Bouhafs" w:date="2023-12-21T19:13:00Z">
              <w:del w:id="14771" w:author="Houyem Rais" w:date="2024-02-22T15:17:00Z">
                <w:r w:rsidRPr="00BF2632" w:rsidDel="000A3E8D">
                  <w:rPr>
                    <w:rFonts w:asciiTheme="minorHAnsi" w:hAnsiTheme="minorHAnsi" w:cstheme="minorHAnsi"/>
                    <w:b/>
                    <w:bCs/>
                    <w:color w:val="FF0000"/>
                    <w:sz w:val="20"/>
                    <w:szCs w:val="20"/>
                    <w:rPrChange w:id="14772" w:author="Farouk Bouhafs" w:date="2023-12-21T19:16:00Z">
                      <w:rPr>
                        <w:rFonts w:ascii="Arial" w:hAnsi="Arial" w:cs="Arial"/>
                        <w:b/>
                        <w:bCs/>
                        <w:color w:val="FF0000"/>
                      </w:rPr>
                    </w:rPrChange>
                  </w:rPr>
                  <w:delText>-120,0%</w:delText>
                </w:r>
              </w:del>
            </w:ins>
            <w:del w:id="14773" w:author="Houyem Rais" w:date="2024-02-22T15:17:00Z">
              <w:r w:rsidRPr="00BF2632" w:rsidDel="000A3E8D">
                <w:rPr>
                  <w:rFonts w:asciiTheme="minorHAnsi" w:hAnsiTheme="minorHAnsi" w:cstheme="minorHAnsi"/>
                  <w:b/>
                  <w:bCs/>
                  <w:color w:val="C00000"/>
                  <w:sz w:val="20"/>
                  <w:szCs w:val="20"/>
                  <w:rPrChange w:id="14774" w:author="Farouk Bouhafs" w:date="2023-12-21T19:16:00Z">
                    <w:rPr>
                      <w:b/>
                      <w:bCs/>
                      <w:color w:val="C00000"/>
                    </w:rPr>
                  </w:rPrChange>
                </w:rPr>
                <w:delText>-106,0%</w:delText>
              </w:r>
            </w:del>
          </w:p>
        </w:tc>
        <w:tc>
          <w:tcPr>
            <w:tcW w:w="1382" w:type="dxa"/>
            <w:vAlign w:val="center"/>
            <w:tcPrChange w:id="14775" w:author="Farouk Bouhafs" w:date="2023-12-21T19:15:00Z">
              <w:tcPr>
                <w:tcW w:w="1382" w:type="dxa"/>
                <w:gridSpan w:val="2"/>
              </w:tcPr>
            </w:tcPrChange>
          </w:tcPr>
          <w:p w14:paraId="1ADBD0EC" w14:textId="33472AC7" w:rsidR="00BF2632" w:rsidRPr="00BF2632" w:rsidDel="000A3E8D" w:rsidRDefault="00BF2632" w:rsidP="000A3E8D">
            <w:pPr>
              <w:rPr>
                <w:del w:id="14776" w:author="Houyem Rais" w:date="2024-02-22T15:17:00Z"/>
                <w:rFonts w:asciiTheme="minorHAnsi" w:hAnsiTheme="minorHAnsi" w:cstheme="minorHAnsi"/>
                <w:b/>
                <w:bCs/>
                <w:color w:val="C00000"/>
                <w:sz w:val="20"/>
                <w:szCs w:val="20"/>
                <w:rPrChange w:id="14777" w:author="Farouk Bouhafs" w:date="2023-12-21T19:16:00Z">
                  <w:rPr>
                    <w:del w:id="14778" w:author="Houyem Rais" w:date="2024-02-22T15:17:00Z"/>
                    <w:b/>
                    <w:bCs/>
                    <w:color w:val="C00000"/>
                  </w:rPr>
                </w:rPrChange>
              </w:rPr>
              <w:pPrChange w:id="14779" w:author="Houyem Rais" w:date="2024-02-22T15:17:00Z">
                <w:pPr>
                  <w:spacing w:before="20" w:after="40" w:line="240" w:lineRule="auto"/>
                  <w:jc w:val="center"/>
                </w:pPr>
              </w:pPrChange>
            </w:pPr>
            <w:ins w:id="14780" w:author="Farouk Bouhafs" w:date="2023-12-21T19:15:00Z">
              <w:del w:id="14781" w:author="Houyem Rais" w:date="2024-02-22T15:17:00Z">
                <w:r w:rsidRPr="00BF2632" w:rsidDel="000A3E8D">
                  <w:rPr>
                    <w:rFonts w:asciiTheme="minorHAnsi" w:hAnsiTheme="minorHAnsi" w:cstheme="minorHAnsi"/>
                    <w:b/>
                    <w:bCs/>
                    <w:color w:val="FF0000"/>
                    <w:sz w:val="20"/>
                    <w:szCs w:val="20"/>
                    <w:rPrChange w:id="14782" w:author="Farouk Bouhafs" w:date="2023-12-21T19:16:00Z">
                      <w:rPr>
                        <w:rFonts w:ascii="Arial" w:hAnsi="Arial" w:cs="Arial"/>
                        <w:b/>
                        <w:bCs/>
                        <w:color w:val="FF0000"/>
                      </w:rPr>
                    </w:rPrChange>
                  </w:rPr>
                  <w:delText>-72,5%</w:delText>
                </w:r>
              </w:del>
            </w:ins>
            <w:del w:id="14783" w:author="Houyem Rais" w:date="2024-02-22T15:17:00Z">
              <w:r w:rsidRPr="00BF2632" w:rsidDel="000A3E8D">
                <w:rPr>
                  <w:rFonts w:asciiTheme="minorHAnsi" w:hAnsiTheme="minorHAnsi" w:cstheme="minorHAnsi"/>
                  <w:b/>
                  <w:bCs/>
                  <w:color w:val="C00000"/>
                  <w:sz w:val="20"/>
                  <w:szCs w:val="20"/>
                  <w:rPrChange w:id="14784" w:author="Farouk Bouhafs" w:date="2023-12-21T19:16:00Z">
                    <w:rPr>
                      <w:b/>
                      <w:bCs/>
                      <w:color w:val="C00000"/>
                    </w:rPr>
                  </w:rPrChange>
                </w:rPr>
                <w:delText>-70,9%</w:delText>
              </w:r>
            </w:del>
          </w:p>
        </w:tc>
      </w:tr>
    </w:tbl>
    <w:p w14:paraId="63059306" w14:textId="6EBA810F" w:rsidR="0031354D" w:rsidRPr="0075512F" w:rsidDel="000A3E8D" w:rsidRDefault="0031354D" w:rsidP="000A3E8D">
      <w:pPr>
        <w:rPr>
          <w:del w:id="14785" w:author="Houyem Rais" w:date="2024-02-22T15:17:00Z"/>
        </w:rPr>
        <w:pPrChange w:id="14786" w:author="Houyem Rais" w:date="2024-02-22T15:17:00Z">
          <w:pPr/>
        </w:pPrChange>
      </w:pPr>
      <w:del w:id="14787" w:author="Houyem Rais" w:date="2024-02-22T15:17:00Z">
        <w:r w:rsidRPr="0075512F" w:rsidDel="000A3E8D">
          <w:rPr>
            <w:b/>
            <w:bCs/>
          </w:rPr>
          <w:delText>Le Contrat de Partenariat</w:delText>
        </w:r>
        <w:r w:rsidRPr="0075512F" w:rsidDel="000A3E8D">
          <w:delText xml:space="preserve"> </w:delText>
        </w:r>
        <w:r w:rsidRPr="0075512F" w:rsidDel="000A3E8D">
          <w:rPr>
            <w:b/>
            <w:bCs/>
          </w:rPr>
          <w:delText>ne semble pas être une option favorable</w:delText>
        </w:r>
        <w:r w:rsidRPr="0075512F" w:rsidDel="000A3E8D">
          <w:delText xml:space="preserve"> pour ce projet en raison des valeurs négatives de Value for Money (VfM) pour toutes les variantes. Cela indique que cette forme d'achat génère des coûts nettement supérieurs aux avantages pour le secteur public, tant pour la variante B avec un tablier qu'avec deux tabliers, ainsi que pour la variante D1 avec un tablier ou deux tabliers.</w:delText>
        </w:r>
      </w:del>
    </w:p>
    <w:p w14:paraId="3AED765F" w14:textId="789F92C3" w:rsidR="00C91880" w:rsidRPr="0075512F" w:rsidDel="000A3E8D" w:rsidRDefault="00C91880" w:rsidP="000A3E8D">
      <w:pPr>
        <w:rPr>
          <w:del w:id="14788" w:author="Houyem Rais" w:date="2024-02-22T15:17:00Z"/>
        </w:rPr>
        <w:pPrChange w:id="14789" w:author="Houyem Rais" w:date="2024-02-22T15:17:00Z">
          <w:pPr/>
        </w:pPrChange>
      </w:pPr>
      <w:del w:id="14790" w:author="Houyem Rais" w:date="2024-02-22T15:17:00Z">
        <w:r w:rsidRPr="0075512F" w:rsidDel="000A3E8D">
          <w:delText>Les valeurs négatives de VfM (exprimées en pourcentage) sont significatives, variant entre -</w:delText>
        </w:r>
        <w:r w:rsidDel="000A3E8D">
          <w:delText>70</w:delText>
        </w:r>
      </w:del>
      <w:ins w:id="14791" w:author="Farouk Bouhafs" w:date="2023-12-21T19:16:00Z">
        <w:del w:id="14792" w:author="Houyem Rais" w:date="2024-02-22T15:17:00Z">
          <w:r w:rsidR="00BF2632" w:rsidDel="000A3E8D">
            <w:delText>72</w:delText>
          </w:r>
        </w:del>
      </w:ins>
      <w:del w:id="14793" w:author="Houyem Rais" w:date="2024-02-22T15:17:00Z">
        <w:r w:rsidRPr="0075512F" w:rsidDel="000A3E8D">
          <w:delText>,</w:delText>
        </w:r>
        <w:r w:rsidDel="000A3E8D">
          <w:delText>9</w:delText>
        </w:r>
        <w:r w:rsidRPr="0075512F" w:rsidDel="000A3E8D">
          <w:delText xml:space="preserve"> </w:delText>
        </w:r>
      </w:del>
      <w:ins w:id="14794" w:author="Farouk Bouhafs" w:date="2023-12-21T19:17:00Z">
        <w:del w:id="14795" w:author="Houyem Rais" w:date="2024-02-22T15:17:00Z">
          <w:r w:rsidR="00BF2632" w:rsidDel="000A3E8D">
            <w:delText>5</w:delText>
          </w:r>
          <w:r w:rsidR="00BF2632" w:rsidRPr="0075512F" w:rsidDel="000A3E8D">
            <w:delText xml:space="preserve"> </w:delText>
          </w:r>
        </w:del>
      </w:ins>
      <w:del w:id="14796" w:author="Houyem Rais" w:date="2024-02-22T15:17:00Z">
        <w:r w:rsidRPr="0075512F" w:rsidDel="000A3E8D">
          <w:delText>% et -1</w:delText>
        </w:r>
        <w:r w:rsidDel="000A3E8D">
          <w:delText>28</w:delText>
        </w:r>
      </w:del>
      <w:ins w:id="14797" w:author="Farouk Bouhafs" w:date="2023-12-21T19:17:00Z">
        <w:del w:id="14798" w:author="Houyem Rais" w:date="2024-02-22T15:17:00Z">
          <w:r w:rsidR="00BF2632" w:rsidRPr="0075512F" w:rsidDel="000A3E8D">
            <w:delText>1</w:delText>
          </w:r>
          <w:r w:rsidR="00BF2632" w:rsidDel="000A3E8D">
            <w:delText>60</w:delText>
          </w:r>
        </w:del>
      </w:ins>
      <w:del w:id="14799" w:author="Houyem Rais" w:date="2024-02-22T15:17:00Z">
        <w:r w:rsidDel="000A3E8D">
          <w:delText>,9</w:delText>
        </w:r>
      </w:del>
      <w:ins w:id="14800" w:author="Farouk Bouhafs" w:date="2023-12-21T19:17:00Z">
        <w:del w:id="14801" w:author="Houyem Rais" w:date="2024-02-22T15:17:00Z">
          <w:r w:rsidR="00BF2632" w:rsidDel="000A3E8D">
            <w:delText>4</w:delText>
          </w:r>
        </w:del>
      </w:ins>
      <w:del w:id="14802" w:author="Houyem Rais" w:date="2024-02-22T15:17:00Z">
        <w:r w:rsidRPr="0075512F" w:rsidDel="000A3E8D">
          <w:delText xml:space="preserve"> %, ce qui montre que la viabilité financière de l'option Contrat de Partenariat n’est pas assurée. </w:delText>
        </w:r>
      </w:del>
    </w:p>
    <w:p w14:paraId="5C4D7808" w14:textId="1CCE4D89" w:rsidR="003F7132" w:rsidRPr="0075512F" w:rsidDel="000A3E8D" w:rsidRDefault="003F7132" w:rsidP="000A3E8D">
      <w:pPr>
        <w:rPr>
          <w:del w:id="14803" w:author="Houyem Rais" w:date="2024-02-22T15:17:00Z"/>
        </w:rPr>
        <w:pPrChange w:id="14804" w:author="Houyem Rais" w:date="2024-02-22T15:17:00Z">
          <w:pPr/>
        </w:pPrChange>
      </w:pPr>
    </w:p>
    <w:p w14:paraId="2F3C8321" w14:textId="33D48F8B" w:rsidR="001F4050" w:rsidRPr="00D534BF" w:rsidDel="000A3E8D" w:rsidRDefault="001F4050" w:rsidP="000A3E8D">
      <w:pPr>
        <w:rPr>
          <w:del w:id="14805" w:author="Houyem Rais" w:date="2024-02-22T15:17:00Z"/>
          <w:lang w:val="en-US"/>
        </w:rPr>
        <w:pPrChange w:id="14806" w:author="Houyem Rais" w:date="2024-02-22T15:17:00Z">
          <w:pPr>
            <w:pStyle w:val="Titre3"/>
            <w:ind w:left="1843"/>
            <w:jc w:val="both"/>
          </w:pPr>
        </w:pPrChange>
      </w:pPr>
      <w:bookmarkStart w:id="14807" w:name="_Toc142174757"/>
      <w:del w:id="14808" w:author="Houyem Rais" w:date="2024-02-22T15:17:00Z">
        <w:r w:rsidRPr="00D534BF" w:rsidDel="000A3E8D">
          <w:rPr>
            <w:lang w:val="en-US"/>
          </w:rPr>
          <w:delText>Value for Money pour l’option EPC</w:delText>
        </w:r>
        <w:r w:rsidR="00240AEB" w:rsidRPr="00D534BF" w:rsidDel="000A3E8D">
          <w:rPr>
            <w:lang w:val="en-US"/>
          </w:rPr>
          <w:delText>+</w:delText>
        </w:r>
        <w:r w:rsidRPr="00D534BF" w:rsidDel="000A3E8D">
          <w:rPr>
            <w:lang w:val="en-US"/>
          </w:rPr>
          <w:delText>F</w:delText>
        </w:r>
        <w:bookmarkEnd w:id="14807"/>
      </w:del>
    </w:p>
    <w:p w14:paraId="3F7F58CA" w14:textId="647A252E" w:rsidR="001F4050" w:rsidRPr="0075512F" w:rsidDel="000A3E8D" w:rsidRDefault="001F4050" w:rsidP="000A3E8D">
      <w:pPr>
        <w:rPr>
          <w:del w:id="14809" w:author="Houyem Rais" w:date="2024-02-22T15:17:00Z"/>
        </w:rPr>
        <w:pPrChange w:id="14810" w:author="Houyem Rais" w:date="2024-02-22T15:17:00Z">
          <w:pPr/>
        </w:pPrChange>
      </w:pPr>
      <w:del w:id="14811" w:author="Houyem Rais" w:date="2024-02-22T15:17:00Z">
        <w:r w:rsidRPr="0075512F" w:rsidDel="000A3E8D">
          <w:delText>Le coût total du projet pour l’Etat, ajusté au risque, en cas de réalisation en contrat d’EPC</w:delText>
        </w:r>
        <w:r w:rsidR="00240AEB" w:rsidRPr="0075512F" w:rsidDel="000A3E8D">
          <w:delText>+</w:delText>
        </w:r>
        <w:r w:rsidRPr="0075512F" w:rsidDel="000A3E8D">
          <w:delText>F pour les différents scénarios de réalisation du projet est décomposé comme suit.</w:delText>
        </w:r>
      </w:del>
    </w:p>
    <w:p w14:paraId="137E0205" w14:textId="6B146EB4" w:rsidR="001F4050" w:rsidRPr="0075512F" w:rsidDel="000A3E8D" w:rsidRDefault="001F4050" w:rsidP="000A3E8D">
      <w:pPr>
        <w:rPr>
          <w:del w:id="14812" w:author="Houyem Rais" w:date="2024-02-22T15:17:00Z"/>
        </w:rPr>
        <w:pPrChange w:id="14813" w:author="Houyem Rais" w:date="2024-02-22T15:17:00Z">
          <w:pPr>
            <w:pStyle w:val="Caption"/>
          </w:pPr>
        </w:pPrChange>
      </w:pPr>
      <w:bookmarkStart w:id="14814" w:name="_Toc144481117"/>
      <w:del w:id="14815" w:author="Houyem Rais" w:date="2024-02-22T15:17:00Z">
        <w:r w:rsidRPr="0075512F" w:rsidDel="000A3E8D">
          <w:delText xml:space="preserve">Tableau </w:delText>
        </w:r>
        <w:r w:rsidRPr="0075512F" w:rsidDel="000A3E8D">
          <w:fldChar w:fldCharType="begin"/>
        </w:r>
        <w:r w:rsidRPr="0075512F" w:rsidDel="000A3E8D">
          <w:delInstrText xml:space="preserve"> SEQ Tableau \* ARABIC </w:delInstrText>
        </w:r>
        <w:r w:rsidRPr="0075512F" w:rsidDel="000A3E8D">
          <w:fldChar w:fldCharType="separate"/>
        </w:r>
        <w:r w:rsidR="00183855" w:rsidDel="000A3E8D">
          <w:rPr>
            <w:noProof/>
          </w:rPr>
          <w:delText>49</w:delText>
        </w:r>
        <w:r w:rsidRPr="0075512F" w:rsidDel="000A3E8D">
          <w:fldChar w:fldCharType="end"/>
        </w:r>
        <w:r w:rsidRPr="0075512F" w:rsidDel="000A3E8D">
          <w:delText xml:space="preserve"> VAN et VfM pour l’option EPC</w:delText>
        </w:r>
        <w:r w:rsidR="00240AEB" w:rsidRPr="0075512F" w:rsidDel="000A3E8D">
          <w:delText>+</w:delText>
        </w:r>
        <w:r w:rsidRPr="0075512F" w:rsidDel="000A3E8D">
          <w:delText>F</w:delText>
        </w:r>
        <w:bookmarkEnd w:id="14814"/>
      </w:del>
    </w:p>
    <w:tbl>
      <w:tblPr>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6"/>
        <w:gridCol w:w="1382"/>
        <w:gridCol w:w="1382"/>
        <w:gridCol w:w="1382"/>
        <w:gridCol w:w="1382"/>
        <w:tblGridChange w:id="14816">
          <w:tblGrid>
            <w:gridCol w:w="5"/>
            <w:gridCol w:w="3661"/>
            <w:gridCol w:w="5"/>
            <w:gridCol w:w="1377"/>
            <w:gridCol w:w="5"/>
            <w:gridCol w:w="1377"/>
            <w:gridCol w:w="5"/>
            <w:gridCol w:w="1377"/>
            <w:gridCol w:w="5"/>
            <w:gridCol w:w="1377"/>
            <w:gridCol w:w="5"/>
          </w:tblGrid>
        </w:tblGridChange>
      </w:tblGrid>
      <w:tr w:rsidR="0005334C" w:rsidRPr="00BF2632" w:rsidDel="000A3E8D" w14:paraId="72AE3119" w14:textId="1EE2A94A">
        <w:trPr>
          <w:trHeight w:val="558"/>
          <w:del w:id="14817" w:author="Houyem Rais" w:date="2024-02-22T15:17:00Z"/>
        </w:trPr>
        <w:tc>
          <w:tcPr>
            <w:tcW w:w="3666" w:type="dxa"/>
            <w:shd w:val="clear" w:color="auto" w:fill="D9D9D9" w:themeFill="background1" w:themeFillShade="D9"/>
            <w:noWrap/>
            <w:vAlign w:val="center"/>
            <w:hideMark/>
          </w:tcPr>
          <w:p w14:paraId="64203BFA" w14:textId="1D8CBDD5" w:rsidR="001F4050" w:rsidRPr="00BF2632" w:rsidDel="000A3E8D" w:rsidRDefault="001F4050" w:rsidP="000A3E8D">
            <w:pPr>
              <w:rPr>
                <w:del w:id="14818" w:author="Houyem Rais" w:date="2024-02-22T15:17:00Z"/>
                <w:rFonts w:asciiTheme="minorHAnsi" w:hAnsiTheme="minorHAnsi" w:cstheme="minorHAnsi"/>
                <w:b/>
                <w:bCs/>
                <w:sz w:val="20"/>
                <w:szCs w:val="20"/>
                <w:rPrChange w:id="14819" w:author="Farouk Bouhafs" w:date="2023-12-21T19:16:00Z">
                  <w:rPr>
                    <w:del w:id="14820" w:author="Houyem Rais" w:date="2024-02-22T15:17:00Z"/>
                    <w:b/>
                    <w:bCs/>
                    <w:sz w:val="20"/>
                    <w:szCs w:val="20"/>
                  </w:rPr>
                </w:rPrChange>
              </w:rPr>
              <w:pPrChange w:id="14821" w:author="Houyem Rais" w:date="2024-02-22T15:17:00Z">
                <w:pPr>
                  <w:spacing w:before="20" w:after="40" w:line="240" w:lineRule="auto"/>
                </w:pPr>
              </w:pPrChange>
            </w:pPr>
            <w:del w:id="14822" w:author="Houyem Rais" w:date="2024-02-22T15:17:00Z">
              <w:r w:rsidRPr="00BF2632" w:rsidDel="000A3E8D">
                <w:rPr>
                  <w:rFonts w:asciiTheme="minorHAnsi" w:hAnsiTheme="minorHAnsi" w:cstheme="minorHAnsi"/>
                  <w:b/>
                  <w:bCs/>
                  <w:sz w:val="20"/>
                  <w:szCs w:val="20"/>
                  <w:rPrChange w:id="14823" w:author="Farouk Bouhafs" w:date="2023-12-21T19:16:00Z">
                    <w:rPr>
                      <w:b/>
                      <w:bCs/>
                      <w:sz w:val="20"/>
                      <w:szCs w:val="20"/>
                    </w:rPr>
                  </w:rPrChange>
                </w:rPr>
                <w:delText>VAN et VfM (MDT)</w:delText>
              </w:r>
            </w:del>
          </w:p>
        </w:tc>
        <w:tc>
          <w:tcPr>
            <w:tcW w:w="1382" w:type="dxa"/>
            <w:shd w:val="clear" w:color="auto" w:fill="D9D9D9" w:themeFill="background1" w:themeFillShade="D9"/>
            <w:vAlign w:val="center"/>
            <w:hideMark/>
          </w:tcPr>
          <w:p w14:paraId="2523429D" w14:textId="3BF3DF49" w:rsidR="007322FC" w:rsidRPr="00BF2632" w:rsidDel="000A3E8D" w:rsidRDefault="001F4050" w:rsidP="000A3E8D">
            <w:pPr>
              <w:rPr>
                <w:del w:id="14824" w:author="Houyem Rais" w:date="2024-02-22T15:17:00Z"/>
                <w:rFonts w:asciiTheme="minorHAnsi" w:hAnsiTheme="minorHAnsi" w:cstheme="minorHAnsi"/>
                <w:b/>
                <w:bCs/>
                <w:sz w:val="20"/>
                <w:szCs w:val="20"/>
                <w:rPrChange w:id="14825" w:author="Farouk Bouhafs" w:date="2023-12-21T19:16:00Z">
                  <w:rPr>
                    <w:del w:id="14826" w:author="Houyem Rais" w:date="2024-02-22T15:17:00Z"/>
                    <w:b/>
                    <w:bCs/>
                    <w:sz w:val="20"/>
                    <w:szCs w:val="20"/>
                  </w:rPr>
                </w:rPrChange>
              </w:rPr>
              <w:pPrChange w:id="14827" w:author="Houyem Rais" w:date="2024-02-22T15:17:00Z">
                <w:pPr>
                  <w:spacing w:before="20" w:after="40" w:line="240" w:lineRule="auto"/>
                </w:pPr>
              </w:pPrChange>
            </w:pPr>
            <w:del w:id="14828" w:author="Houyem Rais" w:date="2024-02-22T15:17:00Z">
              <w:r w:rsidRPr="00BF2632" w:rsidDel="000A3E8D">
                <w:rPr>
                  <w:rFonts w:asciiTheme="minorHAnsi" w:hAnsiTheme="minorHAnsi" w:cstheme="minorHAnsi"/>
                  <w:b/>
                  <w:bCs/>
                  <w:sz w:val="20"/>
                  <w:szCs w:val="20"/>
                  <w:rPrChange w:id="14829" w:author="Farouk Bouhafs" w:date="2023-12-21T19:16:00Z">
                    <w:rPr>
                      <w:b/>
                      <w:bCs/>
                      <w:sz w:val="20"/>
                      <w:szCs w:val="20"/>
                    </w:rPr>
                  </w:rPrChange>
                </w:rPr>
                <w:delText xml:space="preserve">Variante B/ </w:delText>
              </w:r>
            </w:del>
          </w:p>
          <w:p w14:paraId="43A9CE92" w14:textId="79CF747A" w:rsidR="001F4050" w:rsidRPr="00BF2632" w:rsidDel="000A3E8D" w:rsidRDefault="001F4050" w:rsidP="000A3E8D">
            <w:pPr>
              <w:rPr>
                <w:del w:id="14830" w:author="Houyem Rais" w:date="2024-02-22T15:17:00Z"/>
                <w:rFonts w:asciiTheme="minorHAnsi" w:hAnsiTheme="minorHAnsi" w:cstheme="minorHAnsi"/>
                <w:b/>
                <w:bCs/>
                <w:sz w:val="20"/>
                <w:szCs w:val="20"/>
                <w:rPrChange w:id="14831" w:author="Farouk Bouhafs" w:date="2023-12-21T19:16:00Z">
                  <w:rPr>
                    <w:del w:id="14832" w:author="Houyem Rais" w:date="2024-02-22T15:17:00Z"/>
                    <w:b/>
                    <w:bCs/>
                    <w:sz w:val="20"/>
                    <w:szCs w:val="20"/>
                  </w:rPr>
                </w:rPrChange>
              </w:rPr>
              <w:pPrChange w:id="14833" w:author="Houyem Rais" w:date="2024-02-22T15:17:00Z">
                <w:pPr>
                  <w:spacing w:before="20" w:after="40" w:line="240" w:lineRule="auto"/>
                </w:pPr>
              </w:pPrChange>
            </w:pPr>
            <w:del w:id="14834" w:author="Houyem Rais" w:date="2024-02-22T15:17:00Z">
              <w:r w:rsidRPr="00BF2632" w:rsidDel="000A3E8D">
                <w:rPr>
                  <w:rFonts w:asciiTheme="minorHAnsi" w:hAnsiTheme="minorHAnsi" w:cstheme="minorHAnsi"/>
                  <w:b/>
                  <w:bCs/>
                  <w:sz w:val="20"/>
                  <w:szCs w:val="20"/>
                  <w:rPrChange w:id="14835" w:author="Farouk Bouhafs" w:date="2023-12-21T19:16:00Z">
                    <w:rPr>
                      <w:b/>
                      <w:bCs/>
                      <w:sz w:val="20"/>
                      <w:szCs w:val="20"/>
                    </w:rPr>
                  </w:rPrChange>
                </w:rPr>
                <w:delText>1 Tablier</w:delText>
              </w:r>
            </w:del>
          </w:p>
        </w:tc>
        <w:tc>
          <w:tcPr>
            <w:tcW w:w="1382" w:type="dxa"/>
            <w:shd w:val="clear" w:color="auto" w:fill="D9D9D9" w:themeFill="background1" w:themeFillShade="D9"/>
            <w:vAlign w:val="center"/>
          </w:tcPr>
          <w:p w14:paraId="49117773" w14:textId="747D2DF0" w:rsidR="007322FC" w:rsidRPr="00BF2632" w:rsidDel="000A3E8D" w:rsidRDefault="001F4050" w:rsidP="000A3E8D">
            <w:pPr>
              <w:rPr>
                <w:del w:id="14836" w:author="Houyem Rais" w:date="2024-02-22T15:17:00Z"/>
                <w:rFonts w:asciiTheme="minorHAnsi" w:hAnsiTheme="minorHAnsi" w:cstheme="minorHAnsi"/>
                <w:b/>
                <w:bCs/>
                <w:sz w:val="20"/>
                <w:szCs w:val="20"/>
                <w:rPrChange w:id="14837" w:author="Farouk Bouhafs" w:date="2023-12-21T19:16:00Z">
                  <w:rPr>
                    <w:del w:id="14838" w:author="Houyem Rais" w:date="2024-02-22T15:17:00Z"/>
                    <w:b/>
                    <w:bCs/>
                    <w:sz w:val="20"/>
                    <w:szCs w:val="20"/>
                  </w:rPr>
                </w:rPrChange>
              </w:rPr>
              <w:pPrChange w:id="14839" w:author="Houyem Rais" w:date="2024-02-22T15:17:00Z">
                <w:pPr>
                  <w:spacing w:before="20" w:after="40" w:line="240" w:lineRule="auto"/>
                </w:pPr>
              </w:pPrChange>
            </w:pPr>
            <w:del w:id="14840" w:author="Houyem Rais" w:date="2024-02-22T15:17:00Z">
              <w:r w:rsidRPr="00BF2632" w:rsidDel="000A3E8D">
                <w:rPr>
                  <w:rFonts w:asciiTheme="minorHAnsi" w:hAnsiTheme="minorHAnsi" w:cstheme="minorHAnsi"/>
                  <w:b/>
                  <w:bCs/>
                  <w:sz w:val="20"/>
                  <w:szCs w:val="20"/>
                  <w:rPrChange w:id="14841" w:author="Farouk Bouhafs" w:date="2023-12-21T19:16:00Z">
                    <w:rPr>
                      <w:b/>
                      <w:bCs/>
                      <w:sz w:val="20"/>
                      <w:szCs w:val="20"/>
                    </w:rPr>
                  </w:rPrChange>
                </w:rPr>
                <w:delText xml:space="preserve">Variante B/ </w:delText>
              </w:r>
            </w:del>
          </w:p>
          <w:p w14:paraId="64668E54" w14:textId="2FE0AE64" w:rsidR="001F4050" w:rsidRPr="00BF2632" w:rsidDel="000A3E8D" w:rsidRDefault="001F4050" w:rsidP="000A3E8D">
            <w:pPr>
              <w:rPr>
                <w:del w:id="14842" w:author="Houyem Rais" w:date="2024-02-22T15:17:00Z"/>
                <w:rFonts w:asciiTheme="minorHAnsi" w:hAnsiTheme="minorHAnsi" w:cstheme="minorHAnsi"/>
                <w:b/>
                <w:bCs/>
                <w:sz w:val="20"/>
                <w:szCs w:val="20"/>
                <w:rPrChange w:id="14843" w:author="Farouk Bouhafs" w:date="2023-12-21T19:16:00Z">
                  <w:rPr>
                    <w:del w:id="14844" w:author="Houyem Rais" w:date="2024-02-22T15:17:00Z"/>
                    <w:b/>
                    <w:bCs/>
                    <w:sz w:val="20"/>
                    <w:szCs w:val="20"/>
                  </w:rPr>
                </w:rPrChange>
              </w:rPr>
              <w:pPrChange w:id="14845" w:author="Houyem Rais" w:date="2024-02-22T15:17:00Z">
                <w:pPr>
                  <w:spacing w:before="20" w:after="40" w:line="240" w:lineRule="auto"/>
                </w:pPr>
              </w:pPrChange>
            </w:pPr>
            <w:del w:id="14846" w:author="Houyem Rais" w:date="2024-02-22T15:17:00Z">
              <w:r w:rsidRPr="00BF2632" w:rsidDel="000A3E8D">
                <w:rPr>
                  <w:rFonts w:asciiTheme="minorHAnsi" w:hAnsiTheme="minorHAnsi" w:cstheme="minorHAnsi"/>
                  <w:b/>
                  <w:bCs/>
                  <w:sz w:val="20"/>
                  <w:szCs w:val="20"/>
                  <w:rPrChange w:id="14847" w:author="Farouk Bouhafs" w:date="2023-12-21T19:16:00Z">
                    <w:rPr>
                      <w:b/>
                      <w:bCs/>
                      <w:sz w:val="20"/>
                      <w:szCs w:val="20"/>
                    </w:rPr>
                  </w:rPrChange>
                </w:rPr>
                <w:delText>2 Tabliers</w:delText>
              </w:r>
            </w:del>
          </w:p>
        </w:tc>
        <w:tc>
          <w:tcPr>
            <w:tcW w:w="1382" w:type="dxa"/>
            <w:shd w:val="clear" w:color="auto" w:fill="D9D9D9" w:themeFill="background1" w:themeFillShade="D9"/>
            <w:vAlign w:val="center"/>
          </w:tcPr>
          <w:p w14:paraId="36FDD76C" w14:textId="5C7CF134" w:rsidR="007322FC" w:rsidRPr="00BF2632" w:rsidDel="000A3E8D" w:rsidRDefault="001F4050" w:rsidP="000A3E8D">
            <w:pPr>
              <w:rPr>
                <w:del w:id="14848" w:author="Houyem Rais" w:date="2024-02-22T15:17:00Z"/>
                <w:rFonts w:asciiTheme="minorHAnsi" w:hAnsiTheme="minorHAnsi" w:cstheme="minorHAnsi"/>
                <w:b/>
                <w:bCs/>
                <w:sz w:val="20"/>
                <w:szCs w:val="20"/>
                <w:rPrChange w:id="14849" w:author="Farouk Bouhafs" w:date="2023-12-21T19:16:00Z">
                  <w:rPr>
                    <w:del w:id="14850" w:author="Houyem Rais" w:date="2024-02-22T15:17:00Z"/>
                    <w:b/>
                    <w:bCs/>
                    <w:sz w:val="20"/>
                    <w:szCs w:val="20"/>
                  </w:rPr>
                </w:rPrChange>
              </w:rPr>
              <w:pPrChange w:id="14851" w:author="Houyem Rais" w:date="2024-02-22T15:17:00Z">
                <w:pPr>
                  <w:spacing w:before="20" w:after="40" w:line="240" w:lineRule="auto"/>
                </w:pPr>
              </w:pPrChange>
            </w:pPr>
            <w:del w:id="14852" w:author="Houyem Rais" w:date="2024-02-22T15:17:00Z">
              <w:r w:rsidRPr="00BF2632" w:rsidDel="000A3E8D">
                <w:rPr>
                  <w:rFonts w:asciiTheme="minorHAnsi" w:hAnsiTheme="minorHAnsi" w:cstheme="minorHAnsi"/>
                  <w:b/>
                  <w:bCs/>
                  <w:sz w:val="20"/>
                  <w:szCs w:val="20"/>
                  <w:rPrChange w:id="14853" w:author="Farouk Bouhafs" w:date="2023-12-21T19:16:00Z">
                    <w:rPr>
                      <w:b/>
                      <w:bCs/>
                      <w:sz w:val="20"/>
                      <w:szCs w:val="20"/>
                    </w:rPr>
                  </w:rPrChange>
                </w:rPr>
                <w:delText>Variante D1/</w:delText>
              </w:r>
            </w:del>
          </w:p>
          <w:p w14:paraId="4D6F1DCF" w14:textId="2E9BF25F" w:rsidR="001F4050" w:rsidRPr="00BF2632" w:rsidDel="000A3E8D" w:rsidRDefault="001F4050" w:rsidP="000A3E8D">
            <w:pPr>
              <w:rPr>
                <w:del w:id="14854" w:author="Houyem Rais" w:date="2024-02-22T15:17:00Z"/>
                <w:rFonts w:asciiTheme="minorHAnsi" w:hAnsiTheme="minorHAnsi" w:cstheme="minorHAnsi"/>
                <w:b/>
                <w:bCs/>
                <w:sz w:val="20"/>
                <w:szCs w:val="20"/>
                <w:rPrChange w:id="14855" w:author="Farouk Bouhafs" w:date="2023-12-21T19:16:00Z">
                  <w:rPr>
                    <w:del w:id="14856" w:author="Houyem Rais" w:date="2024-02-22T15:17:00Z"/>
                    <w:b/>
                    <w:bCs/>
                    <w:sz w:val="20"/>
                    <w:szCs w:val="20"/>
                  </w:rPr>
                </w:rPrChange>
              </w:rPr>
              <w:pPrChange w:id="14857" w:author="Houyem Rais" w:date="2024-02-22T15:17:00Z">
                <w:pPr>
                  <w:spacing w:before="20" w:after="40" w:line="240" w:lineRule="auto"/>
                </w:pPr>
              </w:pPrChange>
            </w:pPr>
            <w:del w:id="14858" w:author="Houyem Rais" w:date="2024-02-22T15:17:00Z">
              <w:r w:rsidRPr="00BF2632" w:rsidDel="000A3E8D">
                <w:rPr>
                  <w:rFonts w:asciiTheme="minorHAnsi" w:hAnsiTheme="minorHAnsi" w:cstheme="minorHAnsi"/>
                  <w:b/>
                  <w:bCs/>
                  <w:sz w:val="20"/>
                  <w:szCs w:val="20"/>
                  <w:rPrChange w:id="14859" w:author="Farouk Bouhafs" w:date="2023-12-21T19:16:00Z">
                    <w:rPr>
                      <w:b/>
                      <w:bCs/>
                      <w:sz w:val="20"/>
                      <w:szCs w:val="20"/>
                    </w:rPr>
                  </w:rPrChange>
                </w:rPr>
                <w:delText>1 Tablier</w:delText>
              </w:r>
            </w:del>
          </w:p>
        </w:tc>
        <w:tc>
          <w:tcPr>
            <w:tcW w:w="1382" w:type="dxa"/>
            <w:shd w:val="clear" w:color="auto" w:fill="D9D9D9" w:themeFill="background1" w:themeFillShade="D9"/>
            <w:vAlign w:val="center"/>
          </w:tcPr>
          <w:p w14:paraId="1AAA7E21" w14:textId="406778D8" w:rsidR="007322FC" w:rsidRPr="00BF2632" w:rsidDel="000A3E8D" w:rsidRDefault="001F4050" w:rsidP="000A3E8D">
            <w:pPr>
              <w:rPr>
                <w:del w:id="14860" w:author="Houyem Rais" w:date="2024-02-22T15:17:00Z"/>
                <w:rFonts w:asciiTheme="minorHAnsi" w:hAnsiTheme="minorHAnsi" w:cstheme="minorHAnsi"/>
                <w:b/>
                <w:bCs/>
                <w:sz w:val="20"/>
                <w:szCs w:val="20"/>
                <w:rPrChange w:id="14861" w:author="Farouk Bouhafs" w:date="2023-12-21T19:16:00Z">
                  <w:rPr>
                    <w:del w:id="14862" w:author="Houyem Rais" w:date="2024-02-22T15:17:00Z"/>
                    <w:b/>
                    <w:bCs/>
                    <w:sz w:val="20"/>
                    <w:szCs w:val="20"/>
                  </w:rPr>
                </w:rPrChange>
              </w:rPr>
              <w:pPrChange w:id="14863" w:author="Houyem Rais" w:date="2024-02-22T15:17:00Z">
                <w:pPr>
                  <w:spacing w:before="20" w:after="40" w:line="240" w:lineRule="auto"/>
                </w:pPr>
              </w:pPrChange>
            </w:pPr>
            <w:del w:id="14864" w:author="Houyem Rais" w:date="2024-02-22T15:17:00Z">
              <w:r w:rsidRPr="00BF2632" w:rsidDel="000A3E8D">
                <w:rPr>
                  <w:rFonts w:asciiTheme="minorHAnsi" w:hAnsiTheme="minorHAnsi" w:cstheme="minorHAnsi"/>
                  <w:b/>
                  <w:bCs/>
                  <w:sz w:val="20"/>
                  <w:szCs w:val="20"/>
                  <w:rPrChange w:id="14865" w:author="Farouk Bouhafs" w:date="2023-12-21T19:16:00Z">
                    <w:rPr>
                      <w:b/>
                      <w:bCs/>
                      <w:sz w:val="20"/>
                      <w:szCs w:val="20"/>
                    </w:rPr>
                  </w:rPrChange>
                </w:rPr>
                <w:delText>Variante D1/</w:delText>
              </w:r>
            </w:del>
          </w:p>
          <w:p w14:paraId="3AD75A41" w14:textId="2BE22CEF" w:rsidR="001F4050" w:rsidRPr="00BF2632" w:rsidDel="000A3E8D" w:rsidRDefault="001F4050" w:rsidP="000A3E8D">
            <w:pPr>
              <w:rPr>
                <w:del w:id="14866" w:author="Houyem Rais" w:date="2024-02-22T15:17:00Z"/>
                <w:rFonts w:asciiTheme="minorHAnsi" w:hAnsiTheme="minorHAnsi" w:cstheme="minorHAnsi"/>
                <w:b/>
                <w:bCs/>
                <w:sz w:val="20"/>
                <w:szCs w:val="20"/>
                <w:rPrChange w:id="14867" w:author="Farouk Bouhafs" w:date="2023-12-21T19:16:00Z">
                  <w:rPr>
                    <w:del w:id="14868" w:author="Houyem Rais" w:date="2024-02-22T15:17:00Z"/>
                    <w:b/>
                    <w:bCs/>
                    <w:sz w:val="20"/>
                    <w:szCs w:val="20"/>
                  </w:rPr>
                </w:rPrChange>
              </w:rPr>
              <w:pPrChange w:id="14869" w:author="Houyem Rais" w:date="2024-02-22T15:17:00Z">
                <w:pPr>
                  <w:spacing w:before="20" w:after="40" w:line="240" w:lineRule="auto"/>
                </w:pPr>
              </w:pPrChange>
            </w:pPr>
            <w:del w:id="14870" w:author="Houyem Rais" w:date="2024-02-22T15:17:00Z">
              <w:r w:rsidRPr="00BF2632" w:rsidDel="000A3E8D">
                <w:rPr>
                  <w:rFonts w:asciiTheme="minorHAnsi" w:hAnsiTheme="minorHAnsi" w:cstheme="minorHAnsi"/>
                  <w:b/>
                  <w:bCs/>
                  <w:sz w:val="20"/>
                  <w:szCs w:val="20"/>
                  <w:rPrChange w:id="14871" w:author="Farouk Bouhafs" w:date="2023-12-21T19:16:00Z">
                    <w:rPr>
                      <w:b/>
                      <w:bCs/>
                      <w:sz w:val="20"/>
                      <w:szCs w:val="20"/>
                    </w:rPr>
                  </w:rPrChange>
                </w:rPr>
                <w:delText>2 Tabliers</w:delText>
              </w:r>
            </w:del>
          </w:p>
        </w:tc>
      </w:tr>
      <w:tr w:rsidR="00BF2632" w:rsidRPr="00BF2632" w:rsidDel="000A3E8D" w14:paraId="591359BE" w14:textId="419AACBE" w:rsidTr="008842E1">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872"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873" w:author="Houyem Rais" w:date="2024-02-22T15:17:00Z"/>
          <w:trPrChange w:id="14874" w:author="Farouk Bouhafs" w:date="2023-12-21T19:15:00Z">
            <w:trPr>
              <w:gridBefore w:val="1"/>
              <w:trHeight w:val="194"/>
            </w:trPr>
          </w:trPrChange>
        </w:trPr>
        <w:tc>
          <w:tcPr>
            <w:tcW w:w="3666" w:type="dxa"/>
            <w:shd w:val="clear" w:color="auto" w:fill="auto"/>
            <w:noWrap/>
            <w:vAlign w:val="center"/>
            <w:hideMark/>
            <w:tcPrChange w:id="14875" w:author="Farouk Bouhafs" w:date="2023-12-21T19:15:00Z">
              <w:tcPr>
                <w:tcW w:w="3666" w:type="dxa"/>
                <w:gridSpan w:val="2"/>
                <w:shd w:val="clear" w:color="auto" w:fill="auto"/>
                <w:noWrap/>
                <w:vAlign w:val="center"/>
                <w:hideMark/>
              </w:tcPr>
            </w:tcPrChange>
          </w:tcPr>
          <w:p w14:paraId="1F9E82D8" w14:textId="294B6486" w:rsidR="00BF2632" w:rsidRPr="00BF2632" w:rsidDel="000A3E8D" w:rsidRDefault="00BF2632" w:rsidP="000A3E8D">
            <w:pPr>
              <w:rPr>
                <w:del w:id="14876" w:author="Houyem Rais" w:date="2024-02-22T15:17:00Z"/>
                <w:rFonts w:asciiTheme="minorHAnsi" w:hAnsiTheme="minorHAnsi" w:cstheme="minorHAnsi"/>
                <w:sz w:val="20"/>
                <w:szCs w:val="20"/>
                <w:rPrChange w:id="14877" w:author="Farouk Bouhafs" w:date="2023-12-21T19:16:00Z">
                  <w:rPr>
                    <w:del w:id="14878" w:author="Houyem Rais" w:date="2024-02-22T15:17:00Z"/>
                    <w:sz w:val="20"/>
                    <w:szCs w:val="20"/>
                  </w:rPr>
                </w:rPrChange>
              </w:rPr>
              <w:pPrChange w:id="14879" w:author="Houyem Rais" w:date="2024-02-22T15:17:00Z">
                <w:pPr>
                  <w:spacing w:before="20" w:after="40" w:line="240" w:lineRule="auto"/>
                </w:pPr>
              </w:pPrChange>
            </w:pPr>
            <w:del w:id="14880" w:author="Houyem Rais" w:date="2024-02-22T15:17:00Z">
              <w:r w:rsidRPr="00BF2632" w:rsidDel="000A3E8D">
                <w:rPr>
                  <w:rFonts w:asciiTheme="minorHAnsi" w:hAnsiTheme="minorHAnsi" w:cstheme="minorHAnsi"/>
                  <w:sz w:val="20"/>
                  <w:szCs w:val="20"/>
                  <w:rPrChange w:id="14881" w:author="Farouk Bouhafs" w:date="2023-12-21T19:16:00Z">
                    <w:rPr>
                      <w:sz w:val="20"/>
                      <w:szCs w:val="20"/>
                    </w:rPr>
                  </w:rPrChange>
                </w:rPr>
                <w:delText>VAN du service de la dette du secteur public</w:delText>
              </w:r>
            </w:del>
          </w:p>
        </w:tc>
        <w:tc>
          <w:tcPr>
            <w:tcW w:w="1382" w:type="dxa"/>
            <w:shd w:val="clear" w:color="auto" w:fill="auto"/>
            <w:noWrap/>
            <w:vAlign w:val="bottom"/>
            <w:tcPrChange w:id="14882" w:author="Farouk Bouhafs" w:date="2023-12-21T19:15:00Z">
              <w:tcPr>
                <w:tcW w:w="1382" w:type="dxa"/>
                <w:gridSpan w:val="2"/>
                <w:shd w:val="clear" w:color="auto" w:fill="auto"/>
                <w:noWrap/>
              </w:tcPr>
            </w:tcPrChange>
          </w:tcPr>
          <w:p w14:paraId="1F0E6E90" w14:textId="3F1C3E1D" w:rsidR="00BF2632" w:rsidRPr="00BF2632" w:rsidDel="000A3E8D" w:rsidRDefault="00BF2632" w:rsidP="000A3E8D">
            <w:pPr>
              <w:rPr>
                <w:del w:id="14883" w:author="Houyem Rais" w:date="2024-02-22T15:17:00Z"/>
                <w:rFonts w:asciiTheme="minorHAnsi" w:hAnsiTheme="minorHAnsi" w:cstheme="minorHAnsi"/>
                <w:sz w:val="20"/>
                <w:szCs w:val="20"/>
                <w:rPrChange w:id="14884" w:author="Farouk Bouhafs" w:date="2023-12-21T19:16:00Z">
                  <w:rPr>
                    <w:del w:id="14885" w:author="Houyem Rais" w:date="2024-02-22T15:17:00Z"/>
                    <w:sz w:val="20"/>
                    <w:szCs w:val="20"/>
                  </w:rPr>
                </w:rPrChange>
              </w:rPr>
              <w:pPrChange w:id="14886" w:author="Houyem Rais" w:date="2024-02-22T15:17:00Z">
                <w:pPr>
                  <w:spacing w:before="20" w:after="40" w:line="240" w:lineRule="auto"/>
                  <w:jc w:val="center"/>
                </w:pPr>
              </w:pPrChange>
            </w:pPr>
            <w:ins w:id="14887" w:author="Farouk Bouhafs" w:date="2023-12-21T19:06:00Z">
              <w:del w:id="14888" w:author="Houyem Rais" w:date="2024-02-22T15:17:00Z">
                <w:r w:rsidRPr="00BF2632" w:rsidDel="000A3E8D">
                  <w:rPr>
                    <w:rFonts w:asciiTheme="minorHAnsi" w:hAnsiTheme="minorHAnsi" w:cstheme="minorHAnsi"/>
                    <w:sz w:val="20"/>
                    <w:szCs w:val="20"/>
                    <w:rPrChange w:id="14889" w:author="Farouk Bouhafs" w:date="2023-12-21T19:16:00Z">
                      <w:rPr>
                        <w:rFonts w:ascii="Arial" w:hAnsi="Arial" w:cs="Arial"/>
                      </w:rPr>
                    </w:rPrChange>
                  </w:rPr>
                  <w:delText>-463,2</w:delText>
                </w:r>
              </w:del>
            </w:ins>
            <w:del w:id="14890" w:author="Houyem Rais" w:date="2024-02-22T15:17:00Z">
              <w:r w:rsidRPr="00BF2632" w:rsidDel="000A3E8D">
                <w:rPr>
                  <w:rFonts w:asciiTheme="minorHAnsi" w:hAnsiTheme="minorHAnsi" w:cstheme="minorHAnsi"/>
                  <w:sz w:val="20"/>
                  <w:szCs w:val="20"/>
                  <w:rPrChange w:id="14891" w:author="Farouk Bouhafs" w:date="2023-12-21T19:16:00Z">
                    <w:rPr/>
                  </w:rPrChange>
                </w:rPr>
                <w:delText>-568,6</w:delText>
              </w:r>
            </w:del>
          </w:p>
        </w:tc>
        <w:tc>
          <w:tcPr>
            <w:tcW w:w="1382" w:type="dxa"/>
            <w:vAlign w:val="bottom"/>
            <w:tcPrChange w:id="14892" w:author="Farouk Bouhafs" w:date="2023-12-21T19:15:00Z">
              <w:tcPr>
                <w:tcW w:w="1382" w:type="dxa"/>
                <w:gridSpan w:val="2"/>
              </w:tcPr>
            </w:tcPrChange>
          </w:tcPr>
          <w:p w14:paraId="07B458D7" w14:textId="73027042" w:rsidR="00BF2632" w:rsidRPr="00BF2632" w:rsidDel="000A3E8D" w:rsidRDefault="00BF2632" w:rsidP="000A3E8D">
            <w:pPr>
              <w:rPr>
                <w:del w:id="14893" w:author="Houyem Rais" w:date="2024-02-22T15:17:00Z"/>
                <w:rFonts w:asciiTheme="minorHAnsi" w:hAnsiTheme="minorHAnsi" w:cstheme="minorHAnsi"/>
                <w:sz w:val="20"/>
                <w:szCs w:val="20"/>
                <w:rPrChange w:id="14894" w:author="Farouk Bouhafs" w:date="2023-12-21T19:16:00Z">
                  <w:rPr>
                    <w:del w:id="14895" w:author="Houyem Rais" w:date="2024-02-22T15:17:00Z"/>
                    <w:sz w:val="20"/>
                    <w:szCs w:val="20"/>
                  </w:rPr>
                </w:rPrChange>
              </w:rPr>
              <w:pPrChange w:id="14896" w:author="Houyem Rais" w:date="2024-02-22T15:17:00Z">
                <w:pPr>
                  <w:spacing w:before="20" w:after="40" w:line="240" w:lineRule="auto"/>
                  <w:jc w:val="center"/>
                </w:pPr>
              </w:pPrChange>
            </w:pPr>
            <w:ins w:id="14897" w:author="Farouk Bouhafs" w:date="2023-12-21T19:11:00Z">
              <w:del w:id="14898" w:author="Houyem Rais" w:date="2024-02-22T15:17:00Z">
                <w:r w:rsidRPr="00BF2632" w:rsidDel="000A3E8D">
                  <w:rPr>
                    <w:rFonts w:asciiTheme="minorHAnsi" w:hAnsiTheme="minorHAnsi" w:cstheme="minorHAnsi"/>
                    <w:sz w:val="20"/>
                    <w:szCs w:val="20"/>
                    <w:rPrChange w:id="14899" w:author="Farouk Bouhafs" w:date="2023-12-21T19:16:00Z">
                      <w:rPr>
                        <w:rFonts w:ascii="Arial" w:hAnsi="Arial" w:cs="Arial"/>
                      </w:rPr>
                    </w:rPrChange>
                  </w:rPr>
                  <w:delText>-865,9</w:delText>
                </w:r>
              </w:del>
            </w:ins>
            <w:del w:id="14900" w:author="Houyem Rais" w:date="2024-02-22T15:17:00Z">
              <w:r w:rsidRPr="00BF2632" w:rsidDel="000A3E8D">
                <w:rPr>
                  <w:rFonts w:asciiTheme="minorHAnsi" w:hAnsiTheme="minorHAnsi" w:cstheme="minorHAnsi"/>
                  <w:sz w:val="20"/>
                  <w:szCs w:val="20"/>
                  <w:rPrChange w:id="14901" w:author="Farouk Bouhafs" w:date="2023-12-21T19:16:00Z">
                    <w:rPr/>
                  </w:rPrChange>
                </w:rPr>
                <w:delText>-995,4</w:delText>
              </w:r>
            </w:del>
          </w:p>
        </w:tc>
        <w:tc>
          <w:tcPr>
            <w:tcW w:w="1382" w:type="dxa"/>
            <w:vAlign w:val="bottom"/>
            <w:tcPrChange w:id="14902" w:author="Farouk Bouhafs" w:date="2023-12-21T19:15:00Z">
              <w:tcPr>
                <w:tcW w:w="1382" w:type="dxa"/>
                <w:gridSpan w:val="2"/>
              </w:tcPr>
            </w:tcPrChange>
          </w:tcPr>
          <w:p w14:paraId="2CC0F15F" w14:textId="6EB2A5E5" w:rsidR="00BF2632" w:rsidRPr="00BF2632" w:rsidDel="000A3E8D" w:rsidRDefault="00BF2632" w:rsidP="000A3E8D">
            <w:pPr>
              <w:rPr>
                <w:del w:id="14903" w:author="Houyem Rais" w:date="2024-02-22T15:17:00Z"/>
                <w:rFonts w:asciiTheme="minorHAnsi" w:hAnsiTheme="minorHAnsi" w:cstheme="minorHAnsi"/>
                <w:sz w:val="20"/>
                <w:szCs w:val="20"/>
                <w:rPrChange w:id="14904" w:author="Farouk Bouhafs" w:date="2023-12-21T19:16:00Z">
                  <w:rPr>
                    <w:del w:id="14905" w:author="Houyem Rais" w:date="2024-02-22T15:17:00Z"/>
                    <w:sz w:val="20"/>
                    <w:szCs w:val="20"/>
                  </w:rPr>
                </w:rPrChange>
              </w:rPr>
              <w:pPrChange w:id="14906" w:author="Houyem Rais" w:date="2024-02-22T15:17:00Z">
                <w:pPr>
                  <w:spacing w:before="20" w:after="40" w:line="240" w:lineRule="auto"/>
                  <w:jc w:val="center"/>
                </w:pPr>
              </w:pPrChange>
            </w:pPr>
            <w:ins w:id="14907" w:author="Farouk Bouhafs" w:date="2023-12-21T19:13:00Z">
              <w:del w:id="14908" w:author="Houyem Rais" w:date="2024-02-22T15:17:00Z">
                <w:r w:rsidRPr="00BF2632" w:rsidDel="000A3E8D">
                  <w:rPr>
                    <w:rFonts w:asciiTheme="minorHAnsi" w:hAnsiTheme="minorHAnsi" w:cstheme="minorHAnsi"/>
                    <w:sz w:val="20"/>
                    <w:szCs w:val="20"/>
                    <w:rPrChange w:id="14909" w:author="Farouk Bouhafs" w:date="2023-12-21T19:16:00Z">
                      <w:rPr>
                        <w:rFonts w:ascii="Arial" w:hAnsi="Arial" w:cs="Arial"/>
                      </w:rPr>
                    </w:rPrChange>
                  </w:rPr>
                  <w:delText>-604,0</w:delText>
                </w:r>
              </w:del>
            </w:ins>
            <w:del w:id="14910" w:author="Houyem Rais" w:date="2024-02-22T15:17:00Z">
              <w:r w:rsidRPr="00BF2632" w:rsidDel="000A3E8D">
                <w:rPr>
                  <w:rFonts w:asciiTheme="minorHAnsi" w:hAnsiTheme="minorHAnsi" w:cstheme="minorHAnsi"/>
                  <w:sz w:val="20"/>
                  <w:szCs w:val="20"/>
                  <w:rPrChange w:id="14911" w:author="Farouk Bouhafs" w:date="2023-12-21T19:16:00Z">
                    <w:rPr/>
                  </w:rPrChange>
                </w:rPr>
                <w:delText>-720,8</w:delText>
              </w:r>
            </w:del>
          </w:p>
        </w:tc>
        <w:tc>
          <w:tcPr>
            <w:tcW w:w="1382" w:type="dxa"/>
            <w:vAlign w:val="bottom"/>
            <w:tcPrChange w:id="14912" w:author="Farouk Bouhafs" w:date="2023-12-21T19:15:00Z">
              <w:tcPr>
                <w:tcW w:w="1382" w:type="dxa"/>
                <w:gridSpan w:val="2"/>
              </w:tcPr>
            </w:tcPrChange>
          </w:tcPr>
          <w:p w14:paraId="00F88502" w14:textId="2774A996" w:rsidR="00BF2632" w:rsidRPr="00BF2632" w:rsidDel="000A3E8D" w:rsidRDefault="00BF2632" w:rsidP="000A3E8D">
            <w:pPr>
              <w:rPr>
                <w:del w:id="14913" w:author="Houyem Rais" w:date="2024-02-22T15:17:00Z"/>
                <w:rFonts w:asciiTheme="minorHAnsi" w:hAnsiTheme="minorHAnsi" w:cstheme="minorHAnsi"/>
                <w:sz w:val="20"/>
                <w:szCs w:val="20"/>
                <w:rPrChange w:id="14914" w:author="Farouk Bouhafs" w:date="2023-12-21T19:16:00Z">
                  <w:rPr>
                    <w:del w:id="14915" w:author="Houyem Rais" w:date="2024-02-22T15:17:00Z"/>
                    <w:sz w:val="20"/>
                    <w:szCs w:val="20"/>
                  </w:rPr>
                </w:rPrChange>
              </w:rPr>
              <w:pPrChange w:id="14916" w:author="Houyem Rais" w:date="2024-02-22T15:17:00Z">
                <w:pPr>
                  <w:spacing w:before="20" w:after="40" w:line="240" w:lineRule="auto"/>
                  <w:jc w:val="center"/>
                </w:pPr>
              </w:pPrChange>
            </w:pPr>
            <w:ins w:id="14917" w:author="Farouk Bouhafs" w:date="2023-12-21T19:15:00Z">
              <w:del w:id="14918" w:author="Houyem Rais" w:date="2024-02-22T15:17:00Z">
                <w:r w:rsidRPr="00BF2632" w:rsidDel="000A3E8D">
                  <w:rPr>
                    <w:rFonts w:asciiTheme="minorHAnsi" w:hAnsiTheme="minorHAnsi" w:cstheme="minorHAnsi"/>
                    <w:sz w:val="20"/>
                    <w:szCs w:val="20"/>
                    <w:rPrChange w:id="14919" w:author="Farouk Bouhafs" w:date="2023-12-21T19:16:00Z">
                      <w:rPr>
                        <w:rFonts w:ascii="Arial" w:hAnsi="Arial" w:cs="Arial"/>
                      </w:rPr>
                    </w:rPrChange>
                  </w:rPr>
                  <w:delText>-1 132,0</w:delText>
                </w:r>
              </w:del>
            </w:ins>
            <w:del w:id="14920" w:author="Houyem Rais" w:date="2024-02-22T15:17:00Z">
              <w:r w:rsidRPr="00BF2632" w:rsidDel="000A3E8D">
                <w:rPr>
                  <w:rFonts w:asciiTheme="minorHAnsi" w:hAnsiTheme="minorHAnsi" w:cstheme="minorHAnsi"/>
                  <w:sz w:val="20"/>
                  <w:szCs w:val="20"/>
                  <w:rPrChange w:id="14921" w:author="Farouk Bouhafs" w:date="2023-12-21T19:16:00Z">
                    <w:rPr/>
                  </w:rPrChange>
                </w:rPr>
                <w:delText>-1280,5</w:delText>
              </w:r>
            </w:del>
          </w:p>
        </w:tc>
      </w:tr>
      <w:tr w:rsidR="00BF2632" w:rsidRPr="00BF2632" w:rsidDel="000A3E8D" w14:paraId="76129663" w14:textId="5712E167" w:rsidTr="008842E1">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922"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923" w:author="Houyem Rais" w:date="2024-02-22T15:17:00Z"/>
          <w:trPrChange w:id="14924" w:author="Farouk Bouhafs" w:date="2023-12-21T19:15:00Z">
            <w:trPr>
              <w:gridBefore w:val="1"/>
              <w:trHeight w:val="194"/>
            </w:trPr>
          </w:trPrChange>
        </w:trPr>
        <w:tc>
          <w:tcPr>
            <w:tcW w:w="3666" w:type="dxa"/>
            <w:shd w:val="clear" w:color="auto" w:fill="auto"/>
            <w:noWrap/>
            <w:vAlign w:val="center"/>
            <w:hideMark/>
            <w:tcPrChange w:id="14925" w:author="Farouk Bouhafs" w:date="2023-12-21T19:15:00Z">
              <w:tcPr>
                <w:tcW w:w="3666" w:type="dxa"/>
                <w:gridSpan w:val="2"/>
                <w:shd w:val="clear" w:color="auto" w:fill="auto"/>
                <w:noWrap/>
                <w:vAlign w:val="center"/>
                <w:hideMark/>
              </w:tcPr>
            </w:tcPrChange>
          </w:tcPr>
          <w:p w14:paraId="5666BAD2" w14:textId="245953FC" w:rsidR="00BF2632" w:rsidRPr="00BF2632" w:rsidDel="000A3E8D" w:rsidRDefault="00BF2632" w:rsidP="000A3E8D">
            <w:pPr>
              <w:rPr>
                <w:del w:id="14926" w:author="Houyem Rais" w:date="2024-02-22T15:17:00Z"/>
                <w:rFonts w:asciiTheme="minorHAnsi" w:hAnsiTheme="minorHAnsi" w:cstheme="minorHAnsi"/>
                <w:sz w:val="20"/>
                <w:szCs w:val="20"/>
                <w:rPrChange w:id="14927" w:author="Farouk Bouhafs" w:date="2023-12-21T19:16:00Z">
                  <w:rPr>
                    <w:del w:id="14928" w:author="Houyem Rais" w:date="2024-02-22T15:17:00Z"/>
                    <w:sz w:val="20"/>
                    <w:szCs w:val="20"/>
                  </w:rPr>
                </w:rPrChange>
              </w:rPr>
              <w:pPrChange w:id="14929" w:author="Houyem Rais" w:date="2024-02-22T15:17:00Z">
                <w:pPr>
                  <w:spacing w:before="20" w:after="40" w:line="240" w:lineRule="auto"/>
                </w:pPr>
              </w:pPrChange>
            </w:pPr>
            <w:del w:id="14930" w:author="Houyem Rais" w:date="2024-02-22T15:17:00Z">
              <w:r w:rsidRPr="00BF2632" w:rsidDel="000A3E8D">
                <w:rPr>
                  <w:rFonts w:asciiTheme="minorHAnsi" w:hAnsiTheme="minorHAnsi" w:cstheme="minorHAnsi"/>
                  <w:sz w:val="20"/>
                  <w:szCs w:val="20"/>
                  <w:rPrChange w:id="14931" w:author="Farouk Bouhafs" w:date="2023-12-21T19:16:00Z">
                    <w:rPr>
                      <w:sz w:val="20"/>
                      <w:szCs w:val="20"/>
                    </w:rPr>
                  </w:rPrChange>
                </w:rPr>
                <w:delText>VAN des recettes d'exploitation</w:delText>
              </w:r>
            </w:del>
          </w:p>
        </w:tc>
        <w:tc>
          <w:tcPr>
            <w:tcW w:w="1382" w:type="dxa"/>
            <w:shd w:val="clear" w:color="auto" w:fill="auto"/>
            <w:noWrap/>
            <w:vAlign w:val="bottom"/>
            <w:tcPrChange w:id="14932" w:author="Farouk Bouhafs" w:date="2023-12-21T19:15:00Z">
              <w:tcPr>
                <w:tcW w:w="1382" w:type="dxa"/>
                <w:gridSpan w:val="2"/>
                <w:shd w:val="clear" w:color="auto" w:fill="auto"/>
                <w:noWrap/>
              </w:tcPr>
            </w:tcPrChange>
          </w:tcPr>
          <w:p w14:paraId="3E19E5B4" w14:textId="435E0C6A" w:rsidR="00BF2632" w:rsidRPr="00BF2632" w:rsidDel="000A3E8D" w:rsidRDefault="00BF2632" w:rsidP="000A3E8D">
            <w:pPr>
              <w:rPr>
                <w:del w:id="14933" w:author="Houyem Rais" w:date="2024-02-22T15:17:00Z"/>
                <w:rFonts w:asciiTheme="minorHAnsi" w:hAnsiTheme="minorHAnsi" w:cstheme="minorHAnsi"/>
                <w:sz w:val="20"/>
                <w:szCs w:val="20"/>
                <w:rPrChange w:id="14934" w:author="Farouk Bouhafs" w:date="2023-12-21T19:16:00Z">
                  <w:rPr>
                    <w:del w:id="14935" w:author="Houyem Rais" w:date="2024-02-22T15:17:00Z"/>
                    <w:sz w:val="20"/>
                    <w:szCs w:val="20"/>
                  </w:rPr>
                </w:rPrChange>
              </w:rPr>
              <w:pPrChange w:id="14936" w:author="Houyem Rais" w:date="2024-02-22T15:17:00Z">
                <w:pPr>
                  <w:spacing w:before="20" w:after="40" w:line="240" w:lineRule="auto"/>
                  <w:jc w:val="center"/>
                </w:pPr>
              </w:pPrChange>
            </w:pPr>
            <w:ins w:id="14937" w:author="Farouk Bouhafs" w:date="2023-12-21T19:06:00Z">
              <w:del w:id="14938" w:author="Houyem Rais" w:date="2024-02-22T15:17:00Z">
                <w:r w:rsidRPr="00BF2632" w:rsidDel="000A3E8D">
                  <w:rPr>
                    <w:rFonts w:asciiTheme="minorHAnsi" w:hAnsiTheme="minorHAnsi" w:cstheme="minorHAnsi"/>
                    <w:sz w:val="20"/>
                    <w:szCs w:val="20"/>
                    <w:rPrChange w:id="14939" w:author="Farouk Bouhafs" w:date="2023-12-21T19:16:00Z">
                      <w:rPr>
                        <w:rFonts w:ascii="Arial" w:hAnsi="Arial" w:cs="Arial"/>
                      </w:rPr>
                    </w:rPrChange>
                  </w:rPr>
                  <w:delText>287,2</w:delText>
                </w:r>
              </w:del>
            </w:ins>
            <w:del w:id="14940" w:author="Houyem Rais" w:date="2024-02-22T15:17:00Z">
              <w:r w:rsidRPr="00BF2632" w:rsidDel="000A3E8D">
                <w:rPr>
                  <w:rFonts w:asciiTheme="minorHAnsi" w:hAnsiTheme="minorHAnsi" w:cstheme="minorHAnsi"/>
                  <w:sz w:val="20"/>
                  <w:szCs w:val="20"/>
                  <w:rPrChange w:id="14941" w:author="Farouk Bouhafs" w:date="2023-12-21T19:16:00Z">
                    <w:rPr/>
                  </w:rPrChange>
                </w:rPr>
                <w:delText>287,2</w:delText>
              </w:r>
            </w:del>
          </w:p>
        </w:tc>
        <w:tc>
          <w:tcPr>
            <w:tcW w:w="1382" w:type="dxa"/>
            <w:vAlign w:val="bottom"/>
            <w:tcPrChange w:id="14942" w:author="Farouk Bouhafs" w:date="2023-12-21T19:15:00Z">
              <w:tcPr>
                <w:tcW w:w="1382" w:type="dxa"/>
                <w:gridSpan w:val="2"/>
              </w:tcPr>
            </w:tcPrChange>
          </w:tcPr>
          <w:p w14:paraId="028DF4F3" w14:textId="794F3CD8" w:rsidR="00BF2632" w:rsidRPr="00BF2632" w:rsidDel="000A3E8D" w:rsidRDefault="00BF2632" w:rsidP="000A3E8D">
            <w:pPr>
              <w:rPr>
                <w:del w:id="14943" w:author="Houyem Rais" w:date="2024-02-22T15:17:00Z"/>
                <w:rFonts w:asciiTheme="minorHAnsi" w:hAnsiTheme="minorHAnsi" w:cstheme="minorHAnsi"/>
                <w:sz w:val="20"/>
                <w:szCs w:val="20"/>
                <w:rPrChange w:id="14944" w:author="Farouk Bouhafs" w:date="2023-12-21T19:16:00Z">
                  <w:rPr>
                    <w:del w:id="14945" w:author="Houyem Rais" w:date="2024-02-22T15:17:00Z"/>
                    <w:sz w:val="20"/>
                    <w:szCs w:val="20"/>
                  </w:rPr>
                </w:rPrChange>
              </w:rPr>
              <w:pPrChange w:id="14946" w:author="Houyem Rais" w:date="2024-02-22T15:17:00Z">
                <w:pPr>
                  <w:spacing w:before="20" w:after="40" w:line="240" w:lineRule="auto"/>
                  <w:jc w:val="center"/>
                </w:pPr>
              </w:pPrChange>
            </w:pPr>
            <w:ins w:id="14947" w:author="Farouk Bouhafs" w:date="2023-12-21T19:11:00Z">
              <w:del w:id="14948" w:author="Houyem Rais" w:date="2024-02-22T15:17:00Z">
                <w:r w:rsidRPr="00BF2632" w:rsidDel="000A3E8D">
                  <w:rPr>
                    <w:rFonts w:asciiTheme="minorHAnsi" w:hAnsiTheme="minorHAnsi" w:cstheme="minorHAnsi"/>
                    <w:sz w:val="20"/>
                    <w:szCs w:val="20"/>
                    <w:rPrChange w:id="14949" w:author="Farouk Bouhafs" w:date="2023-12-21T19:16:00Z">
                      <w:rPr>
                        <w:rFonts w:ascii="Arial" w:hAnsi="Arial" w:cs="Arial"/>
                      </w:rPr>
                    </w:rPrChange>
                  </w:rPr>
                  <w:delText>287,2</w:delText>
                </w:r>
              </w:del>
            </w:ins>
            <w:del w:id="14950" w:author="Houyem Rais" w:date="2024-02-22T15:17:00Z">
              <w:r w:rsidRPr="00BF2632" w:rsidDel="000A3E8D">
                <w:rPr>
                  <w:rFonts w:asciiTheme="minorHAnsi" w:hAnsiTheme="minorHAnsi" w:cstheme="minorHAnsi"/>
                  <w:sz w:val="20"/>
                  <w:szCs w:val="20"/>
                  <w:rPrChange w:id="14951" w:author="Farouk Bouhafs" w:date="2023-12-21T19:16:00Z">
                    <w:rPr/>
                  </w:rPrChange>
                </w:rPr>
                <w:delText>287,2</w:delText>
              </w:r>
            </w:del>
          </w:p>
        </w:tc>
        <w:tc>
          <w:tcPr>
            <w:tcW w:w="1382" w:type="dxa"/>
            <w:vAlign w:val="bottom"/>
            <w:tcPrChange w:id="14952" w:author="Farouk Bouhafs" w:date="2023-12-21T19:15:00Z">
              <w:tcPr>
                <w:tcW w:w="1382" w:type="dxa"/>
                <w:gridSpan w:val="2"/>
              </w:tcPr>
            </w:tcPrChange>
          </w:tcPr>
          <w:p w14:paraId="1AFAB77E" w14:textId="16C7269E" w:rsidR="00BF2632" w:rsidRPr="00BF2632" w:rsidDel="000A3E8D" w:rsidRDefault="00BF2632" w:rsidP="000A3E8D">
            <w:pPr>
              <w:rPr>
                <w:del w:id="14953" w:author="Houyem Rais" w:date="2024-02-22T15:17:00Z"/>
                <w:rFonts w:asciiTheme="minorHAnsi" w:hAnsiTheme="minorHAnsi" w:cstheme="minorHAnsi"/>
                <w:sz w:val="20"/>
                <w:szCs w:val="20"/>
                <w:rPrChange w:id="14954" w:author="Farouk Bouhafs" w:date="2023-12-21T19:16:00Z">
                  <w:rPr>
                    <w:del w:id="14955" w:author="Houyem Rais" w:date="2024-02-22T15:17:00Z"/>
                    <w:sz w:val="20"/>
                    <w:szCs w:val="20"/>
                  </w:rPr>
                </w:rPrChange>
              </w:rPr>
              <w:pPrChange w:id="14956" w:author="Houyem Rais" w:date="2024-02-22T15:17:00Z">
                <w:pPr>
                  <w:spacing w:before="20" w:after="40" w:line="240" w:lineRule="auto"/>
                  <w:jc w:val="center"/>
                </w:pPr>
              </w:pPrChange>
            </w:pPr>
            <w:ins w:id="14957" w:author="Farouk Bouhafs" w:date="2023-12-21T19:13:00Z">
              <w:del w:id="14958" w:author="Houyem Rais" w:date="2024-02-22T15:17:00Z">
                <w:r w:rsidRPr="00BF2632" w:rsidDel="000A3E8D">
                  <w:rPr>
                    <w:rFonts w:asciiTheme="minorHAnsi" w:hAnsiTheme="minorHAnsi" w:cstheme="minorHAnsi"/>
                    <w:sz w:val="20"/>
                    <w:szCs w:val="20"/>
                    <w:rPrChange w:id="14959" w:author="Farouk Bouhafs" w:date="2023-12-21T19:16:00Z">
                      <w:rPr>
                        <w:rFonts w:ascii="Arial" w:hAnsi="Arial" w:cs="Arial"/>
                      </w:rPr>
                    </w:rPrChange>
                  </w:rPr>
                  <w:delText>287,2</w:delText>
                </w:r>
              </w:del>
            </w:ins>
            <w:del w:id="14960" w:author="Houyem Rais" w:date="2024-02-22T15:17:00Z">
              <w:r w:rsidRPr="00BF2632" w:rsidDel="000A3E8D">
                <w:rPr>
                  <w:rFonts w:asciiTheme="minorHAnsi" w:hAnsiTheme="minorHAnsi" w:cstheme="minorHAnsi"/>
                  <w:sz w:val="20"/>
                  <w:szCs w:val="20"/>
                  <w:rPrChange w:id="14961" w:author="Farouk Bouhafs" w:date="2023-12-21T19:16:00Z">
                    <w:rPr/>
                  </w:rPrChange>
                </w:rPr>
                <w:delText>287,2</w:delText>
              </w:r>
            </w:del>
          </w:p>
        </w:tc>
        <w:tc>
          <w:tcPr>
            <w:tcW w:w="1382" w:type="dxa"/>
            <w:vAlign w:val="bottom"/>
            <w:tcPrChange w:id="14962" w:author="Farouk Bouhafs" w:date="2023-12-21T19:15:00Z">
              <w:tcPr>
                <w:tcW w:w="1382" w:type="dxa"/>
                <w:gridSpan w:val="2"/>
              </w:tcPr>
            </w:tcPrChange>
          </w:tcPr>
          <w:p w14:paraId="1F5E0C82" w14:textId="0F4B4E98" w:rsidR="00BF2632" w:rsidRPr="00BF2632" w:rsidDel="000A3E8D" w:rsidRDefault="00BF2632" w:rsidP="000A3E8D">
            <w:pPr>
              <w:rPr>
                <w:del w:id="14963" w:author="Houyem Rais" w:date="2024-02-22T15:17:00Z"/>
                <w:rFonts w:asciiTheme="minorHAnsi" w:hAnsiTheme="minorHAnsi" w:cstheme="minorHAnsi"/>
                <w:sz w:val="20"/>
                <w:szCs w:val="20"/>
                <w:rPrChange w:id="14964" w:author="Farouk Bouhafs" w:date="2023-12-21T19:16:00Z">
                  <w:rPr>
                    <w:del w:id="14965" w:author="Houyem Rais" w:date="2024-02-22T15:17:00Z"/>
                    <w:sz w:val="20"/>
                    <w:szCs w:val="20"/>
                  </w:rPr>
                </w:rPrChange>
              </w:rPr>
              <w:pPrChange w:id="14966" w:author="Houyem Rais" w:date="2024-02-22T15:17:00Z">
                <w:pPr>
                  <w:spacing w:before="20" w:after="40" w:line="240" w:lineRule="auto"/>
                  <w:jc w:val="center"/>
                </w:pPr>
              </w:pPrChange>
            </w:pPr>
            <w:ins w:id="14967" w:author="Farouk Bouhafs" w:date="2023-12-21T19:15:00Z">
              <w:del w:id="14968" w:author="Houyem Rais" w:date="2024-02-22T15:17:00Z">
                <w:r w:rsidRPr="00BF2632" w:rsidDel="000A3E8D">
                  <w:rPr>
                    <w:rFonts w:asciiTheme="minorHAnsi" w:hAnsiTheme="minorHAnsi" w:cstheme="minorHAnsi"/>
                    <w:sz w:val="20"/>
                    <w:szCs w:val="20"/>
                    <w:rPrChange w:id="14969" w:author="Farouk Bouhafs" w:date="2023-12-21T19:16:00Z">
                      <w:rPr>
                        <w:rFonts w:ascii="Arial" w:hAnsi="Arial" w:cs="Arial"/>
                      </w:rPr>
                    </w:rPrChange>
                  </w:rPr>
                  <w:delText>287,2</w:delText>
                </w:r>
              </w:del>
            </w:ins>
            <w:del w:id="14970" w:author="Houyem Rais" w:date="2024-02-22T15:17:00Z">
              <w:r w:rsidRPr="00BF2632" w:rsidDel="000A3E8D">
                <w:rPr>
                  <w:rFonts w:asciiTheme="minorHAnsi" w:hAnsiTheme="minorHAnsi" w:cstheme="minorHAnsi"/>
                  <w:sz w:val="20"/>
                  <w:szCs w:val="20"/>
                  <w:rPrChange w:id="14971" w:author="Farouk Bouhafs" w:date="2023-12-21T19:16:00Z">
                    <w:rPr/>
                  </w:rPrChange>
                </w:rPr>
                <w:delText>287,2</w:delText>
              </w:r>
            </w:del>
          </w:p>
        </w:tc>
      </w:tr>
      <w:tr w:rsidR="00BF2632" w:rsidRPr="00BF2632" w:rsidDel="000A3E8D" w14:paraId="2E4C6E97" w14:textId="5D9D783A" w:rsidTr="008842E1">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972"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4973" w:author="Houyem Rais" w:date="2024-02-22T15:17:00Z"/>
          <w:trPrChange w:id="14974" w:author="Farouk Bouhafs" w:date="2023-12-21T19:15:00Z">
            <w:trPr>
              <w:gridBefore w:val="1"/>
              <w:trHeight w:val="194"/>
            </w:trPr>
          </w:trPrChange>
        </w:trPr>
        <w:tc>
          <w:tcPr>
            <w:tcW w:w="3666" w:type="dxa"/>
            <w:shd w:val="clear" w:color="auto" w:fill="auto"/>
            <w:noWrap/>
            <w:vAlign w:val="center"/>
            <w:hideMark/>
            <w:tcPrChange w:id="14975" w:author="Farouk Bouhafs" w:date="2023-12-21T19:15:00Z">
              <w:tcPr>
                <w:tcW w:w="3666" w:type="dxa"/>
                <w:gridSpan w:val="2"/>
                <w:shd w:val="clear" w:color="auto" w:fill="auto"/>
                <w:noWrap/>
                <w:vAlign w:val="center"/>
                <w:hideMark/>
              </w:tcPr>
            </w:tcPrChange>
          </w:tcPr>
          <w:p w14:paraId="422058E3" w14:textId="76C63C4A" w:rsidR="00BF2632" w:rsidRPr="00BF2632" w:rsidDel="000A3E8D" w:rsidRDefault="00BF2632" w:rsidP="000A3E8D">
            <w:pPr>
              <w:rPr>
                <w:del w:id="14976" w:author="Houyem Rais" w:date="2024-02-22T15:17:00Z"/>
                <w:rFonts w:asciiTheme="minorHAnsi" w:hAnsiTheme="minorHAnsi" w:cstheme="minorHAnsi"/>
                <w:sz w:val="20"/>
                <w:szCs w:val="20"/>
                <w:rPrChange w:id="14977" w:author="Farouk Bouhafs" w:date="2023-12-21T19:16:00Z">
                  <w:rPr>
                    <w:del w:id="14978" w:author="Houyem Rais" w:date="2024-02-22T15:17:00Z"/>
                    <w:sz w:val="20"/>
                    <w:szCs w:val="20"/>
                  </w:rPr>
                </w:rPrChange>
              </w:rPr>
              <w:pPrChange w:id="14979" w:author="Houyem Rais" w:date="2024-02-22T15:17:00Z">
                <w:pPr>
                  <w:spacing w:before="20" w:after="40" w:line="240" w:lineRule="auto"/>
                </w:pPr>
              </w:pPrChange>
            </w:pPr>
            <w:del w:id="14980" w:author="Houyem Rais" w:date="2024-02-22T15:17:00Z">
              <w:r w:rsidRPr="00BF2632" w:rsidDel="000A3E8D">
                <w:rPr>
                  <w:rFonts w:asciiTheme="minorHAnsi" w:hAnsiTheme="minorHAnsi" w:cstheme="minorHAnsi"/>
                  <w:sz w:val="20"/>
                  <w:szCs w:val="20"/>
                  <w:rPrChange w:id="14981" w:author="Farouk Bouhafs" w:date="2023-12-21T19:16:00Z">
                    <w:rPr>
                      <w:sz w:val="20"/>
                      <w:szCs w:val="20"/>
                    </w:rPr>
                  </w:rPrChange>
                </w:rPr>
                <w:delText>VAN des OPEX (coûts d'exploitation-maintenance-GER)</w:delText>
              </w:r>
            </w:del>
          </w:p>
        </w:tc>
        <w:tc>
          <w:tcPr>
            <w:tcW w:w="1382" w:type="dxa"/>
            <w:shd w:val="clear" w:color="auto" w:fill="auto"/>
            <w:noWrap/>
            <w:vAlign w:val="bottom"/>
            <w:tcPrChange w:id="14982" w:author="Farouk Bouhafs" w:date="2023-12-21T19:15:00Z">
              <w:tcPr>
                <w:tcW w:w="1382" w:type="dxa"/>
                <w:gridSpan w:val="2"/>
                <w:shd w:val="clear" w:color="auto" w:fill="auto"/>
                <w:noWrap/>
              </w:tcPr>
            </w:tcPrChange>
          </w:tcPr>
          <w:p w14:paraId="6DFEDF4B" w14:textId="71CD2BD0" w:rsidR="00BF2632" w:rsidRPr="00BF2632" w:rsidDel="000A3E8D" w:rsidRDefault="00BF2632" w:rsidP="000A3E8D">
            <w:pPr>
              <w:rPr>
                <w:del w:id="14983" w:author="Houyem Rais" w:date="2024-02-22T15:17:00Z"/>
                <w:rFonts w:asciiTheme="minorHAnsi" w:hAnsiTheme="minorHAnsi" w:cstheme="minorHAnsi"/>
                <w:sz w:val="20"/>
                <w:szCs w:val="20"/>
                <w:rPrChange w:id="14984" w:author="Farouk Bouhafs" w:date="2023-12-21T19:16:00Z">
                  <w:rPr>
                    <w:del w:id="14985" w:author="Houyem Rais" w:date="2024-02-22T15:17:00Z"/>
                    <w:sz w:val="20"/>
                    <w:szCs w:val="20"/>
                  </w:rPr>
                </w:rPrChange>
              </w:rPr>
              <w:pPrChange w:id="14986" w:author="Houyem Rais" w:date="2024-02-22T15:17:00Z">
                <w:pPr>
                  <w:spacing w:before="20" w:after="40" w:line="240" w:lineRule="auto"/>
                  <w:jc w:val="center"/>
                </w:pPr>
              </w:pPrChange>
            </w:pPr>
            <w:ins w:id="14987" w:author="Farouk Bouhafs" w:date="2023-12-21T19:06:00Z">
              <w:del w:id="14988" w:author="Houyem Rais" w:date="2024-02-22T15:17:00Z">
                <w:r w:rsidRPr="00BF2632" w:rsidDel="000A3E8D">
                  <w:rPr>
                    <w:rFonts w:asciiTheme="minorHAnsi" w:hAnsiTheme="minorHAnsi" w:cstheme="minorHAnsi"/>
                    <w:sz w:val="20"/>
                    <w:szCs w:val="20"/>
                    <w:rPrChange w:id="14989" w:author="Farouk Bouhafs" w:date="2023-12-21T19:16:00Z">
                      <w:rPr>
                        <w:rFonts w:ascii="Arial" w:hAnsi="Arial" w:cs="Arial"/>
                      </w:rPr>
                    </w:rPrChange>
                  </w:rPr>
                  <w:delText>-14,6</w:delText>
                </w:r>
              </w:del>
            </w:ins>
            <w:del w:id="14990" w:author="Houyem Rais" w:date="2024-02-22T15:17:00Z">
              <w:r w:rsidRPr="00BF2632" w:rsidDel="000A3E8D">
                <w:rPr>
                  <w:rFonts w:asciiTheme="minorHAnsi" w:hAnsiTheme="minorHAnsi" w:cstheme="minorHAnsi"/>
                  <w:sz w:val="20"/>
                  <w:szCs w:val="20"/>
                  <w:rPrChange w:id="14991" w:author="Farouk Bouhafs" w:date="2023-12-21T19:16:00Z">
                    <w:rPr/>
                  </w:rPrChange>
                </w:rPr>
                <w:delText>-75,9</w:delText>
              </w:r>
            </w:del>
          </w:p>
        </w:tc>
        <w:tc>
          <w:tcPr>
            <w:tcW w:w="1382" w:type="dxa"/>
            <w:vAlign w:val="bottom"/>
            <w:tcPrChange w:id="14992" w:author="Farouk Bouhafs" w:date="2023-12-21T19:15:00Z">
              <w:tcPr>
                <w:tcW w:w="1382" w:type="dxa"/>
                <w:gridSpan w:val="2"/>
              </w:tcPr>
            </w:tcPrChange>
          </w:tcPr>
          <w:p w14:paraId="65C9307D" w14:textId="47199837" w:rsidR="00BF2632" w:rsidRPr="00BF2632" w:rsidDel="000A3E8D" w:rsidRDefault="00BF2632" w:rsidP="000A3E8D">
            <w:pPr>
              <w:rPr>
                <w:del w:id="14993" w:author="Houyem Rais" w:date="2024-02-22T15:17:00Z"/>
                <w:rFonts w:asciiTheme="minorHAnsi" w:hAnsiTheme="minorHAnsi" w:cstheme="minorHAnsi"/>
                <w:sz w:val="20"/>
                <w:szCs w:val="20"/>
                <w:rPrChange w:id="14994" w:author="Farouk Bouhafs" w:date="2023-12-21T19:16:00Z">
                  <w:rPr>
                    <w:del w:id="14995" w:author="Houyem Rais" w:date="2024-02-22T15:17:00Z"/>
                    <w:sz w:val="20"/>
                    <w:szCs w:val="20"/>
                  </w:rPr>
                </w:rPrChange>
              </w:rPr>
              <w:pPrChange w:id="14996" w:author="Houyem Rais" w:date="2024-02-22T15:17:00Z">
                <w:pPr>
                  <w:spacing w:before="20" w:after="40" w:line="240" w:lineRule="auto"/>
                  <w:jc w:val="center"/>
                </w:pPr>
              </w:pPrChange>
            </w:pPr>
            <w:ins w:id="14997" w:author="Farouk Bouhafs" w:date="2023-12-21T19:11:00Z">
              <w:del w:id="14998" w:author="Houyem Rais" w:date="2024-02-22T15:17:00Z">
                <w:r w:rsidRPr="00BF2632" w:rsidDel="000A3E8D">
                  <w:rPr>
                    <w:rFonts w:asciiTheme="minorHAnsi" w:hAnsiTheme="minorHAnsi" w:cstheme="minorHAnsi"/>
                    <w:sz w:val="20"/>
                    <w:szCs w:val="20"/>
                    <w:rPrChange w:id="14999" w:author="Farouk Bouhafs" w:date="2023-12-21T19:16:00Z">
                      <w:rPr>
                        <w:rFonts w:ascii="Arial" w:hAnsi="Arial" w:cs="Arial"/>
                      </w:rPr>
                    </w:rPrChange>
                  </w:rPr>
                  <w:delText>-28,5</w:delText>
                </w:r>
              </w:del>
            </w:ins>
            <w:del w:id="15000" w:author="Houyem Rais" w:date="2024-02-22T15:17:00Z">
              <w:r w:rsidRPr="00BF2632" w:rsidDel="000A3E8D">
                <w:rPr>
                  <w:rFonts w:asciiTheme="minorHAnsi" w:hAnsiTheme="minorHAnsi" w:cstheme="minorHAnsi"/>
                  <w:sz w:val="20"/>
                  <w:szCs w:val="20"/>
                  <w:rPrChange w:id="15001" w:author="Farouk Bouhafs" w:date="2023-12-21T19:16:00Z">
                    <w:rPr/>
                  </w:rPrChange>
                </w:rPr>
                <w:delText>-89,8</w:delText>
              </w:r>
            </w:del>
          </w:p>
        </w:tc>
        <w:tc>
          <w:tcPr>
            <w:tcW w:w="1382" w:type="dxa"/>
            <w:vAlign w:val="bottom"/>
            <w:tcPrChange w:id="15002" w:author="Farouk Bouhafs" w:date="2023-12-21T19:15:00Z">
              <w:tcPr>
                <w:tcW w:w="1382" w:type="dxa"/>
                <w:gridSpan w:val="2"/>
              </w:tcPr>
            </w:tcPrChange>
          </w:tcPr>
          <w:p w14:paraId="72560925" w14:textId="459BD7B2" w:rsidR="00BF2632" w:rsidRPr="00BF2632" w:rsidDel="000A3E8D" w:rsidRDefault="00BF2632" w:rsidP="000A3E8D">
            <w:pPr>
              <w:rPr>
                <w:del w:id="15003" w:author="Houyem Rais" w:date="2024-02-22T15:17:00Z"/>
                <w:rFonts w:asciiTheme="minorHAnsi" w:hAnsiTheme="minorHAnsi" w:cstheme="minorHAnsi"/>
                <w:sz w:val="20"/>
                <w:szCs w:val="20"/>
                <w:rPrChange w:id="15004" w:author="Farouk Bouhafs" w:date="2023-12-21T19:16:00Z">
                  <w:rPr>
                    <w:del w:id="15005" w:author="Houyem Rais" w:date="2024-02-22T15:17:00Z"/>
                    <w:sz w:val="20"/>
                    <w:szCs w:val="20"/>
                  </w:rPr>
                </w:rPrChange>
              </w:rPr>
              <w:pPrChange w:id="15006" w:author="Houyem Rais" w:date="2024-02-22T15:17:00Z">
                <w:pPr>
                  <w:spacing w:before="20" w:after="40" w:line="240" w:lineRule="auto"/>
                  <w:jc w:val="center"/>
                </w:pPr>
              </w:pPrChange>
            </w:pPr>
            <w:ins w:id="15007" w:author="Farouk Bouhafs" w:date="2023-12-21T19:13:00Z">
              <w:del w:id="15008" w:author="Houyem Rais" w:date="2024-02-22T15:17:00Z">
                <w:r w:rsidRPr="00BF2632" w:rsidDel="000A3E8D">
                  <w:rPr>
                    <w:rFonts w:asciiTheme="minorHAnsi" w:hAnsiTheme="minorHAnsi" w:cstheme="minorHAnsi"/>
                    <w:sz w:val="20"/>
                    <w:szCs w:val="20"/>
                    <w:rPrChange w:id="15009" w:author="Farouk Bouhafs" w:date="2023-12-21T19:16:00Z">
                      <w:rPr>
                        <w:rFonts w:ascii="Arial" w:hAnsi="Arial" w:cs="Arial"/>
                      </w:rPr>
                    </w:rPrChange>
                  </w:rPr>
                  <w:delText>-17,4</w:delText>
                </w:r>
              </w:del>
            </w:ins>
            <w:del w:id="15010" w:author="Houyem Rais" w:date="2024-02-22T15:17:00Z">
              <w:r w:rsidRPr="00BF2632" w:rsidDel="000A3E8D">
                <w:rPr>
                  <w:rFonts w:asciiTheme="minorHAnsi" w:hAnsiTheme="minorHAnsi" w:cstheme="minorHAnsi"/>
                  <w:sz w:val="20"/>
                  <w:szCs w:val="20"/>
                  <w:rPrChange w:id="15011" w:author="Farouk Bouhafs" w:date="2023-12-21T19:16:00Z">
                    <w:rPr/>
                  </w:rPrChange>
                </w:rPr>
                <w:delText>-78,7</w:delText>
              </w:r>
            </w:del>
          </w:p>
        </w:tc>
        <w:tc>
          <w:tcPr>
            <w:tcW w:w="1382" w:type="dxa"/>
            <w:vAlign w:val="bottom"/>
            <w:tcPrChange w:id="15012" w:author="Farouk Bouhafs" w:date="2023-12-21T19:15:00Z">
              <w:tcPr>
                <w:tcW w:w="1382" w:type="dxa"/>
                <w:gridSpan w:val="2"/>
              </w:tcPr>
            </w:tcPrChange>
          </w:tcPr>
          <w:p w14:paraId="69A9B332" w14:textId="104C63CD" w:rsidR="00BF2632" w:rsidRPr="00BF2632" w:rsidDel="000A3E8D" w:rsidRDefault="00BF2632" w:rsidP="000A3E8D">
            <w:pPr>
              <w:rPr>
                <w:del w:id="15013" w:author="Houyem Rais" w:date="2024-02-22T15:17:00Z"/>
                <w:rFonts w:asciiTheme="minorHAnsi" w:hAnsiTheme="minorHAnsi" w:cstheme="minorHAnsi"/>
                <w:sz w:val="20"/>
                <w:szCs w:val="20"/>
                <w:rPrChange w:id="15014" w:author="Farouk Bouhafs" w:date="2023-12-21T19:16:00Z">
                  <w:rPr>
                    <w:del w:id="15015" w:author="Houyem Rais" w:date="2024-02-22T15:17:00Z"/>
                    <w:sz w:val="20"/>
                    <w:szCs w:val="20"/>
                  </w:rPr>
                </w:rPrChange>
              </w:rPr>
              <w:pPrChange w:id="15016" w:author="Houyem Rais" w:date="2024-02-22T15:17:00Z">
                <w:pPr>
                  <w:spacing w:before="20" w:after="40" w:line="240" w:lineRule="auto"/>
                  <w:jc w:val="center"/>
                </w:pPr>
              </w:pPrChange>
            </w:pPr>
            <w:ins w:id="15017" w:author="Farouk Bouhafs" w:date="2023-12-21T19:15:00Z">
              <w:del w:id="15018" w:author="Houyem Rais" w:date="2024-02-22T15:17:00Z">
                <w:r w:rsidRPr="00BF2632" w:rsidDel="000A3E8D">
                  <w:rPr>
                    <w:rFonts w:asciiTheme="minorHAnsi" w:hAnsiTheme="minorHAnsi" w:cstheme="minorHAnsi"/>
                    <w:sz w:val="20"/>
                    <w:szCs w:val="20"/>
                    <w:rPrChange w:id="15019" w:author="Farouk Bouhafs" w:date="2023-12-21T19:16:00Z">
                      <w:rPr>
                        <w:rFonts w:ascii="Arial" w:hAnsi="Arial" w:cs="Arial"/>
                      </w:rPr>
                    </w:rPrChange>
                  </w:rPr>
                  <w:delText>-33,7</w:delText>
                </w:r>
              </w:del>
            </w:ins>
            <w:del w:id="15020" w:author="Houyem Rais" w:date="2024-02-22T15:17:00Z">
              <w:r w:rsidRPr="00BF2632" w:rsidDel="000A3E8D">
                <w:rPr>
                  <w:rFonts w:asciiTheme="minorHAnsi" w:hAnsiTheme="minorHAnsi" w:cstheme="minorHAnsi"/>
                  <w:sz w:val="20"/>
                  <w:szCs w:val="20"/>
                  <w:rPrChange w:id="15021" w:author="Farouk Bouhafs" w:date="2023-12-21T19:16:00Z">
                    <w:rPr/>
                  </w:rPrChange>
                </w:rPr>
                <w:delText>-95,0</w:delText>
              </w:r>
            </w:del>
          </w:p>
        </w:tc>
      </w:tr>
      <w:tr w:rsidR="00BF2632" w:rsidRPr="00BF2632" w:rsidDel="000A3E8D" w14:paraId="4E129692" w14:textId="4CBA616E" w:rsidTr="00D10114">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022"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5023" w:author="Houyem Rais" w:date="2024-02-22T15:17:00Z"/>
          <w:trPrChange w:id="15024" w:author="Farouk Bouhafs" w:date="2023-12-21T19:15:00Z">
            <w:trPr>
              <w:gridBefore w:val="1"/>
              <w:trHeight w:val="194"/>
            </w:trPr>
          </w:trPrChange>
        </w:trPr>
        <w:tc>
          <w:tcPr>
            <w:tcW w:w="3666" w:type="dxa"/>
            <w:shd w:val="clear" w:color="auto" w:fill="auto"/>
            <w:noWrap/>
            <w:vAlign w:val="center"/>
            <w:hideMark/>
            <w:tcPrChange w:id="15025" w:author="Farouk Bouhafs" w:date="2023-12-21T19:15:00Z">
              <w:tcPr>
                <w:tcW w:w="3666" w:type="dxa"/>
                <w:gridSpan w:val="2"/>
                <w:shd w:val="clear" w:color="auto" w:fill="auto"/>
                <w:noWrap/>
                <w:vAlign w:val="center"/>
                <w:hideMark/>
              </w:tcPr>
            </w:tcPrChange>
          </w:tcPr>
          <w:p w14:paraId="532E7FC7" w14:textId="70DF1D9D" w:rsidR="00BF2632" w:rsidRPr="00BF2632" w:rsidDel="000A3E8D" w:rsidRDefault="00BF2632" w:rsidP="000A3E8D">
            <w:pPr>
              <w:rPr>
                <w:del w:id="15026" w:author="Houyem Rais" w:date="2024-02-22T15:17:00Z"/>
                <w:rFonts w:asciiTheme="minorHAnsi" w:hAnsiTheme="minorHAnsi" w:cstheme="minorHAnsi"/>
                <w:b/>
                <w:bCs/>
                <w:sz w:val="20"/>
                <w:szCs w:val="20"/>
                <w:rPrChange w:id="15027" w:author="Farouk Bouhafs" w:date="2023-12-21T19:16:00Z">
                  <w:rPr>
                    <w:del w:id="15028" w:author="Houyem Rais" w:date="2024-02-22T15:17:00Z"/>
                    <w:b/>
                    <w:bCs/>
                    <w:sz w:val="20"/>
                    <w:szCs w:val="20"/>
                  </w:rPr>
                </w:rPrChange>
              </w:rPr>
              <w:pPrChange w:id="15029" w:author="Houyem Rais" w:date="2024-02-22T15:17:00Z">
                <w:pPr>
                  <w:spacing w:before="20" w:after="40" w:line="240" w:lineRule="auto"/>
                </w:pPr>
              </w:pPrChange>
            </w:pPr>
            <w:del w:id="15030" w:author="Houyem Rais" w:date="2024-02-22T15:17:00Z">
              <w:r w:rsidRPr="00BF2632" w:rsidDel="000A3E8D">
                <w:rPr>
                  <w:rFonts w:asciiTheme="minorHAnsi" w:hAnsiTheme="minorHAnsi" w:cstheme="minorHAnsi"/>
                  <w:b/>
                  <w:bCs/>
                  <w:sz w:val="20"/>
                  <w:szCs w:val="20"/>
                  <w:rPrChange w:id="15031" w:author="Farouk Bouhafs" w:date="2023-12-21T19:16:00Z">
                    <w:rPr>
                      <w:b/>
                      <w:bCs/>
                      <w:sz w:val="20"/>
                      <w:szCs w:val="20"/>
                    </w:rPr>
                  </w:rPrChange>
                </w:rPr>
                <w:delText>VAN pour le secteur public - Sans risques</w:delText>
              </w:r>
            </w:del>
          </w:p>
        </w:tc>
        <w:tc>
          <w:tcPr>
            <w:tcW w:w="1382" w:type="dxa"/>
            <w:shd w:val="clear" w:color="auto" w:fill="auto"/>
            <w:noWrap/>
            <w:vAlign w:val="bottom"/>
            <w:tcPrChange w:id="15032" w:author="Farouk Bouhafs" w:date="2023-12-21T19:15:00Z">
              <w:tcPr>
                <w:tcW w:w="1382" w:type="dxa"/>
                <w:gridSpan w:val="2"/>
                <w:shd w:val="clear" w:color="auto" w:fill="auto"/>
                <w:noWrap/>
              </w:tcPr>
            </w:tcPrChange>
          </w:tcPr>
          <w:p w14:paraId="39E8E516" w14:textId="50A08729" w:rsidR="00BF2632" w:rsidRPr="00BF2632" w:rsidDel="000A3E8D" w:rsidRDefault="00BF2632" w:rsidP="000A3E8D">
            <w:pPr>
              <w:rPr>
                <w:del w:id="15033" w:author="Houyem Rais" w:date="2024-02-22T15:17:00Z"/>
                <w:rFonts w:asciiTheme="minorHAnsi" w:hAnsiTheme="minorHAnsi" w:cstheme="minorHAnsi"/>
                <w:b/>
                <w:bCs/>
                <w:sz w:val="20"/>
                <w:szCs w:val="20"/>
                <w:rPrChange w:id="15034" w:author="Farouk Bouhafs" w:date="2023-12-21T19:16:00Z">
                  <w:rPr>
                    <w:del w:id="15035" w:author="Houyem Rais" w:date="2024-02-22T15:17:00Z"/>
                    <w:b/>
                    <w:bCs/>
                    <w:sz w:val="20"/>
                    <w:szCs w:val="20"/>
                  </w:rPr>
                </w:rPrChange>
              </w:rPr>
              <w:pPrChange w:id="15036" w:author="Houyem Rais" w:date="2024-02-22T15:17:00Z">
                <w:pPr>
                  <w:spacing w:before="20" w:after="40" w:line="240" w:lineRule="auto"/>
                  <w:jc w:val="center"/>
                </w:pPr>
              </w:pPrChange>
            </w:pPr>
            <w:ins w:id="15037" w:author="Farouk Bouhafs" w:date="2023-12-21T19:06:00Z">
              <w:del w:id="15038" w:author="Houyem Rais" w:date="2024-02-22T15:17:00Z">
                <w:r w:rsidRPr="00BF2632" w:rsidDel="000A3E8D">
                  <w:rPr>
                    <w:rFonts w:asciiTheme="minorHAnsi" w:hAnsiTheme="minorHAnsi" w:cstheme="minorHAnsi"/>
                    <w:b/>
                    <w:bCs/>
                    <w:sz w:val="20"/>
                    <w:szCs w:val="20"/>
                    <w:rPrChange w:id="15039" w:author="Farouk Bouhafs" w:date="2023-12-21T19:16:00Z">
                      <w:rPr>
                        <w:rFonts w:ascii="Arial" w:hAnsi="Arial" w:cs="Arial"/>
                        <w:b/>
                        <w:bCs/>
                      </w:rPr>
                    </w:rPrChange>
                  </w:rPr>
                  <w:delText>-190,6</w:delText>
                </w:r>
              </w:del>
            </w:ins>
            <w:del w:id="15040" w:author="Houyem Rais" w:date="2024-02-22T15:17:00Z">
              <w:r w:rsidRPr="00BF2632" w:rsidDel="000A3E8D">
                <w:rPr>
                  <w:rFonts w:asciiTheme="minorHAnsi" w:hAnsiTheme="minorHAnsi" w:cstheme="minorHAnsi"/>
                  <w:b/>
                  <w:bCs/>
                  <w:sz w:val="20"/>
                  <w:szCs w:val="20"/>
                  <w:rPrChange w:id="15041" w:author="Farouk Bouhafs" w:date="2023-12-21T19:16:00Z">
                    <w:rPr>
                      <w:b/>
                      <w:bCs/>
                    </w:rPr>
                  </w:rPrChange>
                </w:rPr>
                <w:delText>-357,3</w:delText>
              </w:r>
            </w:del>
          </w:p>
        </w:tc>
        <w:tc>
          <w:tcPr>
            <w:tcW w:w="1382" w:type="dxa"/>
            <w:vAlign w:val="bottom"/>
            <w:tcPrChange w:id="15042" w:author="Farouk Bouhafs" w:date="2023-12-21T19:15:00Z">
              <w:tcPr>
                <w:tcW w:w="1382" w:type="dxa"/>
                <w:gridSpan w:val="2"/>
              </w:tcPr>
            </w:tcPrChange>
          </w:tcPr>
          <w:p w14:paraId="36A95722" w14:textId="4314101C" w:rsidR="00BF2632" w:rsidRPr="00BF2632" w:rsidDel="000A3E8D" w:rsidRDefault="00BF2632" w:rsidP="000A3E8D">
            <w:pPr>
              <w:rPr>
                <w:del w:id="15043" w:author="Houyem Rais" w:date="2024-02-22T15:17:00Z"/>
                <w:rFonts w:asciiTheme="minorHAnsi" w:hAnsiTheme="minorHAnsi" w:cstheme="minorHAnsi"/>
                <w:b/>
                <w:bCs/>
                <w:sz w:val="20"/>
                <w:szCs w:val="20"/>
                <w:rPrChange w:id="15044" w:author="Farouk Bouhafs" w:date="2023-12-21T19:16:00Z">
                  <w:rPr>
                    <w:del w:id="15045" w:author="Houyem Rais" w:date="2024-02-22T15:17:00Z"/>
                    <w:b/>
                    <w:bCs/>
                    <w:sz w:val="20"/>
                    <w:szCs w:val="20"/>
                  </w:rPr>
                </w:rPrChange>
              </w:rPr>
              <w:pPrChange w:id="15046" w:author="Houyem Rais" w:date="2024-02-22T15:17:00Z">
                <w:pPr>
                  <w:spacing w:before="20" w:after="40" w:line="240" w:lineRule="auto"/>
                  <w:jc w:val="center"/>
                </w:pPr>
              </w:pPrChange>
            </w:pPr>
            <w:ins w:id="15047" w:author="Farouk Bouhafs" w:date="2023-12-21T19:11:00Z">
              <w:del w:id="15048" w:author="Houyem Rais" w:date="2024-02-22T15:17:00Z">
                <w:r w:rsidRPr="00BF2632" w:rsidDel="000A3E8D">
                  <w:rPr>
                    <w:rFonts w:asciiTheme="minorHAnsi" w:hAnsiTheme="minorHAnsi" w:cstheme="minorHAnsi"/>
                    <w:b/>
                    <w:bCs/>
                    <w:sz w:val="20"/>
                    <w:szCs w:val="20"/>
                    <w:rPrChange w:id="15049" w:author="Farouk Bouhafs" w:date="2023-12-21T19:16:00Z">
                      <w:rPr>
                        <w:rFonts w:ascii="Arial" w:hAnsi="Arial" w:cs="Arial"/>
                        <w:b/>
                        <w:bCs/>
                      </w:rPr>
                    </w:rPrChange>
                  </w:rPr>
                  <w:delText>-607,1</w:delText>
                </w:r>
              </w:del>
            </w:ins>
            <w:del w:id="15050" w:author="Houyem Rais" w:date="2024-02-22T15:17:00Z">
              <w:r w:rsidRPr="00BF2632" w:rsidDel="000A3E8D">
                <w:rPr>
                  <w:rFonts w:asciiTheme="minorHAnsi" w:hAnsiTheme="minorHAnsi" w:cstheme="minorHAnsi"/>
                  <w:b/>
                  <w:bCs/>
                  <w:sz w:val="20"/>
                  <w:szCs w:val="20"/>
                  <w:rPrChange w:id="15051" w:author="Farouk Bouhafs" w:date="2023-12-21T19:16:00Z">
                    <w:rPr>
                      <w:b/>
                      <w:bCs/>
                    </w:rPr>
                  </w:rPrChange>
                </w:rPr>
                <w:delText>-797,9</w:delText>
              </w:r>
            </w:del>
          </w:p>
        </w:tc>
        <w:tc>
          <w:tcPr>
            <w:tcW w:w="1382" w:type="dxa"/>
            <w:vAlign w:val="bottom"/>
            <w:tcPrChange w:id="15052" w:author="Farouk Bouhafs" w:date="2023-12-21T19:15:00Z">
              <w:tcPr>
                <w:tcW w:w="1382" w:type="dxa"/>
                <w:gridSpan w:val="2"/>
              </w:tcPr>
            </w:tcPrChange>
          </w:tcPr>
          <w:p w14:paraId="19807A89" w14:textId="6792C25F" w:rsidR="00BF2632" w:rsidRPr="00BF2632" w:rsidDel="000A3E8D" w:rsidRDefault="00BF2632" w:rsidP="000A3E8D">
            <w:pPr>
              <w:rPr>
                <w:del w:id="15053" w:author="Houyem Rais" w:date="2024-02-22T15:17:00Z"/>
                <w:rFonts w:asciiTheme="minorHAnsi" w:hAnsiTheme="minorHAnsi" w:cstheme="minorHAnsi"/>
                <w:b/>
                <w:bCs/>
                <w:sz w:val="20"/>
                <w:szCs w:val="20"/>
                <w:rPrChange w:id="15054" w:author="Farouk Bouhafs" w:date="2023-12-21T19:16:00Z">
                  <w:rPr>
                    <w:del w:id="15055" w:author="Houyem Rais" w:date="2024-02-22T15:17:00Z"/>
                    <w:b/>
                    <w:bCs/>
                    <w:sz w:val="20"/>
                    <w:szCs w:val="20"/>
                  </w:rPr>
                </w:rPrChange>
              </w:rPr>
              <w:pPrChange w:id="15056" w:author="Houyem Rais" w:date="2024-02-22T15:17:00Z">
                <w:pPr>
                  <w:spacing w:before="20" w:after="40" w:line="240" w:lineRule="auto"/>
                  <w:jc w:val="center"/>
                </w:pPr>
              </w:pPrChange>
            </w:pPr>
            <w:ins w:id="15057" w:author="Farouk Bouhafs" w:date="2023-12-21T19:13:00Z">
              <w:del w:id="15058" w:author="Houyem Rais" w:date="2024-02-22T15:17:00Z">
                <w:r w:rsidRPr="00BF2632" w:rsidDel="000A3E8D">
                  <w:rPr>
                    <w:rFonts w:asciiTheme="minorHAnsi" w:hAnsiTheme="minorHAnsi" w:cstheme="minorHAnsi"/>
                    <w:b/>
                    <w:bCs/>
                    <w:sz w:val="20"/>
                    <w:szCs w:val="20"/>
                    <w:rPrChange w:id="15059" w:author="Farouk Bouhafs" w:date="2023-12-21T19:16:00Z">
                      <w:rPr>
                        <w:rFonts w:ascii="Arial" w:hAnsi="Arial" w:cs="Arial"/>
                        <w:b/>
                        <w:bCs/>
                      </w:rPr>
                    </w:rPrChange>
                  </w:rPr>
                  <w:delText>-334,2</w:delText>
                </w:r>
              </w:del>
            </w:ins>
            <w:del w:id="15060" w:author="Houyem Rais" w:date="2024-02-22T15:17:00Z">
              <w:r w:rsidRPr="00BF2632" w:rsidDel="000A3E8D">
                <w:rPr>
                  <w:rFonts w:asciiTheme="minorHAnsi" w:hAnsiTheme="minorHAnsi" w:cstheme="minorHAnsi"/>
                  <w:b/>
                  <w:bCs/>
                  <w:sz w:val="20"/>
                  <w:szCs w:val="20"/>
                  <w:rPrChange w:id="15061" w:author="Farouk Bouhafs" w:date="2023-12-21T19:16:00Z">
                    <w:rPr>
                      <w:b/>
                      <w:bCs/>
                    </w:rPr>
                  </w:rPrChange>
                </w:rPr>
                <w:delText>-512,3</w:delText>
              </w:r>
            </w:del>
          </w:p>
        </w:tc>
        <w:tc>
          <w:tcPr>
            <w:tcW w:w="1382" w:type="dxa"/>
            <w:vAlign w:val="bottom"/>
            <w:tcPrChange w:id="15062" w:author="Farouk Bouhafs" w:date="2023-12-21T19:15:00Z">
              <w:tcPr>
                <w:tcW w:w="1382" w:type="dxa"/>
                <w:gridSpan w:val="2"/>
              </w:tcPr>
            </w:tcPrChange>
          </w:tcPr>
          <w:p w14:paraId="70E9A2AC" w14:textId="456848B7" w:rsidR="00BF2632" w:rsidRPr="00BF2632" w:rsidDel="000A3E8D" w:rsidRDefault="00BF2632" w:rsidP="000A3E8D">
            <w:pPr>
              <w:rPr>
                <w:del w:id="15063" w:author="Houyem Rais" w:date="2024-02-22T15:17:00Z"/>
                <w:rFonts w:asciiTheme="minorHAnsi" w:hAnsiTheme="minorHAnsi" w:cstheme="minorHAnsi"/>
                <w:b/>
                <w:bCs/>
                <w:sz w:val="20"/>
                <w:szCs w:val="20"/>
                <w:rPrChange w:id="15064" w:author="Farouk Bouhafs" w:date="2023-12-21T19:16:00Z">
                  <w:rPr>
                    <w:del w:id="15065" w:author="Houyem Rais" w:date="2024-02-22T15:17:00Z"/>
                    <w:b/>
                    <w:bCs/>
                    <w:sz w:val="20"/>
                    <w:szCs w:val="20"/>
                  </w:rPr>
                </w:rPrChange>
              </w:rPr>
              <w:pPrChange w:id="15066" w:author="Houyem Rais" w:date="2024-02-22T15:17:00Z">
                <w:pPr>
                  <w:spacing w:before="20" w:after="40" w:line="240" w:lineRule="auto"/>
                  <w:jc w:val="center"/>
                </w:pPr>
              </w:pPrChange>
            </w:pPr>
            <w:ins w:id="15067" w:author="Farouk Bouhafs" w:date="2023-12-21T19:15:00Z">
              <w:del w:id="15068" w:author="Houyem Rais" w:date="2024-02-22T15:17:00Z">
                <w:r w:rsidRPr="00BF2632" w:rsidDel="000A3E8D">
                  <w:rPr>
                    <w:rFonts w:asciiTheme="minorHAnsi" w:hAnsiTheme="minorHAnsi" w:cstheme="minorHAnsi"/>
                    <w:b/>
                    <w:bCs/>
                    <w:sz w:val="20"/>
                    <w:szCs w:val="20"/>
                    <w:rPrChange w:id="15069" w:author="Farouk Bouhafs" w:date="2023-12-21T19:16:00Z">
                      <w:rPr>
                        <w:rFonts w:ascii="Arial" w:hAnsi="Arial" w:cs="Arial"/>
                        <w:b/>
                        <w:bCs/>
                      </w:rPr>
                    </w:rPrChange>
                  </w:rPr>
                  <w:delText>-878,5</w:delText>
                </w:r>
              </w:del>
            </w:ins>
            <w:del w:id="15070" w:author="Houyem Rais" w:date="2024-02-22T15:17:00Z">
              <w:r w:rsidRPr="00BF2632" w:rsidDel="000A3E8D">
                <w:rPr>
                  <w:rFonts w:asciiTheme="minorHAnsi" w:hAnsiTheme="minorHAnsi" w:cstheme="minorHAnsi"/>
                  <w:b/>
                  <w:bCs/>
                  <w:sz w:val="20"/>
                  <w:szCs w:val="20"/>
                  <w:rPrChange w:id="15071" w:author="Farouk Bouhafs" w:date="2023-12-21T19:16:00Z">
                    <w:rPr>
                      <w:b/>
                      <w:bCs/>
                    </w:rPr>
                  </w:rPrChange>
                </w:rPr>
                <w:delText>-1088,3</w:delText>
              </w:r>
            </w:del>
          </w:p>
        </w:tc>
      </w:tr>
      <w:tr w:rsidR="00BF2632" w:rsidRPr="00BF2632" w:rsidDel="000A3E8D" w14:paraId="41B26495" w14:textId="62C42A57" w:rsidTr="00D10114">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072"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5073" w:author="Houyem Rais" w:date="2024-02-22T15:17:00Z"/>
          <w:trPrChange w:id="15074" w:author="Farouk Bouhafs" w:date="2023-12-21T19:15:00Z">
            <w:trPr>
              <w:gridBefore w:val="1"/>
              <w:trHeight w:val="194"/>
            </w:trPr>
          </w:trPrChange>
        </w:trPr>
        <w:tc>
          <w:tcPr>
            <w:tcW w:w="3666" w:type="dxa"/>
            <w:shd w:val="clear" w:color="auto" w:fill="auto"/>
            <w:noWrap/>
            <w:vAlign w:val="center"/>
            <w:hideMark/>
            <w:tcPrChange w:id="15075" w:author="Farouk Bouhafs" w:date="2023-12-21T19:15:00Z">
              <w:tcPr>
                <w:tcW w:w="3666" w:type="dxa"/>
                <w:gridSpan w:val="2"/>
                <w:shd w:val="clear" w:color="auto" w:fill="auto"/>
                <w:noWrap/>
                <w:vAlign w:val="center"/>
                <w:hideMark/>
              </w:tcPr>
            </w:tcPrChange>
          </w:tcPr>
          <w:p w14:paraId="3A274312" w14:textId="09869011" w:rsidR="00BF2632" w:rsidRPr="00BF2632" w:rsidDel="000A3E8D" w:rsidRDefault="00BF2632" w:rsidP="000A3E8D">
            <w:pPr>
              <w:rPr>
                <w:del w:id="15076" w:author="Houyem Rais" w:date="2024-02-22T15:17:00Z"/>
                <w:rFonts w:asciiTheme="minorHAnsi" w:hAnsiTheme="minorHAnsi" w:cstheme="minorHAnsi"/>
                <w:sz w:val="20"/>
                <w:szCs w:val="20"/>
                <w:rPrChange w:id="15077" w:author="Farouk Bouhafs" w:date="2023-12-21T19:16:00Z">
                  <w:rPr>
                    <w:del w:id="15078" w:author="Houyem Rais" w:date="2024-02-22T15:17:00Z"/>
                    <w:sz w:val="20"/>
                    <w:szCs w:val="20"/>
                  </w:rPr>
                </w:rPrChange>
              </w:rPr>
              <w:pPrChange w:id="15079" w:author="Houyem Rais" w:date="2024-02-22T15:17:00Z">
                <w:pPr>
                  <w:spacing w:before="20" w:after="40" w:line="240" w:lineRule="auto"/>
                </w:pPr>
              </w:pPrChange>
            </w:pPr>
            <w:del w:id="15080" w:author="Houyem Rais" w:date="2024-02-22T15:17:00Z">
              <w:r w:rsidRPr="00BF2632" w:rsidDel="000A3E8D">
                <w:rPr>
                  <w:rFonts w:asciiTheme="minorHAnsi" w:hAnsiTheme="minorHAnsi" w:cstheme="minorHAnsi"/>
                  <w:sz w:val="20"/>
                  <w:szCs w:val="20"/>
                  <w:rPrChange w:id="15081" w:author="Farouk Bouhafs" w:date="2023-12-21T19:16:00Z">
                    <w:rPr>
                      <w:sz w:val="20"/>
                      <w:szCs w:val="20"/>
                    </w:rPr>
                  </w:rPrChange>
                </w:rPr>
                <w:delText>VAN des risques</w:delText>
              </w:r>
            </w:del>
          </w:p>
        </w:tc>
        <w:tc>
          <w:tcPr>
            <w:tcW w:w="1382" w:type="dxa"/>
            <w:shd w:val="clear" w:color="auto" w:fill="auto"/>
            <w:noWrap/>
            <w:vAlign w:val="bottom"/>
            <w:tcPrChange w:id="15082" w:author="Farouk Bouhafs" w:date="2023-12-21T19:15:00Z">
              <w:tcPr>
                <w:tcW w:w="1382" w:type="dxa"/>
                <w:gridSpan w:val="2"/>
                <w:shd w:val="clear" w:color="auto" w:fill="auto"/>
                <w:noWrap/>
              </w:tcPr>
            </w:tcPrChange>
          </w:tcPr>
          <w:p w14:paraId="0F44CFD3" w14:textId="77FF5B02" w:rsidR="00BF2632" w:rsidRPr="00BF2632" w:rsidDel="000A3E8D" w:rsidRDefault="00BF2632" w:rsidP="000A3E8D">
            <w:pPr>
              <w:rPr>
                <w:del w:id="15083" w:author="Houyem Rais" w:date="2024-02-22T15:17:00Z"/>
                <w:rFonts w:asciiTheme="minorHAnsi" w:hAnsiTheme="minorHAnsi" w:cstheme="minorHAnsi"/>
                <w:sz w:val="20"/>
                <w:szCs w:val="20"/>
                <w:rPrChange w:id="15084" w:author="Farouk Bouhafs" w:date="2023-12-21T19:16:00Z">
                  <w:rPr>
                    <w:del w:id="15085" w:author="Houyem Rais" w:date="2024-02-22T15:17:00Z"/>
                    <w:sz w:val="20"/>
                    <w:szCs w:val="20"/>
                  </w:rPr>
                </w:rPrChange>
              </w:rPr>
              <w:pPrChange w:id="15086" w:author="Houyem Rais" w:date="2024-02-22T15:17:00Z">
                <w:pPr>
                  <w:spacing w:before="20" w:after="40" w:line="240" w:lineRule="auto"/>
                  <w:jc w:val="center"/>
                </w:pPr>
              </w:pPrChange>
            </w:pPr>
            <w:ins w:id="15087" w:author="Farouk Bouhafs" w:date="2023-12-21T19:06:00Z">
              <w:del w:id="15088" w:author="Houyem Rais" w:date="2024-02-22T15:17:00Z">
                <w:r w:rsidRPr="00BF2632" w:rsidDel="000A3E8D">
                  <w:rPr>
                    <w:rFonts w:asciiTheme="minorHAnsi" w:hAnsiTheme="minorHAnsi" w:cstheme="minorHAnsi"/>
                    <w:sz w:val="20"/>
                    <w:szCs w:val="20"/>
                    <w:rPrChange w:id="15089" w:author="Farouk Bouhafs" w:date="2023-12-21T19:16:00Z">
                      <w:rPr>
                        <w:rFonts w:ascii="Arial" w:hAnsi="Arial" w:cs="Arial"/>
                      </w:rPr>
                    </w:rPrChange>
                  </w:rPr>
                  <w:delText>-61,1</w:delText>
                </w:r>
              </w:del>
            </w:ins>
            <w:del w:id="15090" w:author="Houyem Rais" w:date="2024-02-22T15:17:00Z">
              <w:r w:rsidRPr="00BF2632" w:rsidDel="000A3E8D">
                <w:rPr>
                  <w:rFonts w:asciiTheme="minorHAnsi" w:hAnsiTheme="minorHAnsi" w:cstheme="minorHAnsi"/>
                  <w:sz w:val="20"/>
                  <w:szCs w:val="20"/>
                  <w:rPrChange w:id="15091" w:author="Farouk Bouhafs" w:date="2023-12-21T19:16:00Z">
                    <w:rPr/>
                  </w:rPrChange>
                </w:rPr>
                <w:delText>-61,1</w:delText>
              </w:r>
            </w:del>
          </w:p>
        </w:tc>
        <w:tc>
          <w:tcPr>
            <w:tcW w:w="1382" w:type="dxa"/>
            <w:vAlign w:val="bottom"/>
            <w:tcPrChange w:id="15092" w:author="Farouk Bouhafs" w:date="2023-12-21T19:15:00Z">
              <w:tcPr>
                <w:tcW w:w="1382" w:type="dxa"/>
                <w:gridSpan w:val="2"/>
              </w:tcPr>
            </w:tcPrChange>
          </w:tcPr>
          <w:p w14:paraId="5DE593AA" w14:textId="4306A46C" w:rsidR="00BF2632" w:rsidRPr="00BF2632" w:rsidDel="000A3E8D" w:rsidRDefault="00BF2632" w:rsidP="000A3E8D">
            <w:pPr>
              <w:rPr>
                <w:del w:id="15093" w:author="Houyem Rais" w:date="2024-02-22T15:17:00Z"/>
                <w:rFonts w:asciiTheme="minorHAnsi" w:hAnsiTheme="minorHAnsi" w:cstheme="minorHAnsi"/>
                <w:sz w:val="20"/>
                <w:szCs w:val="20"/>
                <w:rPrChange w:id="15094" w:author="Farouk Bouhafs" w:date="2023-12-21T19:16:00Z">
                  <w:rPr>
                    <w:del w:id="15095" w:author="Houyem Rais" w:date="2024-02-22T15:17:00Z"/>
                    <w:sz w:val="20"/>
                    <w:szCs w:val="20"/>
                  </w:rPr>
                </w:rPrChange>
              </w:rPr>
              <w:pPrChange w:id="15096" w:author="Houyem Rais" w:date="2024-02-22T15:17:00Z">
                <w:pPr>
                  <w:spacing w:before="20" w:after="40" w:line="240" w:lineRule="auto"/>
                  <w:jc w:val="center"/>
                </w:pPr>
              </w:pPrChange>
            </w:pPr>
            <w:ins w:id="15097" w:author="Farouk Bouhafs" w:date="2023-12-21T19:11:00Z">
              <w:del w:id="15098" w:author="Houyem Rais" w:date="2024-02-22T15:17:00Z">
                <w:r w:rsidRPr="00BF2632" w:rsidDel="000A3E8D">
                  <w:rPr>
                    <w:rFonts w:asciiTheme="minorHAnsi" w:hAnsiTheme="minorHAnsi" w:cstheme="minorHAnsi"/>
                    <w:sz w:val="20"/>
                    <w:szCs w:val="20"/>
                    <w:rPrChange w:id="15099" w:author="Farouk Bouhafs" w:date="2023-12-21T19:16:00Z">
                      <w:rPr>
                        <w:rFonts w:ascii="Arial" w:hAnsi="Arial" w:cs="Arial"/>
                      </w:rPr>
                    </w:rPrChange>
                  </w:rPr>
                  <w:delText>-132,4</w:delText>
                </w:r>
              </w:del>
            </w:ins>
            <w:del w:id="15100" w:author="Houyem Rais" w:date="2024-02-22T15:17:00Z">
              <w:r w:rsidRPr="00BF2632" w:rsidDel="000A3E8D">
                <w:rPr>
                  <w:rFonts w:asciiTheme="minorHAnsi" w:hAnsiTheme="minorHAnsi" w:cstheme="minorHAnsi"/>
                  <w:sz w:val="20"/>
                  <w:szCs w:val="20"/>
                  <w:rPrChange w:id="15101" w:author="Farouk Bouhafs" w:date="2023-12-21T19:16:00Z">
                    <w:rPr/>
                  </w:rPrChange>
                </w:rPr>
                <w:delText>-132,4</w:delText>
              </w:r>
            </w:del>
          </w:p>
        </w:tc>
        <w:tc>
          <w:tcPr>
            <w:tcW w:w="1382" w:type="dxa"/>
            <w:vAlign w:val="bottom"/>
            <w:tcPrChange w:id="15102" w:author="Farouk Bouhafs" w:date="2023-12-21T19:15:00Z">
              <w:tcPr>
                <w:tcW w:w="1382" w:type="dxa"/>
                <w:gridSpan w:val="2"/>
              </w:tcPr>
            </w:tcPrChange>
          </w:tcPr>
          <w:p w14:paraId="4B5EBB92" w14:textId="594B75D0" w:rsidR="00BF2632" w:rsidRPr="00BF2632" w:rsidDel="000A3E8D" w:rsidRDefault="00BF2632" w:rsidP="000A3E8D">
            <w:pPr>
              <w:rPr>
                <w:del w:id="15103" w:author="Houyem Rais" w:date="2024-02-22T15:17:00Z"/>
                <w:rFonts w:asciiTheme="minorHAnsi" w:hAnsiTheme="minorHAnsi" w:cstheme="minorHAnsi"/>
                <w:sz w:val="20"/>
                <w:szCs w:val="20"/>
                <w:rPrChange w:id="15104" w:author="Farouk Bouhafs" w:date="2023-12-21T19:16:00Z">
                  <w:rPr>
                    <w:del w:id="15105" w:author="Houyem Rais" w:date="2024-02-22T15:17:00Z"/>
                    <w:sz w:val="20"/>
                    <w:szCs w:val="20"/>
                  </w:rPr>
                </w:rPrChange>
              </w:rPr>
              <w:pPrChange w:id="15106" w:author="Houyem Rais" w:date="2024-02-22T15:17:00Z">
                <w:pPr>
                  <w:spacing w:before="20" w:after="40" w:line="240" w:lineRule="auto"/>
                  <w:jc w:val="center"/>
                </w:pPr>
              </w:pPrChange>
            </w:pPr>
            <w:ins w:id="15107" w:author="Farouk Bouhafs" w:date="2023-12-21T19:13:00Z">
              <w:del w:id="15108" w:author="Houyem Rais" w:date="2024-02-22T15:17:00Z">
                <w:r w:rsidRPr="00BF2632" w:rsidDel="000A3E8D">
                  <w:rPr>
                    <w:rFonts w:asciiTheme="minorHAnsi" w:hAnsiTheme="minorHAnsi" w:cstheme="minorHAnsi"/>
                    <w:sz w:val="20"/>
                    <w:szCs w:val="20"/>
                    <w:rPrChange w:id="15109" w:author="Farouk Bouhafs" w:date="2023-12-21T19:16:00Z">
                      <w:rPr>
                        <w:rFonts w:ascii="Arial" w:hAnsi="Arial" w:cs="Arial"/>
                      </w:rPr>
                    </w:rPrChange>
                  </w:rPr>
                  <w:delText>-83,8</w:delText>
                </w:r>
              </w:del>
            </w:ins>
            <w:del w:id="15110" w:author="Houyem Rais" w:date="2024-02-22T15:17:00Z">
              <w:r w:rsidRPr="00BF2632" w:rsidDel="000A3E8D">
                <w:rPr>
                  <w:rFonts w:asciiTheme="minorHAnsi" w:hAnsiTheme="minorHAnsi" w:cstheme="minorHAnsi"/>
                  <w:sz w:val="20"/>
                  <w:szCs w:val="20"/>
                  <w:rPrChange w:id="15111" w:author="Farouk Bouhafs" w:date="2023-12-21T19:16:00Z">
                    <w:rPr/>
                  </w:rPrChange>
                </w:rPr>
                <w:delText>-83,8</w:delText>
              </w:r>
            </w:del>
          </w:p>
        </w:tc>
        <w:tc>
          <w:tcPr>
            <w:tcW w:w="1382" w:type="dxa"/>
            <w:vAlign w:val="bottom"/>
            <w:tcPrChange w:id="15112" w:author="Farouk Bouhafs" w:date="2023-12-21T19:15:00Z">
              <w:tcPr>
                <w:tcW w:w="1382" w:type="dxa"/>
                <w:gridSpan w:val="2"/>
              </w:tcPr>
            </w:tcPrChange>
          </w:tcPr>
          <w:p w14:paraId="0C4EAF93" w14:textId="1DA51FDD" w:rsidR="00BF2632" w:rsidRPr="00BF2632" w:rsidDel="000A3E8D" w:rsidRDefault="00BF2632" w:rsidP="000A3E8D">
            <w:pPr>
              <w:rPr>
                <w:del w:id="15113" w:author="Houyem Rais" w:date="2024-02-22T15:17:00Z"/>
                <w:rFonts w:asciiTheme="minorHAnsi" w:hAnsiTheme="minorHAnsi" w:cstheme="minorHAnsi"/>
                <w:sz w:val="20"/>
                <w:szCs w:val="20"/>
                <w:rPrChange w:id="15114" w:author="Farouk Bouhafs" w:date="2023-12-21T19:16:00Z">
                  <w:rPr>
                    <w:del w:id="15115" w:author="Houyem Rais" w:date="2024-02-22T15:17:00Z"/>
                    <w:sz w:val="20"/>
                    <w:szCs w:val="20"/>
                  </w:rPr>
                </w:rPrChange>
              </w:rPr>
              <w:pPrChange w:id="15116" w:author="Houyem Rais" w:date="2024-02-22T15:17:00Z">
                <w:pPr>
                  <w:spacing w:before="20" w:after="40" w:line="240" w:lineRule="auto"/>
                  <w:jc w:val="center"/>
                </w:pPr>
              </w:pPrChange>
            </w:pPr>
            <w:ins w:id="15117" w:author="Farouk Bouhafs" w:date="2023-12-21T19:15:00Z">
              <w:del w:id="15118" w:author="Houyem Rais" w:date="2024-02-22T15:17:00Z">
                <w:r w:rsidRPr="00BF2632" w:rsidDel="000A3E8D">
                  <w:rPr>
                    <w:rFonts w:asciiTheme="minorHAnsi" w:hAnsiTheme="minorHAnsi" w:cstheme="minorHAnsi"/>
                    <w:sz w:val="20"/>
                    <w:szCs w:val="20"/>
                    <w:rPrChange w:id="15119" w:author="Farouk Bouhafs" w:date="2023-12-21T19:16:00Z">
                      <w:rPr>
                        <w:rFonts w:ascii="Arial" w:hAnsi="Arial" w:cs="Arial"/>
                      </w:rPr>
                    </w:rPrChange>
                  </w:rPr>
                  <w:delText>-193,1</w:delText>
                </w:r>
              </w:del>
            </w:ins>
            <w:del w:id="15120" w:author="Houyem Rais" w:date="2024-02-22T15:17:00Z">
              <w:r w:rsidRPr="00BF2632" w:rsidDel="000A3E8D">
                <w:rPr>
                  <w:rFonts w:asciiTheme="minorHAnsi" w:hAnsiTheme="minorHAnsi" w:cstheme="minorHAnsi"/>
                  <w:sz w:val="20"/>
                  <w:szCs w:val="20"/>
                  <w:rPrChange w:id="15121" w:author="Farouk Bouhafs" w:date="2023-12-21T19:16:00Z">
                    <w:rPr/>
                  </w:rPrChange>
                </w:rPr>
                <w:delText>-193,1</w:delText>
              </w:r>
            </w:del>
          </w:p>
        </w:tc>
      </w:tr>
      <w:tr w:rsidR="00BF2632" w:rsidRPr="00BF2632" w:rsidDel="000A3E8D" w14:paraId="64F7E204" w14:textId="258F59A7" w:rsidTr="00D10114">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122"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5123" w:author="Houyem Rais" w:date="2024-02-22T15:17:00Z"/>
          <w:trPrChange w:id="15124" w:author="Farouk Bouhafs" w:date="2023-12-21T19:15:00Z">
            <w:trPr>
              <w:gridBefore w:val="1"/>
              <w:trHeight w:val="194"/>
            </w:trPr>
          </w:trPrChange>
        </w:trPr>
        <w:tc>
          <w:tcPr>
            <w:tcW w:w="3666" w:type="dxa"/>
            <w:shd w:val="clear" w:color="auto" w:fill="auto"/>
            <w:noWrap/>
            <w:vAlign w:val="center"/>
            <w:hideMark/>
            <w:tcPrChange w:id="15125" w:author="Farouk Bouhafs" w:date="2023-12-21T19:15:00Z">
              <w:tcPr>
                <w:tcW w:w="3666" w:type="dxa"/>
                <w:gridSpan w:val="2"/>
                <w:shd w:val="clear" w:color="auto" w:fill="auto"/>
                <w:noWrap/>
                <w:vAlign w:val="center"/>
                <w:hideMark/>
              </w:tcPr>
            </w:tcPrChange>
          </w:tcPr>
          <w:p w14:paraId="73C97B39" w14:textId="6ACD35CE" w:rsidR="00BF2632" w:rsidRPr="00BF2632" w:rsidDel="000A3E8D" w:rsidRDefault="00BF2632" w:rsidP="000A3E8D">
            <w:pPr>
              <w:rPr>
                <w:del w:id="15126" w:author="Houyem Rais" w:date="2024-02-22T15:17:00Z"/>
                <w:rFonts w:asciiTheme="minorHAnsi" w:hAnsiTheme="minorHAnsi" w:cstheme="minorHAnsi"/>
                <w:b/>
                <w:bCs/>
                <w:sz w:val="20"/>
                <w:szCs w:val="20"/>
                <w:rPrChange w:id="15127" w:author="Farouk Bouhafs" w:date="2023-12-21T19:16:00Z">
                  <w:rPr>
                    <w:del w:id="15128" w:author="Houyem Rais" w:date="2024-02-22T15:17:00Z"/>
                    <w:b/>
                    <w:bCs/>
                    <w:sz w:val="20"/>
                    <w:szCs w:val="20"/>
                  </w:rPr>
                </w:rPrChange>
              </w:rPr>
              <w:pPrChange w:id="15129" w:author="Houyem Rais" w:date="2024-02-22T15:17:00Z">
                <w:pPr>
                  <w:spacing w:before="20" w:after="40" w:line="240" w:lineRule="auto"/>
                </w:pPr>
              </w:pPrChange>
            </w:pPr>
            <w:del w:id="15130" w:author="Houyem Rais" w:date="2024-02-22T15:17:00Z">
              <w:r w:rsidRPr="00BF2632" w:rsidDel="000A3E8D">
                <w:rPr>
                  <w:rFonts w:asciiTheme="minorHAnsi" w:hAnsiTheme="minorHAnsi" w:cstheme="minorHAnsi"/>
                  <w:b/>
                  <w:bCs/>
                  <w:sz w:val="20"/>
                  <w:szCs w:val="20"/>
                  <w:rPrChange w:id="15131" w:author="Farouk Bouhafs" w:date="2023-12-21T19:16:00Z">
                    <w:rPr>
                      <w:b/>
                      <w:bCs/>
                      <w:sz w:val="20"/>
                      <w:szCs w:val="20"/>
                    </w:rPr>
                  </w:rPrChange>
                </w:rPr>
                <w:delText>VAN pour le secteur public - Avec risques</w:delText>
              </w:r>
            </w:del>
          </w:p>
        </w:tc>
        <w:tc>
          <w:tcPr>
            <w:tcW w:w="1382" w:type="dxa"/>
            <w:shd w:val="clear" w:color="auto" w:fill="auto"/>
            <w:noWrap/>
            <w:vAlign w:val="bottom"/>
            <w:tcPrChange w:id="15132" w:author="Farouk Bouhafs" w:date="2023-12-21T19:15:00Z">
              <w:tcPr>
                <w:tcW w:w="1382" w:type="dxa"/>
                <w:gridSpan w:val="2"/>
                <w:shd w:val="clear" w:color="auto" w:fill="auto"/>
                <w:noWrap/>
              </w:tcPr>
            </w:tcPrChange>
          </w:tcPr>
          <w:p w14:paraId="13892468" w14:textId="483C37BA" w:rsidR="00BF2632" w:rsidRPr="00BF2632" w:rsidDel="000A3E8D" w:rsidRDefault="00BF2632" w:rsidP="000A3E8D">
            <w:pPr>
              <w:rPr>
                <w:del w:id="15133" w:author="Houyem Rais" w:date="2024-02-22T15:17:00Z"/>
                <w:rFonts w:asciiTheme="minorHAnsi" w:hAnsiTheme="minorHAnsi" w:cstheme="minorHAnsi"/>
                <w:b/>
                <w:bCs/>
                <w:sz w:val="20"/>
                <w:szCs w:val="20"/>
                <w:rPrChange w:id="15134" w:author="Farouk Bouhafs" w:date="2023-12-21T19:16:00Z">
                  <w:rPr>
                    <w:del w:id="15135" w:author="Houyem Rais" w:date="2024-02-22T15:17:00Z"/>
                    <w:b/>
                    <w:bCs/>
                    <w:sz w:val="20"/>
                    <w:szCs w:val="20"/>
                  </w:rPr>
                </w:rPrChange>
              </w:rPr>
              <w:pPrChange w:id="15136" w:author="Houyem Rais" w:date="2024-02-22T15:17:00Z">
                <w:pPr>
                  <w:spacing w:before="20" w:after="40" w:line="240" w:lineRule="auto"/>
                  <w:jc w:val="center"/>
                </w:pPr>
              </w:pPrChange>
            </w:pPr>
            <w:ins w:id="15137" w:author="Farouk Bouhafs" w:date="2023-12-21T19:06:00Z">
              <w:del w:id="15138" w:author="Houyem Rais" w:date="2024-02-22T15:17:00Z">
                <w:r w:rsidRPr="00BF2632" w:rsidDel="000A3E8D">
                  <w:rPr>
                    <w:rFonts w:asciiTheme="minorHAnsi" w:hAnsiTheme="minorHAnsi" w:cstheme="minorHAnsi"/>
                    <w:b/>
                    <w:bCs/>
                    <w:sz w:val="20"/>
                    <w:szCs w:val="20"/>
                    <w:rPrChange w:id="15139" w:author="Farouk Bouhafs" w:date="2023-12-21T19:16:00Z">
                      <w:rPr>
                        <w:rFonts w:ascii="Arial" w:hAnsi="Arial" w:cs="Arial"/>
                        <w:b/>
                        <w:bCs/>
                      </w:rPr>
                    </w:rPrChange>
                  </w:rPr>
                  <w:delText>-251,7</w:delText>
                </w:r>
              </w:del>
            </w:ins>
            <w:del w:id="15140" w:author="Houyem Rais" w:date="2024-02-22T15:17:00Z">
              <w:r w:rsidRPr="00BF2632" w:rsidDel="000A3E8D">
                <w:rPr>
                  <w:rFonts w:asciiTheme="minorHAnsi" w:hAnsiTheme="minorHAnsi" w:cstheme="minorHAnsi"/>
                  <w:b/>
                  <w:bCs/>
                  <w:sz w:val="20"/>
                  <w:szCs w:val="20"/>
                  <w:rPrChange w:id="15141" w:author="Farouk Bouhafs" w:date="2023-12-21T19:16:00Z">
                    <w:rPr>
                      <w:b/>
                      <w:bCs/>
                    </w:rPr>
                  </w:rPrChange>
                </w:rPr>
                <w:delText>-418,3</w:delText>
              </w:r>
            </w:del>
          </w:p>
        </w:tc>
        <w:tc>
          <w:tcPr>
            <w:tcW w:w="1382" w:type="dxa"/>
            <w:vAlign w:val="bottom"/>
            <w:tcPrChange w:id="15142" w:author="Farouk Bouhafs" w:date="2023-12-21T19:15:00Z">
              <w:tcPr>
                <w:tcW w:w="1382" w:type="dxa"/>
                <w:gridSpan w:val="2"/>
              </w:tcPr>
            </w:tcPrChange>
          </w:tcPr>
          <w:p w14:paraId="0F467670" w14:textId="1079AF02" w:rsidR="00BF2632" w:rsidRPr="00BF2632" w:rsidDel="000A3E8D" w:rsidRDefault="00BF2632" w:rsidP="000A3E8D">
            <w:pPr>
              <w:rPr>
                <w:del w:id="15143" w:author="Houyem Rais" w:date="2024-02-22T15:17:00Z"/>
                <w:rFonts w:asciiTheme="minorHAnsi" w:hAnsiTheme="minorHAnsi" w:cstheme="minorHAnsi"/>
                <w:b/>
                <w:bCs/>
                <w:sz w:val="20"/>
                <w:szCs w:val="20"/>
                <w:rPrChange w:id="15144" w:author="Farouk Bouhafs" w:date="2023-12-21T19:16:00Z">
                  <w:rPr>
                    <w:del w:id="15145" w:author="Houyem Rais" w:date="2024-02-22T15:17:00Z"/>
                    <w:b/>
                    <w:bCs/>
                    <w:sz w:val="20"/>
                    <w:szCs w:val="20"/>
                  </w:rPr>
                </w:rPrChange>
              </w:rPr>
              <w:pPrChange w:id="15146" w:author="Houyem Rais" w:date="2024-02-22T15:17:00Z">
                <w:pPr>
                  <w:spacing w:before="20" w:after="40" w:line="240" w:lineRule="auto"/>
                  <w:jc w:val="center"/>
                </w:pPr>
              </w:pPrChange>
            </w:pPr>
            <w:ins w:id="15147" w:author="Farouk Bouhafs" w:date="2023-12-21T19:11:00Z">
              <w:del w:id="15148" w:author="Houyem Rais" w:date="2024-02-22T15:17:00Z">
                <w:r w:rsidRPr="00BF2632" w:rsidDel="000A3E8D">
                  <w:rPr>
                    <w:rFonts w:asciiTheme="minorHAnsi" w:hAnsiTheme="minorHAnsi" w:cstheme="minorHAnsi"/>
                    <w:b/>
                    <w:bCs/>
                    <w:sz w:val="20"/>
                    <w:szCs w:val="20"/>
                    <w:rPrChange w:id="15149" w:author="Farouk Bouhafs" w:date="2023-12-21T19:16:00Z">
                      <w:rPr>
                        <w:rFonts w:ascii="Arial" w:hAnsi="Arial" w:cs="Arial"/>
                        <w:b/>
                        <w:bCs/>
                      </w:rPr>
                    </w:rPrChange>
                  </w:rPr>
                  <w:delText>-739,6</w:delText>
                </w:r>
              </w:del>
            </w:ins>
            <w:del w:id="15150" w:author="Houyem Rais" w:date="2024-02-22T15:17:00Z">
              <w:r w:rsidRPr="00BF2632" w:rsidDel="000A3E8D">
                <w:rPr>
                  <w:rFonts w:asciiTheme="minorHAnsi" w:hAnsiTheme="minorHAnsi" w:cstheme="minorHAnsi"/>
                  <w:b/>
                  <w:bCs/>
                  <w:sz w:val="20"/>
                  <w:szCs w:val="20"/>
                  <w:rPrChange w:id="15151" w:author="Farouk Bouhafs" w:date="2023-12-21T19:16:00Z">
                    <w:rPr>
                      <w:b/>
                      <w:bCs/>
                    </w:rPr>
                  </w:rPrChange>
                </w:rPr>
                <w:delText>-930,4</w:delText>
              </w:r>
            </w:del>
          </w:p>
        </w:tc>
        <w:tc>
          <w:tcPr>
            <w:tcW w:w="1382" w:type="dxa"/>
            <w:vAlign w:val="bottom"/>
            <w:tcPrChange w:id="15152" w:author="Farouk Bouhafs" w:date="2023-12-21T19:15:00Z">
              <w:tcPr>
                <w:tcW w:w="1382" w:type="dxa"/>
                <w:gridSpan w:val="2"/>
              </w:tcPr>
            </w:tcPrChange>
          </w:tcPr>
          <w:p w14:paraId="1D3A5333" w14:textId="0AF33918" w:rsidR="00BF2632" w:rsidRPr="00BF2632" w:rsidDel="000A3E8D" w:rsidRDefault="00BF2632" w:rsidP="000A3E8D">
            <w:pPr>
              <w:rPr>
                <w:del w:id="15153" w:author="Houyem Rais" w:date="2024-02-22T15:17:00Z"/>
                <w:rFonts w:asciiTheme="minorHAnsi" w:hAnsiTheme="minorHAnsi" w:cstheme="minorHAnsi"/>
                <w:b/>
                <w:bCs/>
                <w:sz w:val="20"/>
                <w:szCs w:val="20"/>
                <w:rPrChange w:id="15154" w:author="Farouk Bouhafs" w:date="2023-12-21T19:16:00Z">
                  <w:rPr>
                    <w:del w:id="15155" w:author="Houyem Rais" w:date="2024-02-22T15:17:00Z"/>
                    <w:b/>
                    <w:bCs/>
                    <w:sz w:val="20"/>
                    <w:szCs w:val="20"/>
                  </w:rPr>
                </w:rPrChange>
              </w:rPr>
              <w:pPrChange w:id="15156" w:author="Houyem Rais" w:date="2024-02-22T15:17:00Z">
                <w:pPr>
                  <w:spacing w:before="20" w:after="40" w:line="240" w:lineRule="auto"/>
                  <w:jc w:val="center"/>
                </w:pPr>
              </w:pPrChange>
            </w:pPr>
            <w:ins w:id="15157" w:author="Farouk Bouhafs" w:date="2023-12-21T19:13:00Z">
              <w:del w:id="15158" w:author="Houyem Rais" w:date="2024-02-22T15:17:00Z">
                <w:r w:rsidRPr="00BF2632" w:rsidDel="000A3E8D">
                  <w:rPr>
                    <w:rFonts w:asciiTheme="minorHAnsi" w:hAnsiTheme="minorHAnsi" w:cstheme="minorHAnsi"/>
                    <w:b/>
                    <w:bCs/>
                    <w:sz w:val="20"/>
                    <w:szCs w:val="20"/>
                    <w:rPrChange w:id="15159" w:author="Farouk Bouhafs" w:date="2023-12-21T19:16:00Z">
                      <w:rPr>
                        <w:rFonts w:ascii="Arial" w:hAnsi="Arial" w:cs="Arial"/>
                        <w:b/>
                        <w:bCs/>
                      </w:rPr>
                    </w:rPrChange>
                  </w:rPr>
                  <w:delText>-418,0</w:delText>
                </w:r>
              </w:del>
            </w:ins>
            <w:del w:id="15160" w:author="Houyem Rais" w:date="2024-02-22T15:17:00Z">
              <w:r w:rsidRPr="00BF2632" w:rsidDel="000A3E8D">
                <w:rPr>
                  <w:rFonts w:asciiTheme="minorHAnsi" w:hAnsiTheme="minorHAnsi" w:cstheme="minorHAnsi"/>
                  <w:b/>
                  <w:bCs/>
                  <w:sz w:val="20"/>
                  <w:szCs w:val="20"/>
                  <w:rPrChange w:id="15161" w:author="Farouk Bouhafs" w:date="2023-12-21T19:16:00Z">
                    <w:rPr>
                      <w:b/>
                      <w:bCs/>
                    </w:rPr>
                  </w:rPrChange>
                </w:rPr>
                <w:delText>-596,1</w:delText>
              </w:r>
            </w:del>
          </w:p>
        </w:tc>
        <w:tc>
          <w:tcPr>
            <w:tcW w:w="1382" w:type="dxa"/>
            <w:vAlign w:val="bottom"/>
            <w:tcPrChange w:id="15162" w:author="Farouk Bouhafs" w:date="2023-12-21T19:15:00Z">
              <w:tcPr>
                <w:tcW w:w="1382" w:type="dxa"/>
                <w:gridSpan w:val="2"/>
              </w:tcPr>
            </w:tcPrChange>
          </w:tcPr>
          <w:p w14:paraId="61967AF5" w14:textId="53029808" w:rsidR="00BF2632" w:rsidRPr="00BF2632" w:rsidDel="000A3E8D" w:rsidRDefault="00BF2632" w:rsidP="000A3E8D">
            <w:pPr>
              <w:rPr>
                <w:del w:id="15163" w:author="Houyem Rais" w:date="2024-02-22T15:17:00Z"/>
                <w:rFonts w:asciiTheme="minorHAnsi" w:hAnsiTheme="minorHAnsi" w:cstheme="minorHAnsi"/>
                <w:b/>
                <w:bCs/>
                <w:sz w:val="20"/>
                <w:szCs w:val="20"/>
                <w:rPrChange w:id="15164" w:author="Farouk Bouhafs" w:date="2023-12-21T19:16:00Z">
                  <w:rPr>
                    <w:del w:id="15165" w:author="Houyem Rais" w:date="2024-02-22T15:17:00Z"/>
                    <w:b/>
                    <w:bCs/>
                    <w:sz w:val="20"/>
                    <w:szCs w:val="20"/>
                  </w:rPr>
                </w:rPrChange>
              </w:rPr>
              <w:pPrChange w:id="15166" w:author="Houyem Rais" w:date="2024-02-22T15:17:00Z">
                <w:pPr>
                  <w:spacing w:before="20" w:after="40" w:line="240" w:lineRule="auto"/>
                  <w:jc w:val="center"/>
                </w:pPr>
              </w:pPrChange>
            </w:pPr>
            <w:ins w:id="15167" w:author="Farouk Bouhafs" w:date="2023-12-21T19:15:00Z">
              <w:del w:id="15168" w:author="Houyem Rais" w:date="2024-02-22T15:17:00Z">
                <w:r w:rsidRPr="00BF2632" w:rsidDel="000A3E8D">
                  <w:rPr>
                    <w:rFonts w:asciiTheme="minorHAnsi" w:hAnsiTheme="minorHAnsi" w:cstheme="minorHAnsi"/>
                    <w:b/>
                    <w:bCs/>
                    <w:sz w:val="20"/>
                    <w:szCs w:val="20"/>
                    <w:rPrChange w:id="15169" w:author="Farouk Bouhafs" w:date="2023-12-21T19:16:00Z">
                      <w:rPr>
                        <w:rFonts w:ascii="Arial" w:hAnsi="Arial" w:cs="Arial"/>
                        <w:b/>
                        <w:bCs/>
                      </w:rPr>
                    </w:rPrChange>
                  </w:rPr>
                  <w:delText>-1 071,6</w:delText>
                </w:r>
              </w:del>
            </w:ins>
            <w:del w:id="15170" w:author="Houyem Rais" w:date="2024-02-22T15:17:00Z">
              <w:r w:rsidRPr="00BF2632" w:rsidDel="000A3E8D">
                <w:rPr>
                  <w:rFonts w:asciiTheme="minorHAnsi" w:hAnsiTheme="minorHAnsi" w:cstheme="minorHAnsi"/>
                  <w:b/>
                  <w:bCs/>
                  <w:sz w:val="20"/>
                  <w:szCs w:val="20"/>
                  <w:rPrChange w:id="15171" w:author="Farouk Bouhafs" w:date="2023-12-21T19:16:00Z">
                    <w:rPr>
                      <w:b/>
                      <w:bCs/>
                    </w:rPr>
                  </w:rPrChange>
                </w:rPr>
                <w:delText>-1281,4</w:delText>
              </w:r>
            </w:del>
          </w:p>
        </w:tc>
      </w:tr>
      <w:tr w:rsidR="00BF2632" w:rsidRPr="00BF2632" w:rsidDel="000A3E8D" w14:paraId="20AB6DA4" w14:textId="62DE09C0" w:rsidTr="00F07BAE">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172"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5173" w:author="Houyem Rais" w:date="2024-02-22T15:17:00Z"/>
          <w:trPrChange w:id="15174" w:author="Farouk Bouhafs" w:date="2023-12-21T19:15:00Z">
            <w:trPr>
              <w:gridBefore w:val="1"/>
              <w:trHeight w:val="194"/>
            </w:trPr>
          </w:trPrChange>
        </w:trPr>
        <w:tc>
          <w:tcPr>
            <w:tcW w:w="3666" w:type="dxa"/>
            <w:shd w:val="clear" w:color="auto" w:fill="auto"/>
            <w:noWrap/>
            <w:tcPrChange w:id="15175" w:author="Farouk Bouhafs" w:date="2023-12-21T19:15:00Z">
              <w:tcPr>
                <w:tcW w:w="3666" w:type="dxa"/>
                <w:gridSpan w:val="2"/>
                <w:shd w:val="clear" w:color="auto" w:fill="auto"/>
                <w:noWrap/>
              </w:tcPr>
            </w:tcPrChange>
          </w:tcPr>
          <w:p w14:paraId="14A6AB91" w14:textId="4D50F155" w:rsidR="00BF2632" w:rsidRPr="00BF2632" w:rsidDel="000A3E8D" w:rsidRDefault="00BF2632" w:rsidP="000A3E8D">
            <w:pPr>
              <w:rPr>
                <w:del w:id="15176" w:author="Houyem Rais" w:date="2024-02-22T15:17:00Z"/>
                <w:rFonts w:asciiTheme="minorHAnsi" w:hAnsiTheme="minorHAnsi" w:cstheme="minorHAnsi"/>
                <w:b/>
                <w:bCs/>
                <w:color w:val="C00000"/>
                <w:sz w:val="20"/>
                <w:szCs w:val="20"/>
                <w:rPrChange w:id="15177" w:author="Farouk Bouhafs" w:date="2023-12-21T19:16:00Z">
                  <w:rPr>
                    <w:del w:id="15178" w:author="Houyem Rais" w:date="2024-02-22T15:17:00Z"/>
                    <w:b/>
                    <w:bCs/>
                    <w:color w:val="C00000"/>
                    <w:sz w:val="20"/>
                    <w:szCs w:val="20"/>
                  </w:rPr>
                </w:rPrChange>
              </w:rPr>
              <w:pPrChange w:id="15179" w:author="Houyem Rais" w:date="2024-02-22T15:17:00Z">
                <w:pPr>
                  <w:spacing w:before="20" w:after="40" w:line="240" w:lineRule="auto"/>
                </w:pPr>
              </w:pPrChange>
            </w:pPr>
            <w:del w:id="15180" w:author="Houyem Rais" w:date="2024-02-22T15:17:00Z">
              <w:r w:rsidRPr="00BF2632" w:rsidDel="000A3E8D">
                <w:rPr>
                  <w:rFonts w:asciiTheme="minorHAnsi" w:hAnsiTheme="minorHAnsi" w:cstheme="minorHAnsi"/>
                  <w:b/>
                  <w:bCs/>
                  <w:color w:val="C00000"/>
                  <w:sz w:val="20"/>
                  <w:szCs w:val="20"/>
                  <w:rPrChange w:id="15181" w:author="Farouk Bouhafs" w:date="2023-12-21T19:16:00Z">
                    <w:rPr>
                      <w:b/>
                      <w:bCs/>
                      <w:color w:val="C00000"/>
                    </w:rPr>
                  </w:rPrChange>
                </w:rPr>
                <w:delText>Value for Money</w:delText>
              </w:r>
            </w:del>
          </w:p>
        </w:tc>
        <w:tc>
          <w:tcPr>
            <w:tcW w:w="1382" w:type="dxa"/>
            <w:shd w:val="clear" w:color="auto" w:fill="auto"/>
            <w:noWrap/>
            <w:vAlign w:val="bottom"/>
            <w:tcPrChange w:id="15182" w:author="Farouk Bouhafs" w:date="2023-12-21T19:15:00Z">
              <w:tcPr>
                <w:tcW w:w="1382" w:type="dxa"/>
                <w:gridSpan w:val="2"/>
                <w:shd w:val="clear" w:color="auto" w:fill="auto"/>
                <w:noWrap/>
              </w:tcPr>
            </w:tcPrChange>
          </w:tcPr>
          <w:p w14:paraId="591093AB" w14:textId="79BFC8B9" w:rsidR="00BF2632" w:rsidRPr="00BF2632" w:rsidDel="000A3E8D" w:rsidRDefault="00BF2632" w:rsidP="000A3E8D">
            <w:pPr>
              <w:rPr>
                <w:del w:id="15183" w:author="Houyem Rais" w:date="2024-02-22T15:17:00Z"/>
                <w:rFonts w:asciiTheme="minorHAnsi" w:hAnsiTheme="minorHAnsi" w:cstheme="minorHAnsi"/>
                <w:b/>
                <w:bCs/>
                <w:color w:val="C00000"/>
                <w:sz w:val="20"/>
                <w:szCs w:val="20"/>
                <w:rPrChange w:id="15184" w:author="Farouk Bouhafs" w:date="2023-12-21T19:16:00Z">
                  <w:rPr>
                    <w:del w:id="15185" w:author="Houyem Rais" w:date="2024-02-22T15:17:00Z"/>
                    <w:b/>
                    <w:bCs/>
                    <w:color w:val="C00000"/>
                  </w:rPr>
                </w:rPrChange>
              </w:rPr>
              <w:pPrChange w:id="15186" w:author="Houyem Rais" w:date="2024-02-22T15:17:00Z">
                <w:pPr>
                  <w:spacing w:before="20" w:after="40" w:line="240" w:lineRule="auto"/>
                  <w:jc w:val="center"/>
                </w:pPr>
              </w:pPrChange>
            </w:pPr>
            <w:ins w:id="15187" w:author="Farouk Bouhafs" w:date="2023-12-21T19:06:00Z">
              <w:del w:id="15188" w:author="Houyem Rais" w:date="2024-02-22T15:17:00Z">
                <w:r w:rsidRPr="00BF2632" w:rsidDel="000A3E8D">
                  <w:rPr>
                    <w:rFonts w:asciiTheme="minorHAnsi" w:hAnsiTheme="minorHAnsi" w:cstheme="minorHAnsi"/>
                    <w:b/>
                    <w:bCs/>
                    <w:color w:val="C00000"/>
                    <w:sz w:val="20"/>
                    <w:szCs w:val="20"/>
                    <w:rPrChange w:id="15189" w:author="Farouk Bouhafs" w:date="2023-12-21T19:16:00Z">
                      <w:rPr>
                        <w:rFonts w:ascii="Arial" w:hAnsi="Arial" w:cs="Arial"/>
                        <w:b/>
                        <w:bCs/>
                        <w:color w:val="C00000"/>
                      </w:rPr>
                    </w:rPrChange>
                  </w:rPr>
                  <w:delText>13,6</w:delText>
                </w:r>
              </w:del>
            </w:ins>
            <w:del w:id="15190" w:author="Houyem Rais" w:date="2024-02-22T15:17:00Z">
              <w:r w:rsidRPr="00BF2632" w:rsidDel="000A3E8D">
                <w:rPr>
                  <w:rFonts w:asciiTheme="minorHAnsi" w:hAnsiTheme="minorHAnsi" w:cstheme="minorHAnsi"/>
                  <w:b/>
                  <w:bCs/>
                  <w:color w:val="C00000"/>
                  <w:sz w:val="20"/>
                  <w:szCs w:val="20"/>
                  <w:rPrChange w:id="15191" w:author="Farouk Bouhafs" w:date="2023-12-21T19:16:00Z">
                    <w:rPr>
                      <w:b/>
                      <w:bCs/>
                      <w:color w:val="C00000"/>
                    </w:rPr>
                  </w:rPrChange>
                </w:rPr>
                <w:delText>-14,1</w:delText>
              </w:r>
            </w:del>
          </w:p>
        </w:tc>
        <w:tc>
          <w:tcPr>
            <w:tcW w:w="1382" w:type="dxa"/>
            <w:vAlign w:val="bottom"/>
            <w:tcPrChange w:id="15192" w:author="Farouk Bouhafs" w:date="2023-12-21T19:15:00Z">
              <w:tcPr>
                <w:tcW w:w="1382" w:type="dxa"/>
                <w:gridSpan w:val="2"/>
              </w:tcPr>
            </w:tcPrChange>
          </w:tcPr>
          <w:p w14:paraId="6BFDF796" w14:textId="03CB9A25" w:rsidR="00BF2632" w:rsidRPr="00BF2632" w:rsidDel="000A3E8D" w:rsidRDefault="00BF2632" w:rsidP="000A3E8D">
            <w:pPr>
              <w:rPr>
                <w:del w:id="15193" w:author="Houyem Rais" w:date="2024-02-22T15:17:00Z"/>
                <w:rFonts w:asciiTheme="minorHAnsi" w:hAnsiTheme="minorHAnsi" w:cstheme="minorHAnsi"/>
                <w:b/>
                <w:bCs/>
                <w:color w:val="C00000"/>
                <w:sz w:val="20"/>
                <w:szCs w:val="20"/>
                <w:rPrChange w:id="15194" w:author="Farouk Bouhafs" w:date="2023-12-21T19:16:00Z">
                  <w:rPr>
                    <w:del w:id="15195" w:author="Houyem Rais" w:date="2024-02-22T15:17:00Z"/>
                    <w:b/>
                    <w:bCs/>
                    <w:color w:val="C00000"/>
                  </w:rPr>
                </w:rPrChange>
              </w:rPr>
              <w:pPrChange w:id="15196" w:author="Houyem Rais" w:date="2024-02-22T15:17:00Z">
                <w:pPr>
                  <w:spacing w:before="20" w:after="40" w:line="240" w:lineRule="auto"/>
                  <w:jc w:val="center"/>
                </w:pPr>
              </w:pPrChange>
            </w:pPr>
            <w:ins w:id="15197" w:author="Farouk Bouhafs" w:date="2023-12-21T19:11:00Z">
              <w:del w:id="15198" w:author="Houyem Rais" w:date="2024-02-22T15:17:00Z">
                <w:r w:rsidRPr="00BF2632" w:rsidDel="000A3E8D">
                  <w:rPr>
                    <w:rFonts w:asciiTheme="minorHAnsi" w:hAnsiTheme="minorHAnsi" w:cstheme="minorHAnsi"/>
                    <w:b/>
                    <w:bCs/>
                    <w:color w:val="C00000"/>
                    <w:sz w:val="20"/>
                    <w:szCs w:val="20"/>
                    <w:rPrChange w:id="15199" w:author="Farouk Bouhafs" w:date="2023-12-21T19:16:00Z">
                      <w:rPr>
                        <w:rFonts w:ascii="Arial" w:hAnsi="Arial" w:cs="Arial"/>
                        <w:b/>
                        <w:bCs/>
                        <w:color w:val="C00000"/>
                      </w:rPr>
                    </w:rPrChange>
                  </w:rPr>
                  <w:delText>81,5</w:delText>
                </w:r>
              </w:del>
            </w:ins>
            <w:del w:id="15200" w:author="Houyem Rais" w:date="2024-02-22T15:17:00Z">
              <w:r w:rsidRPr="00BF2632" w:rsidDel="000A3E8D">
                <w:rPr>
                  <w:rFonts w:asciiTheme="minorHAnsi" w:hAnsiTheme="minorHAnsi" w:cstheme="minorHAnsi"/>
                  <w:b/>
                  <w:bCs/>
                  <w:color w:val="C00000"/>
                  <w:sz w:val="20"/>
                  <w:szCs w:val="20"/>
                  <w:rPrChange w:id="15201" w:author="Farouk Bouhafs" w:date="2023-12-21T19:16:00Z">
                    <w:rPr>
                      <w:b/>
                      <w:bCs/>
                      <w:color w:val="C00000"/>
                    </w:rPr>
                  </w:rPrChange>
                </w:rPr>
                <w:delText>47,5</w:delText>
              </w:r>
            </w:del>
          </w:p>
        </w:tc>
        <w:tc>
          <w:tcPr>
            <w:tcW w:w="1382" w:type="dxa"/>
            <w:vAlign w:val="bottom"/>
            <w:tcPrChange w:id="15202" w:author="Farouk Bouhafs" w:date="2023-12-21T19:15:00Z">
              <w:tcPr>
                <w:tcW w:w="1382" w:type="dxa"/>
                <w:gridSpan w:val="2"/>
              </w:tcPr>
            </w:tcPrChange>
          </w:tcPr>
          <w:p w14:paraId="091027FC" w14:textId="37455F7A" w:rsidR="00BF2632" w:rsidRPr="00BF2632" w:rsidDel="000A3E8D" w:rsidRDefault="00BF2632" w:rsidP="000A3E8D">
            <w:pPr>
              <w:rPr>
                <w:del w:id="15203" w:author="Houyem Rais" w:date="2024-02-22T15:17:00Z"/>
                <w:rFonts w:asciiTheme="minorHAnsi" w:hAnsiTheme="minorHAnsi" w:cstheme="minorHAnsi"/>
                <w:b/>
                <w:bCs/>
                <w:color w:val="C00000"/>
                <w:sz w:val="20"/>
                <w:szCs w:val="20"/>
                <w:rPrChange w:id="15204" w:author="Farouk Bouhafs" w:date="2023-12-21T19:16:00Z">
                  <w:rPr>
                    <w:del w:id="15205" w:author="Houyem Rais" w:date="2024-02-22T15:17:00Z"/>
                    <w:b/>
                    <w:bCs/>
                    <w:color w:val="C00000"/>
                  </w:rPr>
                </w:rPrChange>
              </w:rPr>
              <w:pPrChange w:id="15206" w:author="Houyem Rais" w:date="2024-02-22T15:17:00Z">
                <w:pPr>
                  <w:spacing w:before="20" w:after="40" w:line="240" w:lineRule="auto"/>
                  <w:jc w:val="center"/>
                </w:pPr>
              </w:pPrChange>
            </w:pPr>
            <w:ins w:id="15207" w:author="Farouk Bouhafs" w:date="2023-12-21T19:13:00Z">
              <w:del w:id="15208" w:author="Houyem Rais" w:date="2024-02-22T15:17:00Z">
                <w:r w:rsidRPr="00BF2632" w:rsidDel="000A3E8D">
                  <w:rPr>
                    <w:rFonts w:asciiTheme="minorHAnsi" w:hAnsiTheme="minorHAnsi" w:cstheme="minorHAnsi"/>
                    <w:b/>
                    <w:bCs/>
                    <w:color w:val="C00000"/>
                    <w:sz w:val="20"/>
                    <w:szCs w:val="20"/>
                    <w:rPrChange w:id="15209" w:author="Farouk Bouhafs" w:date="2023-12-21T19:16:00Z">
                      <w:rPr>
                        <w:rFonts w:ascii="Arial" w:hAnsi="Arial" w:cs="Arial"/>
                        <w:b/>
                        <w:bCs/>
                        <w:color w:val="C00000"/>
                      </w:rPr>
                    </w:rPrChange>
                  </w:rPr>
                  <w:delText>31,4</w:delText>
                </w:r>
              </w:del>
            </w:ins>
            <w:del w:id="15210" w:author="Houyem Rais" w:date="2024-02-22T15:17:00Z">
              <w:r w:rsidRPr="00BF2632" w:rsidDel="000A3E8D">
                <w:rPr>
                  <w:rFonts w:asciiTheme="minorHAnsi" w:hAnsiTheme="minorHAnsi" w:cstheme="minorHAnsi"/>
                  <w:b/>
                  <w:bCs/>
                  <w:color w:val="C00000"/>
                  <w:sz w:val="20"/>
                  <w:szCs w:val="20"/>
                  <w:rPrChange w:id="15211" w:author="Farouk Bouhafs" w:date="2023-12-21T19:16:00Z">
                    <w:rPr>
                      <w:b/>
                      <w:bCs/>
                      <w:color w:val="C00000"/>
                    </w:rPr>
                  </w:rPrChange>
                </w:rPr>
                <w:delText>0,8</w:delText>
              </w:r>
            </w:del>
          </w:p>
        </w:tc>
        <w:tc>
          <w:tcPr>
            <w:tcW w:w="1382" w:type="dxa"/>
            <w:vAlign w:val="bottom"/>
            <w:tcPrChange w:id="15212" w:author="Farouk Bouhafs" w:date="2023-12-21T19:15:00Z">
              <w:tcPr>
                <w:tcW w:w="1382" w:type="dxa"/>
                <w:gridSpan w:val="2"/>
              </w:tcPr>
            </w:tcPrChange>
          </w:tcPr>
          <w:p w14:paraId="4BDAB701" w14:textId="0910C18E" w:rsidR="00BF2632" w:rsidRPr="00BF2632" w:rsidDel="000A3E8D" w:rsidRDefault="00BF2632" w:rsidP="000A3E8D">
            <w:pPr>
              <w:rPr>
                <w:del w:id="15213" w:author="Houyem Rais" w:date="2024-02-22T15:17:00Z"/>
                <w:rFonts w:asciiTheme="minorHAnsi" w:hAnsiTheme="minorHAnsi" w:cstheme="minorHAnsi"/>
                <w:b/>
                <w:bCs/>
                <w:color w:val="C00000"/>
                <w:sz w:val="20"/>
                <w:szCs w:val="20"/>
                <w:rPrChange w:id="15214" w:author="Farouk Bouhafs" w:date="2023-12-21T19:16:00Z">
                  <w:rPr>
                    <w:del w:id="15215" w:author="Houyem Rais" w:date="2024-02-22T15:17:00Z"/>
                    <w:b/>
                    <w:bCs/>
                    <w:color w:val="C00000"/>
                  </w:rPr>
                </w:rPrChange>
              </w:rPr>
              <w:pPrChange w:id="15216" w:author="Houyem Rais" w:date="2024-02-22T15:17:00Z">
                <w:pPr>
                  <w:spacing w:before="20" w:after="40" w:line="240" w:lineRule="auto"/>
                  <w:jc w:val="center"/>
                </w:pPr>
              </w:pPrChange>
            </w:pPr>
            <w:ins w:id="15217" w:author="Farouk Bouhafs" w:date="2023-12-21T19:15:00Z">
              <w:del w:id="15218" w:author="Houyem Rais" w:date="2024-02-22T15:17:00Z">
                <w:r w:rsidRPr="00BF2632" w:rsidDel="000A3E8D">
                  <w:rPr>
                    <w:rFonts w:asciiTheme="minorHAnsi" w:hAnsiTheme="minorHAnsi" w:cstheme="minorHAnsi"/>
                    <w:b/>
                    <w:bCs/>
                    <w:color w:val="C00000"/>
                    <w:sz w:val="20"/>
                    <w:szCs w:val="20"/>
                    <w:rPrChange w:id="15219" w:author="Farouk Bouhafs" w:date="2023-12-21T19:16:00Z">
                      <w:rPr>
                        <w:rFonts w:ascii="Arial" w:hAnsi="Arial" w:cs="Arial"/>
                        <w:b/>
                        <w:bCs/>
                        <w:color w:val="C00000"/>
                      </w:rPr>
                    </w:rPrChange>
                  </w:rPr>
                  <w:delText>162,0</w:delText>
                </w:r>
              </w:del>
            </w:ins>
            <w:del w:id="15220" w:author="Houyem Rais" w:date="2024-02-22T15:17:00Z">
              <w:r w:rsidRPr="00BF2632" w:rsidDel="000A3E8D">
                <w:rPr>
                  <w:rFonts w:asciiTheme="minorHAnsi" w:hAnsiTheme="minorHAnsi" w:cstheme="minorHAnsi"/>
                  <w:b/>
                  <w:bCs/>
                  <w:color w:val="C00000"/>
                  <w:sz w:val="20"/>
                  <w:szCs w:val="20"/>
                  <w:rPrChange w:id="15221" w:author="Farouk Bouhafs" w:date="2023-12-21T19:16:00Z">
                    <w:rPr>
                      <w:b/>
                      <w:bCs/>
                      <w:color w:val="C00000"/>
                    </w:rPr>
                  </w:rPrChange>
                </w:rPr>
                <w:delText>123,0</w:delText>
              </w:r>
            </w:del>
          </w:p>
        </w:tc>
      </w:tr>
      <w:tr w:rsidR="00BF2632" w:rsidRPr="00BF2632" w:rsidDel="000A3E8D" w14:paraId="1D047472" w14:textId="7F800EC2" w:rsidTr="00F07BAE">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222" w:author="Farouk Bouhafs" w:date="2023-12-21T19:15:00Z">
            <w:tblPrEx>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194"/>
          <w:del w:id="15223" w:author="Houyem Rais" w:date="2024-02-22T15:17:00Z"/>
          <w:trPrChange w:id="15224" w:author="Farouk Bouhafs" w:date="2023-12-21T19:15:00Z">
            <w:trPr>
              <w:gridBefore w:val="1"/>
              <w:trHeight w:val="194"/>
            </w:trPr>
          </w:trPrChange>
        </w:trPr>
        <w:tc>
          <w:tcPr>
            <w:tcW w:w="3666" w:type="dxa"/>
            <w:shd w:val="clear" w:color="auto" w:fill="auto"/>
            <w:noWrap/>
            <w:tcPrChange w:id="15225" w:author="Farouk Bouhafs" w:date="2023-12-21T19:15:00Z">
              <w:tcPr>
                <w:tcW w:w="3666" w:type="dxa"/>
                <w:gridSpan w:val="2"/>
                <w:shd w:val="clear" w:color="auto" w:fill="auto"/>
                <w:noWrap/>
              </w:tcPr>
            </w:tcPrChange>
          </w:tcPr>
          <w:p w14:paraId="6B9A02F8" w14:textId="6B604051" w:rsidR="00BF2632" w:rsidRPr="00BF2632" w:rsidDel="000A3E8D" w:rsidRDefault="00BF2632" w:rsidP="000A3E8D">
            <w:pPr>
              <w:rPr>
                <w:del w:id="15226" w:author="Houyem Rais" w:date="2024-02-22T15:17:00Z"/>
                <w:rFonts w:asciiTheme="minorHAnsi" w:hAnsiTheme="minorHAnsi" w:cstheme="minorHAnsi"/>
                <w:b/>
                <w:bCs/>
                <w:color w:val="C00000"/>
                <w:sz w:val="20"/>
                <w:szCs w:val="20"/>
                <w:rPrChange w:id="15227" w:author="Farouk Bouhafs" w:date="2023-12-21T19:16:00Z">
                  <w:rPr>
                    <w:del w:id="15228" w:author="Houyem Rais" w:date="2024-02-22T15:17:00Z"/>
                    <w:b/>
                    <w:bCs/>
                    <w:color w:val="C00000"/>
                    <w:sz w:val="20"/>
                    <w:szCs w:val="20"/>
                  </w:rPr>
                </w:rPrChange>
              </w:rPr>
              <w:pPrChange w:id="15229" w:author="Houyem Rais" w:date="2024-02-22T15:17:00Z">
                <w:pPr>
                  <w:spacing w:before="20" w:after="40" w:line="240" w:lineRule="auto"/>
                </w:pPr>
              </w:pPrChange>
            </w:pPr>
            <w:del w:id="15230" w:author="Houyem Rais" w:date="2024-02-22T15:17:00Z">
              <w:r w:rsidRPr="00BF2632" w:rsidDel="000A3E8D">
                <w:rPr>
                  <w:rFonts w:asciiTheme="minorHAnsi" w:hAnsiTheme="minorHAnsi" w:cstheme="minorHAnsi"/>
                  <w:b/>
                  <w:bCs/>
                  <w:color w:val="C00000"/>
                  <w:sz w:val="20"/>
                  <w:szCs w:val="20"/>
                  <w:rPrChange w:id="15231" w:author="Farouk Bouhafs" w:date="2023-12-21T19:16:00Z">
                    <w:rPr>
                      <w:b/>
                      <w:bCs/>
                      <w:color w:val="C00000"/>
                    </w:rPr>
                  </w:rPrChange>
                </w:rPr>
                <w:delText>Value for Money (%)</w:delText>
              </w:r>
            </w:del>
          </w:p>
        </w:tc>
        <w:tc>
          <w:tcPr>
            <w:tcW w:w="1382" w:type="dxa"/>
            <w:shd w:val="clear" w:color="auto" w:fill="auto"/>
            <w:noWrap/>
            <w:vAlign w:val="center"/>
            <w:tcPrChange w:id="15232" w:author="Farouk Bouhafs" w:date="2023-12-21T19:15:00Z">
              <w:tcPr>
                <w:tcW w:w="1382" w:type="dxa"/>
                <w:gridSpan w:val="2"/>
                <w:shd w:val="clear" w:color="auto" w:fill="auto"/>
                <w:noWrap/>
              </w:tcPr>
            </w:tcPrChange>
          </w:tcPr>
          <w:p w14:paraId="0E70CE7F" w14:textId="41C7C457" w:rsidR="00BF2632" w:rsidRPr="00BF2632" w:rsidDel="000A3E8D" w:rsidRDefault="00BF2632" w:rsidP="000A3E8D">
            <w:pPr>
              <w:rPr>
                <w:del w:id="15233" w:author="Houyem Rais" w:date="2024-02-22T15:17:00Z"/>
                <w:rFonts w:asciiTheme="minorHAnsi" w:hAnsiTheme="minorHAnsi" w:cstheme="minorHAnsi"/>
                <w:b/>
                <w:bCs/>
                <w:color w:val="C00000"/>
                <w:sz w:val="20"/>
                <w:szCs w:val="20"/>
                <w:rPrChange w:id="15234" w:author="Farouk Bouhafs" w:date="2023-12-21T19:16:00Z">
                  <w:rPr>
                    <w:del w:id="15235" w:author="Houyem Rais" w:date="2024-02-22T15:17:00Z"/>
                    <w:b/>
                    <w:bCs/>
                    <w:color w:val="C00000"/>
                  </w:rPr>
                </w:rPrChange>
              </w:rPr>
              <w:pPrChange w:id="15236" w:author="Houyem Rais" w:date="2024-02-22T15:17:00Z">
                <w:pPr>
                  <w:spacing w:before="20" w:after="40" w:line="240" w:lineRule="auto"/>
                  <w:jc w:val="center"/>
                </w:pPr>
              </w:pPrChange>
            </w:pPr>
            <w:ins w:id="15237" w:author="Farouk Bouhafs" w:date="2023-12-21T19:06:00Z">
              <w:del w:id="15238" w:author="Houyem Rais" w:date="2024-02-22T15:17:00Z">
                <w:r w:rsidRPr="00BF2632" w:rsidDel="000A3E8D">
                  <w:rPr>
                    <w:rFonts w:asciiTheme="minorHAnsi" w:hAnsiTheme="minorHAnsi" w:cstheme="minorHAnsi"/>
                    <w:b/>
                    <w:bCs/>
                    <w:color w:val="FF0000"/>
                    <w:sz w:val="20"/>
                    <w:szCs w:val="20"/>
                    <w:rPrChange w:id="15239" w:author="Farouk Bouhafs" w:date="2023-12-21T19:16:00Z">
                      <w:rPr>
                        <w:rFonts w:ascii="Arial" w:hAnsi="Arial" w:cs="Arial"/>
                        <w:b/>
                        <w:bCs/>
                        <w:color w:val="FF0000"/>
                      </w:rPr>
                    </w:rPrChange>
                  </w:rPr>
                  <w:delText>5,1%</w:delText>
                </w:r>
              </w:del>
            </w:ins>
            <w:del w:id="15240" w:author="Houyem Rais" w:date="2024-02-22T15:17:00Z">
              <w:r w:rsidRPr="00BF2632" w:rsidDel="000A3E8D">
                <w:rPr>
                  <w:rFonts w:asciiTheme="minorHAnsi" w:hAnsiTheme="minorHAnsi" w:cstheme="minorHAnsi"/>
                  <w:b/>
                  <w:bCs/>
                  <w:color w:val="C00000"/>
                  <w:sz w:val="20"/>
                  <w:szCs w:val="20"/>
                  <w:rPrChange w:id="15241" w:author="Farouk Bouhafs" w:date="2023-12-21T19:16:00Z">
                    <w:rPr>
                      <w:b/>
                      <w:bCs/>
                      <w:color w:val="C00000"/>
                    </w:rPr>
                  </w:rPrChange>
                </w:rPr>
                <w:delText>-3,5%</w:delText>
              </w:r>
            </w:del>
          </w:p>
        </w:tc>
        <w:tc>
          <w:tcPr>
            <w:tcW w:w="1382" w:type="dxa"/>
            <w:vAlign w:val="center"/>
            <w:tcPrChange w:id="15242" w:author="Farouk Bouhafs" w:date="2023-12-21T19:15:00Z">
              <w:tcPr>
                <w:tcW w:w="1382" w:type="dxa"/>
                <w:gridSpan w:val="2"/>
              </w:tcPr>
            </w:tcPrChange>
          </w:tcPr>
          <w:p w14:paraId="18AE8EEB" w14:textId="37B35049" w:rsidR="00BF2632" w:rsidRPr="00BF2632" w:rsidDel="000A3E8D" w:rsidRDefault="00BF2632" w:rsidP="000A3E8D">
            <w:pPr>
              <w:rPr>
                <w:del w:id="15243" w:author="Houyem Rais" w:date="2024-02-22T15:17:00Z"/>
                <w:rFonts w:asciiTheme="minorHAnsi" w:hAnsiTheme="minorHAnsi" w:cstheme="minorHAnsi"/>
                <w:b/>
                <w:bCs/>
                <w:color w:val="C00000"/>
                <w:sz w:val="20"/>
                <w:szCs w:val="20"/>
                <w:rPrChange w:id="15244" w:author="Farouk Bouhafs" w:date="2023-12-21T19:16:00Z">
                  <w:rPr>
                    <w:del w:id="15245" w:author="Houyem Rais" w:date="2024-02-22T15:17:00Z"/>
                    <w:b/>
                    <w:bCs/>
                    <w:color w:val="C00000"/>
                  </w:rPr>
                </w:rPrChange>
              </w:rPr>
              <w:pPrChange w:id="15246" w:author="Houyem Rais" w:date="2024-02-22T15:17:00Z">
                <w:pPr>
                  <w:spacing w:before="20" w:after="40" w:line="240" w:lineRule="auto"/>
                  <w:jc w:val="center"/>
                </w:pPr>
              </w:pPrChange>
            </w:pPr>
            <w:ins w:id="15247" w:author="Farouk Bouhafs" w:date="2023-12-21T19:11:00Z">
              <w:del w:id="15248" w:author="Houyem Rais" w:date="2024-02-22T15:17:00Z">
                <w:r w:rsidRPr="00BF2632" w:rsidDel="000A3E8D">
                  <w:rPr>
                    <w:rFonts w:asciiTheme="minorHAnsi" w:hAnsiTheme="minorHAnsi" w:cstheme="minorHAnsi"/>
                    <w:b/>
                    <w:bCs/>
                    <w:color w:val="FF0000"/>
                    <w:sz w:val="20"/>
                    <w:szCs w:val="20"/>
                    <w:rPrChange w:id="15249" w:author="Farouk Bouhafs" w:date="2023-12-21T19:16:00Z">
                      <w:rPr>
                        <w:rFonts w:ascii="Arial" w:hAnsi="Arial" w:cs="Arial"/>
                        <w:b/>
                        <w:bCs/>
                        <w:color w:val="FF0000"/>
                      </w:rPr>
                    </w:rPrChange>
                  </w:rPr>
                  <w:delText>9,9%</w:delText>
                </w:r>
              </w:del>
            </w:ins>
            <w:del w:id="15250" w:author="Houyem Rais" w:date="2024-02-22T15:17:00Z">
              <w:r w:rsidRPr="00BF2632" w:rsidDel="000A3E8D">
                <w:rPr>
                  <w:rFonts w:asciiTheme="minorHAnsi" w:hAnsiTheme="minorHAnsi" w:cstheme="minorHAnsi"/>
                  <w:b/>
                  <w:bCs/>
                  <w:color w:val="C00000"/>
                  <w:sz w:val="20"/>
                  <w:szCs w:val="20"/>
                  <w:rPrChange w:id="15251" w:author="Farouk Bouhafs" w:date="2023-12-21T19:16:00Z">
                    <w:rPr>
                      <w:b/>
                      <w:bCs/>
                      <w:color w:val="C00000"/>
                    </w:rPr>
                  </w:rPrChange>
                </w:rPr>
                <w:delText>4,9%</w:delText>
              </w:r>
            </w:del>
          </w:p>
        </w:tc>
        <w:tc>
          <w:tcPr>
            <w:tcW w:w="1382" w:type="dxa"/>
            <w:vAlign w:val="center"/>
            <w:tcPrChange w:id="15252" w:author="Farouk Bouhafs" w:date="2023-12-21T19:15:00Z">
              <w:tcPr>
                <w:tcW w:w="1382" w:type="dxa"/>
                <w:gridSpan w:val="2"/>
              </w:tcPr>
            </w:tcPrChange>
          </w:tcPr>
          <w:p w14:paraId="7BAD8A5C" w14:textId="31768AA9" w:rsidR="00BF2632" w:rsidRPr="00BF2632" w:rsidDel="000A3E8D" w:rsidRDefault="00BF2632" w:rsidP="000A3E8D">
            <w:pPr>
              <w:rPr>
                <w:del w:id="15253" w:author="Houyem Rais" w:date="2024-02-22T15:17:00Z"/>
                <w:rFonts w:asciiTheme="minorHAnsi" w:hAnsiTheme="minorHAnsi" w:cstheme="minorHAnsi"/>
                <w:b/>
                <w:bCs/>
                <w:color w:val="C00000"/>
                <w:sz w:val="20"/>
                <w:szCs w:val="20"/>
                <w:rPrChange w:id="15254" w:author="Farouk Bouhafs" w:date="2023-12-21T19:16:00Z">
                  <w:rPr>
                    <w:del w:id="15255" w:author="Houyem Rais" w:date="2024-02-22T15:17:00Z"/>
                    <w:b/>
                    <w:bCs/>
                    <w:color w:val="C00000"/>
                  </w:rPr>
                </w:rPrChange>
              </w:rPr>
              <w:pPrChange w:id="15256" w:author="Houyem Rais" w:date="2024-02-22T15:17:00Z">
                <w:pPr>
                  <w:spacing w:before="20" w:after="40" w:line="240" w:lineRule="auto"/>
                  <w:jc w:val="center"/>
                </w:pPr>
              </w:pPrChange>
            </w:pPr>
            <w:ins w:id="15257" w:author="Farouk Bouhafs" w:date="2023-12-21T19:13:00Z">
              <w:del w:id="15258" w:author="Houyem Rais" w:date="2024-02-22T15:17:00Z">
                <w:r w:rsidRPr="00BF2632" w:rsidDel="000A3E8D">
                  <w:rPr>
                    <w:rFonts w:asciiTheme="minorHAnsi" w:hAnsiTheme="minorHAnsi" w:cstheme="minorHAnsi"/>
                    <w:b/>
                    <w:bCs/>
                    <w:color w:val="FF0000"/>
                    <w:sz w:val="20"/>
                    <w:szCs w:val="20"/>
                    <w:rPrChange w:id="15259" w:author="Farouk Bouhafs" w:date="2023-12-21T19:16:00Z">
                      <w:rPr>
                        <w:rFonts w:ascii="Arial" w:hAnsi="Arial" w:cs="Arial"/>
                        <w:b/>
                        <w:bCs/>
                        <w:color w:val="FF0000"/>
                      </w:rPr>
                    </w:rPrChange>
                  </w:rPr>
                  <w:delText>7,0%</w:delText>
                </w:r>
              </w:del>
            </w:ins>
            <w:del w:id="15260" w:author="Houyem Rais" w:date="2024-02-22T15:17:00Z">
              <w:r w:rsidRPr="00BF2632" w:rsidDel="000A3E8D">
                <w:rPr>
                  <w:rFonts w:asciiTheme="minorHAnsi" w:hAnsiTheme="minorHAnsi" w:cstheme="minorHAnsi"/>
                  <w:b/>
                  <w:bCs/>
                  <w:color w:val="C00000"/>
                  <w:sz w:val="20"/>
                  <w:szCs w:val="20"/>
                  <w:rPrChange w:id="15261" w:author="Farouk Bouhafs" w:date="2023-12-21T19:16:00Z">
                    <w:rPr>
                      <w:b/>
                      <w:bCs/>
                      <w:color w:val="C00000"/>
                    </w:rPr>
                  </w:rPrChange>
                </w:rPr>
                <w:delText>0,1%</w:delText>
              </w:r>
            </w:del>
          </w:p>
        </w:tc>
        <w:tc>
          <w:tcPr>
            <w:tcW w:w="1382" w:type="dxa"/>
            <w:vAlign w:val="center"/>
            <w:tcPrChange w:id="15262" w:author="Farouk Bouhafs" w:date="2023-12-21T19:15:00Z">
              <w:tcPr>
                <w:tcW w:w="1382" w:type="dxa"/>
                <w:gridSpan w:val="2"/>
              </w:tcPr>
            </w:tcPrChange>
          </w:tcPr>
          <w:p w14:paraId="4BA1E614" w14:textId="2142172E" w:rsidR="00BF2632" w:rsidRPr="00BF2632" w:rsidDel="000A3E8D" w:rsidRDefault="00BF2632" w:rsidP="000A3E8D">
            <w:pPr>
              <w:rPr>
                <w:del w:id="15263" w:author="Houyem Rais" w:date="2024-02-22T15:17:00Z"/>
                <w:rFonts w:asciiTheme="minorHAnsi" w:hAnsiTheme="minorHAnsi" w:cstheme="minorHAnsi"/>
                <w:b/>
                <w:bCs/>
                <w:color w:val="C00000"/>
                <w:sz w:val="20"/>
                <w:szCs w:val="20"/>
                <w:rPrChange w:id="15264" w:author="Farouk Bouhafs" w:date="2023-12-21T19:16:00Z">
                  <w:rPr>
                    <w:del w:id="15265" w:author="Houyem Rais" w:date="2024-02-22T15:17:00Z"/>
                    <w:b/>
                    <w:bCs/>
                    <w:color w:val="C00000"/>
                  </w:rPr>
                </w:rPrChange>
              </w:rPr>
              <w:pPrChange w:id="15266" w:author="Houyem Rais" w:date="2024-02-22T15:17:00Z">
                <w:pPr>
                  <w:spacing w:before="20" w:after="40" w:line="240" w:lineRule="auto"/>
                  <w:jc w:val="center"/>
                </w:pPr>
              </w:pPrChange>
            </w:pPr>
            <w:ins w:id="15267" w:author="Farouk Bouhafs" w:date="2023-12-21T19:15:00Z">
              <w:del w:id="15268" w:author="Houyem Rais" w:date="2024-02-22T15:17:00Z">
                <w:r w:rsidRPr="00BF2632" w:rsidDel="000A3E8D">
                  <w:rPr>
                    <w:rFonts w:asciiTheme="minorHAnsi" w:hAnsiTheme="minorHAnsi" w:cstheme="minorHAnsi"/>
                    <w:b/>
                    <w:bCs/>
                    <w:color w:val="FF0000"/>
                    <w:sz w:val="20"/>
                    <w:szCs w:val="20"/>
                    <w:rPrChange w:id="15269" w:author="Farouk Bouhafs" w:date="2023-12-21T19:16:00Z">
                      <w:rPr>
                        <w:rFonts w:ascii="Arial" w:hAnsi="Arial" w:cs="Arial"/>
                        <w:b/>
                        <w:bCs/>
                        <w:color w:val="FF0000"/>
                      </w:rPr>
                    </w:rPrChange>
                  </w:rPr>
                  <w:delText>13,1%</w:delText>
                </w:r>
              </w:del>
            </w:ins>
            <w:del w:id="15270" w:author="Houyem Rais" w:date="2024-02-22T15:17:00Z">
              <w:r w:rsidRPr="00BF2632" w:rsidDel="000A3E8D">
                <w:rPr>
                  <w:rFonts w:asciiTheme="minorHAnsi" w:hAnsiTheme="minorHAnsi" w:cstheme="minorHAnsi"/>
                  <w:b/>
                  <w:bCs/>
                  <w:color w:val="C00000"/>
                  <w:sz w:val="20"/>
                  <w:szCs w:val="20"/>
                  <w:rPrChange w:id="15271" w:author="Farouk Bouhafs" w:date="2023-12-21T19:16:00Z">
                    <w:rPr>
                      <w:b/>
                      <w:bCs/>
                      <w:color w:val="C00000"/>
                    </w:rPr>
                  </w:rPrChange>
                </w:rPr>
                <w:delText>8,8%</w:delText>
              </w:r>
            </w:del>
          </w:p>
        </w:tc>
      </w:tr>
    </w:tbl>
    <w:p w14:paraId="113D88BC" w14:textId="03F85A18" w:rsidR="00107B8B" w:rsidRPr="0075512F" w:rsidDel="000A3E8D" w:rsidRDefault="00B533FB" w:rsidP="000A3E8D">
      <w:pPr>
        <w:rPr>
          <w:del w:id="15272" w:author="Houyem Rais" w:date="2024-02-22T15:17:00Z"/>
        </w:rPr>
        <w:pPrChange w:id="15273" w:author="Houyem Rais" w:date="2024-02-22T15:17:00Z">
          <w:pPr/>
        </w:pPrChange>
      </w:pPr>
      <w:del w:id="15274" w:author="Houyem Rais" w:date="2024-02-22T15:17:00Z">
        <w:r w:rsidRPr="0075512F" w:rsidDel="000A3E8D">
          <w:delText>L</w:delText>
        </w:r>
        <w:r w:rsidR="00107B8B" w:rsidRPr="0075512F" w:rsidDel="000A3E8D">
          <w:delText xml:space="preserve">e tableau </w:delText>
        </w:r>
        <w:r w:rsidRPr="0075512F" w:rsidDel="000A3E8D">
          <w:delText xml:space="preserve">précédent </w:delText>
        </w:r>
        <w:r w:rsidR="00107B8B" w:rsidRPr="0075512F" w:rsidDel="000A3E8D">
          <w:delText>montre que l'option EPC</w:delText>
        </w:r>
        <w:r w:rsidR="00EA126E" w:rsidRPr="0075512F" w:rsidDel="000A3E8D">
          <w:delText>+</w:delText>
        </w:r>
        <w:r w:rsidR="00107B8B" w:rsidRPr="0075512F" w:rsidDel="000A3E8D">
          <w:delText>F présente des valeurs de VfM positives, allant de 0</w:delText>
        </w:r>
      </w:del>
      <w:ins w:id="15275" w:author="Farouk Bouhafs" w:date="2023-12-21T19:16:00Z">
        <w:del w:id="15276" w:author="Houyem Rais" w:date="2024-02-22T15:17:00Z">
          <w:r w:rsidR="00BF2632" w:rsidDel="000A3E8D">
            <w:delText>5</w:delText>
          </w:r>
        </w:del>
      </w:ins>
      <w:del w:id="15277" w:author="Houyem Rais" w:date="2024-02-22T15:17:00Z">
        <w:r w:rsidR="00107B8B" w:rsidRPr="0075512F" w:rsidDel="000A3E8D">
          <w:delText>,1 % à 8</w:delText>
        </w:r>
      </w:del>
      <w:ins w:id="15278" w:author="Farouk Bouhafs" w:date="2023-12-21T19:16:00Z">
        <w:del w:id="15279" w:author="Houyem Rais" w:date="2024-02-22T15:17:00Z">
          <w:r w:rsidR="00BF2632" w:rsidDel="000A3E8D">
            <w:delText>9</w:delText>
          </w:r>
        </w:del>
      </w:ins>
      <w:del w:id="15280" w:author="Houyem Rais" w:date="2024-02-22T15:17:00Z">
        <w:r w:rsidR="00107B8B" w:rsidRPr="0075512F" w:rsidDel="000A3E8D">
          <w:delText>,8</w:delText>
        </w:r>
      </w:del>
      <w:ins w:id="15281" w:author="Farouk Bouhafs" w:date="2023-12-21T19:16:00Z">
        <w:del w:id="15282" w:author="Houyem Rais" w:date="2024-02-22T15:17:00Z">
          <w:r w:rsidR="00BF2632" w:rsidDel="000A3E8D">
            <w:delText>9</w:delText>
          </w:r>
        </w:del>
      </w:ins>
      <w:del w:id="15283" w:author="Houyem Rais" w:date="2024-02-22T15:17:00Z">
        <w:r w:rsidR="00107B8B" w:rsidRPr="0075512F" w:rsidDel="000A3E8D">
          <w:delText xml:space="preserve"> %</w:delText>
        </w:r>
        <w:r w:rsidR="00B829B4" w:rsidRPr="0075512F" w:rsidDel="000A3E8D">
          <w:delText xml:space="preserve"> pour trois variantes (B avec deux tabliers, D1 avec un seul tablier et D1 avec deux tabliers)</w:delText>
        </w:r>
        <w:r w:rsidR="00107B8B" w:rsidRPr="0075512F" w:rsidDel="000A3E8D">
          <w:delText>. Cela indique que cette approche génère des avantages financiers pour le secteur public, ce qui la rend plus attrayante par rapport aux options Concession et Contrat de Partenariat.</w:delText>
        </w:r>
      </w:del>
    </w:p>
    <w:p w14:paraId="725EF10E" w14:textId="3EA93C2A" w:rsidR="00B533FB" w:rsidRPr="0075512F" w:rsidDel="000A3E8D" w:rsidRDefault="00B533FB" w:rsidP="000A3E8D">
      <w:pPr>
        <w:rPr>
          <w:del w:id="15284" w:author="Houyem Rais" w:date="2024-02-22T15:17:00Z"/>
        </w:rPr>
        <w:pPrChange w:id="15285" w:author="Houyem Rais" w:date="2024-02-22T15:17:00Z">
          <w:pPr/>
        </w:pPrChange>
      </w:pPr>
      <w:del w:id="15286" w:author="Houyem Rais" w:date="2024-02-22T15:17:00Z">
        <w:r w:rsidRPr="0075512F" w:rsidDel="000A3E8D">
          <w:delText>À la lumière de l'analyse de la Value for Money (VfM) pour les options Concession et Contrat de Partenariat, nous constatons que l'option EPC</w:delText>
        </w:r>
        <w:r w:rsidR="00EA126E" w:rsidRPr="0075512F" w:rsidDel="000A3E8D">
          <w:delText>+</w:delText>
        </w:r>
        <w:r w:rsidRPr="0075512F" w:rsidDel="000A3E8D">
          <w:delText>F semble être la plus appropriée en termes de rentabilité pour le secteur public.</w:delText>
        </w:r>
      </w:del>
    </w:p>
    <w:p w14:paraId="2A914FE5" w14:textId="7D75E7A7" w:rsidR="00107B8B" w:rsidRPr="0075512F" w:rsidDel="000A3E8D" w:rsidRDefault="00107B8B" w:rsidP="000A3E8D">
      <w:pPr>
        <w:rPr>
          <w:del w:id="15287" w:author="Houyem Rais" w:date="2024-02-22T15:17:00Z"/>
        </w:rPr>
        <w:pPrChange w:id="15288" w:author="Houyem Rais" w:date="2024-02-22T15:17:00Z">
          <w:pPr/>
        </w:pPrChange>
      </w:pPr>
    </w:p>
    <w:p w14:paraId="1CBB1016" w14:textId="2F44EE0D" w:rsidR="00107B8B" w:rsidRPr="0075512F" w:rsidDel="000A3E8D" w:rsidRDefault="00107B8B" w:rsidP="000A3E8D">
      <w:pPr>
        <w:rPr>
          <w:del w:id="15289" w:author="Houyem Rais" w:date="2024-02-22T15:17:00Z"/>
        </w:rPr>
        <w:pPrChange w:id="15290" w:author="Houyem Rais" w:date="2024-02-22T15:17:00Z">
          <w:pPr/>
        </w:pPrChange>
      </w:pPr>
    </w:p>
    <w:p w14:paraId="485095E0" w14:textId="31E1FF8B" w:rsidR="000741B4" w:rsidRPr="0075512F" w:rsidDel="000A3E8D" w:rsidRDefault="000741B4" w:rsidP="000A3E8D">
      <w:pPr>
        <w:rPr>
          <w:del w:id="15291" w:author="Houyem Rais" w:date="2024-02-22T15:17:00Z"/>
          <w:rFonts w:eastAsia="Calibri" w:cs="Calibri"/>
          <w:b/>
          <w:bCs/>
          <w:color w:val="002060"/>
          <w:sz w:val="36"/>
          <w:szCs w:val="36"/>
        </w:rPr>
        <w:pPrChange w:id="15292" w:author="Houyem Rais" w:date="2024-02-22T15:17:00Z">
          <w:pPr/>
        </w:pPrChange>
      </w:pPr>
      <w:del w:id="15293" w:author="Houyem Rais" w:date="2024-02-22T15:17:00Z">
        <w:r w:rsidRPr="0075512F" w:rsidDel="000A3E8D">
          <w:br w:type="page"/>
        </w:r>
      </w:del>
    </w:p>
    <w:p w14:paraId="43D2F140" w14:textId="6C4C6F40" w:rsidR="00CD4640" w:rsidRPr="0075512F" w:rsidDel="000A3E8D" w:rsidRDefault="00CD4640" w:rsidP="000A3E8D">
      <w:pPr>
        <w:rPr>
          <w:del w:id="15294" w:author="Houyem Rais" w:date="2024-02-22T15:17:00Z"/>
        </w:rPr>
        <w:pPrChange w:id="15295" w:author="Houyem Rais" w:date="2024-02-22T15:17:00Z">
          <w:pPr>
            <w:pStyle w:val="Titre1"/>
            <w:numPr>
              <w:numId w:val="1"/>
            </w:numPr>
            <w:ind w:left="1418" w:hanging="709"/>
            <w:jc w:val="left"/>
          </w:pPr>
        </w:pPrChange>
      </w:pPr>
      <w:bookmarkStart w:id="15296" w:name="_Toc141255702"/>
      <w:bookmarkStart w:id="15297" w:name="_Toc141256021"/>
      <w:bookmarkStart w:id="15298" w:name="_Toc142174758"/>
      <w:del w:id="15299" w:author="Houyem Rais" w:date="2024-02-22T15:17:00Z">
        <w:r w:rsidRPr="0075512F" w:rsidDel="000A3E8D">
          <w:delText>Conclusion</w:delText>
        </w:r>
        <w:bookmarkEnd w:id="6735"/>
        <w:bookmarkEnd w:id="15296"/>
        <w:bookmarkEnd w:id="15297"/>
        <w:bookmarkEnd w:id="15298"/>
      </w:del>
    </w:p>
    <w:p w14:paraId="4592C039" w14:textId="389E210F" w:rsidR="00513F76" w:rsidRPr="0075512F" w:rsidDel="000A3E8D" w:rsidRDefault="00513F76" w:rsidP="000A3E8D">
      <w:pPr>
        <w:rPr>
          <w:del w:id="15300" w:author="Houyem Rais" w:date="2024-02-22T15:17:00Z"/>
        </w:rPr>
        <w:pPrChange w:id="15301" w:author="Houyem Rais" w:date="2024-02-22T15:17:00Z">
          <w:pPr/>
        </w:pPrChange>
      </w:pPr>
      <w:del w:id="15302" w:author="Houyem Rais" w:date="2024-02-22T15:17:00Z">
        <w:r w:rsidRPr="0075512F" w:rsidDel="000A3E8D">
          <w:delText>En conclusion générale, l'analyse des différentes options pour la réalisation du projet met en évidence des considérations financières cruciales pour le secteur public. Trois options ont été examinées : la Concession, le Contrat de Partenariat et l'EPC+F</w:delText>
        </w:r>
        <w:r w:rsidR="00745A2B" w:rsidDel="000A3E8D">
          <w:delText>.</w:delText>
        </w:r>
      </w:del>
    </w:p>
    <w:p w14:paraId="29E5156A" w14:textId="7B007265" w:rsidR="00513F76" w:rsidRPr="0075512F" w:rsidDel="000A3E8D" w:rsidRDefault="00513F76" w:rsidP="000A3E8D">
      <w:pPr>
        <w:rPr>
          <w:del w:id="15303" w:author="Houyem Rais" w:date="2024-02-22T15:17:00Z"/>
        </w:rPr>
        <w:pPrChange w:id="15304" w:author="Houyem Rais" w:date="2024-02-22T15:17:00Z">
          <w:pPr/>
        </w:pPrChange>
      </w:pPr>
      <w:del w:id="15305" w:author="Houyem Rais" w:date="2024-02-22T15:17:00Z">
        <w:r w:rsidRPr="0075512F" w:rsidDel="000A3E8D">
          <w:delText xml:space="preserve">Pour les différentes variantes techniques du projet et tenant compte de la quantification des risques, il est clair que la Concession ne serait pas pertinente en raison des niveaux de péage bas par rapport au niveau d'investissement et des besoins énormes en subventions publiques (minimum 88%). </w:delText>
        </w:r>
      </w:del>
    </w:p>
    <w:p w14:paraId="54733AA7" w14:textId="138A4676" w:rsidR="00513F76" w:rsidRPr="0075512F" w:rsidDel="000A3E8D" w:rsidRDefault="00513F76" w:rsidP="000A3E8D">
      <w:pPr>
        <w:rPr>
          <w:del w:id="15306" w:author="Houyem Rais" w:date="2024-02-22T15:17:00Z"/>
        </w:rPr>
        <w:pPrChange w:id="15307" w:author="Houyem Rais" w:date="2024-02-22T15:17:00Z">
          <w:pPr/>
        </w:pPrChange>
      </w:pPr>
      <w:del w:id="15308" w:author="Houyem Rais" w:date="2024-02-22T15:17:00Z">
        <w:r w:rsidRPr="0075512F" w:rsidDel="000A3E8D">
          <w:delText>Le Contrat de Partenariat présente également des désavantages avérés sur le plan financier, avec des valeurs de Value for Money (VfM) négatives pour toutes les variantes du projet. Cette option ne génère pas d'avantages financiers pour le secteur public et pourrait entraîner des coûts plus élevés à long terme.</w:delText>
        </w:r>
      </w:del>
    </w:p>
    <w:p w14:paraId="639E0CE1" w14:textId="1F982A03" w:rsidR="00513F76" w:rsidRPr="0075512F" w:rsidDel="000A3E8D" w:rsidRDefault="00513F76" w:rsidP="000A3E8D">
      <w:pPr>
        <w:rPr>
          <w:del w:id="15309" w:author="Houyem Rais" w:date="2024-02-22T15:17:00Z"/>
        </w:rPr>
        <w:pPrChange w:id="15310" w:author="Houyem Rais" w:date="2024-02-22T15:17:00Z">
          <w:pPr/>
        </w:pPrChange>
      </w:pPr>
      <w:del w:id="15311" w:author="Houyem Rais" w:date="2024-02-22T15:17:00Z">
        <w:r w:rsidRPr="0075512F" w:rsidDel="000A3E8D">
          <w:delText>En revanche, l'option EPC+F se démarque par des valeurs de VfM positives pour trois variantes du projet (B1 avec deux tabliers, D1 avec un seul tablier et D1 avec deux tabliers). Cette approche permettra de bénéficier d'un financement concessionnel essentiellement pour la construction tout en assurant une maintenance et une exploitation efficaces du projet.</w:delText>
        </w:r>
      </w:del>
    </w:p>
    <w:p w14:paraId="41610960" w14:textId="61C58948" w:rsidR="00513F76" w:rsidRPr="0075512F" w:rsidDel="000A3E8D" w:rsidRDefault="00513F76" w:rsidP="000A3E8D">
      <w:pPr>
        <w:rPr>
          <w:del w:id="15312" w:author="Houyem Rais" w:date="2024-02-22T15:17:00Z"/>
        </w:rPr>
        <w:pPrChange w:id="15313" w:author="Houyem Rais" w:date="2024-02-22T15:17:00Z">
          <w:pPr/>
        </w:pPrChange>
      </w:pPr>
      <w:del w:id="15314" w:author="Houyem Rais" w:date="2024-02-22T15:17:00Z">
        <w:r w:rsidRPr="0075512F" w:rsidDel="000A3E8D">
          <w:delText xml:space="preserve">En tenant compte de l'ensemble de l'analyse, l'option EPC+F semble être la plus avantageuse en termes de rentabilité pour le secteur public. Elle permet de maximiser les avantages financiers tout en répondant aux besoins du projet de manière équilibrée. Cependant, il est important de souligner que la sélection d’opérateurs fiables et performants pour les opérations d’exploitation et de maintenance sera un paramètre de réussite déterminant pour le projet. </w:delText>
        </w:r>
      </w:del>
    </w:p>
    <w:p w14:paraId="42B18875" w14:textId="5D242A07" w:rsidR="00513F76" w:rsidRPr="0075512F" w:rsidDel="000A3E8D" w:rsidRDefault="00513F76" w:rsidP="000A3E8D">
      <w:pPr>
        <w:rPr>
          <w:del w:id="15315" w:author="Houyem Rais" w:date="2024-02-22T15:17:00Z"/>
        </w:rPr>
        <w:pPrChange w:id="15316" w:author="Houyem Rais" w:date="2024-02-22T15:17:00Z">
          <w:pPr/>
        </w:pPrChange>
      </w:pPr>
      <w:del w:id="15317" w:author="Houyem Rais" w:date="2024-02-22T15:17:00Z">
        <w:r w:rsidRPr="0075512F" w:rsidDel="000A3E8D">
          <w:delText>La consultation menée auprès des partenaires techniques et financiers a permis de dégager des conclusions importantes pour la réalisation du projet de la liaison permanente entre l'île de Djerba et le continent. Les bailleurs de fonds et les investisseurs potentiels ont exprimé des attentes en matière de taux d'intérêt, de rentabilité et de structure de financement du projet. Les taux d'intérêt attendus pour la dette publique et privée sont de l'ordre de 3-4% et 6-7% respectivement. Un taux de rentabilité interne du projet de l'ordre de 12% serait exigé par les bailleurs de fonds multilatéraux, tandis que la rentabilité des fonds propres pour un PPP devrait être d'environ 15%.</w:delText>
        </w:r>
      </w:del>
    </w:p>
    <w:p w14:paraId="2FCCCF84" w14:textId="297C6BBB" w:rsidR="00513F76" w:rsidRPr="0075512F" w:rsidDel="000A3E8D" w:rsidRDefault="00513F76" w:rsidP="000A3E8D">
      <w:pPr>
        <w:rPr>
          <w:del w:id="15318" w:author="Houyem Rais" w:date="2024-02-22T15:17:00Z"/>
        </w:rPr>
        <w:pPrChange w:id="15319" w:author="Houyem Rais" w:date="2024-02-22T15:17:00Z">
          <w:pPr>
            <w:spacing w:before="0" w:after="160" w:line="259" w:lineRule="auto"/>
          </w:pPr>
        </w:pPrChange>
      </w:pPr>
      <w:del w:id="15320" w:author="Houyem Rais" w:date="2024-02-22T15:17:00Z">
        <w:r w:rsidRPr="0075512F" w:rsidDel="000A3E8D">
          <w:delText>En ce qui concerne les formes contractuelles préférées, les bailleurs de fonds multilatéraux pourraient soutenir les projets de PPP (Contrat de Partenariat/Concession) à travers leurs guichets dédiés au secteur privé ou en fournissant de la dette souveraine. La forme EPC+F n'est pas envisageable pour les bailleurs de fonds multilatéraux.</w:delText>
        </w:r>
      </w:del>
    </w:p>
    <w:p w14:paraId="5F41BAB7" w14:textId="4CF7A1A9" w:rsidR="00513F76" w:rsidRPr="0075512F" w:rsidDel="000A3E8D" w:rsidRDefault="00513F76" w:rsidP="000A3E8D">
      <w:pPr>
        <w:rPr>
          <w:del w:id="15321" w:author="Houyem Rais" w:date="2024-02-22T15:17:00Z"/>
        </w:rPr>
        <w:pPrChange w:id="15322" w:author="Houyem Rais" w:date="2024-02-22T15:17:00Z">
          <w:pPr>
            <w:spacing w:before="0" w:after="160" w:line="259" w:lineRule="auto"/>
          </w:pPr>
        </w:pPrChange>
      </w:pPr>
      <w:del w:id="15323" w:author="Houyem Rais" w:date="2024-02-22T15:17:00Z">
        <w:r w:rsidRPr="0075512F" w:rsidDel="000A3E8D">
          <w:delText>Enfin, d le projet de liaison permanente devrait être conçu en tenant compte des normes élevées en matière de résilience climatique et de durabilité pour être éligibles aux financements concessionnels à l’instar des financements verts. L'analyse des risques climatiques est devenue une condition obligatoire pour accéder à ce type de financement.</w:delText>
        </w:r>
      </w:del>
    </w:p>
    <w:p w14:paraId="298338EF" w14:textId="5301B8B2" w:rsidR="00032AFC" w:rsidRPr="0075512F" w:rsidDel="000A3E8D" w:rsidRDefault="00032AFC" w:rsidP="000A3E8D">
      <w:pPr>
        <w:rPr>
          <w:del w:id="15324" w:author="Houyem Rais" w:date="2024-02-22T15:17:00Z"/>
        </w:rPr>
        <w:pPrChange w:id="15325" w:author="Houyem Rais" w:date="2024-02-22T15:17:00Z">
          <w:pPr/>
        </w:pPrChange>
      </w:pPr>
    </w:p>
    <w:p w14:paraId="75B40253" w14:textId="04175883" w:rsidR="00032AFC" w:rsidRPr="0075512F" w:rsidDel="000A3E8D" w:rsidRDefault="00032AFC" w:rsidP="000A3E8D">
      <w:pPr>
        <w:rPr>
          <w:del w:id="15326" w:author="Houyem Rais" w:date="2024-02-22T15:17:00Z"/>
        </w:rPr>
        <w:pPrChange w:id="15327" w:author="Houyem Rais" w:date="2024-02-22T15:17:00Z">
          <w:pPr/>
        </w:pPrChange>
      </w:pPr>
    </w:p>
    <w:p w14:paraId="1B8198E4" w14:textId="0EAB56E2" w:rsidR="002A3228" w:rsidRPr="0075512F" w:rsidDel="000A3E8D" w:rsidRDefault="002A3228" w:rsidP="000A3E8D">
      <w:pPr>
        <w:rPr>
          <w:del w:id="15328" w:author="Houyem Rais" w:date="2024-02-22T15:17:00Z"/>
        </w:rPr>
        <w:pPrChange w:id="15329" w:author="Houyem Rais" w:date="2024-02-22T15:17:00Z">
          <w:pPr/>
        </w:pPrChange>
      </w:pPr>
    </w:p>
    <w:p w14:paraId="58900F21" w14:textId="14F0CBE7" w:rsidR="00CD4640" w:rsidRPr="0075512F" w:rsidDel="000A3E8D" w:rsidRDefault="001D676B" w:rsidP="000A3E8D">
      <w:pPr>
        <w:rPr>
          <w:del w:id="15330" w:author="Houyem Rais" w:date="2024-02-22T15:17:00Z"/>
          <w:rFonts w:eastAsia="Calibri" w:cs="Calibri"/>
          <w:b/>
          <w:bCs/>
          <w:sz w:val="28"/>
          <w:szCs w:val="28"/>
        </w:rPr>
        <w:pPrChange w:id="15331" w:author="Houyem Rais" w:date="2024-02-22T15:17:00Z">
          <w:pPr/>
        </w:pPrChange>
      </w:pPr>
      <w:del w:id="15332" w:author="Houyem Rais" w:date="2024-02-22T15:17:00Z">
        <w:r w:rsidRPr="0075512F" w:rsidDel="000A3E8D">
          <w:br w:type="page"/>
        </w:r>
      </w:del>
    </w:p>
    <w:p w14:paraId="3008A1D3" w14:textId="6E1D2B71" w:rsidR="000F3654" w:rsidRPr="0075512F" w:rsidDel="000A3E8D" w:rsidRDefault="00CD4640" w:rsidP="000A3E8D">
      <w:pPr>
        <w:rPr>
          <w:del w:id="15333" w:author="Houyem Rais" w:date="2024-02-22T15:17:00Z"/>
        </w:rPr>
        <w:pPrChange w:id="15334" w:author="Houyem Rais" w:date="2024-02-22T15:17:00Z">
          <w:pPr>
            <w:pStyle w:val="Titre1"/>
            <w:numPr>
              <w:numId w:val="1"/>
            </w:numPr>
            <w:ind w:left="1418" w:hanging="709"/>
            <w:jc w:val="left"/>
          </w:pPr>
        </w:pPrChange>
      </w:pPr>
      <w:bookmarkStart w:id="15335" w:name="_Toc137137811"/>
      <w:bookmarkStart w:id="15336" w:name="_Toc141255706"/>
      <w:bookmarkStart w:id="15337" w:name="_Toc141256025"/>
      <w:bookmarkStart w:id="15338" w:name="_Toc142174759"/>
      <w:del w:id="15339" w:author="Houyem Rais" w:date="2024-02-22T15:17:00Z">
        <w:r w:rsidRPr="0075512F" w:rsidDel="000A3E8D">
          <w:delText>Annexes</w:delText>
        </w:r>
        <w:bookmarkEnd w:id="15335"/>
        <w:bookmarkEnd w:id="15336"/>
        <w:bookmarkEnd w:id="15337"/>
        <w:bookmarkEnd w:id="15338"/>
      </w:del>
    </w:p>
    <w:p w14:paraId="78283A7C" w14:textId="7CE7C59E" w:rsidR="00B92C33" w:rsidRPr="0075512F" w:rsidDel="000A3E8D" w:rsidRDefault="00C84117" w:rsidP="000A3E8D">
      <w:pPr>
        <w:rPr>
          <w:del w:id="15340" w:author="Houyem Rais" w:date="2024-02-22T15:17:00Z"/>
        </w:rPr>
        <w:pPrChange w:id="15341" w:author="Houyem Rais" w:date="2024-02-22T15:17:00Z">
          <w:pPr>
            <w:pStyle w:val="Titre2"/>
          </w:pPr>
        </w:pPrChange>
      </w:pPr>
      <w:bookmarkStart w:id="15342" w:name="_Toc142174760"/>
      <w:del w:id="15343" w:author="Houyem Rais" w:date="2024-02-22T15:17:00Z">
        <w:r w:rsidRPr="0075512F" w:rsidDel="000A3E8D">
          <w:delText>Lettre d’introduction pour les bailleurs de fonds</w:delText>
        </w:r>
        <w:bookmarkEnd w:id="15342"/>
      </w:del>
    </w:p>
    <w:p w14:paraId="12D50885" w14:textId="4BBC6918" w:rsidR="003653F8" w:rsidRPr="0075512F" w:rsidDel="000A3E8D" w:rsidRDefault="001C3572" w:rsidP="000A3E8D">
      <w:pPr>
        <w:rPr>
          <w:del w:id="15344" w:author="Houyem Rais" w:date="2024-02-22T15:17:00Z"/>
          <w:rFonts w:eastAsia="Calibri" w:cs="Calibri"/>
          <w:b/>
          <w:bCs/>
          <w:color w:val="003BB0"/>
          <w:sz w:val="28"/>
          <w:szCs w:val="28"/>
        </w:rPr>
        <w:pPrChange w:id="15345" w:author="Houyem Rais" w:date="2024-02-22T15:17:00Z">
          <w:pPr>
            <w:spacing w:before="0" w:after="0" w:line="240" w:lineRule="auto"/>
            <w:jc w:val="center"/>
          </w:pPr>
        </w:pPrChange>
      </w:pPr>
      <w:del w:id="15346" w:author="Houyem Rais" w:date="2024-02-22T15:17:00Z">
        <w:r w:rsidRPr="0075512F" w:rsidDel="000A3E8D">
          <w:rPr>
            <w:noProof/>
          </w:rPr>
          <w:drawing>
            <wp:inline distT="0" distB="0" distL="0" distR="0" wp14:anchorId="131976E4" wp14:editId="5ABA0BBF">
              <wp:extent cx="5502536" cy="7772400"/>
              <wp:effectExtent l="0" t="0" r="3175" b="0"/>
              <wp:docPr id="109281893" name="Picture 10928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02536" cy="7772400"/>
                      </a:xfrm>
                      <a:prstGeom prst="rect">
                        <a:avLst/>
                      </a:prstGeom>
                      <a:noFill/>
                      <a:ln>
                        <a:noFill/>
                      </a:ln>
                    </pic:spPr>
                  </pic:pic>
                </a:graphicData>
              </a:graphic>
            </wp:inline>
          </w:drawing>
        </w:r>
        <w:r w:rsidR="003653F8" w:rsidRPr="0075512F" w:rsidDel="000A3E8D">
          <w:br w:type="page"/>
        </w:r>
      </w:del>
    </w:p>
    <w:p w14:paraId="6C952D70" w14:textId="22C7D455" w:rsidR="00B92C33" w:rsidRPr="0075512F" w:rsidDel="000A3E8D" w:rsidRDefault="00B92C33" w:rsidP="000A3E8D">
      <w:pPr>
        <w:rPr>
          <w:del w:id="15347" w:author="Houyem Rais" w:date="2024-02-22T15:17:00Z"/>
        </w:rPr>
        <w:pPrChange w:id="15348" w:author="Houyem Rais" w:date="2024-02-22T15:17:00Z">
          <w:pPr>
            <w:pStyle w:val="Titre2"/>
          </w:pPr>
        </w:pPrChange>
      </w:pPr>
      <w:bookmarkStart w:id="15349" w:name="_Toc142174761"/>
      <w:del w:id="15350" w:author="Houyem Rais" w:date="2024-02-22T15:17:00Z">
        <w:r w:rsidRPr="0075512F" w:rsidDel="000A3E8D">
          <w:delText xml:space="preserve">Questionnaire </w:delText>
        </w:r>
        <w:r w:rsidR="00C84117" w:rsidRPr="0075512F" w:rsidDel="000A3E8D">
          <w:delText>utilisé lors des entretiens avec</w:delText>
        </w:r>
        <w:r w:rsidRPr="0075512F" w:rsidDel="000A3E8D">
          <w:delText xml:space="preserve"> </w:delText>
        </w:r>
        <w:r w:rsidR="00C84117" w:rsidRPr="0075512F" w:rsidDel="000A3E8D">
          <w:delText xml:space="preserve">les </w:delText>
        </w:r>
        <w:r w:rsidRPr="0075512F" w:rsidDel="000A3E8D">
          <w:delText>bailleurs</w:delText>
        </w:r>
        <w:r w:rsidR="00C84117" w:rsidRPr="0075512F" w:rsidDel="000A3E8D">
          <w:delText xml:space="preserve"> de fonds</w:delText>
        </w:r>
        <w:bookmarkEnd w:id="15349"/>
      </w:del>
    </w:p>
    <w:p w14:paraId="469B7EB1" w14:textId="6BFE93FE" w:rsidR="00C25BD5" w:rsidRPr="0075512F" w:rsidDel="000A3E8D" w:rsidRDefault="00C25BD5" w:rsidP="000A3E8D">
      <w:pPr>
        <w:rPr>
          <w:del w:id="15351" w:author="Houyem Rais" w:date="2024-02-22T15:17:00Z"/>
          <w:b/>
          <w:bCs/>
        </w:rPr>
        <w:pPrChange w:id="15352" w:author="Houyem Rais" w:date="2024-02-22T15:17:00Z">
          <w:pPr/>
        </w:pPrChange>
      </w:pPr>
      <w:del w:id="15353" w:author="Houyem Rais" w:date="2024-02-22T15:17:00Z">
        <w:r w:rsidRPr="0075512F" w:rsidDel="000A3E8D">
          <w:rPr>
            <w:b/>
            <w:bCs/>
          </w:rPr>
          <w:delText>Consultations des investisseurs potentiels et des bailleurs de fonds</w:delText>
        </w:r>
      </w:del>
    </w:p>
    <w:p w14:paraId="565817AD" w14:textId="7A5AA1BD" w:rsidR="00C25BD5" w:rsidRPr="0075512F" w:rsidDel="000A3E8D" w:rsidRDefault="00C25BD5" w:rsidP="000A3E8D">
      <w:pPr>
        <w:rPr>
          <w:del w:id="15354" w:author="Houyem Rais" w:date="2024-02-22T15:17:00Z"/>
          <w:b/>
          <w:bCs/>
        </w:rPr>
        <w:pPrChange w:id="15355" w:author="Houyem Rais" w:date="2024-02-22T15:17:00Z">
          <w:pPr/>
        </w:pPrChange>
      </w:pPr>
      <w:del w:id="15356" w:author="Houyem Rais" w:date="2024-02-22T15:17:00Z">
        <w:r w:rsidRPr="0075512F" w:rsidDel="000A3E8D">
          <w:rPr>
            <w:b/>
            <w:bCs/>
          </w:rPr>
          <w:delText>Juin-Juillet 2023</w:delText>
        </w:r>
      </w:del>
    </w:p>
    <w:p w14:paraId="06D5A32C" w14:textId="32A49701" w:rsidR="00C25BD5" w:rsidRPr="0075512F" w:rsidDel="000A3E8D" w:rsidRDefault="00C25BD5" w:rsidP="000A3E8D">
      <w:pPr>
        <w:rPr>
          <w:del w:id="15357" w:author="Houyem Rais" w:date="2024-02-22T15:17:00Z"/>
          <w:b/>
          <w:bCs/>
          <w:u w:val="single"/>
        </w:rPr>
        <w:pPrChange w:id="15358" w:author="Houyem Rais" w:date="2024-02-22T15:17:00Z">
          <w:pPr/>
        </w:pPrChange>
      </w:pPr>
      <w:del w:id="15359" w:author="Houyem Rais" w:date="2024-02-22T15:17:00Z">
        <w:r w:rsidRPr="0075512F" w:rsidDel="000A3E8D">
          <w:rPr>
            <w:b/>
            <w:bCs/>
            <w:u w:val="single"/>
          </w:rPr>
          <w:delText>Présentation sommaire du projet :</w:delText>
        </w:r>
      </w:del>
    </w:p>
    <w:p w14:paraId="4CE18FDF" w14:textId="4A6F7A7E" w:rsidR="00C25BD5" w:rsidRPr="0075512F" w:rsidDel="000A3E8D" w:rsidRDefault="00C25BD5" w:rsidP="000A3E8D">
      <w:pPr>
        <w:rPr>
          <w:del w:id="15360" w:author="Houyem Rais" w:date="2024-02-22T15:17:00Z"/>
        </w:rPr>
        <w:pPrChange w:id="15361" w:author="Houyem Rais" w:date="2024-02-22T15:17:00Z">
          <w:pPr/>
        </w:pPrChange>
      </w:pPr>
      <w:del w:id="15362" w:author="Houyem Rais" w:date="2024-02-22T15:17:00Z">
        <w:r w:rsidRPr="0075512F" w:rsidDel="000A3E8D">
          <w:delText>L’étude commandée par la Direction Générale des Ponts et Chaussées du Ministère de l’Equipement et de l’Habitat en Tunisie concerne la faisabilité d’une liaison permanente entre l’île de Djerba et le continent au niveau de la région du Djorf y compris les aménagements de liaison nécessaires aux routes d’accès RR108, RR116, RL943 et RL944.</w:delText>
        </w:r>
      </w:del>
    </w:p>
    <w:p w14:paraId="6F7B23F3" w14:textId="36F2BB0B" w:rsidR="00C25BD5" w:rsidRPr="000F68A3" w:rsidDel="000A3E8D" w:rsidRDefault="00C25BD5" w:rsidP="000A3E8D">
      <w:pPr>
        <w:rPr>
          <w:del w:id="15363" w:author="Houyem Rais" w:date="2024-02-22T15:17:00Z"/>
          <w:b/>
        </w:rPr>
        <w:pPrChange w:id="15364" w:author="Houyem Rais" w:date="2024-02-22T15:17:00Z">
          <w:pPr>
            <w:jc w:val="center"/>
          </w:pPr>
        </w:pPrChange>
      </w:pPr>
      <w:del w:id="15365" w:author="Houyem Rais" w:date="2024-02-22T15:17:00Z">
        <w:r w:rsidRPr="000F68A3" w:rsidDel="000A3E8D">
          <w:rPr>
            <w:b/>
            <w:noProof/>
          </w:rPr>
          <w:drawing>
            <wp:inline distT="0" distB="0" distL="0" distR="0" wp14:anchorId="1112A5AF" wp14:editId="136AD549">
              <wp:extent cx="5417592" cy="3383280"/>
              <wp:effectExtent l="0" t="0" r="0" b="7620"/>
              <wp:docPr id="2043362929" name="Picture 2043362929" descr="A picture containing map, 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jpeg" descr="A picture containing map, art, text&#10;&#10;Description automatically generated"/>
                      <pic:cNvPicPr/>
                    </pic:nvPicPr>
                    <pic:blipFill>
                      <a:blip r:embed="rId18" cstate="print"/>
                      <a:stretch>
                        <a:fillRect/>
                      </a:stretch>
                    </pic:blipFill>
                    <pic:spPr>
                      <a:xfrm>
                        <a:off x="0" y="0"/>
                        <a:ext cx="5417592" cy="3383280"/>
                      </a:xfrm>
                      <a:prstGeom prst="rect">
                        <a:avLst/>
                      </a:prstGeom>
                    </pic:spPr>
                  </pic:pic>
                </a:graphicData>
              </a:graphic>
            </wp:inline>
          </w:drawing>
        </w:r>
      </w:del>
    </w:p>
    <w:p w14:paraId="621F0C33" w14:textId="713FD852" w:rsidR="00C25BD5" w:rsidRPr="000F68A3" w:rsidDel="000A3E8D" w:rsidRDefault="00C25BD5" w:rsidP="000A3E8D">
      <w:pPr>
        <w:rPr>
          <w:del w:id="15366" w:author="Houyem Rais" w:date="2024-02-22T15:17:00Z"/>
          <w:b/>
        </w:rPr>
        <w:pPrChange w:id="15367" w:author="Houyem Rais" w:date="2024-02-22T15:17:00Z">
          <w:pPr>
            <w:jc w:val="center"/>
          </w:pPr>
        </w:pPrChange>
      </w:pPr>
      <w:bookmarkStart w:id="15368" w:name="_bookmark4"/>
      <w:bookmarkEnd w:id="15368"/>
      <w:del w:id="15369" w:author="Houyem Rais" w:date="2024-02-22T15:17:00Z">
        <w:r w:rsidRPr="000F68A3" w:rsidDel="000A3E8D">
          <w:rPr>
            <w:b/>
          </w:rPr>
          <w:delText>Variantes des couloirs de tracé</w:delText>
        </w:r>
      </w:del>
    </w:p>
    <w:p w14:paraId="67A80C5E" w14:textId="4AD61643" w:rsidR="00C25BD5" w:rsidRPr="0075512F" w:rsidDel="000A3E8D" w:rsidRDefault="00C84BC5" w:rsidP="000A3E8D">
      <w:pPr>
        <w:rPr>
          <w:del w:id="15370" w:author="Houyem Rais" w:date="2024-02-22T15:17:00Z"/>
        </w:rPr>
        <w:pPrChange w:id="15371" w:author="Houyem Rais" w:date="2024-02-22T15:17:00Z">
          <w:pPr/>
        </w:pPrChange>
      </w:pPr>
      <w:del w:id="15372" w:author="Houyem Rais" w:date="2024-02-22T15:17:00Z">
        <w:r w:rsidDel="000A3E8D">
          <w:delText>Six</w:delText>
        </w:r>
        <w:r w:rsidRPr="0075512F" w:rsidDel="000A3E8D">
          <w:delText xml:space="preserve"> </w:delText>
        </w:r>
        <w:r w:rsidR="00C25BD5" w:rsidRPr="0075512F" w:rsidDel="000A3E8D">
          <w:delText>couloirs de tracé ont fait l’objet d’une analyse multicritères (AMC) pour pouvoir les comparer et les classifier. L’AMC s’est basée sur quatre grands thèmes : l’environnemental, le social, l’économique et le technique.</w:delText>
        </w:r>
      </w:del>
    </w:p>
    <w:p w14:paraId="5FF48486" w14:textId="15A28D14" w:rsidR="00C25BD5" w:rsidRPr="0075512F" w:rsidDel="000A3E8D" w:rsidRDefault="00C25BD5" w:rsidP="000A3E8D">
      <w:pPr>
        <w:rPr>
          <w:del w:id="15373" w:author="Houyem Rais" w:date="2024-02-22T15:17:00Z"/>
        </w:rPr>
        <w:pPrChange w:id="15374" w:author="Houyem Rais" w:date="2024-02-22T15:17:00Z">
          <w:pPr/>
        </w:pPrChange>
      </w:pPr>
      <w:del w:id="15375" w:author="Houyem Rais" w:date="2024-02-22T15:17:00Z">
        <w:r w:rsidRPr="0075512F" w:rsidDel="000A3E8D">
          <w:delText xml:space="preserve">Les résultats de l’AMC ont montré que les couloirs B et D1 sont les variantes les mieux cotées. Elles sont proposées pour être retenues pour la deuxième phase de l’étude. Des tests de sensibilité ont confirmé ce choix : </w:delText>
        </w:r>
      </w:del>
    </w:p>
    <w:p w14:paraId="3259544D" w14:textId="79D11DDA" w:rsidR="00C25BD5" w:rsidRPr="0075512F" w:rsidDel="000A3E8D" w:rsidRDefault="00C25BD5" w:rsidP="000A3E8D">
      <w:pPr>
        <w:rPr>
          <w:del w:id="15376" w:author="Houyem Rais" w:date="2024-02-22T15:17:00Z"/>
        </w:rPr>
        <w:pPrChange w:id="15377" w:author="Houyem Rais" w:date="2024-02-22T15:17:00Z">
          <w:pPr>
            <w:numPr>
              <w:numId w:val="22"/>
            </w:numPr>
            <w:ind w:left="720" w:hanging="360"/>
          </w:pPr>
        </w:pPrChange>
      </w:pPr>
      <w:del w:id="15378" w:author="Houyem Rais" w:date="2024-02-22T15:17:00Z">
        <w:r w:rsidRPr="0075512F" w:rsidDel="000A3E8D">
          <w:delText>La variante B part de l’intersection des routes RR116 et RL943 du côté Ajim en passant par l’ouvrage projeté perpendiculairement, puis elle emprunte la piste existante sur un linéaire de 600 m jusqu’à la connexion avec les deux routes RR116 et RR108 du côté Djorf. La longueur du pont mesure 2310 m.</w:delText>
        </w:r>
      </w:del>
    </w:p>
    <w:p w14:paraId="2803CB7E" w14:textId="6A387B0C" w:rsidR="00C25BD5" w:rsidRPr="0075512F" w:rsidDel="000A3E8D" w:rsidRDefault="00C25BD5" w:rsidP="000A3E8D">
      <w:pPr>
        <w:rPr>
          <w:del w:id="15379" w:author="Houyem Rais" w:date="2024-02-22T15:17:00Z"/>
        </w:rPr>
        <w:pPrChange w:id="15380" w:author="Houyem Rais" w:date="2024-02-22T15:17:00Z">
          <w:pPr>
            <w:numPr>
              <w:numId w:val="22"/>
            </w:numPr>
            <w:ind w:left="720" w:hanging="360"/>
          </w:pPr>
        </w:pPrChange>
      </w:pPr>
      <w:del w:id="15381" w:author="Houyem Rais" w:date="2024-02-22T15:17:00Z">
        <w:r w:rsidRPr="0075512F" w:rsidDel="000A3E8D">
          <w:delText>Pour la variante D, une nouvelle voie a été projetée sur un linéaire de 1750 m. La position de l’ouvrage projeté est située à 2300 m en amont de la position du bac actuel. La longueur du pont mesure 2500 m.</w:delText>
        </w:r>
      </w:del>
    </w:p>
    <w:p w14:paraId="1D1CD605" w14:textId="7D26552F" w:rsidR="00C25BD5" w:rsidRPr="0075512F" w:rsidDel="000A3E8D" w:rsidRDefault="00C25BD5" w:rsidP="000A3E8D">
      <w:pPr>
        <w:rPr>
          <w:del w:id="15382" w:author="Houyem Rais" w:date="2024-02-22T15:17:00Z"/>
        </w:rPr>
        <w:pPrChange w:id="15383" w:author="Houyem Rais" w:date="2024-02-22T15:17:00Z">
          <w:pPr/>
        </w:pPrChange>
      </w:pPr>
      <w:del w:id="15384" w:author="Houyem Rais" w:date="2024-02-22T15:17:00Z">
        <w:r w:rsidRPr="0075512F" w:rsidDel="000A3E8D">
          <w:delText>Le volume de trafic journalier moyen annuel (TJMA) de 2021 est estimé à 2644 véhicules/jour par bac et 8477 véhicules/jour par la route romaine. Ce TJMA a été déterminé suite à des comptages effectués en novembre 2021.</w:delText>
        </w:r>
      </w:del>
    </w:p>
    <w:p w14:paraId="3F9785EF" w14:textId="645722EC" w:rsidR="00C25BD5" w:rsidRPr="0075512F" w:rsidDel="000A3E8D" w:rsidRDefault="00C25BD5" w:rsidP="000A3E8D">
      <w:pPr>
        <w:rPr>
          <w:del w:id="15385" w:author="Houyem Rais" w:date="2024-02-22T15:17:00Z"/>
          <w:b/>
          <w:bCs/>
        </w:rPr>
        <w:pPrChange w:id="15386" w:author="Houyem Rais" w:date="2024-02-22T15:17:00Z">
          <w:pPr/>
        </w:pPrChange>
      </w:pPr>
      <w:del w:id="15387" w:author="Houyem Rais" w:date="2024-02-22T15:17:00Z">
        <w:r w:rsidRPr="0075512F" w:rsidDel="000A3E8D">
          <w:rPr>
            <w:b/>
            <w:bCs/>
          </w:rPr>
          <w:delText>Le trafic en 2030, année probable de mise en service, sera de 10227 véhicules/jour sur le pont et 5864 véhicules/jour par la chaussée romaine.</w:delText>
        </w:r>
      </w:del>
    </w:p>
    <w:p w14:paraId="39A60C89" w14:textId="2126059E" w:rsidR="00C25BD5" w:rsidRPr="0075512F" w:rsidDel="000A3E8D" w:rsidRDefault="00C25BD5" w:rsidP="000A3E8D">
      <w:pPr>
        <w:rPr>
          <w:del w:id="15388" w:author="Houyem Rais" w:date="2024-02-22T15:17:00Z"/>
        </w:rPr>
        <w:pPrChange w:id="15389" w:author="Houyem Rais" w:date="2024-02-22T15:17:00Z">
          <w:pPr/>
        </w:pPrChange>
      </w:pPr>
      <w:del w:id="15390" w:author="Houyem Rais" w:date="2024-02-22T15:17:00Z">
        <w:r w:rsidRPr="0075512F" w:rsidDel="000A3E8D">
          <w:delText>Les structures de l’ouvrage de franchissement proposées sont les suivantes :</w:delText>
        </w:r>
      </w:del>
    </w:p>
    <w:p w14:paraId="390E1989" w14:textId="31586E3D" w:rsidR="00C25BD5" w:rsidRPr="0075512F" w:rsidDel="000A3E8D" w:rsidRDefault="00C25BD5" w:rsidP="000A3E8D">
      <w:pPr>
        <w:rPr>
          <w:del w:id="15391" w:author="Houyem Rais" w:date="2024-02-22T15:17:00Z"/>
        </w:rPr>
        <w:pPrChange w:id="15392" w:author="Houyem Rais" w:date="2024-02-22T15:17:00Z">
          <w:pPr>
            <w:numPr>
              <w:numId w:val="21"/>
            </w:numPr>
            <w:ind w:left="720" w:hanging="360"/>
          </w:pPr>
        </w:pPrChange>
      </w:pPr>
      <w:del w:id="15393" w:author="Houyem Rais" w:date="2024-02-22T15:17:00Z">
        <w:r w:rsidRPr="0075512F" w:rsidDel="000A3E8D">
          <w:delText>Pont caisson en béton précontraint construit par encorbellements successifs ; ou</w:delText>
        </w:r>
      </w:del>
    </w:p>
    <w:p w14:paraId="6CF662D3" w14:textId="4C6B97D0" w:rsidR="00C25BD5" w:rsidRPr="0075512F" w:rsidDel="000A3E8D" w:rsidRDefault="00C25BD5" w:rsidP="000A3E8D">
      <w:pPr>
        <w:rPr>
          <w:del w:id="15394" w:author="Houyem Rais" w:date="2024-02-22T15:17:00Z"/>
        </w:rPr>
        <w:pPrChange w:id="15395" w:author="Houyem Rais" w:date="2024-02-22T15:17:00Z">
          <w:pPr>
            <w:numPr>
              <w:numId w:val="21"/>
            </w:numPr>
            <w:ind w:left="720" w:hanging="360"/>
          </w:pPr>
        </w:pPrChange>
      </w:pPr>
      <w:del w:id="15396" w:author="Houyem Rais" w:date="2024-02-22T15:17:00Z">
        <w:r w:rsidRPr="0075512F" w:rsidDel="000A3E8D">
          <w:delText>Ouvrage mixte (Pont à haubans+ Pont caisson en béton précontraint construit par encorbellements successifs) ; ou</w:delText>
        </w:r>
      </w:del>
    </w:p>
    <w:p w14:paraId="433A327C" w14:textId="1CCC4A13" w:rsidR="00C25BD5" w:rsidRPr="0075512F" w:rsidDel="000A3E8D" w:rsidRDefault="00C25BD5" w:rsidP="000A3E8D">
      <w:pPr>
        <w:rPr>
          <w:del w:id="15397" w:author="Houyem Rais" w:date="2024-02-22T15:17:00Z"/>
        </w:rPr>
        <w:pPrChange w:id="15398" w:author="Houyem Rais" w:date="2024-02-22T15:17:00Z">
          <w:pPr>
            <w:numPr>
              <w:numId w:val="21"/>
            </w:numPr>
            <w:ind w:left="720" w:hanging="360"/>
          </w:pPr>
        </w:pPrChange>
      </w:pPr>
      <w:del w:id="15399" w:author="Houyem Rais" w:date="2024-02-22T15:17:00Z">
        <w:r w:rsidRPr="0075512F" w:rsidDel="000A3E8D">
          <w:delText>Pont bipoutre mixte acier béton.</w:delText>
        </w:r>
      </w:del>
    </w:p>
    <w:p w14:paraId="0772A26D" w14:textId="62CDD9B4" w:rsidR="00C25BD5" w:rsidRPr="0075512F" w:rsidDel="000A3E8D" w:rsidRDefault="00C25BD5" w:rsidP="000A3E8D">
      <w:pPr>
        <w:rPr>
          <w:del w:id="15400" w:author="Houyem Rais" w:date="2024-02-22T15:17:00Z"/>
          <w:b/>
          <w:bCs/>
          <w:u w:val="single"/>
        </w:rPr>
        <w:pPrChange w:id="15401" w:author="Houyem Rais" w:date="2024-02-22T15:17:00Z">
          <w:pPr/>
        </w:pPrChange>
      </w:pPr>
      <w:bookmarkStart w:id="15402" w:name="6.5.2_Choix_de_Variante"/>
      <w:bookmarkStart w:id="15403" w:name="6.5.3_Acceptabilité_d’un_éventuel_péage"/>
      <w:bookmarkStart w:id="15404" w:name="_bookmark1"/>
      <w:bookmarkStart w:id="15405" w:name="_bookmark2"/>
      <w:bookmarkEnd w:id="15402"/>
      <w:bookmarkEnd w:id="15403"/>
      <w:bookmarkEnd w:id="15404"/>
      <w:bookmarkEnd w:id="15405"/>
      <w:del w:id="15406" w:author="Houyem Rais" w:date="2024-02-22T15:17:00Z">
        <w:r w:rsidRPr="0075512F" w:rsidDel="000A3E8D">
          <w:rPr>
            <w:b/>
            <w:bCs/>
            <w:u w:val="single"/>
          </w:rPr>
          <w:delText>Coût d’investissement</w:delText>
        </w:r>
      </w:del>
    </w:p>
    <w:p w14:paraId="1F2AE372" w14:textId="5762DDB5" w:rsidR="00C25BD5" w:rsidRPr="0075512F" w:rsidDel="000A3E8D" w:rsidRDefault="00C25BD5" w:rsidP="000A3E8D">
      <w:pPr>
        <w:rPr>
          <w:del w:id="15407" w:author="Houyem Rais" w:date="2024-02-22T15:17:00Z"/>
          <w:b/>
          <w:bCs/>
        </w:rPr>
        <w:pPrChange w:id="15408" w:author="Houyem Rais" w:date="2024-02-22T15:17:00Z">
          <w:pPr/>
        </w:pPrChange>
      </w:pPr>
      <w:del w:id="15409" w:author="Houyem Rais" w:date="2024-02-22T15:17:00Z">
        <w:r w:rsidRPr="0075512F" w:rsidDel="000A3E8D">
          <w:rPr>
            <w:b/>
            <w:bCs/>
          </w:rPr>
          <w:delText>Le coût sommaire de chaque variante comprend le prix de l’ouvrage et le prix des connexions.</w:delText>
        </w:r>
      </w:del>
    </w:p>
    <w:p w14:paraId="4B643E51" w14:textId="63AF9B2A" w:rsidR="00C25BD5" w:rsidRPr="0075512F" w:rsidDel="000A3E8D" w:rsidRDefault="00C25BD5" w:rsidP="000A3E8D">
      <w:pPr>
        <w:rPr>
          <w:del w:id="15410" w:author="Houyem Rais" w:date="2024-02-22T15:17:00Z"/>
          <w:b/>
          <w:bCs/>
        </w:rPr>
        <w:pPrChange w:id="15411" w:author="Houyem Rais" w:date="2024-02-22T15:17:00Z">
          <w:pPr/>
        </w:pPrChange>
      </w:pPr>
      <w:del w:id="15412" w:author="Houyem Rais" w:date="2024-02-22T15:17:00Z">
        <w:r w:rsidRPr="0075512F" w:rsidDel="000A3E8D">
          <w:rPr>
            <w:b/>
            <w:bCs/>
          </w:rPr>
          <w:delText>Sur la base d’un coût de 10 000 DT le m² de pont (c’est-à-dire un coût de 250 000 DT le ml (mètre-linéaire) pour une largeur de pont de 25m) et de 5000 DT le ml POUR de connexions, le coût de chaque variante est fourni dans le tableau suivant :</w:delText>
        </w:r>
      </w:del>
    </w:p>
    <w:p w14:paraId="1E0B5B30" w14:textId="5CC93B97" w:rsidR="00C25BD5" w:rsidRPr="0075512F" w:rsidDel="000A3E8D" w:rsidRDefault="00C25BD5" w:rsidP="000A3E8D">
      <w:pPr>
        <w:rPr>
          <w:del w:id="15413" w:author="Houyem Rais" w:date="2024-02-22T15:17:00Z"/>
          <w:b/>
          <w:bCs/>
        </w:rPr>
        <w:pPrChange w:id="15414" w:author="Houyem Rais" w:date="2024-02-22T15:17:00Z">
          <w:pPr/>
        </w:pPrChange>
      </w:pPr>
      <w:bookmarkStart w:id="15415" w:name="_bookmark199"/>
      <w:bookmarkEnd w:id="15415"/>
      <w:del w:id="15416" w:author="Houyem Rais" w:date="2024-02-22T15:17:00Z">
        <w:r w:rsidRPr="0075512F" w:rsidDel="000A3E8D">
          <w:rPr>
            <w:b/>
            <w:bCs/>
          </w:rPr>
          <w:delText>Evaluation du coût des différentes variantes</w:delText>
        </w:r>
      </w:del>
    </w:p>
    <w:tbl>
      <w:tblPr>
        <w:tblW w:w="86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6"/>
        <w:gridCol w:w="1318"/>
        <w:gridCol w:w="1471"/>
        <w:gridCol w:w="1610"/>
        <w:gridCol w:w="1540"/>
        <w:gridCol w:w="1622"/>
      </w:tblGrid>
      <w:tr w:rsidR="00C25BD5" w:rsidRPr="0075512F" w:rsidDel="000A3E8D" w14:paraId="3812CFA5" w14:textId="291B9958" w:rsidTr="00745A2B">
        <w:trPr>
          <w:trHeight w:val="92"/>
          <w:jc w:val="center"/>
          <w:del w:id="15417" w:author="Houyem Rais" w:date="2024-02-22T15:17:00Z"/>
        </w:trPr>
        <w:tc>
          <w:tcPr>
            <w:tcW w:w="1076" w:type="dxa"/>
            <w:vAlign w:val="center"/>
          </w:tcPr>
          <w:p w14:paraId="462F8917" w14:textId="2DA081B6" w:rsidR="00C25BD5" w:rsidRPr="0075512F" w:rsidDel="000A3E8D" w:rsidRDefault="00C25BD5" w:rsidP="000A3E8D">
            <w:pPr>
              <w:rPr>
                <w:del w:id="15418" w:author="Houyem Rais" w:date="2024-02-22T15:17:00Z"/>
                <w:b/>
                <w:bCs/>
              </w:rPr>
              <w:pPrChange w:id="15419" w:author="Houyem Rais" w:date="2024-02-22T15:17:00Z">
                <w:pPr>
                  <w:spacing w:before="0" w:after="0" w:line="240" w:lineRule="auto"/>
                </w:pPr>
              </w:pPrChange>
            </w:pPr>
            <w:del w:id="15420" w:author="Houyem Rais" w:date="2024-02-22T15:17:00Z">
              <w:r w:rsidRPr="0075512F" w:rsidDel="000A3E8D">
                <w:rPr>
                  <w:b/>
                  <w:bCs/>
                </w:rPr>
                <w:delText>Variante</w:delText>
              </w:r>
            </w:del>
          </w:p>
        </w:tc>
        <w:tc>
          <w:tcPr>
            <w:tcW w:w="1318" w:type="dxa"/>
            <w:vAlign w:val="center"/>
          </w:tcPr>
          <w:p w14:paraId="28AB0E0D" w14:textId="7EF750CB" w:rsidR="00C25BD5" w:rsidRPr="0075512F" w:rsidDel="000A3E8D" w:rsidRDefault="00C25BD5" w:rsidP="000A3E8D">
            <w:pPr>
              <w:rPr>
                <w:del w:id="15421" w:author="Houyem Rais" w:date="2024-02-22T15:17:00Z"/>
                <w:b/>
                <w:bCs/>
              </w:rPr>
              <w:pPrChange w:id="15422" w:author="Houyem Rais" w:date="2024-02-22T15:17:00Z">
                <w:pPr>
                  <w:spacing w:before="0" w:after="0" w:line="240" w:lineRule="auto"/>
                </w:pPr>
              </w:pPrChange>
            </w:pPr>
            <w:del w:id="15423" w:author="Houyem Rais" w:date="2024-02-22T15:17:00Z">
              <w:r w:rsidRPr="0075512F" w:rsidDel="000A3E8D">
                <w:rPr>
                  <w:b/>
                  <w:bCs/>
                </w:rPr>
                <w:delText>Longueur pont (m)</w:delText>
              </w:r>
            </w:del>
          </w:p>
        </w:tc>
        <w:tc>
          <w:tcPr>
            <w:tcW w:w="1471" w:type="dxa"/>
            <w:vAlign w:val="center"/>
          </w:tcPr>
          <w:p w14:paraId="4546C245" w14:textId="60BE0615" w:rsidR="00C25BD5" w:rsidRPr="0075512F" w:rsidDel="000A3E8D" w:rsidRDefault="00C25BD5" w:rsidP="000A3E8D">
            <w:pPr>
              <w:rPr>
                <w:del w:id="15424" w:author="Houyem Rais" w:date="2024-02-22T15:17:00Z"/>
                <w:b/>
                <w:bCs/>
              </w:rPr>
              <w:pPrChange w:id="15425" w:author="Houyem Rais" w:date="2024-02-22T15:17:00Z">
                <w:pPr>
                  <w:spacing w:before="0" w:after="0" w:line="240" w:lineRule="auto"/>
                </w:pPr>
              </w:pPrChange>
            </w:pPr>
            <w:del w:id="15426" w:author="Houyem Rais" w:date="2024-02-22T15:17:00Z">
              <w:r w:rsidRPr="0075512F" w:rsidDel="000A3E8D">
                <w:rPr>
                  <w:b/>
                  <w:bCs/>
                </w:rPr>
                <w:delText>Coût pont (250000 DT/m)</w:delText>
              </w:r>
            </w:del>
          </w:p>
        </w:tc>
        <w:tc>
          <w:tcPr>
            <w:tcW w:w="1610" w:type="dxa"/>
            <w:vAlign w:val="center"/>
          </w:tcPr>
          <w:p w14:paraId="469797B9" w14:textId="099CE3F1" w:rsidR="00C25BD5" w:rsidRPr="0075512F" w:rsidDel="000A3E8D" w:rsidRDefault="00C25BD5" w:rsidP="000A3E8D">
            <w:pPr>
              <w:rPr>
                <w:del w:id="15427" w:author="Houyem Rais" w:date="2024-02-22T15:17:00Z"/>
                <w:b/>
                <w:bCs/>
              </w:rPr>
              <w:pPrChange w:id="15428" w:author="Houyem Rais" w:date="2024-02-22T15:17:00Z">
                <w:pPr>
                  <w:spacing w:before="0" w:after="0" w:line="240" w:lineRule="auto"/>
                </w:pPr>
              </w:pPrChange>
            </w:pPr>
            <w:del w:id="15429" w:author="Houyem Rais" w:date="2024-02-22T15:17:00Z">
              <w:r w:rsidRPr="0075512F" w:rsidDel="000A3E8D">
                <w:rPr>
                  <w:b/>
                  <w:bCs/>
                </w:rPr>
                <w:delText>Longueur Totale Connexion (m)</w:delText>
              </w:r>
            </w:del>
          </w:p>
        </w:tc>
        <w:tc>
          <w:tcPr>
            <w:tcW w:w="1540" w:type="dxa"/>
            <w:vAlign w:val="center"/>
          </w:tcPr>
          <w:p w14:paraId="40A47910" w14:textId="64355B9D" w:rsidR="00C25BD5" w:rsidRPr="0075512F" w:rsidDel="000A3E8D" w:rsidRDefault="00C25BD5" w:rsidP="000A3E8D">
            <w:pPr>
              <w:rPr>
                <w:del w:id="15430" w:author="Houyem Rais" w:date="2024-02-22T15:17:00Z"/>
                <w:b/>
                <w:bCs/>
              </w:rPr>
              <w:pPrChange w:id="15431" w:author="Houyem Rais" w:date="2024-02-22T15:17:00Z">
                <w:pPr>
                  <w:spacing w:before="0" w:after="0" w:line="240" w:lineRule="auto"/>
                </w:pPr>
              </w:pPrChange>
            </w:pPr>
            <w:del w:id="15432" w:author="Houyem Rais" w:date="2024-02-22T15:17:00Z">
              <w:r w:rsidRPr="0075512F" w:rsidDel="000A3E8D">
                <w:rPr>
                  <w:b/>
                  <w:bCs/>
                </w:rPr>
                <w:delText>Coût connexion (</w:delText>
              </w:r>
              <w:r w:rsidR="0008531A" w:rsidDel="000A3E8D">
                <w:rPr>
                  <w:b/>
                  <w:bCs/>
                </w:rPr>
                <w:delText>5</w:delText>
              </w:r>
              <w:r w:rsidR="0008531A" w:rsidRPr="0075512F" w:rsidDel="000A3E8D">
                <w:rPr>
                  <w:b/>
                  <w:bCs/>
                </w:rPr>
                <w:delText xml:space="preserve">000 </w:delText>
              </w:r>
              <w:r w:rsidRPr="0075512F" w:rsidDel="000A3E8D">
                <w:rPr>
                  <w:b/>
                  <w:bCs/>
                </w:rPr>
                <w:delText>DT/m)</w:delText>
              </w:r>
            </w:del>
          </w:p>
        </w:tc>
        <w:tc>
          <w:tcPr>
            <w:tcW w:w="1622" w:type="dxa"/>
            <w:vAlign w:val="center"/>
          </w:tcPr>
          <w:p w14:paraId="00C52106" w14:textId="578D1575" w:rsidR="00C25BD5" w:rsidRPr="0075512F" w:rsidDel="000A3E8D" w:rsidRDefault="00C25BD5" w:rsidP="000A3E8D">
            <w:pPr>
              <w:rPr>
                <w:del w:id="15433" w:author="Houyem Rais" w:date="2024-02-22T15:17:00Z"/>
                <w:b/>
                <w:bCs/>
              </w:rPr>
              <w:pPrChange w:id="15434" w:author="Houyem Rais" w:date="2024-02-22T15:17:00Z">
                <w:pPr>
                  <w:spacing w:before="0" w:after="0" w:line="240" w:lineRule="auto"/>
                </w:pPr>
              </w:pPrChange>
            </w:pPr>
            <w:del w:id="15435" w:author="Houyem Rais" w:date="2024-02-22T15:17:00Z">
              <w:r w:rsidRPr="0075512F" w:rsidDel="000A3E8D">
                <w:rPr>
                  <w:b/>
                  <w:bCs/>
                </w:rPr>
                <w:delText>Coût total</w:delText>
              </w:r>
            </w:del>
          </w:p>
          <w:p w14:paraId="25909E3A" w14:textId="08831DD1" w:rsidR="00C25BD5" w:rsidRPr="0075512F" w:rsidDel="000A3E8D" w:rsidRDefault="00C25BD5" w:rsidP="000A3E8D">
            <w:pPr>
              <w:rPr>
                <w:del w:id="15436" w:author="Houyem Rais" w:date="2024-02-22T15:17:00Z"/>
                <w:b/>
                <w:bCs/>
              </w:rPr>
              <w:pPrChange w:id="15437" w:author="Houyem Rais" w:date="2024-02-22T15:17:00Z">
                <w:pPr>
                  <w:spacing w:before="0" w:after="0" w:line="240" w:lineRule="auto"/>
                </w:pPr>
              </w:pPrChange>
            </w:pPr>
            <w:del w:id="15438" w:author="Houyem Rais" w:date="2024-02-22T15:17:00Z">
              <w:r w:rsidRPr="0075512F" w:rsidDel="000A3E8D">
                <w:rPr>
                  <w:b/>
                  <w:bCs/>
                </w:rPr>
                <w:delText>(DT HT)</w:delText>
              </w:r>
            </w:del>
          </w:p>
        </w:tc>
      </w:tr>
      <w:tr w:rsidR="00C25BD5" w:rsidRPr="0075512F" w:rsidDel="000A3E8D" w14:paraId="0AE6E3CB" w14:textId="1C10B135">
        <w:trPr>
          <w:trHeight w:val="240"/>
          <w:jc w:val="center"/>
          <w:del w:id="15439" w:author="Houyem Rais" w:date="2024-02-22T15:17:00Z"/>
        </w:trPr>
        <w:tc>
          <w:tcPr>
            <w:tcW w:w="1076" w:type="dxa"/>
          </w:tcPr>
          <w:p w14:paraId="44B4B13D" w14:textId="1A9ACAC9" w:rsidR="00C25BD5" w:rsidRPr="0075512F" w:rsidDel="000A3E8D" w:rsidRDefault="00C25BD5" w:rsidP="000A3E8D">
            <w:pPr>
              <w:rPr>
                <w:del w:id="15440" w:author="Houyem Rais" w:date="2024-02-22T15:17:00Z"/>
              </w:rPr>
              <w:pPrChange w:id="15441" w:author="Houyem Rais" w:date="2024-02-22T15:17:00Z">
                <w:pPr>
                  <w:spacing w:before="0" w:after="0" w:line="240" w:lineRule="auto"/>
                </w:pPr>
              </w:pPrChange>
            </w:pPr>
            <w:del w:id="15442" w:author="Houyem Rais" w:date="2024-02-22T15:17:00Z">
              <w:r w:rsidRPr="0075512F" w:rsidDel="000A3E8D">
                <w:delText>Variante B</w:delText>
              </w:r>
            </w:del>
          </w:p>
        </w:tc>
        <w:tc>
          <w:tcPr>
            <w:tcW w:w="1318" w:type="dxa"/>
          </w:tcPr>
          <w:p w14:paraId="63004D78" w14:textId="3639D5A9" w:rsidR="00C25BD5" w:rsidRPr="0075512F" w:rsidDel="000A3E8D" w:rsidRDefault="00C25BD5" w:rsidP="000A3E8D">
            <w:pPr>
              <w:rPr>
                <w:del w:id="15443" w:author="Houyem Rais" w:date="2024-02-22T15:17:00Z"/>
              </w:rPr>
              <w:pPrChange w:id="15444" w:author="Houyem Rais" w:date="2024-02-22T15:17:00Z">
                <w:pPr>
                  <w:spacing w:before="0" w:after="0" w:line="240" w:lineRule="auto"/>
                </w:pPr>
              </w:pPrChange>
            </w:pPr>
            <w:del w:id="15445" w:author="Houyem Rais" w:date="2024-02-22T15:17:00Z">
              <w:r w:rsidRPr="0075512F" w:rsidDel="000A3E8D">
                <w:delText>2310</w:delText>
              </w:r>
            </w:del>
          </w:p>
        </w:tc>
        <w:tc>
          <w:tcPr>
            <w:tcW w:w="1471" w:type="dxa"/>
          </w:tcPr>
          <w:p w14:paraId="1DA8EC68" w14:textId="549036DB" w:rsidR="00C25BD5" w:rsidRPr="0075512F" w:rsidDel="000A3E8D" w:rsidRDefault="00C25BD5" w:rsidP="000A3E8D">
            <w:pPr>
              <w:rPr>
                <w:del w:id="15446" w:author="Houyem Rais" w:date="2024-02-22T15:17:00Z"/>
              </w:rPr>
              <w:pPrChange w:id="15447" w:author="Houyem Rais" w:date="2024-02-22T15:17:00Z">
                <w:pPr>
                  <w:spacing w:before="0" w:after="0" w:line="240" w:lineRule="auto"/>
                </w:pPr>
              </w:pPrChange>
            </w:pPr>
            <w:del w:id="15448" w:author="Houyem Rais" w:date="2024-02-22T15:17:00Z">
              <w:r w:rsidRPr="0075512F" w:rsidDel="000A3E8D">
                <w:delText>577 500 000</w:delText>
              </w:r>
            </w:del>
          </w:p>
        </w:tc>
        <w:tc>
          <w:tcPr>
            <w:tcW w:w="1610" w:type="dxa"/>
          </w:tcPr>
          <w:p w14:paraId="74821643" w14:textId="685049AF" w:rsidR="00C25BD5" w:rsidRPr="0075512F" w:rsidDel="000A3E8D" w:rsidRDefault="00C25BD5" w:rsidP="000A3E8D">
            <w:pPr>
              <w:rPr>
                <w:del w:id="15449" w:author="Houyem Rais" w:date="2024-02-22T15:17:00Z"/>
              </w:rPr>
              <w:pPrChange w:id="15450" w:author="Houyem Rais" w:date="2024-02-22T15:17:00Z">
                <w:pPr>
                  <w:spacing w:before="0" w:after="0" w:line="240" w:lineRule="auto"/>
                </w:pPr>
              </w:pPrChange>
            </w:pPr>
            <w:del w:id="15451" w:author="Houyem Rais" w:date="2024-02-22T15:17:00Z">
              <w:r w:rsidRPr="0075512F" w:rsidDel="000A3E8D">
                <w:delText>8725</w:delText>
              </w:r>
            </w:del>
          </w:p>
        </w:tc>
        <w:tc>
          <w:tcPr>
            <w:tcW w:w="1540" w:type="dxa"/>
          </w:tcPr>
          <w:p w14:paraId="3D9D094B" w14:textId="6A8D3AFA" w:rsidR="00C25BD5" w:rsidRPr="0075512F" w:rsidDel="000A3E8D" w:rsidRDefault="00C25BD5" w:rsidP="000A3E8D">
            <w:pPr>
              <w:rPr>
                <w:del w:id="15452" w:author="Houyem Rais" w:date="2024-02-22T15:17:00Z"/>
              </w:rPr>
              <w:pPrChange w:id="15453" w:author="Houyem Rais" w:date="2024-02-22T15:17:00Z">
                <w:pPr>
                  <w:spacing w:before="0" w:after="0" w:line="240" w:lineRule="auto"/>
                </w:pPr>
              </w:pPrChange>
            </w:pPr>
            <w:del w:id="15454" w:author="Houyem Rais" w:date="2024-02-22T15:17:00Z">
              <w:r w:rsidRPr="0075512F" w:rsidDel="000A3E8D">
                <w:delText>26 175 000</w:delText>
              </w:r>
            </w:del>
          </w:p>
        </w:tc>
        <w:tc>
          <w:tcPr>
            <w:tcW w:w="1622" w:type="dxa"/>
          </w:tcPr>
          <w:p w14:paraId="4C7A4CF3" w14:textId="2B0C9083" w:rsidR="00C25BD5" w:rsidRPr="0075512F" w:rsidDel="000A3E8D" w:rsidRDefault="00C25BD5" w:rsidP="000A3E8D">
            <w:pPr>
              <w:rPr>
                <w:del w:id="15455" w:author="Houyem Rais" w:date="2024-02-22T15:17:00Z"/>
              </w:rPr>
              <w:pPrChange w:id="15456" w:author="Houyem Rais" w:date="2024-02-22T15:17:00Z">
                <w:pPr>
                  <w:spacing w:before="0" w:after="0" w:line="240" w:lineRule="auto"/>
                </w:pPr>
              </w:pPrChange>
            </w:pPr>
            <w:del w:id="15457" w:author="Houyem Rais" w:date="2024-02-22T15:17:00Z">
              <w:r w:rsidRPr="0075512F" w:rsidDel="000A3E8D">
                <w:delText>603 675 000</w:delText>
              </w:r>
            </w:del>
          </w:p>
        </w:tc>
      </w:tr>
      <w:tr w:rsidR="00C25BD5" w:rsidRPr="0075512F" w:rsidDel="000A3E8D" w14:paraId="3909EB19" w14:textId="7B84F0A3">
        <w:trPr>
          <w:trHeight w:val="240"/>
          <w:jc w:val="center"/>
          <w:del w:id="15458" w:author="Houyem Rais" w:date="2024-02-22T15:17:00Z"/>
        </w:trPr>
        <w:tc>
          <w:tcPr>
            <w:tcW w:w="1076" w:type="dxa"/>
          </w:tcPr>
          <w:p w14:paraId="56BD8A3B" w14:textId="6E01B682" w:rsidR="00C25BD5" w:rsidRPr="0075512F" w:rsidDel="000A3E8D" w:rsidRDefault="00C25BD5" w:rsidP="000A3E8D">
            <w:pPr>
              <w:rPr>
                <w:del w:id="15459" w:author="Houyem Rais" w:date="2024-02-22T15:17:00Z"/>
              </w:rPr>
              <w:pPrChange w:id="15460" w:author="Houyem Rais" w:date="2024-02-22T15:17:00Z">
                <w:pPr>
                  <w:spacing w:before="0" w:after="0" w:line="240" w:lineRule="auto"/>
                </w:pPr>
              </w:pPrChange>
            </w:pPr>
            <w:del w:id="15461" w:author="Houyem Rais" w:date="2024-02-22T15:17:00Z">
              <w:r w:rsidRPr="0075512F" w:rsidDel="000A3E8D">
                <w:delText>Variante D1</w:delText>
              </w:r>
            </w:del>
          </w:p>
        </w:tc>
        <w:tc>
          <w:tcPr>
            <w:tcW w:w="1318" w:type="dxa"/>
          </w:tcPr>
          <w:p w14:paraId="406CEF12" w14:textId="30BD3281" w:rsidR="00C25BD5" w:rsidRPr="0075512F" w:rsidDel="000A3E8D" w:rsidRDefault="00C25BD5" w:rsidP="000A3E8D">
            <w:pPr>
              <w:rPr>
                <w:del w:id="15462" w:author="Houyem Rais" w:date="2024-02-22T15:17:00Z"/>
              </w:rPr>
              <w:pPrChange w:id="15463" w:author="Houyem Rais" w:date="2024-02-22T15:17:00Z">
                <w:pPr>
                  <w:spacing w:before="0" w:after="0" w:line="240" w:lineRule="auto"/>
                </w:pPr>
              </w:pPrChange>
            </w:pPr>
            <w:del w:id="15464" w:author="Houyem Rais" w:date="2024-02-22T15:17:00Z">
              <w:r w:rsidRPr="0075512F" w:rsidDel="000A3E8D">
                <w:delText>2500</w:delText>
              </w:r>
            </w:del>
          </w:p>
        </w:tc>
        <w:tc>
          <w:tcPr>
            <w:tcW w:w="1471" w:type="dxa"/>
          </w:tcPr>
          <w:p w14:paraId="2E1C6620" w14:textId="7D1463B5" w:rsidR="00C25BD5" w:rsidRPr="0075512F" w:rsidDel="000A3E8D" w:rsidRDefault="00C25BD5" w:rsidP="000A3E8D">
            <w:pPr>
              <w:rPr>
                <w:del w:id="15465" w:author="Houyem Rais" w:date="2024-02-22T15:17:00Z"/>
              </w:rPr>
              <w:pPrChange w:id="15466" w:author="Houyem Rais" w:date="2024-02-22T15:17:00Z">
                <w:pPr>
                  <w:spacing w:before="0" w:after="0" w:line="240" w:lineRule="auto"/>
                </w:pPr>
              </w:pPrChange>
            </w:pPr>
            <w:del w:id="15467" w:author="Houyem Rais" w:date="2024-02-22T15:17:00Z">
              <w:r w:rsidRPr="0075512F" w:rsidDel="000A3E8D">
                <w:delText>625 000 000</w:delText>
              </w:r>
            </w:del>
          </w:p>
        </w:tc>
        <w:tc>
          <w:tcPr>
            <w:tcW w:w="1610" w:type="dxa"/>
          </w:tcPr>
          <w:p w14:paraId="12869246" w14:textId="09BD061B" w:rsidR="00C25BD5" w:rsidRPr="0075512F" w:rsidDel="000A3E8D" w:rsidRDefault="00C25BD5" w:rsidP="000A3E8D">
            <w:pPr>
              <w:rPr>
                <w:del w:id="15468" w:author="Houyem Rais" w:date="2024-02-22T15:17:00Z"/>
              </w:rPr>
              <w:pPrChange w:id="15469" w:author="Houyem Rais" w:date="2024-02-22T15:17:00Z">
                <w:pPr>
                  <w:spacing w:before="0" w:after="0" w:line="240" w:lineRule="auto"/>
                </w:pPr>
              </w:pPrChange>
            </w:pPr>
            <w:del w:id="15470" w:author="Houyem Rais" w:date="2024-02-22T15:17:00Z">
              <w:r w:rsidRPr="0075512F" w:rsidDel="000A3E8D">
                <w:delText>11520</w:delText>
              </w:r>
            </w:del>
          </w:p>
        </w:tc>
        <w:tc>
          <w:tcPr>
            <w:tcW w:w="1540" w:type="dxa"/>
          </w:tcPr>
          <w:p w14:paraId="4FA64731" w14:textId="19E5F51E" w:rsidR="00C25BD5" w:rsidRPr="0075512F" w:rsidDel="000A3E8D" w:rsidRDefault="00C25BD5" w:rsidP="000A3E8D">
            <w:pPr>
              <w:rPr>
                <w:del w:id="15471" w:author="Houyem Rais" w:date="2024-02-22T15:17:00Z"/>
              </w:rPr>
              <w:pPrChange w:id="15472" w:author="Houyem Rais" w:date="2024-02-22T15:17:00Z">
                <w:pPr>
                  <w:spacing w:before="0" w:after="0" w:line="240" w:lineRule="auto"/>
                </w:pPr>
              </w:pPrChange>
            </w:pPr>
            <w:del w:id="15473" w:author="Houyem Rais" w:date="2024-02-22T15:17:00Z">
              <w:r w:rsidRPr="0075512F" w:rsidDel="000A3E8D">
                <w:delText>34 560 000</w:delText>
              </w:r>
            </w:del>
          </w:p>
        </w:tc>
        <w:tc>
          <w:tcPr>
            <w:tcW w:w="1622" w:type="dxa"/>
          </w:tcPr>
          <w:p w14:paraId="390612BF" w14:textId="63DB9F8E" w:rsidR="00C25BD5" w:rsidRPr="0075512F" w:rsidDel="000A3E8D" w:rsidRDefault="00C25BD5" w:rsidP="000A3E8D">
            <w:pPr>
              <w:rPr>
                <w:del w:id="15474" w:author="Houyem Rais" w:date="2024-02-22T15:17:00Z"/>
              </w:rPr>
              <w:pPrChange w:id="15475" w:author="Houyem Rais" w:date="2024-02-22T15:17:00Z">
                <w:pPr>
                  <w:spacing w:before="0" w:after="0" w:line="240" w:lineRule="auto"/>
                </w:pPr>
              </w:pPrChange>
            </w:pPr>
            <w:del w:id="15476" w:author="Houyem Rais" w:date="2024-02-22T15:17:00Z">
              <w:r w:rsidRPr="0075512F" w:rsidDel="000A3E8D">
                <w:delText>659 560 000</w:delText>
              </w:r>
            </w:del>
          </w:p>
        </w:tc>
      </w:tr>
    </w:tbl>
    <w:p w14:paraId="4C8D0362" w14:textId="32F8CBB6" w:rsidR="00C25BD5" w:rsidRPr="0075512F" w:rsidDel="000A3E8D" w:rsidRDefault="00C25BD5" w:rsidP="000A3E8D">
      <w:pPr>
        <w:rPr>
          <w:del w:id="15477" w:author="Houyem Rais" w:date="2024-02-22T15:17:00Z"/>
        </w:rPr>
        <w:pPrChange w:id="15478" w:author="Houyem Rais" w:date="2024-02-22T15:17:00Z">
          <w:pPr/>
        </w:pPrChange>
      </w:pPr>
      <w:del w:id="15479" w:author="Houyem Rais" w:date="2024-02-22T15:17:00Z">
        <w:r w:rsidRPr="0075512F" w:rsidDel="000A3E8D">
          <w:delText>Etant donné la nature du projet, le coût total du projet est pratiquement égal au coût de l’ouvrage.</w:delText>
        </w:r>
      </w:del>
    </w:p>
    <w:p w14:paraId="00B5BA72" w14:textId="128A31BA" w:rsidR="00C25BD5" w:rsidRPr="0075512F" w:rsidDel="000A3E8D" w:rsidRDefault="00C25BD5" w:rsidP="000A3E8D">
      <w:pPr>
        <w:rPr>
          <w:del w:id="15480" w:author="Houyem Rais" w:date="2024-02-22T15:17:00Z"/>
          <w:b/>
          <w:bCs/>
          <w:u w:val="single"/>
        </w:rPr>
        <w:pPrChange w:id="15481" w:author="Houyem Rais" w:date="2024-02-22T15:17:00Z">
          <w:pPr/>
        </w:pPrChange>
      </w:pPr>
      <w:del w:id="15482" w:author="Houyem Rais" w:date="2024-02-22T15:17:00Z">
        <w:r w:rsidRPr="0075512F" w:rsidDel="000A3E8D">
          <w:rPr>
            <w:b/>
            <w:bCs/>
            <w:u w:val="single"/>
          </w:rPr>
          <w:delText>Acceptabilité d’un éventuel péage</w:delText>
        </w:r>
      </w:del>
    </w:p>
    <w:p w14:paraId="56BE623B" w14:textId="6D147450" w:rsidR="00C25BD5" w:rsidRPr="0075512F" w:rsidDel="000A3E8D" w:rsidRDefault="00C25BD5" w:rsidP="000A3E8D">
      <w:pPr>
        <w:rPr>
          <w:del w:id="15483" w:author="Houyem Rais" w:date="2024-02-22T15:17:00Z"/>
        </w:rPr>
        <w:pPrChange w:id="15484" w:author="Houyem Rais" w:date="2024-02-22T15:17:00Z">
          <w:pPr/>
        </w:pPrChange>
      </w:pPr>
      <w:del w:id="15485" w:author="Houyem Rais" w:date="2024-02-22T15:17:00Z">
        <w:r w:rsidRPr="0075512F" w:rsidDel="000A3E8D">
          <w:delText>Interrogée par rapport à un éventuel péage, 94% de la population enquêtée au niveau de la zone d’influence du projet est d’accord pour payer une taxe de passage sous forme d’un péage au niveau du futur pont. Le prix maximal que la population enquêtée est prête à payer est de l’ordre de 3</w:delText>
        </w:r>
        <w:r w:rsidR="004375D4" w:rsidDel="000A3E8D">
          <w:delText>,</w:delText>
        </w:r>
        <w:r w:rsidRPr="0075512F" w:rsidDel="000A3E8D">
          <w:delText>2 dinars en moyenne.</w:delText>
        </w:r>
      </w:del>
    </w:p>
    <w:p w14:paraId="1DC1A224" w14:textId="698B72AF" w:rsidR="00C25BD5" w:rsidRPr="0075512F" w:rsidDel="000A3E8D" w:rsidRDefault="00C25BD5" w:rsidP="000A3E8D">
      <w:pPr>
        <w:rPr>
          <w:del w:id="15486" w:author="Houyem Rais" w:date="2024-02-22T15:17:00Z"/>
        </w:rPr>
        <w:pPrChange w:id="15487" w:author="Houyem Rais" w:date="2024-02-22T15:17:00Z">
          <w:pPr>
            <w:spacing w:after="0"/>
          </w:pPr>
        </w:pPrChange>
      </w:pPr>
      <w:del w:id="15488" w:author="Houyem Rais" w:date="2024-02-22T15:17:00Z">
        <w:r w:rsidRPr="0075512F" w:rsidDel="000A3E8D">
          <w:rPr>
            <w:noProof/>
          </w:rPr>
          <w:drawing>
            <wp:inline distT="0" distB="0" distL="0" distR="0" wp14:anchorId="04851988" wp14:editId="04C1A285">
              <wp:extent cx="5354782" cy="2251025"/>
              <wp:effectExtent l="0" t="0" r="0" b="0"/>
              <wp:docPr id="1617129113" name="Picture 1617129113"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9113" name="Picture 1" descr="A picture containing text, screenshot, number, line&#10;&#10;Description automatically generated"/>
                      <pic:cNvPicPr/>
                    </pic:nvPicPr>
                    <pic:blipFill>
                      <a:blip r:embed="rId63"/>
                      <a:stretch>
                        <a:fillRect/>
                      </a:stretch>
                    </pic:blipFill>
                    <pic:spPr>
                      <a:xfrm>
                        <a:off x="0" y="0"/>
                        <a:ext cx="5357012" cy="2251962"/>
                      </a:xfrm>
                      <a:prstGeom prst="rect">
                        <a:avLst/>
                      </a:prstGeom>
                    </pic:spPr>
                  </pic:pic>
                </a:graphicData>
              </a:graphic>
            </wp:inline>
          </w:drawing>
        </w:r>
      </w:del>
    </w:p>
    <w:p w14:paraId="2875FA59" w14:textId="0F24C876" w:rsidR="00C25BD5" w:rsidRPr="0075512F" w:rsidDel="000A3E8D" w:rsidRDefault="00C25BD5" w:rsidP="000A3E8D">
      <w:pPr>
        <w:rPr>
          <w:del w:id="15489" w:author="Houyem Rais" w:date="2024-02-22T15:17:00Z"/>
          <w:bCs/>
        </w:rPr>
        <w:sectPr w:rsidR="00C25BD5" w:rsidRPr="0075512F" w:rsidDel="000A3E8D">
          <w:headerReference w:type="first" r:id="rId64"/>
          <w:footerReference w:type="first" r:id="rId65"/>
          <w:pgSz w:w="11910" w:h="16850"/>
          <w:pgMar w:top="1440" w:right="1440" w:bottom="1440" w:left="1440" w:header="629" w:footer="1043" w:gutter="0"/>
          <w:cols w:space="720"/>
          <w:docGrid w:linePitch="299"/>
        </w:sectPr>
        <w:pPrChange w:id="15490" w:author="Houyem Rais" w:date="2024-02-22T15:17:00Z">
          <w:pPr/>
        </w:pPrChange>
      </w:pPr>
      <w:del w:id="15491" w:author="Houyem Rais" w:date="2024-02-22T15:17:00Z">
        <w:r w:rsidRPr="0075512F" w:rsidDel="000A3E8D">
          <w:rPr>
            <w:bCs/>
          </w:rPr>
          <w:delText xml:space="preserve">Acceptabilité du péage (source ; </w:delText>
        </w:r>
        <w:r w:rsidR="00B166D0" w:rsidRPr="0075512F" w:rsidDel="000A3E8D">
          <w:rPr>
            <w:bCs/>
          </w:rPr>
          <w:delText>rapport de</w:delText>
        </w:r>
        <w:r w:rsidRPr="0075512F" w:rsidDel="000A3E8D">
          <w:rPr>
            <w:bCs/>
          </w:rPr>
          <w:delText xml:space="preserve"> consultations publiques, SCET, 2022)</w:delText>
        </w:r>
      </w:del>
    </w:p>
    <w:p w14:paraId="30047D76" w14:textId="3DED6479" w:rsidR="00C25BD5" w:rsidRPr="0075512F" w:rsidDel="000A3E8D" w:rsidRDefault="00C25BD5" w:rsidP="000A3E8D">
      <w:pPr>
        <w:rPr>
          <w:del w:id="15492" w:author="Houyem Rais" w:date="2024-02-22T15:17:00Z"/>
          <w:b/>
          <w:bCs/>
        </w:rPr>
        <w:pPrChange w:id="15493" w:author="Houyem Rais" w:date="2024-02-22T15:17:00Z">
          <w:pPr>
            <w:numPr>
              <w:numId w:val="20"/>
            </w:numPr>
            <w:ind w:left="1490" w:hanging="1130"/>
          </w:pPr>
        </w:pPrChange>
      </w:pPr>
      <w:del w:id="15494" w:author="Houyem Rais" w:date="2024-02-22T15:17:00Z">
        <w:r w:rsidRPr="0075512F" w:rsidDel="000A3E8D">
          <w:rPr>
            <w:b/>
            <w:bCs/>
          </w:rPr>
          <w:delText>Le questionnaire</w:delText>
        </w:r>
      </w:del>
    </w:p>
    <w:p w14:paraId="5828E600" w14:textId="0D78B030" w:rsidR="00C25BD5" w:rsidRPr="0075512F" w:rsidDel="000A3E8D" w:rsidRDefault="00C25BD5" w:rsidP="000A3E8D">
      <w:pPr>
        <w:rPr>
          <w:del w:id="15495" w:author="Houyem Rais" w:date="2024-02-22T15:17:00Z"/>
          <w:b/>
        </w:rPr>
        <w:pPrChange w:id="15496" w:author="Houyem Rais" w:date="2024-02-22T15:17:00Z">
          <w:pPr/>
        </w:pPrChange>
      </w:pPr>
      <w:del w:id="15497" w:author="Houyem Rais" w:date="2024-02-22T15:17:00Z">
        <w:r w:rsidRPr="0075512F" w:rsidDel="000A3E8D">
          <w:rPr>
            <w:b/>
          </w:rPr>
          <w:delText>Les questions</w:delText>
        </w:r>
      </w:del>
    </w:p>
    <w:tbl>
      <w:tblPr>
        <w:tblW w:w="5469" w:type="pct"/>
        <w:tblInd w:w="-284" w:type="dxa"/>
        <w:tblLook w:val="01E0" w:firstRow="1" w:lastRow="1" w:firstColumn="1" w:lastColumn="1" w:noHBand="0" w:noVBand="0"/>
      </w:tblPr>
      <w:tblGrid>
        <w:gridCol w:w="444"/>
        <w:gridCol w:w="164"/>
        <w:gridCol w:w="2049"/>
        <w:gridCol w:w="1331"/>
        <w:gridCol w:w="391"/>
        <w:gridCol w:w="1050"/>
        <w:gridCol w:w="4494"/>
      </w:tblGrid>
      <w:tr w:rsidR="00C25BD5" w:rsidRPr="0075512F" w:rsidDel="000A3E8D" w14:paraId="43667ADB" w14:textId="35B2DB69">
        <w:trPr>
          <w:tblHeader/>
          <w:del w:id="15498" w:author="Houyem Rais" w:date="2024-02-22T15:17:00Z"/>
        </w:trPr>
        <w:tc>
          <w:tcPr>
            <w:tcW w:w="307" w:type="pct"/>
            <w:gridSpan w:val="2"/>
            <w:tcBorders>
              <w:bottom w:val="single" w:sz="4" w:space="0" w:color="CCCBCD"/>
            </w:tcBorders>
            <w:shd w:val="clear" w:color="auto" w:fill="808080" w:themeFill="background1" w:themeFillShade="80"/>
          </w:tcPr>
          <w:p w14:paraId="340C7999" w14:textId="65E224EC" w:rsidR="00C25BD5" w:rsidRPr="0075512F" w:rsidDel="000A3E8D" w:rsidRDefault="00C25BD5" w:rsidP="000A3E8D">
            <w:pPr>
              <w:rPr>
                <w:del w:id="15499" w:author="Houyem Rais" w:date="2024-02-22T15:17:00Z"/>
                <w:b/>
              </w:rPr>
              <w:pPrChange w:id="15500" w:author="Houyem Rais" w:date="2024-02-22T15:17:00Z">
                <w:pPr>
                  <w:spacing w:before="0" w:after="0" w:line="240" w:lineRule="auto"/>
                </w:pPr>
              </w:pPrChange>
            </w:pPr>
            <w:del w:id="15501" w:author="Houyem Rais" w:date="2024-02-22T15:17:00Z">
              <w:r w:rsidRPr="0075512F" w:rsidDel="000A3E8D">
                <w:rPr>
                  <w:b/>
                </w:rPr>
                <w:delText>#</w:delText>
              </w:r>
            </w:del>
          </w:p>
        </w:tc>
        <w:tc>
          <w:tcPr>
            <w:tcW w:w="1703" w:type="pct"/>
            <w:gridSpan w:val="2"/>
            <w:tcBorders>
              <w:bottom w:val="single" w:sz="4" w:space="0" w:color="CCCBCD"/>
            </w:tcBorders>
            <w:shd w:val="clear" w:color="auto" w:fill="808080" w:themeFill="background1" w:themeFillShade="80"/>
          </w:tcPr>
          <w:p w14:paraId="5DA1B620" w14:textId="786AF917" w:rsidR="00C25BD5" w:rsidRPr="0075512F" w:rsidDel="000A3E8D" w:rsidRDefault="00C25BD5" w:rsidP="000A3E8D">
            <w:pPr>
              <w:rPr>
                <w:del w:id="15502" w:author="Houyem Rais" w:date="2024-02-22T15:17:00Z"/>
                <w:b/>
              </w:rPr>
              <w:pPrChange w:id="15503" w:author="Houyem Rais" w:date="2024-02-22T15:17:00Z">
                <w:pPr>
                  <w:spacing w:before="0" w:after="0" w:line="240" w:lineRule="auto"/>
                </w:pPr>
              </w:pPrChange>
            </w:pPr>
            <w:del w:id="15504" w:author="Houyem Rais" w:date="2024-02-22T15:17:00Z">
              <w:r w:rsidRPr="0075512F" w:rsidDel="000A3E8D">
                <w:rPr>
                  <w:b/>
                </w:rPr>
                <w:delText>Question</w:delText>
              </w:r>
            </w:del>
          </w:p>
        </w:tc>
        <w:tc>
          <w:tcPr>
            <w:tcW w:w="2990" w:type="pct"/>
            <w:gridSpan w:val="3"/>
            <w:tcBorders>
              <w:bottom w:val="single" w:sz="4" w:space="0" w:color="CCCBCD"/>
            </w:tcBorders>
            <w:shd w:val="clear" w:color="auto" w:fill="808080" w:themeFill="background1" w:themeFillShade="80"/>
          </w:tcPr>
          <w:p w14:paraId="1FD4D7C6" w14:textId="2BFA2038" w:rsidR="00C25BD5" w:rsidRPr="0075512F" w:rsidDel="000A3E8D" w:rsidRDefault="00C25BD5" w:rsidP="000A3E8D">
            <w:pPr>
              <w:rPr>
                <w:del w:id="15505" w:author="Houyem Rais" w:date="2024-02-22T15:17:00Z"/>
                <w:b/>
              </w:rPr>
              <w:pPrChange w:id="15506" w:author="Houyem Rais" w:date="2024-02-22T15:17:00Z">
                <w:pPr>
                  <w:spacing w:before="0" w:after="0" w:line="240" w:lineRule="auto"/>
                </w:pPr>
              </w:pPrChange>
            </w:pPr>
            <w:del w:id="15507" w:author="Houyem Rais" w:date="2024-02-22T15:17:00Z">
              <w:r w:rsidRPr="0075512F" w:rsidDel="000A3E8D">
                <w:rPr>
                  <w:b/>
                </w:rPr>
                <w:delText>Réponse</w:delText>
              </w:r>
            </w:del>
          </w:p>
        </w:tc>
      </w:tr>
      <w:tr w:rsidR="00C25BD5" w:rsidRPr="0075512F" w:rsidDel="000A3E8D" w14:paraId="5AE7EBDF" w14:textId="7AF5B303">
        <w:trPr>
          <w:del w:id="15508" w:author="Houyem Rais" w:date="2024-02-22T15:17:00Z"/>
        </w:trPr>
        <w:tc>
          <w:tcPr>
            <w:tcW w:w="5000" w:type="pct"/>
            <w:gridSpan w:val="7"/>
            <w:tcBorders>
              <w:top w:val="single" w:sz="4" w:space="0" w:color="CCCBCD"/>
              <w:bottom w:val="single" w:sz="4" w:space="0" w:color="CCCBCD"/>
            </w:tcBorders>
            <w:shd w:val="clear" w:color="auto" w:fill="D9D9D9" w:themeFill="background1" w:themeFillShade="D9"/>
          </w:tcPr>
          <w:p w14:paraId="4D83F8AD" w14:textId="4D3164D2" w:rsidR="00C25BD5" w:rsidRPr="0075512F" w:rsidDel="000A3E8D" w:rsidRDefault="00C25BD5" w:rsidP="000A3E8D">
            <w:pPr>
              <w:rPr>
                <w:del w:id="15509" w:author="Houyem Rais" w:date="2024-02-22T15:17:00Z"/>
                <w:b/>
              </w:rPr>
              <w:pPrChange w:id="15510" w:author="Houyem Rais" w:date="2024-02-22T15:17:00Z">
                <w:pPr>
                  <w:spacing w:before="0" w:after="0" w:line="240" w:lineRule="auto"/>
                </w:pPr>
              </w:pPrChange>
            </w:pPr>
            <w:del w:id="15511" w:author="Houyem Rais" w:date="2024-02-22T15:17:00Z">
              <w:r w:rsidRPr="0075512F" w:rsidDel="000A3E8D">
                <w:rPr>
                  <w:b/>
                  <w:bCs/>
                </w:rPr>
                <w:delText>I. APPETIT GENERAL</w:delText>
              </w:r>
            </w:del>
          </w:p>
        </w:tc>
      </w:tr>
      <w:tr w:rsidR="00C25BD5" w:rsidRPr="0075512F" w:rsidDel="000A3E8D" w14:paraId="38A29D5F" w14:textId="10B7ABC7">
        <w:trPr>
          <w:trHeight w:val="1831"/>
          <w:del w:id="15512" w:author="Houyem Rais" w:date="2024-02-22T15:17:00Z"/>
        </w:trPr>
        <w:tc>
          <w:tcPr>
            <w:tcW w:w="307" w:type="pct"/>
            <w:gridSpan w:val="2"/>
            <w:tcBorders>
              <w:top w:val="single" w:sz="4" w:space="0" w:color="CCCBCD"/>
            </w:tcBorders>
          </w:tcPr>
          <w:p w14:paraId="0E50C0DA" w14:textId="6B487F20" w:rsidR="00C25BD5" w:rsidRPr="0075512F" w:rsidDel="000A3E8D" w:rsidRDefault="00C25BD5" w:rsidP="000A3E8D">
            <w:pPr>
              <w:rPr>
                <w:del w:id="15513" w:author="Houyem Rais" w:date="2024-02-22T15:17:00Z"/>
                <w:bCs/>
              </w:rPr>
              <w:pPrChange w:id="15514" w:author="Houyem Rais" w:date="2024-02-22T15:17:00Z">
                <w:pPr>
                  <w:spacing w:before="0" w:after="0" w:line="240" w:lineRule="auto"/>
                </w:pPr>
              </w:pPrChange>
            </w:pPr>
            <w:del w:id="15515" w:author="Houyem Rais" w:date="2024-02-22T15:17:00Z">
              <w:r w:rsidRPr="0075512F" w:rsidDel="000A3E8D">
                <w:rPr>
                  <w:bCs/>
                </w:rPr>
                <w:delText>1a</w:delText>
              </w:r>
            </w:del>
          </w:p>
        </w:tc>
        <w:tc>
          <w:tcPr>
            <w:tcW w:w="1703" w:type="pct"/>
            <w:gridSpan w:val="2"/>
            <w:tcBorders>
              <w:top w:val="single" w:sz="4" w:space="0" w:color="CCCBCD"/>
            </w:tcBorders>
          </w:tcPr>
          <w:p w14:paraId="4B0321D1" w14:textId="0F88519D" w:rsidR="00C25BD5" w:rsidRPr="0075512F" w:rsidDel="000A3E8D" w:rsidRDefault="00C25BD5" w:rsidP="000A3E8D">
            <w:pPr>
              <w:rPr>
                <w:del w:id="15516" w:author="Houyem Rais" w:date="2024-02-22T15:17:00Z"/>
                <w:bCs/>
              </w:rPr>
              <w:pPrChange w:id="15517" w:author="Houyem Rais" w:date="2024-02-22T15:17:00Z">
                <w:pPr>
                  <w:spacing w:before="0" w:after="0" w:line="240" w:lineRule="auto"/>
                </w:pPr>
              </w:pPrChange>
            </w:pPr>
            <w:del w:id="15518" w:author="Houyem Rais" w:date="2024-02-22T15:17:00Z">
              <w:r w:rsidRPr="0075512F" w:rsidDel="000A3E8D">
                <w:rPr>
                  <w:bCs/>
                </w:rPr>
                <w:delText>Quel est l'appétit de votre institution pour fournir un financement pour ce projet ?</w:delText>
              </w:r>
            </w:del>
          </w:p>
          <w:p w14:paraId="523538B9" w14:textId="1DC8521C" w:rsidR="00C25BD5" w:rsidRPr="0075512F" w:rsidDel="000A3E8D" w:rsidRDefault="00C25BD5" w:rsidP="000A3E8D">
            <w:pPr>
              <w:rPr>
                <w:del w:id="15519" w:author="Houyem Rais" w:date="2024-02-22T15:17:00Z"/>
                <w:bCs/>
              </w:rPr>
              <w:pPrChange w:id="15520" w:author="Houyem Rais" w:date="2024-02-22T15:17:00Z">
                <w:pPr>
                  <w:spacing w:before="0" w:after="0" w:line="240" w:lineRule="auto"/>
                </w:pPr>
              </w:pPrChange>
            </w:pPr>
            <w:del w:id="15521" w:author="Houyem Rais" w:date="2024-02-22T15:17:00Z">
              <w:r w:rsidRPr="0075512F" w:rsidDel="000A3E8D">
                <w:rPr>
                  <w:bCs/>
                </w:rPr>
                <w:delText xml:space="preserve">Avez-vous une préférence quant aux éléments du projet à financer (ouvrages principal / boucle) ? </w:delText>
              </w:r>
            </w:del>
          </w:p>
        </w:tc>
        <w:tc>
          <w:tcPr>
            <w:tcW w:w="2990" w:type="pct"/>
            <w:gridSpan w:val="3"/>
            <w:tcBorders>
              <w:top w:val="single" w:sz="4" w:space="0" w:color="CCCBCD"/>
            </w:tcBorders>
          </w:tcPr>
          <w:tbl>
            <w:tblPr>
              <w:tblStyle w:val="TableGrid"/>
              <w:tblW w:w="570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20"/>
              <w:gridCol w:w="2102"/>
              <w:gridCol w:w="648"/>
              <w:gridCol w:w="2437"/>
            </w:tblGrid>
            <w:tr w:rsidR="00C25BD5" w:rsidRPr="0075512F" w:rsidDel="000A3E8D" w14:paraId="38D04D88" w14:textId="788106CE">
              <w:trPr>
                <w:del w:id="15522" w:author="Houyem Rais" w:date="2024-02-22T15:17:00Z"/>
              </w:trPr>
              <w:tc>
                <w:tcPr>
                  <w:tcW w:w="455" w:type="pct"/>
                </w:tcPr>
                <w:p w14:paraId="5ECDFD54" w14:textId="2902AB74" w:rsidR="00C25BD5" w:rsidRPr="0075512F" w:rsidDel="000A3E8D" w:rsidRDefault="00C25BD5" w:rsidP="000A3E8D">
                  <w:pPr>
                    <w:rPr>
                      <w:del w:id="15523" w:author="Houyem Rais" w:date="2024-02-22T15:17:00Z"/>
                    </w:rPr>
                    <w:pPrChange w:id="15524" w:author="Houyem Rais" w:date="2024-02-22T15:17:00Z">
                      <w:pPr>
                        <w:widowControl w:val="0"/>
                        <w:autoSpaceDE w:val="0"/>
                        <w:autoSpaceDN w:val="0"/>
                        <w:spacing w:before="0" w:after="0" w:line="240" w:lineRule="auto"/>
                      </w:pPr>
                    </w:pPrChange>
                  </w:pPr>
                </w:p>
              </w:tc>
              <w:tc>
                <w:tcPr>
                  <w:tcW w:w="1842" w:type="pct"/>
                </w:tcPr>
                <w:p w14:paraId="1F7C5D7A" w14:textId="3010DA55" w:rsidR="00C25BD5" w:rsidRPr="0075512F" w:rsidDel="000A3E8D" w:rsidRDefault="00C25BD5" w:rsidP="000A3E8D">
                  <w:pPr>
                    <w:rPr>
                      <w:del w:id="15525" w:author="Houyem Rais" w:date="2024-02-22T15:17:00Z"/>
                    </w:rPr>
                    <w:pPrChange w:id="15526" w:author="Houyem Rais" w:date="2024-02-22T15:17:00Z">
                      <w:pPr>
                        <w:widowControl w:val="0"/>
                        <w:autoSpaceDE w:val="0"/>
                        <w:autoSpaceDN w:val="0"/>
                        <w:spacing w:before="0" w:after="0" w:line="240" w:lineRule="auto"/>
                      </w:pPr>
                    </w:pPrChange>
                  </w:pPr>
                  <w:del w:id="15527" w:author="Houyem Rais" w:date="2024-02-22T15:17:00Z">
                    <w:r w:rsidRPr="0075512F" w:rsidDel="000A3E8D">
                      <w:delText xml:space="preserve">Intéressé </w:delText>
                    </w:r>
                  </w:del>
                </w:p>
              </w:tc>
              <w:tc>
                <w:tcPr>
                  <w:tcW w:w="568" w:type="pct"/>
                </w:tcPr>
                <w:p w14:paraId="011AE29F" w14:textId="1194CE7E" w:rsidR="00C25BD5" w:rsidRPr="0075512F" w:rsidDel="000A3E8D" w:rsidRDefault="00C25BD5" w:rsidP="000A3E8D">
                  <w:pPr>
                    <w:rPr>
                      <w:del w:id="15528" w:author="Houyem Rais" w:date="2024-02-22T15:17:00Z"/>
                    </w:rPr>
                    <w:pPrChange w:id="15529" w:author="Houyem Rais" w:date="2024-02-22T15:17:00Z">
                      <w:pPr>
                        <w:widowControl w:val="0"/>
                        <w:autoSpaceDE w:val="0"/>
                        <w:autoSpaceDN w:val="0"/>
                        <w:spacing w:before="0" w:after="0" w:line="240" w:lineRule="auto"/>
                      </w:pPr>
                    </w:pPrChange>
                  </w:pPr>
                </w:p>
              </w:tc>
              <w:tc>
                <w:tcPr>
                  <w:tcW w:w="2135" w:type="pct"/>
                </w:tcPr>
                <w:p w14:paraId="7F74A44E" w14:textId="004BD6EE" w:rsidR="00C25BD5" w:rsidRPr="0075512F" w:rsidDel="000A3E8D" w:rsidRDefault="00C25BD5" w:rsidP="000A3E8D">
                  <w:pPr>
                    <w:rPr>
                      <w:del w:id="15530" w:author="Houyem Rais" w:date="2024-02-22T15:17:00Z"/>
                    </w:rPr>
                    <w:pPrChange w:id="15531" w:author="Houyem Rais" w:date="2024-02-22T15:17:00Z">
                      <w:pPr>
                        <w:widowControl w:val="0"/>
                        <w:autoSpaceDE w:val="0"/>
                        <w:autoSpaceDN w:val="0"/>
                        <w:spacing w:before="0" w:after="0" w:line="240" w:lineRule="auto"/>
                      </w:pPr>
                    </w:pPrChange>
                  </w:pPr>
                  <w:del w:id="15532" w:author="Houyem Rais" w:date="2024-02-22T15:17:00Z">
                    <w:r w:rsidRPr="0075512F" w:rsidDel="000A3E8D">
                      <w:delText>Pas intéressé</w:delText>
                    </w:r>
                  </w:del>
                </w:p>
              </w:tc>
            </w:tr>
            <w:tr w:rsidR="00C25BD5" w:rsidRPr="0075512F" w:rsidDel="000A3E8D" w14:paraId="7B9E83E0" w14:textId="199439D1">
              <w:trPr>
                <w:trHeight w:val="1963"/>
                <w:del w:id="15533" w:author="Houyem Rais" w:date="2024-02-22T15:17:00Z"/>
              </w:trPr>
              <w:tc>
                <w:tcPr>
                  <w:tcW w:w="455" w:type="pct"/>
                </w:tcPr>
                <w:p w14:paraId="2A3B2FE7" w14:textId="08EEFC56" w:rsidR="00C25BD5" w:rsidRPr="0075512F" w:rsidDel="000A3E8D" w:rsidRDefault="00C25BD5" w:rsidP="000A3E8D">
                  <w:pPr>
                    <w:rPr>
                      <w:del w:id="15534" w:author="Houyem Rais" w:date="2024-02-22T15:17:00Z"/>
                    </w:rPr>
                    <w:pPrChange w:id="15535" w:author="Houyem Rais" w:date="2024-02-22T15:17:00Z">
                      <w:pPr>
                        <w:widowControl w:val="0"/>
                        <w:autoSpaceDE w:val="0"/>
                        <w:autoSpaceDN w:val="0"/>
                        <w:spacing w:before="0" w:after="0" w:line="240" w:lineRule="auto"/>
                      </w:pPr>
                    </w:pPrChange>
                  </w:pPr>
                </w:p>
              </w:tc>
              <w:tc>
                <w:tcPr>
                  <w:tcW w:w="1842" w:type="pct"/>
                </w:tcPr>
                <w:p w14:paraId="3BA96E0F" w14:textId="356DD547" w:rsidR="00C25BD5" w:rsidRPr="0075512F" w:rsidDel="000A3E8D" w:rsidRDefault="00C25BD5" w:rsidP="000A3E8D">
                  <w:pPr>
                    <w:rPr>
                      <w:del w:id="15536" w:author="Houyem Rais" w:date="2024-02-22T15:17:00Z"/>
                    </w:rPr>
                    <w:pPrChange w:id="15537" w:author="Houyem Rais" w:date="2024-02-22T15:17:00Z">
                      <w:pPr>
                        <w:widowControl w:val="0"/>
                        <w:autoSpaceDE w:val="0"/>
                        <w:autoSpaceDN w:val="0"/>
                        <w:spacing w:before="0" w:after="0" w:line="240" w:lineRule="auto"/>
                      </w:pPr>
                    </w:pPrChange>
                  </w:pPr>
                  <w:del w:id="15538" w:author="Houyem Rais" w:date="2024-02-22T15:17:00Z">
                    <w:r w:rsidRPr="0075512F" w:rsidDel="000A3E8D">
                      <w:delText>Éléments du projet :</w:delText>
                    </w:r>
                  </w:del>
                </w:p>
              </w:tc>
              <w:tc>
                <w:tcPr>
                  <w:tcW w:w="568" w:type="pct"/>
                </w:tcPr>
                <w:p w14:paraId="6DF017AD" w14:textId="519BDA96" w:rsidR="00C25BD5" w:rsidRPr="0075512F" w:rsidDel="000A3E8D" w:rsidRDefault="00C25BD5" w:rsidP="000A3E8D">
                  <w:pPr>
                    <w:rPr>
                      <w:del w:id="15539" w:author="Houyem Rais" w:date="2024-02-22T15:17:00Z"/>
                    </w:rPr>
                    <w:pPrChange w:id="15540" w:author="Houyem Rais" w:date="2024-02-22T15:17:00Z">
                      <w:pPr>
                        <w:widowControl w:val="0"/>
                        <w:autoSpaceDE w:val="0"/>
                        <w:autoSpaceDN w:val="0"/>
                        <w:spacing w:before="0" w:after="0" w:line="240" w:lineRule="auto"/>
                      </w:pPr>
                    </w:pPrChange>
                  </w:pPr>
                </w:p>
              </w:tc>
              <w:tc>
                <w:tcPr>
                  <w:tcW w:w="2135" w:type="pct"/>
                </w:tcPr>
                <w:p w14:paraId="2EC94D12" w14:textId="7E979DF8" w:rsidR="00C25BD5" w:rsidRPr="0075512F" w:rsidDel="000A3E8D" w:rsidRDefault="00C25BD5" w:rsidP="000A3E8D">
                  <w:pPr>
                    <w:rPr>
                      <w:del w:id="15541" w:author="Houyem Rais" w:date="2024-02-22T15:17:00Z"/>
                    </w:rPr>
                    <w:pPrChange w:id="15542" w:author="Houyem Rais" w:date="2024-02-22T15:17:00Z">
                      <w:pPr>
                        <w:widowControl w:val="0"/>
                        <w:autoSpaceDE w:val="0"/>
                        <w:autoSpaceDN w:val="0"/>
                        <w:spacing w:before="0" w:after="0" w:line="240" w:lineRule="auto"/>
                      </w:pPr>
                    </w:pPrChange>
                  </w:pPr>
                  <w:del w:id="15543" w:author="Houyem Rais" w:date="2024-02-22T15:17:00Z">
                    <w:r w:rsidRPr="0075512F" w:rsidDel="000A3E8D">
                      <w:delText>Raisons :</w:delText>
                    </w:r>
                  </w:del>
                </w:p>
              </w:tc>
            </w:tr>
          </w:tbl>
          <w:p w14:paraId="0B362E80" w14:textId="667AD12D" w:rsidR="00C25BD5" w:rsidRPr="0075512F" w:rsidDel="000A3E8D" w:rsidRDefault="00C25BD5" w:rsidP="000A3E8D">
            <w:pPr>
              <w:rPr>
                <w:del w:id="15544" w:author="Houyem Rais" w:date="2024-02-22T15:17:00Z"/>
              </w:rPr>
              <w:pPrChange w:id="15545" w:author="Houyem Rais" w:date="2024-02-22T15:17:00Z">
                <w:pPr>
                  <w:spacing w:before="0" w:after="0" w:line="240" w:lineRule="auto"/>
                </w:pPr>
              </w:pPrChange>
            </w:pPr>
          </w:p>
        </w:tc>
      </w:tr>
      <w:tr w:rsidR="00C25BD5" w:rsidRPr="0075512F" w:rsidDel="000A3E8D" w14:paraId="11B48A5F" w14:textId="23A0C9BE">
        <w:trPr>
          <w:del w:id="15546" w:author="Houyem Rais" w:date="2024-02-22T15:17:00Z"/>
        </w:trPr>
        <w:tc>
          <w:tcPr>
            <w:tcW w:w="307" w:type="pct"/>
            <w:gridSpan w:val="2"/>
            <w:tcBorders>
              <w:bottom w:val="single" w:sz="4" w:space="0" w:color="CCCBCD"/>
            </w:tcBorders>
          </w:tcPr>
          <w:p w14:paraId="517C1A2E" w14:textId="19B79541" w:rsidR="00C25BD5" w:rsidRPr="0075512F" w:rsidDel="000A3E8D" w:rsidRDefault="00C25BD5" w:rsidP="000A3E8D">
            <w:pPr>
              <w:rPr>
                <w:del w:id="15547" w:author="Houyem Rais" w:date="2024-02-22T15:17:00Z"/>
                <w:bCs/>
              </w:rPr>
              <w:pPrChange w:id="15548" w:author="Houyem Rais" w:date="2024-02-22T15:17:00Z">
                <w:pPr>
                  <w:spacing w:before="0" w:after="0" w:line="240" w:lineRule="auto"/>
                </w:pPr>
              </w:pPrChange>
            </w:pPr>
            <w:del w:id="15549" w:author="Houyem Rais" w:date="2024-02-22T15:17:00Z">
              <w:r w:rsidRPr="0075512F" w:rsidDel="000A3E8D">
                <w:rPr>
                  <w:bCs/>
                </w:rPr>
                <w:delText>1b</w:delText>
              </w:r>
            </w:del>
          </w:p>
        </w:tc>
        <w:tc>
          <w:tcPr>
            <w:tcW w:w="1703" w:type="pct"/>
            <w:gridSpan w:val="2"/>
            <w:tcBorders>
              <w:bottom w:val="single" w:sz="4" w:space="0" w:color="CCCBCD"/>
            </w:tcBorders>
          </w:tcPr>
          <w:p w14:paraId="21053A4B" w14:textId="796A1B42" w:rsidR="00C25BD5" w:rsidRPr="0075512F" w:rsidDel="000A3E8D" w:rsidRDefault="00C25BD5" w:rsidP="000A3E8D">
            <w:pPr>
              <w:rPr>
                <w:del w:id="15550" w:author="Houyem Rais" w:date="2024-02-22T15:17:00Z"/>
                <w:bCs/>
                <w:rtl/>
                <w:lang w:bidi="ar-TN"/>
              </w:rPr>
              <w:pPrChange w:id="15551" w:author="Houyem Rais" w:date="2024-02-22T15:17:00Z">
                <w:pPr>
                  <w:spacing w:before="0" w:after="0" w:line="240" w:lineRule="auto"/>
                </w:pPr>
              </w:pPrChange>
            </w:pPr>
            <w:del w:id="15552" w:author="Houyem Rais" w:date="2024-02-22T15:17:00Z">
              <w:r w:rsidRPr="0075512F" w:rsidDel="000A3E8D">
                <w:rPr>
                  <w:bCs/>
                </w:rPr>
                <w:delText>Quelle est la capacité du marché de financement disponible pour le projet à votre avis ?</w:delText>
              </w:r>
            </w:del>
          </w:p>
        </w:tc>
        <w:tc>
          <w:tcPr>
            <w:tcW w:w="2990" w:type="pct"/>
            <w:gridSpan w:val="3"/>
            <w:tcBorders>
              <w:bottom w:val="single" w:sz="4" w:space="0" w:color="CCCBCD"/>
            </w:tcBorders>
          </w:tcPr>
          <w:p w14:paraId="609A1215" w14:textId="76A4997A" w:rsidR="00C25BD5" w:rsidRPr="0075512F" w:rsidDel="000A3E8D" w:rsidRDefault="00C25BD5" w:rsidP="000A3E8D">
            <w:pPr>
              <w:rPr>
                <w:del w:id="15553" w:author="Houyem Rais" w:date="2024-02-22T15:17:00Z"/>
              </w:rPr>
              <w:pPrChange w:id="15554" w:author="Houyem Rais" w:date="2024-02-22T15:17:00Z">
                <w:pPr>
                  <w:spacing w:before="0" w:after="0" w:line="240" w:lineRule="auto"/>
                </w:pPr>
              </w:pPrChange>
            </w:pPr>
          </w:p>
        </w:tc>
      </w:tr>
      <w:tr w:rsidR="00C25BD5" w:rsidRPr="0075512F" w:rsidDel="000A3E8D" w14:paraId="22CE7BFA" w14:textId="36692001">
        <w:trPr>
          <w:del w:id="15555" w:author="Houyem Rais" w:date="2024-02-22T15:17:00Z"/>
        </w:trPr>
        <w:tc>
          <w:tcPr>
            <w:tcW w:w="307" w:type="pct"/>
            <w:gridSpan w:val="2"/>
            <w:tcBorders>
              <w:bottom w:val="single" w:sz="4" w:space="0" w:color="CCCBCD"/>
            </w:tcBorders>
          </w:tcPr>
          <w:p w14:paraId="562D10B6" w14:textId="3F0E15D2" w:rsidR="00C25BD5" w:rsidRPr="0075512F" w:rsidDel="000A3E8D" w:rsidRDefault="00C25BD5" w:rsidP="000A3E8D">
            <w:pPr>
              <w:rPr>
                <w:del w:id="15556" w:author="Houyem Rais" w:date="2024-02-22T15:17:00Z"/>
                <w:bCs/>
              </w:rPr>
              <w:pPrChange w:id="15557" w:author="Houyem Rais" w:date="2024-02-22T15:17:00Z">
                <w:pPr>
                  <w:spacing w:before="0" w:after="0" w:line="240" w:lineRule="auto"/>
                </w:pPr>
              </w:pPrChange>
            </w:pPr>
            <w:del w:id="15558" w:author="Houyem Rais" w:date="2024-02-22T15:17:00Z">
              <w:r w:rsidRPr="0075512F" w:rsidDel="000A3E8D">
                <w:rPr>
                  <w:bCs/>
                </w:rPr>
                <w:delText>1c</w:delText>
              </w:r>
            </w:del>
          </w:p>
        </w:tc>
        <w:tc>
          <w:tcPr>
            <w:tcW w:w="1703" w:type="pct"/>
            <w:gridSpan w:val="2"/>
            <w:tcBorders>
              <w:bottom w:val="single" w:sz="4" w:space="0" w:color="CCCBCD"/>
            </w:tcBorders>
          </w:tcPr>
          <w:p w14:paraId="19E70AC8" w14:textId="20F849E3" w:rsidR="00C25BD5" w:rsidRPr="0075512F" w:rsidDel="000A3E8D" w:rsidRDefault="00C25BD5" w:rsidP="000A3E8D">
            <w:pPr>
              <w:rPr>
                <w:del w:id="15559" w:author="Houyem Rais" w:date="2024-02-22T15:17:00Z"/>
                <w:bCs/>
              </w:rPr>
              <w:pPrChange w:id="15560" w:author="Houyem Rais" w:date="2024-02-22T15:17:00Z">
                <w:pPr>
                  <w:spacing w:before="0" w:after="0" w:line="240" w:lineRule="auto"/>
                </w:pPr>
              </w:pPrChange>
            </w:pPr>
            <w:del w:id="15561" w:author="Houyem Rais" w:date="2024-02-22T15:17:00Z">
              <w:r w:rsidRPr="0075512F" w:rsidDel="000A3E8D">
                <w:rPr>
                  <w:bCs/>
                </w:rPr>
                <w:delText>Combien de bailleurs de fonds/ fonds d’investissements sont nécessaires selon vous pour financer le projet ?</w:delText>
              </w:r>
            </w:del>
          </w:p>
          <w:p w14:paraId="4F956D60" w14:textId="70374A20" w:rsidR="00C25BD5" w:rsidRPr="0075512F" w:rsidDel="000A3E8D" w:rsidRDefault="00C25BD5" w:rsidP="000A3E8D">
            <w:pPr>
              <w:rPr>
                <w:del w:id="15562" w:author="Houyem Rais" w:date="2024-02-22T15:17:00Z"/>
                <w:bCs/>
              </w:rPr>
              <w:pPrChange w:id="15563" w:author="Houyem Rais" w:date="2024-02-22T15:17:00Z">
                <w:pPr>
                  <w:spacing w:before="0" w:after="0" w:line="240" w:lineRule="auto"/>
                </w:pPr>
              </w:pPrChange>
            </w:pPr>
          </w:p>
        </w:tc>
        <w:tc>
          <w:tcPr>
            <w:tcW w:w="2990" w:type="pct"/>
            <w:gridSpan w:val="3"/>
            <w:tcBorders>
              <w:bottom w:val="single" w:sz="4" w:space="0" w:color="CCCBCD"/>
            </w:tcBorders>
          </w:tcPr>
          <w:p w14:paraId="3291EA18" w14:textId="1423A477" w:rsidR="00C25BD5" w:rsidRPr="0075512F" w:rsidDel="000A3E8D" w:rsidRDefault="00C25BD5" w:rsidP="000A3E8D">
            <w:pPr>
              <w:rPr>
                <w:del w:id="15564" w:author="Houyem Rais" w:date="2024-02-22T15:17:00Z"/>
              </w:rPr>
              <w:pPrChange w:id="15565" w:author="Houyem Rais" w:date="2024-02-22T15:17:00Z">
                <w:pPr>
                  <w:spacing w:before="0" w:after="0" w:line="240" w:lineRule="auto"/>
                </w:pPr>
              </w:pPrChange>
            </w:pPr>
          </w:p>
        </w:tc>
      </w:tr>
      <w:tr w:rsidR="00C25BD5" w:rsidRPr="0075512F" w:rsidDel="000A3E8D" w14:paraId="5BA53E77" w14:textId="3AF4FC22">
        <w:trPr>
          <w:del w:id="15566" w:author="Houyem Rais" w:date="2024-02-22T15:17:00Z"/>
        </w:trPr>
        <w:tc>
          <w:tcPr>
            <w:tcW w:w="5000" w:type="pct"/>
            <w:gridSpan w:val="7"/>
            <w:tcBorders>
              <w:top w:val="single" w:sz="4" w:space="0" w:color="CCCBCD"/>
              <w:bottom w:val="single" w:sz="4" w:space="0" w:color="CCCBCD"/>
            </w:tcBorders>
            <w:shd w:val="clear" w:color="auto" w:fill="D9D9D9" w:themeFill="background1" w:themeFillShade="D9"/>
          </w:tcPr>
          <w:p w14:paraId="7CE79753" w14:textId="10B2EB2E" w:rsidR="00C25BD5" w:rsidRPr="0075512F" w:rsidDel="000A3E8D" w:rsidRDefault="00C25BD5" w:rsidP="000A3E8D">
            <w:pPr>
              <w:rPr>
                <w:del w:id="15567" w:author="Houyem Rais" w:date="2024-02-22T15:17:00Z"/>
                <w:b/>
                <w:bCs/>
              </w:rPr>
              <w:pPrChange w:id="15568" w:author="Houyem Rais" w:date="2024-02-22T15:17:00Z">
                <w:pPr>
                  <w:spacing w:before="0" w:after="0" w:line="240" w:lineRule="auto"/>
                </w:pPr>
              </w:pPrChange>
            </w:pPr>
            <w:del w:id="15569" w:author="Houyem Rais" w:date="2024-02-22T15:17:00Z">
              <w:r w:rsidRPr="0075512F" w:rsidDel="000A3E8D">
                <w:rPr>
                  <w:b/>
                  <w:bCs/>
                </w:rPr>
                <w:delText xml:space="preserve">II. STRUCTURE DE LA TRANSACTION </w:delText>
              </w:r>
            </w:del>
          </w:p>
        </w:tc>
      </w:tr>
      <w:tr w:rsidR="00C25BD5" w:rsidRPr="0075512F" w:rsidDel="000A3E8D" w14:paraId="7966E563" w14:textId="3AC8868C">
        <w:trPr>
          <w:del w:id="15570" w:author="Houyem Rais" w:date="2024-02-22T15:17:00Z"/>
        </w:trPr>
        <w:tc>
          <w:tcPr>
            <w:tcW w:w="307" w:type="pct"/>
            <w:gridSpan w:val="2"/>
            <w:tcBorders>
              <w:top w:val="single" w:sz="4" w:space="0" w:color="CCCBCD"/>
            </w:tcBorders>
          </w:tcPr>
          <w:p w14:paraId="6D5A4A0C" w14:textId="45A05E58" w:rsidR="00C25BD5" w:rsidRPr="0075512F" w:rsidDel="000A3E8D" w:rsidRDefault="00C25BD5" w:rsidP="000A3E8D">
            <w:pPr>
              <w:rPr>
                <w:del w:id="15571" w:author="Houyem Rais" w:date="2024-02-22T15:17:00Z"/>
                <w:bCs/>
              </w:rPr>
              <w:pPrChange w:id="15572" w:author="Houyem Rais" w:date="2024-02-22T15:17:00Z">
                <w:pPr>
                  <w:spacing w:before="0" w:after="0" w:line="240" w:lineRule="auto"/>
                </w:pPr>
              </w:pPrChange>
            </w:pPr>
            <w:del w:id="15573" w:author="Houyem Rais" w:date="2024-02-22T15:17:00Z">
              <w:r w:rsidRPr="0075512F" w:rsidDel="000A3E8D">
                <w:rPr>
                  <w:bCs/>
                </w:rPr>
                <w:delText>2a</w:delText>
              </w:r>
            </w:del>
          </w:p>
        </w:tc>
        <w:tc>
          <w:tcPr>
            <w:tcW w:w="1703" w:type="pct"/>
            <w:gridSpan w:val="2"/>
            <w:tcBorders>
              <w:top w:val="single" w:sz="4" w:space="0" w:color="CCCBCD"/>
            </w:tcBorders>
          </w:tcPr>
          <w:p w14:paraId="3BD7A100" w14:textId="053DF33E" w:rsidR="00C25BD5" w:rsidRPr="0075512F" w:rsidDel="000A3E8D" w:rsidRDefault="00C25BD5" w:rsidP="000A3E8D">
            <w:pPr>
              <w:rPr>
                <w:del w:id="15574" w:author="Houyem Rais" w:date="2024-02-22T15:17:00Z"/>
                <w:bCs/>
              </w:rPr>
              <w:pPrChange w:id="15575" w:author="Houyem Rais" w:date="2024-02-22T15:17:00Z">
                <w:pPr>
                  <w:spacing w:before="0" w:after="0" w:line="240" w:lineRule="auto"/>
                </w:pPr>
              </w:pPrChange>
            </w:pPr>
            <w:del w:id="15576" w:author="Houyem Rais" w:date="2024-02-22T15:17:00Z">
              <w:r w:rsidRPr="0075512F" w:rsidDel="000A3E8D">
                <w:rPr>
                  <w:bCs/>
                </w:rPr>
                <w:delText xml:space="preserve">Préféreriez-vous une dette libellée en Dinar Tunisien, en USD ou en EURO (ou dans une autre devise) (ou une combinaison – indiquez le pourcentage) ? </w:delText>
              </w:r>
            </w:del>
          </w:p>
        </w:tc>
        <w:tc>
          <w:tcPr>
            <w:tcW w:w="2990" w:type="pct"/>
            <w:gridSpan w:val="3"/>
            <w:tcBorders>
              <w:top w:val="single" w:sz="4" w:space="0" w:color="CCCBCD"/>
            </w:tcBorders>
          </w:tcPr>
          <w:tbl>
            <w:tblPr>
              <w:tblStyle w:val="TableGrid"/>
              <w:tblW w:w="560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238"/>
              <w:gridCol w:w="1417"/>
              <w:gridCol w:w="1949"/>
            </w:tblGrid>
            <w:tr w:rsidR="00C25BD5" w:rsidRPr="0075512F" w:rsidDel="000A3E8D" w14:paraId="33861CE1" w14:textId="5447943A">
              <w:trPr>
                <w:del w:id="15577" w:author="Houyem Rais" w:date="2024-02-22T15:17:00Z"/>
              </w:trPr>
              <w:tc>
                <w:tcPr>
                  <w:tcW w:w="1997" w:type="pct"/>
                </w:tcPr>
                <w:p w14:paraId="5A48538A" w14:textId="5DDFB620" w:rsidR="00C25BD5" w:rsidRPr="0075512F" w:rsidDel="000A3E8D" w:rsidRDefault="00C25BD5" w:rsidP="000A3E8D">
                  <w:pPr>
                    <w:rPr>
                      <w:del w:id="15578" w:author="Houyem Rais" w:date="2024-02-22T15:17:00Z"/>
                      <w:b/>
                    </w:rPr>
                    <w:pPrChange w:id="15579" w:author="Houyem Rais" w:date="2024-02-22T15:17:00Z">
                      <w:pPr>
                        <w:widowControl w:val="0"/>
                        <w:autoSpaceDE w:val="0"/>
                        <w:autoSpaceDN w:val="0"/>
                        <w:spacing w:before="0" w:after="0" w:line="240" w:lineRule="auto"/>
                      </w:pPr>
                    </w:pPrChange>
                  </w:pPr>
                  <w:del w:id="15580" w:author="Houyem Rais" w:date="2024-02-22T15:17:00Z">
                    <w:r w:rsidRPr="0075512F" w:rsidDel="000A3E8D">
                      <w:rPr>
                        <w:b/>
                      </w:rPr>
                      <w:delText>Monnaie</w:delText>
                    </w:r>
                  </w:del>
                </w:p>
              </w:tc>
              <w:tc>
                <w:tcPr>
                  <w:tcW w:w="1264" w:type="pct"/>
                </w:tcPr>
                <w:p w14:paraId="23B9CD78" w14:textId="3A4DF845" w:rsidR="00C25BD5" w:rsidRPr="0075512F" w:rsidDel="000A3E8D" w:rsidRDefault="00C25BD5" w:rsidP="000A3E8D">
                  <w:pPr>
                    <w:rPr>
                      <w:del w:id="15581" w:author="Houyem Rais" w:date="2024-02-22T15:17:00Z"/>
                      <w:b/>
                    </w:rPr>
                    <w:pPrChange w:id="15582" w:author="Houyem Rais" w:date="2024-02-22T15:17:00Z">
                      <w:pPr>
                        <w:widowControl w:val="0"/>
                        <w:autoSpaceDE w:val="0"/>
                        <w:autoSpaceDN w:val="0"/>
                        <w:spacing w:before="0" w:after="0" w:line="240" w:lineRule="auto"/>
                      </w:pPr>
                    </w:pPrChange>
                  </w:pPr>
                  <w:del w:id="15583" w:author="Houyem Rais" w:date="2024-02-22T15:17:00Z">
                    <w:r w:rsidRPr="0075512F" w:rsidDel="000A3E8D">
                      <w:rPr>
                        <w:b/>
                      </w:rPr>
                      <w:delText xml:space="preserve">L'intérêt </w:delText>
                    </w:r>
                  </w:del>
                </w:p>
              </w:tc>
              <w:tc>
                <w:tcPr>
                  <w:tcW w:w="1739" w:type="pct"/>
                </w:tcPr>
                <w:p w14:paraId="2A0C437F" w14:textId="417C2FEE" w:rsidR="00C25BD5" w:rsidRPr="0075512F" w:rsidDel="000A3E8D" w:rsidRDefault="00C25BD5" w:rsidP="000A3E8D">
                  <w:pPr>
                    <w:rPr>
                      <w:del w:id="15584" w:author="Houyem Rais" w:date="2024-02-22T15:17:00Z"/>
                      <w:b/>
                    </w:rPr>
                    <w:pPrChange w:id="15585" w:author="Houyem Rais" w:date="2024-02-22T15:17:00Z">
                      <w:pPr>
                        <w:widowControl w:val="0"/>
                        <w:autoSpaceDE w:val="0"/>
                        <w:autoSpaceDN w:val="0"/>
                        <w:spacing w:before="0" w:after="0" w:line="240" w:lineRule="auto"/>
                      </w:pPr>
                    </w:pPrChange>
                  </w:pPr>
                  <w:del w:id="15586" w:author="Houyem Rais" w:date="2024-02-22T15:17:00Z">
                    <w:r w:rsidRPr="0075512F" w:rsidDel="000A3E8D">
                      <w:rPr>
                        <w:b/>
                      </w:rPr>
                      <w:delText>%</w:delText>
                    </w:r>
                  </w:del>
                </w:p>
              </w:tc>
            </w:tr>
            <w:tr w:rsidR="00C25BD5" w:rsidRPr="0075512F" w:rsidDel="000A3E8D" w14:paraId="0879ED6E" w14:textId="41B4DC20">
              <w:trPr>
                <w:del w:id="15587" w:author="Houyem Rais" w:date="2024-02-22T15:17:00Z"/>
              </w:trPr>
              <w:tc>
                <w:tcPr>
                  <w:tcW w:w="1997" w:type="pct"/>
                </w:tcPr>
                <w:p w14:paraId="3B0EB0FD" w14:textId="16EA3BD1" w:rsidR="00C25BD5" w:rsidRPr="0075512F" w:rsidDel="000A3E8D" w:rsidRDefault="00C25BD5" w:rsidP="000A3E8D">
                  <w:pPr>
                    <w:rPr>
                      <w:del w:id="15588" w:author="Houyem Rais" w:date="2024-02-22T15:17:00Z"/>
                    </w:rPr>
                    <w:pPrChange w:id="15589" w:author="Houyem Rais" w:date="2024-02-22T15:17:00Z">
                      <w:pPr>
                        <w:widowControl w:val="0"/>
                        <w:autoSpaceDE w:val="0"/>
                        <w:autoSpaceDN w:val="0"/>
                        <w:spacing w:before="0" w:after="0" w:line="240" w:lineRule="auto"/>
                      </w:pPr>
                    </w:pPrChange>
                  </w:pPr>
                  <w:del w:id="15590" w:author="Houyem Rais" w:date="2024-02-22T15:17:00Z">
                    <w:r w:rsidRPr="0075512F" w:rsidDel="000A3E8D">
                      <w:delText>TND</w:delText>
                    </w:r>
                  </w:del>
                </w:p>
              </w:tc>
              <w:tc>
                <w:tcPr>
                  <w:tcW w:w="1264" w:type="pct"/>
                </w:tcPr>
                <w:p w14:paraId="3DA8BE2A" w14:textId="33057FCB" w:rsidR="00C25BD5" w:rsidRPr="0075512F" w:rsidDel="000A3E8D" w:rsidRDefault="00C25BD5" w:rsidP="000A3E8D">
                  <w:pPr>
                    <w:rPr>
                      <w:del w:id="15591" w:author="Houyem Rais" w:date="2024-02-22T15:17:00Z"/>
                    </w:rPr>
                    <w:pPrChange w:id="15592" w:author="Houyem Rais" w:date="2024-02-22T15:17:00Z">
                      <w:pPr>
                        <w:widowControl w:val="0"/>
                        <w:autoSpaceDE w:val="0"/>
                        <w:autoSpaceDN w:val="0"/>
                        <w:spacing w:before="0" w:after="0" w:line="240" w:lineRule="auto"/>
                      </w:pPr>
                    </w:pPrChange>
                  </w:pPr>
                </w:p>
              </w:tc>
              <w:tc>
                <w:tcPr>
                  <w:tcW w:w="1739" w:type="pct"/>
                </w:tcPr>
                <w:p w14:paraId="0D942C73" w14:textId="7504516E" w:rsidR="00C25BD5" w:rsidRPr="0075512F" w:rsidDel="000A3E8D" w:rsidRDefault="00C25BD5" w:rsidP="000A3E8D">
                  <w:pPr>
                    <w:rPr>
                      <w:del w:id="15593" w:author="Houyem Rais" w:date="2024-02-22T15:17:00Z"/>
                    </w:rPr>
                    <w:pPrChange w:id="15594" w:author="Houyem Rais" w:date="2024-02-22T15:17:00Z">
                      <w:pPr>
                        <w:widowControl w:val="0"/>
                        <w:autoSpaceDE w:val="0"/>
                        <w:autoSpaceDN w:val="0"/>
                        <w:spacing w:before="0" w:after="0" w:line="240" w:lineRule="auto"/>
                      </w:pPr>
                    </w:pPrChange>
                  </w:pPr>
                </w:p>
              </w:tc>
            </w:tr>
            <w:tr w:rsidR="00C25BD5" w:rsidRPr="0075512F" w:rsidDel="000A3E8D" w14:paraId="7A5CEB76" w14:textId="02BE068A">
              <w:trPr>
                <w:del w:id="15595" w:author="Houyem Rais" w:date="2024-02-22T15:17:00Z"/>
              </w:trPr>
              <w:tc>
                <w:tcPr>
                  <w:tcW w:w="1997" w:type="pct"/>
                </w:tcPr>
                <w:p w14:paraId="48964A89" w14:textId="518087BF" w:rsidR="00C25BD5" w:rsidRPr="0075512F" w:rsidDel="000A3E8D" w:rsidRDefault="00C25BD5" w:rsidP="000A3E8D">
                  <w:pPr>
                    <w:rPr>
                      <w:del w:id="15596" w:author="Houyem Rais" w:date="2024-02-22T15:17:00Z"/>
                    </w:rPr>
                    <w:pPrChange w:id="15597" w:author="Houyem Rais" w:date="2024-02-22T15:17:00Z">
                      <w:pPr>
                        <w:widowControl w:val="0"/>
                        <w:autoSpaceDE w:val="0"/>
                        <w:autoSpaceDN w:val="0"/>
                        <w:spacing w:before="0" w:after="0" w:line="240" w:lineRule="auto"/>
                      </w:pPr>
                    </w:pPrChange>
                  </w:pPr>
                  <w:del w:id="15598" w:author="Houyem Rais" w:date="2024-02-22T15:17:00Z">
                    <w:r w:rsidRPr="0075512F" w:rsidDel="000A3E8D">
                      <w:delText>USD</w:delText>
                    </w:r>
                  </w:del>
                </w:p>
              </w:tc>
              <w:tc>
                <w:tcPr>
                  <w:tcW w:w="1264" w:type="pct"/>
                </w:tcPr>
                <w:p w14:paraId="48B63EBD" w14:textId="4AE48008" w:rsidR="00C25BD5" w:rsidRPr="0075512F" w:rsidDel="000A3E8D" w:rsidRDefault="00C25BD5" w:rsidP="000A3E8D">
                  <w:pPr>
                    <w:rPr>
                      <w:del w:id="15599" w:author="Houyem Rais" w:date="2024-02-22T15:17:00Z"/>
                    </w:rPr>
                    <w:pPrChange w:id="15600" w:author="Houyem Rais" w:date="2024-02-22T15:17:00Z">
                      <w:pPr>
                        <w:widowControl w:val="0"/>
                        <w:autoSpaceDE w:val="0"/>
                        <w:autoSpaceDN w:val="0"/>
                        <w:spacing w:before="0" w:after="0" w:line="240" w:lineRule="auto"/>
                      </w:pPr>
                    </w:pPrChange>
                  </w:pPr>
                </w:p>
              </w:tc>
              <w:tc>
                <w:tcPr>
                  <w:tcW w:w="1739" w:type="pct"/>
                </w:tcPr>
                <w:p w14:paraId="1291B1C1" w14:textId="3B107DFC" w:rsidR="00C25BD5" w:rsidRPr="0075512F" w:rsidDel="000A3E8D" w:rsidRDefault="00C25BD5" w:rsidP="000A3E8D">
                  <w:pPr>
                    <w:rPr>
                      <w:del w:id="15601" w:author="Houyem Rais" w:date="2024-02-22T15:17:00Z"/>
                    </w:rPr>
                    <w:pPrChange w:id="15602" w:author="Houyem Rais" w:date="2024-02-22T15:17:00Z">
                      <w:pPr>
                        <w:widowControl w:val="0"/>
                        <w:autoSpaceDE w:val="0"/>
                        <w:autoSpaceDN w:val="0"/>
                        <w:spacing w:before="0" w:after="0" w:line="240" w:lineRule="auto"/>
                      </w:pPr>
                    </w:pPrChange>
                  </w:pPr>
                </w:p>
              </w:tc>
            </w:tr>
            <w:tr w:rsidR="00C25BD5" w:rsidRPr="0075512F" w:rsidDel="000A3E8D" w14:paraId="7A9C0254" w14:textId="3D8014E7">
              <w:trPr>
                <w:del w:id="15603" w:author="Houyem Rais" w:date="2024-02-22T15:17:00Z"/>
              </w:trPr>
              <w:tc>
                <w:tcPr>
                  <w:tcW w:w="1997" w:type="pct"/>
                </w:tcPr>
                <w:p w14:paraId="59C21077" w14:textId="57287B63" w:rsidR="00C25BD5" w:rsidRPr="0075512F" w:rsidDel="000A3E8D" w:rsidRDefault="00C25BD5" w:rsidP="000A3E8D">
                  <w:pPr>
                    <w:rPr>
                      <w:del w:id="15604" w:author="Houyem Rais" w:date="2024-02-22T15:17:00Z"/>
                    </w:rPr>
                    <w:pPrChange w:id="15605" w:author="Houyem Rais" w:date="2024-02-22T15:17:00Z">
                      <w:pPr>
                        <w:widowControl w:val="0"/>
                        <w:autoSpaceDE w:val="0"/>
                        <w:autoSpaceDN w:val="0"/>
                        <w:spacing w:before="0" w:after="0" w:line="240" w:lineRule="auto"/>
                      </w:pPr>
                    </w:pPrChange>
                  </w:pPr>
                  <w:del w:id="15606" w:author="Houyem Rais" w:date="2024-02-22T15:17:00Z">
                    <w:r w:rsidRPr="0075512F" w:rsidDel="000A3E8D">
                      <w:delText>EUR</w:delText>
                    </w:r>
                  </w:del>
                </w:p>
              </w:tc>
              <w:tc>
                <w:tcPr>
                  <w:tcW w:w="1264" w:type="pct"/>
                </w:tcPr>
                <w:p w14:paraId="04FE9627" w14:textId="47126AF1" w:rsidR="00C25BD5" w:rsidRPr="0075512F" w:rsidDel="000A3E8D" w:rsidRDefault="00C25BD5" w:rsidP="000A3E8D">
                  <w:pPr>
                    <w:rPr>
                      <w:del w:id="15607" w:author="Houyem Rais" w:date="2024-02-22T15:17:00Z"/>
                    </w:rPr>
                    <w:pPrChange w:id="15608" w:author="Houyem Rais" w:date="2024-02-22T15:17:00Z">
                      <w:pPr>
                        <w:widowControl w:val="0"/>
                        <w:autoSpaceDE w:val="0"/>
                        <w:autoSpaceDN w:val="0"/>
                        <w:spacing w:before="0" w:after="0" w:line="240" w:lineRule="auto"/>
                      </w:pPr>
                    </w:pPrChange>
                  </w:pPr>
                </w:p>
              </w:tc>
              <w:tc>
                <w:tcPr>
                  <w:tcW w:w="1739" w:type="pct"/>
                </w:tcPr>
                <w:p w14:paraId="35D2FF61" w14:textId="289D818F" w:rsidR="00C25BD5" w:rsidRPr="0075512F" w:rsidDel="000A3E8D" w:rsidRDefault="00C25BD5" w:rsidP="000A3E8D">
                  <w:pPr>
                    <w:rPr>
                      <w:del w:id="15609" w:author="Houyem Rais" w:date="2024-02-22T15:17:00Z"/>
                    </w:rPr>
                    <w:pPrChange w:id="15610" w:author="Houyem Rais" w:date="2024-02-22T15:17:00Z">
                      <w:pPr>
                        <w:widowControl w:val="0"/>
                        <w:autoSpaceDE w:val="0"/>
                        <w:autoSpaceDN w:val="0"/>
                        <w:spacing w:before="0" w:after="0" w:line="240" w:lineRule="auto"/>
                      </w:pPr>
                    </w:pPrChange>
                  </w:pPr>
                </w:p>
              </w:tc>
            </w:tr>
            <w:tr w:rsidR="00C25BD5" w:rsidRPr="0075512F" w:rsidDel="000A3E8D" w14:paraId="613D4093" w14:textId="2CE55DBD">
              <w:trPr>
                <w:del w:id="15611" w:author="Houyem Rais" w:date="2024-02-22T15:17:00Z"/>
              </w:trPr>
              <w:tc>
                <w:tcPr>
                  <w:tcW w:w="1997" w:type="pct"/>
                </w:tcPr>
                <w:p w14:paraId="4E124567" w14:textId="4D00E0A8" w:rsidR="00C25BD5" w:rsidRPr="0075512F" w:rsidDel="000A3E8D" w:rsidRDefault="00C25BD5" w:rsidP="000A3E8D">
                  <w:pPr>
                    <w:rPr>
                      <w:del w:id="15612" w:author="Houyem Rais" w:date="2024-02-22T15:17:00Z"/>
                    </w:rPr>
                    <w:pPrChange w:id="15613" w:author="Houyem Rais" w:date="2024-02-22T15:17:00Z">
                      <w:pPr>
                        <w:widowControl w:val="0"/>
                        <w:autoSpaceDE w:val="0"/>
                        <w:autoSpaceDN w:val="0"/>
                        <w:spacing w:before="0" w:after="0" w:line="240" w:lineRule="auto"/>
                      </w:pPr>
                    </w:pPrChange>
                  </w:pPr>
                  <w:del w:id="15614" w:author="Houyem Rais" w:date="2024-02-22T15:17:00Z">
                    <w:r w:rsidRPr="0075512F" w:rsidDel="000A3E8D">
                      <w:delText>Autre (à indiquer)</w:delText>
                    </w:r>
                  </w:del>
                </w:p>
              </w:tc>
              <w:tc>
                <w:tcPr>
                  <w:tcW w:w="1264" w:type="pct"/>
                </w:tcPr>
                <w:p w14:paraId="2DFD680C" w14:textId="35B758A3" w:rsidR="00C25BD5" w:rsidRPr="0075512F" w:rsidDel="000A3E8D" w:rsidRDefault="00C25BD5" w:rsidP="000A3E8D">
                  <w:pPr>
                    <w:rPr>
                      <w:del w:id="15615" w:author="Houyem Rais" w:date="2024-02-22T15:17:00Z"/>
                    </w:rPr>
                    <w:pPrChange w:id="15616" w:author="Houyem Rais" w:date="2024-02-22T15:17:00Z">
                      <w:pPr>
                        <w:widowControl w:val="0"/>
                        <w:autoSpaceDE w:val="0"/>
                        <w:autoSpaceDN w:val="0"/>
                        <w:spacing w:before="0" w:after="0" w:line="240" w:lineRule="auto"/>
                      </w:pPr>
                    </w:pPrChange>
                  </w:pPr>
                </w:p>
              </w:tc>
              <w:tc>
                <w:tcPr>
                  <w:tcW w:w="1739" w:type="pct"/>
                </w:tcPr>
                <w:p w14:paraId="6D8D4FDA" w14:textId="55D02341" w:rsidR="00C25BD5" w:rsidRPr="0075512F" w:rsidDel="000A3E8D" w:rsidRDefault="00C25BD5" w:rsidP="000A3E8D">
                  <w:pPr>
                    <w:rPr>
                      <w:del w:id="15617" w:author="Houyem Rais" w:date="2024-02-22T15:17:00Z"/>
                    </w:rPr>
                    <w:pPrChange w:id="15618" w:author="Houyem Rais" w:date="2024-02-22T15:17:00Z">
                      <w:pPr>
                        <w:widowControl w:val="0"/>
                        <w:autoSpaceDE w:val="0"/>
                        <w:autoSpaceDN w:val="0"/>
                        <w:spacing w:before="0" w:after="0" w:line="240" w:lineRule="auto"/>
                      </w:pPr>
                    </w:pPrChange>
                  </w:pPr>
                </w:p>
              </w:tc>
            </w:tr>
            <w:tr w:rsidR="00C25BD5" w:rsidRPr="0075512F" w:rsidDel="000A3E8D" w14:paraId="78593858" w14:textId="0D732BA7">
              <w:trPr>
                <w:del w:id="15619" w:author="Houyem Rais" w:date="2024-02-22T15:17:00Z"/>
              </w:trPr>
              <w:tc>
                <w:tcPr>
                  <w:tcW w:w="5000" w:type="pct"/>
                  <w:gridSpan w:val="3"/>
                </w:tcPr>
                <w:p w14:paraId="05E33447" w14:textId="7649EF6D" w:rsidR="00C25BD5" w:rsidRPr="0075512F" w:rsidDel="000A3E8D" w:rsidRDefault="00C25BD5" w:rsidP="000A3E8D">
                  <w:pPr>
                    <w:rPr>
                      <w:del w:id="15620" w:author="Houyem Rais" w:date="2024-02-22T15:17:00Z"/>
                    </w:rPr>
                    <w:pPrChange w:id="15621" w:author="Houyem Rais" w:date="2024-02-22T15:17:00Z">
                      <w:pPr>
                        <w:widowControl w:val="0"/>
                        <w:autoSpaceDE w:val="0"/>
                        <w:autoSpaceDN w:val="0"/>
                        <w:spacing w:before="0" w:after="0" w:line="240" w:lineRule="auto"/>
                      </w:pPr>
                    </w:pPrChange>
                  </w:pPr>
                </w:p>
              </w:tc>
            </w:tr>
          </w:tbl>
          <w:p w14:paraId="11D37CC9" w14:textId="165E4D4F" w:rsidR="00C25BD5" w:rsidRPr="0075512F" w:rsidDel="000A3E8D" w:rsidRDefault="00C25BD5" w:rsidP="000A3E8D">
            <w:pPr>
              <w:rPr>
                <w:del w:id="15622" w:author="Houyem Rais" w:date="2024-02-22T15:17:00Z"/>
              </w:rPr>
              <w:pPrChange w:id="15623" w:author="Houyem Rais" w:date="2024-02-22T15:17:00Z">
                <w:pPr>
                  <w:spacing w:before="0" w:after="0" w:line="240" w:lineRule="auto"/>
                </w:pPr>
              </w:pPrChange>
            </w:pPr>
          </w:p>
        </w:tc>
      </w:tr>
      <w:tr w:rsidR="00C25BD5" w:rsidRPr="0075512F" w:rsidDel="000A3E8D" w14:paraId="4DF730A5" w14:textId="36475796">
        <w:trPr>
          <w:del w:id="15624" w:author="Houyem Rais" w:date="2024-02-22T15:17:00Z"/>
        </w:trPr>
        <w:tc>
          <w:tcPr>
            <w:tcW w:w="307" w:type="pct"/>
            <w:gridSpan w:val="2"/>
          </w:tcPr>
          <w:p w14:paraId="7B7AF3E8" w14:textId="280F614A" w:rsidR="00C25BD5" w:rsidRPr="0075512F" w:rsidDel="000A3E8D" w:rsidRDefault="00C25BD5" w:rsidP="000A3E8D">
            <w:pPr>
              <w:rPr>
                <w:del w:id="15625" w:author="Houyem Rais" w:date="2024-02-22T15:17:00Z"/>
                <w:bCs/>
              </w:rPr>
              <w:pPrChange w:id="15626" w:author="Houyem Rais" w:date="2024-02-22T15:17:00Z">
                <w:pPr>
                  <w:spacing w:before="0" w:after="0" w:line="240" w:lineRule="auto"/>
                </w:pPr>
              </w:pPrChange>
            </w:pPr>
            <w:del w:id="15627" w:author="Houyem Rais" w:date="2024-02-22T15:17:00Z">
              <w:r w:rsidRPr="0075512F" w:rsidDel="000A3E8D">
                <w:rPr>
                  <w:bCs/>
                </w:rPr>
                <w:delText>2b</w:delText>
              </w:r>
            </w:del>
          </w:p>
        </w:tc>
        <w:tc>
          <w:tcPr>
            <w:tcW w:w="1703" w:type="pct"/>
            <w:gridSpan w:val="2"/>
          </w:tcPr>
          <w:p w14:paraId="36EC0FAE" w14:textId="29345D0B" w:rsidR="00C25BD5" w:rsidRPr="0075512F" w:rsidDel="000A3E8D" w:rsidRDefault="00C25BD5" w:rsidP="000A3E8D">
            <w:pPr>
              <w:rPr>
                <w:del w:id="15628" w:author="Houyem Rais" w:date="2024-02-22T15:17:00Z"/>
                <w:bCs/>
              </w:rPr>
              <w:pPrChange w:id="15629" w:author="Houyem Rais" w:date="2024-02-22T15:17:00Z">
                <w:pPr>
                  <w:spacing w:before="0" w:after="0" w:line="240" w:lineRule="auto"/>
                </w:pPr>
              </w:pPrChange>
            </w:pPr>
            <w:del w:id="15630" w:author="Houyem Rais" w:date="2024-02-22T15:17:00Z">
              <w:r w:rsidRPr="0075512F" w:rsidDel="000A3E8D">
                <w:rPr>
                  <w:bCs/>
                </w:rPr>
                <w:delText>Quel ratios/covenants pour ce projet ?</w:delText>
              </w:r>
            </w:del>
          </w:p>
          <w:p w14:paraId="19225E8E" w14:textId="58E23474" w:rsidR="00C25BD5" w:rsidRPr="0075512F" w:rsidDel="000A3E8D" w:rsidRDefault="00C25BD5" w:rsidP="000A3E8D">
            <w:pPr>
              <w:rPr>
                <w:del w:id="15631" w:author="Houyem Rais" w:date="2024-02-22T15:17:00Z"/>
                <w:bCs/>
              </w:rPr>
              <w:pPrChange w:id="15632" w:author="Houyem Rais" w:date="2024-02-22T15:17:00Z">
                <w:pPr>
                  <w:spacing w:before="0" w:after="0" w:line="240" w:lineRule="auto"/>
                </w:pPr>
              </w:pPrChange>
            </w:pPr>
          </w:p>
        </w:tc>
        <w:tc>
          <w:tcPr>
            <w:tcW w:w="2990" w:type="pct"/>
            <w:gridSpan w:val="3"/>
          </w:tcPr>
          <w:tbl>
            <w:tblPr>
              <w:tblStyle w:val="TableGrid"/>
              <w:tblW w:w="558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631"/>
              <w:gridCol w:w="3958"/>
            </w:tblGrid>
            <w:tr w:rsidR="00C25BD5" w:rsidRPr="0075512F" w:rsidDel="000A3E8D" w14:paraId="33A3FFCD" w14:textId="473DEAEA">
              <w:trPr>
                <w:trHeight w:val="615"/>
                <w:del w:id="15633" w:author="Houyem Rais" w:date="2024-02-22T15:17:00Z"/>
              </w:trPr>
              <w:tc>
                <w:tcPr>
                  <w:tcW w:w="1459" w:type="pct"/>
                </w:tcPr>
                <w:p w14:paraId="569226FB" w14:textId="0A1F38A4" w:rsidR="00C25BD5" w:rsidRPr="0075512F" w:rsidDel="000A3E8D" w:rsidRDefault="00C25BD5" w:rsidP="000A3E8D">
                  <w:pPr>
                    <w:rPr>
                      <w:del w:id="15634" w:author="Houyem Rais" w:date="2024-02-22T15:17:00Z"/>
                    </w:rPr>
                    <w:pPrChange w:id="15635" w:author="Houyem Rais" w:date="2024-02-22T15:17:00Z">
                      <w:pPr>
                        <w:widowControl w:val="0"/>
                        <w:autoSpaceDE w:val="0"/>
                        <w:autoSpaceDN w:val="0"/>
                        <w:spacing w:before="0" w:after="0" w:line="240" w:lineRule="auto"/>
                      </w:pPr>
                    </w:pPrChange>
                  </w:pPr>
                  <w:del w:id="15636" w:author="Houyem Rais" w:date="2024-02-22T15:17:00Z">
                    <w:r w:rsidRPr="0075512F" w:rsidDel="000A3E8D">
                      <w:delText>Ratio dette/fonds propres</w:delText>
                    </w:r>
                  </w:del>
                </w:p>
              </w:tc>
              <w:tc>
                <w:tcPr>
                  <w:tcW w:w="3540" w:type="pct"/>
                </w:tcPr>
                <w:p w14:paraId="3FEE4A45" w14:textId="6ACCA0B3" w:rsidR="00C25BD5" w:rsidRPr="0075512F" w:rsidDel="000A3E8D" w:rsidRDefault="00C25BD5" w:rsidP="000A3E8D">
                  <w:pPr>
                    <w:rPr>
                      <w:del w:id="15637" w:author="Houyem Rais" w:date="2024-02-22T15:17:00Z"/>
                    </w:rPr>
                    <w:pPrChange w:id="15638" w:author="Houyem Rais" w:date="2024-02-22T15:17:00Z">
                      <w:pPr>
                        <w:widowControl w:val="0"/>
                        <w:autoSpaceDE w:val="0"/>
                        <w:autoSpaceDN w:val="0"/>
                        <w:spacing w:before="0" w:after="0" w:line="240" w:lineRule="auto"/>
                      </w:pPr>
                    </w:pPrChange>
                  </w:pPr>
                </w:p>
              </w:tc>
            </w:tr>
            <w:tr w:rsidR="00C25BD5" w:rsidRPr="0075512F" w:rsidDel="000A3E8D" w14:paraId="335AF66D" w14:textId="54C85BC8">
              <w:trPr>
                <w:trHeight w:val="734"/>
                <w:del w:id="15639" w:author="Houyem Rais" w:date="2024-02-22T15:17:00Z"/>
              </w:trPr>
              <w:tc>
                <w:tcPr>
                  <w:tcW w:w="5000" w:type="pct"/>
                  <w:gridSpan w:val="2"/>
                </w:tcPr>
                <w:p w14:paraId="359920EF" w14:textId="39187403" w:rsidR="00C25BD5" w:rsidRPr="0075512F" w:rsidDel="000A3E8D" w:rsidRDefault="00C25BD5" w:rsidP="000A3E8D">
                  <w:pPr>
                    <w:rPr>
                      <w:del w:id="15640" w:author="Houyem Rais" w:date="2024-02-22T15:17:00Z"/>
                    </w:rPr>
                    <w:pPrChange w:id="15641" w:author="Houyem Rais" w:date="2024-02-22T15:17:00Z">
                      <w:pPr>
                        <w:widowControl w:val="0"/>
                        <w:autoSpaceDE w:val="0"/>
                        <w:autoSpaceDN w:val="0"/>
                        <w:spacing w:before="0" w:after="0" w:line="240" w:lineRule="auto"/>
                      </w:pPr>
                    </w:pPrChange>
                  </w:pPr>
                  <w:del w:id="15642" w:author="Houyem Rais" w:date="2024-02-22T15:17:00Z">
                    <w:r w:rsidRPr="0075512F" w:rsidDel="000A3E8D">
                      <w:delText>Influencé par le modèle PPP éventuel e</w:delText>
                    </w:r>
                    <w:r w:rsidR="004048E5" w:rsidDel="000A3E8D">
                      <w:delText>t</w:delText>
                    </w:r>
                    <w:r w:rsidRPr="0075512F" w:rsidDel="000A3E8D">
                      <w:delText>/ou le découpage du projet ?</w:delText>
                    </w:r>
                  </w:del>
                </w:p>
                <w:p w14:paraId="4E9132E9" w14:textId="7A2767DC" w:rsidR="00C25BD5" w:rsidRPr="0075512F" w:rsidDel="000A3E8D" w:rsidRDefault="00C25BD5" w:rsidP="000A3E8D">
                  <w:pPr>
                    <w:rPr>
                      <w:del w:id="15643" w:author="Houyem Rais" w:date="2024-02-22T15:17:00Z"/>
                    </w:rPr>
                    <w:pPrChange w:id="15644" w:author="Houyem Rais" w:date="2024-02-22T15:17:00Z">
                      <w:pPr>
                        <w:widowControl w:val="0"/>
                        <w:autoSpaceDE w:val="0"/>
                        <w:autoSpaceDN w:val="0"/>
                        <w:spacing w:before="0" w:after="0" w:line="240" w:lineRule="auto"/>
                      </w:pPr>
                    </w:pPrChange>
                  </w:pPr>
                </w:p>
              </w:tc>
            </w:tr>
          </w:tbl>
          <w:p w14:paraId="43AC8F03" w14:textId="2575E10C" w:rsidR="00C25BD5" w:rsidRPr="0075512F" w:rsidDel="000A3E8D" w:rsidRDefault="00C25BD5" w:rsidP="000A3E8D">
            <w:pPr>
              <w:rPr>
                <w:del w:id="15645" w:author="Houyem Rais" w:date="2024-02-22T15:17:00Z"/>
              </w:rPr>
              <w:pPrChange w:id="15646" w:author="Houyem Rais" w:date="2024-02-22T15:17:00Z">
                <w:pPr>
                  <w:spacing w:before="0" w:after="0" w:line="240" w:lineRule="auto"/>
                </w:pPr>
              </w:pPrChange>
            </w:pPr>
          </w:p>
        </w:tc>
      </w:tr>
      <w:tr w:rsidR="00C25BD5" w:rsidRPr="0075512F" w:rsidDel="000A3E8D" w14:paraId="63208033" w14:textId="0D4032F7">
        <w:trPr>
          <w:del w:id="15647" w:author="Houyem Rais" w:date="2024-02-22T15:17:00Z"/>
        </w:trPr>
        <w:tc>
          <w:tcPr>
            <w:tcW w:w="307" w:type="pct"/>
            <w:gridSpan w:val="2"/>
          </w:tcPr>
          <w:p w14:paraId="1F11F985" w14:textId="6588F9DD" w:rsidR="00C25BD5" w:rsidRPr="0075512F" w:rsidDel="000A3E8D" w:rsidRDefault="00C25BD5" w:rsidP="000A3E8D">
            <w:pPr>
              <w:rPr>
                <w:del w:id="15648" w:author="Houyem Rais" w:date="2024-02-22T15:17:00Z"/>
                <w:bCs/>
              </w:rPr>
              <w:pPrChange w:id="15649" w:author="Houyem Rais" w:date="2024-02-22T15:17:00Z">
                <w:pPr>
                  <w:spacing w:before="0" w:after="0" w:line="240" w:lineRule="auto"/>
                </w:pPr>
              </w:pPrChange>
            </w:pPr>
            <w:del w:id="15650" w:author="Houyem Rais" w:date="2024-02-22T15:17:00Z">
              <w:r w:rsidRPr="0075512F" w:rsidDel="000A3E8D">
                <w:rPr>
                  <w:bCs/>
                </w:rPr>
                <w:delText>2c</w:delText>
              </w:r>
            </w:del>
          </w:p>
        </w:tc>
        <w:tc>
          <w:tcPr>
            <w:tcW w:w="1703" w:type="pct"/>
            <w:gridSpan w:val="2"/>
          </w:tcPr>
          <w:p w14:paraId="0F9E130D" w14:textId="6E036A23" w:rsidR="00C25BD5" w:rsidRPr="0075512F" w:rsidDel="000A3E8D" w:rsidRDefault="00C25BD5" w:rsidP="000A3E8D">
            <w:pPr>
              <w:rPr>
                <w:del w:id="15651" w:author="Houyem Rais" w:date="2024-02-22T15:17:00Z"/>
                <w:bCs/>
              </w:rPr>
              <w:pPrChange w:id="15652" w:author="Houyem Rais" w:date="2024-02-22T15:17:00Z">
                <w:pPr>
                  <w:spacing w:before="0" w:after="0" w:line="240" w:lineRule="auto"/>
                </w:pPr>
              </w:pPrChange>
            </w:pPr>
            <w:del w:id="15653" w:author="Houyem Rais" w:date="2024-02-22T15:17:00Z">
              <w:r w:rsidRPr="0075512F" w:rsidDel="000A3E8D">
                <w:rPr>
                  <w:bCs/>
                </w:rPr>
                <w:delText>Avec quelle durée du financement le bailleur serait-il à l'aise en Tunisie ?</w:delText>
              </w:r>
            </w:del>
          </w:p>
        </w:tc>
        <w:tc>
          <w:tcPr>
            <w:tcW w:w="2990" w:type="pct"/>
            <w:gridSpan w:val="3"/>
          </w:tcPr>
          <w:tbl>
            <w:tblPr>
              <w:tblStyle w:val="TableGrid"/>
              <w:tblW w:w="556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481"/>
              <w:gridCol w:w="4086"/>
            </w:tblGrid>
            <w:tr w:rsidR="00C25BD5" w:rsidRPr="0075512F" w:rsidDel="000A3E8D" w14:paraId="4E7B9B6D" w14:textId="246576BA">
              <w:trPr>
                <w:trHeight w:val="373"/>
                <w:del w:id="15654" w:author="Houyem Rais" w:date="2024-02-22T15:17:00Z"/>
              </w:trPr>
              <w:tc>
                <w:tcPr>
                  <w:tcW w:w="1330" w:type="pct"/>
                </w:tcPr>
                <w:p w14:paraId="3E4D81E2" w14:textId="2153D05D" w:rsidR="00C25BD5" w:rsidRPr="0075512F" w:rsidDel="000A3E8D" w:rsidRDefault="00C25BD5" w:rsidP="000A3E8D">
                  <w:pPr>
                    <w:rPr>
                      <w:del w:id="15655" w:author="Houyem Rais" w:date="2024-02-22T15:17:00Z"/>
                    </w:rPr>
                    <w:pPrChange w:id="15656" w:author="Houyem Rais" w:date="2024-02-22T15:17:00Z">
                      <w:pPr>
                        <w:widowControl w:val="0"/>
                        <w:autoSpaceDE w:val="0"/>
                        <w:autoSpaceDN w:val="0"/>
                        <w:spacing w:before="0" w:after="0" w:line="240" w:lineRule="auto"/>
                      </w:pPr>
                    </w:pPrChange>
                  </w:pPr>
                  <w:del w:id="15657" w:author="Houyem Rais" w:date="2024-02-22T15:17:00Z">
                    <w:r w:rsidRPr="0075512F" w:rsidDel="000A3E8D">
                      <w:delText>Durée</w:delText>
                    </w:r>
                  </w:del>
                </w:p>
              </w:tc>
              <w:tc>
                <w:tcPr>
                  <w:tcW w:w="3670" w:type="pct"/>
                </w:tcPr>
                <w:p w14:paraId="3E7CA2BA" w14:textId="276D3A62" w:rsidR="00C25BD5" w:rsidRPr="0075512F" w:rsidDel="000A3E8D" w:rsidRDefault="00C25BD5" w:rsidP="000A3E8D">
                  <w:pPr>
                    <w:rPr>
                      <w:del w:id="15658" w:author="Houyem Rais" w:date="2024-02-22T15:17:00Z"/>
                    </w:rPr>
                    <w:pPrChange w:id="15659" w:author="Houyem Rais" w:date="2024-02-22T15:17:00Z">
                      <w:pPr>
                        <w:widowControl w:val="0"/>
                        <w:autoSpaceDE w:val="0"/>
                        <w:autoSpaceDN w:val="0"/>
                        <w:spacing w:before="0" w:after="0" w:line="240" w:lineRule="auto"/>
                      </w:pPr>
                    </w:pPrChange>
                  </w:pPr>
                </w:p>
              </w:tc>
            </w:tr>
            <w:tr w:rsidR="00C25BD5" w:rsidRPr="0075512F" w:rsidDel="000A3E8D" w14:paraId="3631AA59" w14:textId="00083A9A">
              <w:trPr>
                <w:trHeight w:val="712"/>
                <w:del w:id="15660" w:author="Houyem Rais" w:date="2024-02-22T15:17:00Z"/>
              </w:trPr>
              <w:tc>
                <w:tcPr>
                  <w:tcW w:w="5000" w:type="pct"/>
                  <w:gridSpan w:val="2"/>
                </w:tcPr>
                <w:p w14:paraId="770686FA" w14:textId="47967225" w:rsidR="00C25BD5" w:rsidRPr="0075512F" w:rsidDel="000A3E8D" w:rsidRDefault="00C25BD5" w:rsidP="000A3E8D">
                  <w:pPr>
                    <w:rPr>
                      <w:del w:id="15661" w:author="Houyem Rais" w:date="2024-02-22T15:17:00Z"/>
                    </w:rPr>
                    <w:pPrChange w:id="15662" w:author="Houyem Rais" w:date="2024-02-22T15:17:00Z">
                      <w:pPr>
                        <w:widowControl w:val="0"/>
                        <w:autoSpaceDE w:val="0"/>
                        <w:autoSpaceDN w:val="0"/>
                        <w:spacing w:before="0" w:after="0" w:line="240" w:lineRule="auto"/>
                      </w:pPr>
                    </w:pPrChange>
                  </w:pPr>
                  <w:bookmarkStart w:id="15663" w:name="_Hlk81819796"/>
                  <w:del w:id="15664" w:author="Houyem Rais" w:date="2024-02-22T15:17:00Z">
                    <w:r w:rsidRPr="0075512F" w:rsidDel="000A3E8D">
                      <w:delText>Influencé par le modèle PPP éventuel e</w:delText>
                    </w:r>
                    <w:r w:rsidR="004048E5" w:rsidDel="000A3E8D">
                      <w:delText>t</w:delText>
                    </w:r>
                    <w:r w:rsidRPr="0075512F" w:rsidDel="000A3E8D">
                      <w:delText>/ou le découpage du projet ?</w:delText>
                    </w:r>
                  </w:del>
                </w:p>
                <w:p w14:paraId="5075119E" w14:textId="71A5C876" w:rsidR="00C25BD5" w:rsidRPr="0075512F" w:rsidDel="000A3E8D" w:rsidRDefault="00C25BD5" w:rsidP="000A3E8D">
                  <w:pPr>
                    <w:rPr>
                      <w:del w:id="15665" w:author="Houyem Rais" w:date="2024-02-22T15:17:00Z"/>
                    </w:rPr>
                    <w:pPrChange w:id="15666" w:author="Houyem Rais" w:date="2024-02-22T15:17:00Z">
                      <w:pPr>
                        <w:widowControl w:val="0"/>
                        <w:autoSpaceDE w:val="0"/>
                        <w:autoSpaceDN w:val="0"/>
                        <w:spacing w:before="0" w:after="0" w:line="240" w:lineRule="auto"/>
                      </w:pPr>
                    </w:pPrChange>
                  </w:pPr>
                </w:p>
              </w:tc>
            </w:tr>
            <w:bookmarkEnd w:id="15663"/>
          </w:tbl>
          <w:p w14:paraId="2A60EAE8" w14:textId="2E9B0CA0" w:rsidR="00C25BD5" w:rsidRPr="0075512F" w:rsidDel="000A3E8D" w:rsidRDefault="00C25BD5" w:rsidP="000A3E8D">
            <w:pPr>
              <w:rPr>
                <w:del w:id="15667" w:author="Houyem Rais" w:date="2024-02-22T15:17:00Z"/>
              </w:rPr>
              <w:pPrChange w:id="15668" w:author="Houyem Rais" w:date="2024-02-22T15:17:00Z">
                <w:pPr>
                  <w:spacing w:before="0" w:after="0" w:line="240" w:lineRule="auto"/>
                </w:pPr>
              </w:pPrChange>
            </w:pPr>
          </w:p>
        </w:tc>
      </w:tr>
      <w:tr w:rsidR="00C25BD5" w:rsidRPr="0075512F" w:rsidDel="000A3E8D" w14:paraId="221FFDB0" w14:textId="0DE1822B">
        <w:trPr>
          <w:del w:id="15669" w:author="Houyem Rais" w:date="2024-02-22T15:17:00Z"/>
        </w:trPr>
        <w:tc>
          <w:tcPr>
            <w:tcW w:w="307" w:type="pct"/>
            <w:gridSpan w:val="2"/>
          </w:tcPr>
          <w:p w14:paraId="70E30E06" w14:textId="77ED1C6E" w:rsidR="00C25BD5" w:rsidRPr="0075512F" w:rsidDel="000A3E8D" w:rsidRDefault="00C25BD5" w:rsidP="000A3E8D">
            <w:pPr>
              <w:rPr>
                <w:del w:id="15670" w:author="Houyem Rais" w:date="2024-02-22T15:17:00Z"/>
                <w:bCs/>
              </w:rPr>
              <w:pPrChange w:id="15671" w:author="Houyem Rais" w:date="2024-02-22T15:17:00Z">
                <w:pPr>
                  <w:spacing w:before="0" w:after="0" w:line="240" w:lineRule="auto"/>
                </w:pPr>
              </w:pPrChange>
            </w:pPr>
            <w:del w:id="15672" w:author="Houyem Rais" w:date="2024-02-22T15:17:00Z">
              <w:r w:rsidRPr="0075512F" w:rsidDel="000A3E8D">
                <w:rPr>
                  <w:bCs/>
                </w:rPr>
                <w:delText>2d</w:delText>
              </w:r>
            </w:del>
          </w:p>
        </w:tc>
        <w:tc>
          <w:tcPr>
            <w:tcW w:w="1703" w:type="pct"/>
            <w:gridSpan w:val="2"/>
          </w:tcPr>
          <w:p w14:paraId="519DF2CA" w14:textId="54277EB1" w:rsidR="00C25BD5" w:rsidRPr="0075512F" w:rsidDel="000A3E8D" w:rsidRDefault="00C25BD5" w:rsidP="000A3E8D">
            <w:pPr>
              <w:rPr>
                <w:del w:id="15673" w:author="Houyem Rais" w:date="2024-02-22T15:17:00Z"/>
                <w:bCs/>
              </w:rPr>
              <w:pPrChange w:id="15674" w:author="Houyem Rais" w:date="2024-02-22T15:17:00Z">
                <w:pPr>
                  <w:spacing w:before="0" w:after="0" w:line="240" w:lineRule="auto"/>
                </w:pPr>
              </w:pPrChange>
            </w:pPr>
            <w:del w:id="15675" w:author="Houyem Rais" w:date="2024-02-22T15:17:00Z">
              <w:r w:rsidRPr="0075512F" w:rsidDel="000A3E8D">
                <w:rPr>
                  <w:bCs/>
                </w:rPr>
                <w:delText>La durée du financement serait-elle différente selon la devise (TND contre USD/EUR) ?</w:delText>
              </w:r>
            </w:del>
          </w:p>
        </w:tc>
        <w:tc>
          <w:tcPr>
            <w:tcW w:w="2990" w:type="pct"/>
            <w:gridSpan w:val="3"/>
          </w:tcPr>
          <w:p w14:paraId="33781DE7" w14:textId="0A3427A4" w:rsidR="00C25BD5" w:rsidRPr="0075512F" w:rsidDel="000A3E8D" w:rsidRDefault="00C25BD5" w:rsidP="000A3E8D">
            <w:pPr>
              <w:rPr>
                <w:del w:id="15676" w:author="Houyem Rais" w:date="2024-02-22T15:17:00Z"/>
              </w:rPr>
              <w:pPrChange w:id="15677" w:author="Houyem Rais" w:date="2024-02-22T15:17:00Z">
                <w:pPr>
                  <w:spacing w:before="0" w:after="0" w:line="240" w:lineRule="auto"/>
                </w:pPr>
              </w:pPrChange>
            </w:pPr>
          </w:p>
        </w:tc>
      </w:tr>
      <w:tr w:rsidR="00C25BD5" w:rsidRPr="0075512F" w:rsidDel="000A3E8D" w14:paraId="0BA78C03" w14:textId="656C20A4">
        <w:trPr>
          <w:del w:id="15678" w:author="Houyem Rais" w:date="2024-02-22T15:17:00Z"/>
        </w:trPr>
        <w:tc>
          <w:tcPr>
            <w:tcW w:w="307" w:type="pct"/>
            <w:gridSpan w:val="2"/>
            <w:tcBorders>
              <w:bottom w:val="single" w:sz="4" w:space="0" w:color="CCCBCD"/>
            </w:tcBorders>
          </w:tcPr>
          <w:p w14:paraId="40540973" w14:textId="28A05E5C" w:rsidR="00C25BD5" w:rsidRPr="0075512F" w:rsidDel="000A3E8D" w:rsidRDefault="00C25BD5" w:rsidP="000A3E8D">
            <w:pPr>
              <w:rPr>
                <w:del w:id="15679" w:author="Houyem Rais" w:date="2024-02-22T15:17:00Z"/>
                <w:bCs/>
              </w:rPr>
              <w:pPrChange w:id="15680" w:author="Houyem Rais" w:date="2024-02-22T15:17:00Z">
                <w:pPr>
                  <w:spacing w:before="0" w:after="0" w:line="240" w:lineRule="auto"/>
                </w:pPr>
              </w:pPrChange>
            </w:pPr>
            <w:del w:id="15681" w:author="Houyem Rais" w:date="2024-02-22T15:17:00Z">
              <w:r w:rsidRPr="0075512F" w:rsidDel="000A3E8D">
                <w:rPr>
                  <w:bCs/>
                </w:rPr>
                <w:delText>2e</w:delText>
              </w:r>
            </w:del>
          </w:p>
        </w:tc>
        <w:tc>
          <w:tcPr>
            <w:tcW w:w="1703" w:type="pct"/>
            <w:gridSpan w:val="2"/>
            <w:tcBorders>
              <w:bottom w:val="single" w:sz="4" w:space="0" w:color="CCCBCD"/>
            </w:tcBorders>
          </w:tcPr>
          <w:p w14:paraId="72FB69AD" w14:textId="541AEE76" w:rsidR="00C25BD5" w:rsidRPr="0075512F" w:rsidDel="000A3E8D" w:rsidRDefault="00C25BD5" w:rsidP="000A3E8D">
            <w:pPr>
              <w:rPr>
                <w:del w:id="15682" w:author="Houyem Rais" w:date="2024-02-22T15:17:00Z"/>
                <w:bCs/>
              </w:rPr>
              <w:pPrChange w:id="15683" w:author="Houyem Rais" w:date="2024-02-22T15:17:00Z">
                <w:pPr>
                  <w:spacing w:before="0" w:after="0" w:line="240" w:lineRule="auto"/>
                </w:pPr>
              </w:pPrChange>
            </w:pPr>
            <w:del w:id="15684" w:author="Houyem Rais" w:date="2024-02-22T15:17:00Z">
              <w:r w:rsidRPr="0075512F" w:rsidDel="000A3E8D">
                <w:rPr>
                  <w:bCs/>
                </w:rPr>
                <w:delText>Envisageriez-vous des financements non conventionnels (Green Bonds, Project Bonds, autres ?)</w:delText>
              </w:r>
            </w:del>
          </w:p>
          <w:p w14:paraId="3211F714" w14:textId="283B04DA" w:rsidR="00C25BD5" w:rsidRPr="0075512F" w:rsidDel="000A3E8D" w:rsidRDefault="00C25BD5" w:rsidP="000A3E8D">
            <w:pPr>
              <w:rPr>
                <w:del w:id="15685" w:author="Houyem Rais" w:date="2024-02-22T15:17:00Z"/>
                <w:bCs/>
              </w:rPr>
              <w:pPrChange w:id="15686" w:author="Houyem Rais" w:date="2024-02-22T15:17:00Z">
                <w:pPr>
                  <w:spacing w:before="0" w:after="0" w:line="240" w:lineRule="auto"/>
                </w:pPr>
              </w:pPrChange>
            </w:pPr>
          </w:p>
        </w:tc>
        <w:tc>
          <w:tcPr>
            <w:tcW w:w="2990" w:type="pct"/>
            <w:gridSpan w:val="3"/>
            <w:tcBorders>
              <w:bottom w:val="single" w:sz="4" w:space="0" w:color="CCCBCD"/>
            </w:tcBorders>
          </w:tcPr>
          <w:tbl>
            <w:tblPr>
              <w:tblStyle w:val="TableGrid"/>
              <w:tblW w:w="55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442"/>
              <w:gridCol w:w="4097"/>
            </w:tblGrid>
            <w:tr w:rsidR="00C25BD5" w:rsidRPr="0075512F" w:rsidDel="000A3E8D" w14:paraId="364E5EE6" w14:textId="7DA0EF98">
              <w:trPr>
                <w:del w:id="15687" w:author="Houyem Rais" w:date="2024-02-22T15:17:00Z"/>
              </w:trPr>
              <w:tc>
                <w:tcPr>
                  <w:tcW w:w="1199" w:type="pct"/>
                </w:tcPr>
                <w:p w14:paraId="76407D06" w14:textId="5ECB1505" w:rsidR="00C25BD5" w:rsidRPr="0075512F" w:rsidDel="000A3E8D" w:rsidRDefault="00C25BD5" w:rsidP="000A3E8D">
                  <w:pPr>
                    <w:rPr>
                      <w:del w:id="15688" w:author="Houyem Rais" w:date="2024-02-22T15:17:00Z"/>
                    </w:rPr>
                    <w:pPrChange w:id="15689" w:author="Houyem Rais" w:date="2024-02-22T15:17:00Z">
                      <w:pPr>
                        <w:widowControl w:val="0"/>
                        <w:autoSpaceDE w:val="0"/>
                        <w:autoSpaceDN w:val="0"/>
                        <w:spacing w:before="0" w:after="0" w:line="240" w:lineRule="auto"/>
                      </w:pPr>
                    </w:pPrChange>
                  </w:pPr>
                  <w:del w:id="15690" w:author="Houyem Rais" w:date="2024-02-22T15:17:00Z">
                    <w:r w:rsidRPr="0075512F" w:rsidDel="000A3E8D">
                      <w:delText>Commentaire sur la disponibilité de ces financements</w:delText>
                    </w:r>
                  </w:del>
                </w:p>
              </w:tc>
              <w:tc>
                <w:tcPr>
                  <w:tcW w:w="3801" w:type="pct"/>
                </w:tcPr>
                <w:p w14:paraId="23094951" w14:textId="2FF24DD7" w:rsidR="00C25BD5" w:rsidRPr="0075512F" w:rsidDel="000A3E8D" w:rsidRDefault="00C25BD5" w:rsidP="000A3E8D">
                  <w:pPr>
                    <w:rPr>
                      <w:del w:id="15691" w:author="Houyem Rais" w:date="2024-02-22T15:17:00Z"/>
                    </w:rPr>
                    <w:pPrChange w:id="15692" w:author="Houyem Rais" w:date="2024-02-22T15:17:00Z">
                      <w:pPr>
                        <w:widowControl w:val="0"/>
                        <w:autoSpaceDE w:val="0"/>
                        <w:autoSpaceDN w:val="0"/>
                        <w:spacing w:before="0" w:after="0" w:line="240" w:lineRule="auto"/>
                      </w:pPr>
                    </w:pPrChange>
                  </w:pPr>
                </w:p>
              </w:tc>
            </w:tr>
            <w:tr w:rsidR="00C25BD5" w:rsidRPr="0075512F" w:rsidDel="000A3E8D" w14:paraId="34D3074C" w14:textId="589936F9">
              <w:trPr>
                <w:del w:id="15693" w:author="Houyem Rais" w:date="2024-02-22T15:17:00Z"/>
              </w:trPr>
              <w:tc>
                <w:tcPr>
                  <w:tcW w:w="5000" w:type="pct"/>
                  <w:gridSpan w:val="2"/>
                </w:tcPr>
                <w:p w14:paraId="779B796A" w14:textId="1B77BA66" w:rsidR="00C25BD5" w:rsidRPr="0075512F" w:rsidDel="000A3E8D" w:rsidRDefault="00C25BD5" w:rsidP="000A3E8D">
                  <w:pPr>
                    <w:rPr>
                      <w:del w:id="15694" w:author="Houyem Rais" w:date="2024-02-22T15:17:00Z"/>
                    </w:rPr>
                    <w:pPrChange w:id="15695" w:author="Houyem Rais" w:date="2024-02-22T15:17:00Z">
                      <w:pPr>
                        <w:widowControl w:val="0"/>
                        <w:autoSpaceDE w:val="0"/>
                        <w:autoSpaceDN w:val="0"/>
                        <w:spacing w:before="0" w:after="0" w:line="240" w:lineRule="auto"/>
                      </w:pPr>
                    </w:pPrChange>
                  </w:pPr>
                  <w:del w:id="15696" w:author="Houyem Rais" w:date="2024-02-22T15:17:00Z">
                    <w:r w:rsidRPr="0075512F" w:rsidDel="000A3E8D">
                      <w:delText>Influencé par le modèle PPP éventuel e</w:delText>
                    </w:r>
                    <w:r w:rsidR="004048E5" w:rsidDel="000A3E8D">
                      <w:delText>t</w:delText>
                    </w:r>
                    <w:r w:rsidRPr="0075512F" w:rsidDel="000A3E8D">
                      <w:delText>/ou le découpage du projet ?</w:delText>
                    </w:r>
                  </w:del>
                </w:p>
                <w:p w14:paraId="228DCBE0" w14:textId="5B369905" w:rsidR="00C25BD5" w:rsidRPr="0075512F" w:rsidDel="000A3E8D" w:rsidRDefault="00C25BD5" w:rsidP="000A3E8D">
                  <w:pPr>
                    <w:rPr>
                      <w:del w:id="15697" w:author="Houyem Rais" w:date="2024-02-22T15:17:00Z"/>
                    </w:rPr>
                    <w:pPrChange w:id="15698" w:author="Houyem Rais" w:date="2024-02-22T15:17:00Z">
                      <w:pPr>
                        <w:widowControl w:val="0"/>
                        <w:autoSpaceDE w:val="0"/>
                        <w:autoSpaceDN w:val="0"/>
                        <w:spacing w:before="0" w:after="0" w:line="240" w:lineRule="auto"/>
                      </w:pPr>
                    </w:pPrChange>
                  </w:pPr>
                </w:p>
              </w:tc>
            </w:tr>
          </w:tbl>
          <w:p w14:paraId="1ECBCDEC" w14:textId="08DEC65A" w:rsidR="00C25BD5" w:rsidRPr="0075512F" w:rsidDel="000A3E8D" w:rsidRDefault="00C25BD5" w:rsidP="000A3E8D">
            <w:pPr>
              <w:rPr>
                <w:del w:id="15699" w:author="Houyem Rais" w:date="2024-02-22T15:17:00Z"/>
              </w:rPr>
              <w:pPrChange w:id="15700" w:author="Houyem Rais" w:date="2024-02-22T15:17:00Z">
                <w:pPr>
                  <w:spacing w:before="0" w:after="0" w:line="240" w:lineRule="auto"/>
                </w:pPr>
              </w:pPrChange>
            </w:pPr>
          </w:p>
        </w:tc>
      </w:tr>
      <w:tr w:rsidR="00C25BD5" w:rsidRPr="0075512F" w:rsidDel="000A3E8D" w14:paraId="4F2E0447" w14:textId="31C4A8F7">
        <w:trPr>
          <w:trHeight w:val="1382"/>
          <w:del w:id="15701" w:author="Houyem Rais" w:date="2024-02-22T15:17:00Z"/>
        </w:trPr>
        <w:tc>
          <w:tcPr>
            <w:tcW w:w="307" w:type="pct"/>
            <w:gridSpan w:val="2"/>
          </w:tcPr>
          <w:p w14:paraId="35B30830" w14:textId="5FE65FD0" w:rsidR="00C25BD5" w:rsidRPr="0075512F" w:rsidDel="000A3E8D" w:rsidRDefault="00C25BD5" w:rsidP="000A3E8D">
            <w:pPr>
              <w:rPr>
                <w:del w:id="15702" w:author="Houyem Rais" w:date="2024-02-22T15:17:00Z"/>
                <w:bCs/>
              </w:rPr>
              <w:pPrChange w:id="15703" w:author="Houyem Rais" w:date="2024-02-22T15:17:00Z">
                <w:pPr>
                  <w:spacing w:before="0" w:after="0" w:line="240" w:lineRule="auto"/>
                </w:pPr>
              </w:pPrChange>
            </w:pPr>
            <w:del w:id="15704" w:author="Houyem Rais" w:date="2024-02-22T15:17:00Z">
              <w:r w:rsidRPr="0075512F" w:rsidDel="000A3E8D">
                <w:rPr>
                  <w:bCs/>
                </w:rPr>
                <w:delText>2f</w:delText>
              </w:r>
            </w:del>
          </w:p>
        </w:tc>
        <w:tc>
          <w:tcPr>
            <w:tcW w:w="1703" w:type="pct"/>
            <w:gridSpan w:val="2"/>
          </w:tcPr>
          <w:p w14:paraId="304DDCA6" w14:textId="43F8762F" w:rsidR="00C25BD5" w:rsidRPr="0075512F" w:rsidDel="000A3E8D" w:rsidRDefault="00C25BD5" w:rsidP="000A3E8D">
            <w:pPr>
              <w:rPr>
                <w:del w:id="15705" w:author="Houyem Rais" w:date="2024-02-22T15:17:00Z"/>
                <w:bCs/>
              </w:rPr>
              <w:pPrChange w:id="15706" w:author="Houyem Rais" w:date="2024-02-22T15:17:00Z">
                <w:pPr>
                  <w:spacing w:before="0" w:after="0" w:line="240" w:lineRule="auto"/>
                </w:pPr>
              </w:pPrChange>
            </w:pPr>
            <w:del w:id="15707" w:author="Houyem Rais" w:date="2024-02-22T15:17:00Z">
              <w:r w:rsidRPr="0075512F" w:rsidDel="000A3E8D">
                <w:rPr>
                  <w:bCs/>
                </w:rPr>
                <w:delText>Si oui, quel serait l'appétit de souscription dans ce cas ? Quelle devise ? Quels termes ?</w:delText>
              </w:r>
            </w:del>
          </w:p>
        </w:tc>
        <w:tc>
          <w:tcPr>
            <w:tcW w:w="2990" w:type="pct"/>
            <w:gridSpan w:val="3"/>
          </w:tcPr>
          <w:tbl>
            <w:tblPr>
              <w:tblStyle w:val="TableGrid"/>
              <w:tblW w:w="554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105"/>
              <w:gridCol w:w="4439"/>
            </w:tblGrid>
            <w:tr w:rsidR="00C25BD5" w:rsidRPr="0075512F" w:rsidDel="000A3E8D" w14:paraId="2140D6C1" w14:textId="5E660445">
              <w:trPr>
                <w:del w:id="15708" w:author="Houyem Rais" w:date="2024-02-22T15:17:00Z"/>
              </w:trPr>
              <w:tc>
                <w:tcPr>
                  <w:tcW w:w="997" w:type="pct"/>
                </w:tcPr>
                <w:p w14:paraId="3616A386" w14:textId="3B3DEAA6" w:rsidR="00C25BD5" w:rsidRPr="0075512F" w:rsidDel="000A3E8D" w:rsidRDefault="00C25BD5" w:rsidP="000A3E8D">
                  <w:pPr>
                    <w:rPr>
                      <w:del w:id="15709" w:author="Houyem Rais" w:date="2024-02-22T15:17:00Z"/>
                    </w:rPr>
                    <w:pPrChange w:id="15710" w:author="Houyem Rais" w:date="2024-02-22T15:17:00Z">
                      <w:pPr>
                        <w:widowControl w:val="0"/>
                        <w:autoSpaceDE w:val="0"/>
                        <w:autoSpaceDN w:val="0"/>
                        <w:spacing w:before="0" w:after="0" w:line="240" w:lineRule="auto"/>
                      </w:pPr>
                    </w:pPrChange>
                  </w:pPr>
                  <w:del w:id="15711" w:author="Houyem Rais" w:date="2024-02-22T15:17:00Z">
                    <w:r w:rsidRPr="0075512F" w:rsidDel="000A3E8D">
                      <w:delText>Valeur</w:delText>
                    </w:r>
                  </w:del>
                </w:p>
              </w:tc>
              <w:tc>
                <w:tcPr>
                  <w:tcW w:w="4003" w:type="pct"/>
                </w:tcPr>
                <w:p w14:paraId="1D8C0FA4" w14:textId="515FAC68" w:rsidR="00C25BD5" w:rsidRPr="0075512F" w:rsidDel="000A3E8D" w:rsidRDefault="00C25BD5" w:rsidP="000A3E8D">
                  <w:pPr>
                    <w:rPr>
                      <w:del w:id="15712" w:author="Houyem Rais" w:date="2024-02-22T15:17:00Z"/>
                    </w:rPr>
                    <w:pPrChange w:id="15713" w:author="Houyem Rais" w:date="2024-02-22T15:17:00Z">
                      <w:pPr>
                        <w:widowControl w:val="0"/>
                        <w:autoSpaceDE w:val="0"/>
                        <w:autoSpaceDN w:val="0"/>
                        <w:spacing w:before="0" w:after="0" w:line="240" w:lineRule="auto"/>
                      </w:pPr>
                    </w:pPrChange>
                  </w:pPr>
                </w:p>
              </w:tc>
            </w:tr>
            <w:tr w:rsidR="00C25BD5" w:rsidRPr="0075512F" w:rsidDel="000A3E8D" w14:paraId="7E81CB88" w14:textId="636B6CE7">
              <w:trPr>
                <w:del w:id="15714" w:author="Houyem Rais" w:date="2024-02-22T15:17:00Z"/>
              </w:trPr>
              <w:tc>
                <w:tcPr>
                  <w:tcW w:w="997" w:type="pct"/>
                </w:tcPr>
                <w:p w14:paraId="4F7B6B3A" w14:textId="51EE05BE" w:rsidR="00C25BD5" w:rsidRPr="0075512F" w:rsidDel="000A3E8D" w:rsidRDefault="00C25BD5" w:rsidP="000A3E8D">
                  <w:pPr>
                    <w:rPr>
                      <w:del w:id="15715" w:author="Houyem Rais" w:date="2024-02-22T15:17:00Z"/>
                    </w:rPr>
                    <w:pPrChange w:id="15716" w:author="Houyem Rais" w:date="2024-02-22T15:17:00Z">
                      <w:pPr>
                        <w:widowControl w:val="0"/>
                        <w:autoSpaceDE w:val="0"/>
                        <w:autoSpaceDN w:val="0"/>
                        <w:spacing w:before="0" w:after="0" w:line="240" w:lineRule="auto"/>
                      </w:pPr>
                    </w:pPrChange>
                  </w:pPr>
                  <w:del w:id="15717" w:author="Houyem Rais" w:date="2024-02-22T15:17:00Z">
                    <w:r w:rsidRPr="0075512F" w:rsidDel="000A3E8D">
                      <w:delText>Monnaie</w:delText>
                    </w:r>
                  </w:del>
                </w:p>
              </w:tc>
              <w:tc>
                <w:tcPr>
                  <w:tcW w:w="4003" w:type="pct"/>
                </w:tcPr>
                <w:p w14:paraId="4CCD63FD" w14:textId="335F206B" w:rsidR="00C25BD5" w:rsidRPr="0075512F" w:rsidDel="000A3E8D" w:rsidRDefault="00C25BD5" w:rsidP="000A3E8D">
                  <w:pPr>
                    <w:rPr>
                      <w:del w:id="15718" w:author="Houyem Rais" w:date="2024-02-22T15:17:00Z"/>
                    </w:rPr>
                    <w:pPrChange w:id="15719" w:author="Houyem Rais" w:date="2024-02-22T15:17:00Z">
                      <w:pPr>
                        <w:widowControl w:val="0"/>
                        <w:autoSpaceDE w:val="0"/>
                        <w:autoSpaceDN w:val="0"/>
                        <w:spacing w:before="0" w:after="0" w:line="240" w:lineRule="auto"/>
                      </w:pPr>
                    </w:pPrChange>
                  </w:pPr>
                </w:p>
              </w:tc>
            </w:tr>
            <w:tr w:rsidR="00C25BD5" w:rsidRPr="0075512F" w:rsidDel="000A3E8D" w14:paraId="77A7CE82" w14:textId="459C6EFB">
              <w:trPr>
                <w:trHeight w:val="474"/>
                <w:del w:id="15720" w:author="Houyem Rais" w:date="2024-02-22T15:17:00Z"/>
              </w:trPr>
              <w:tc>
                <w:tcPr>
                  <w:tcW w:w="997" w:type="pct"/>
                </w:tcPr>
                <w:p w14:paraId="546A0C74" w14:textId="7E7E2D96" w:rsidR="00C25BD5" w:rsidRPr="0075512F" w:rsidDel="000A3E8D" w:rsidRDefault="00C25BD5" w:rsidP="000A3E8D">
                  <w:pPr>
                    <w:rPr>
                      <w:del w:id="15721" w:author="Houyem Rais" w:date="2024-02-22T15:17:00Z"/>
                    </w:rPr>
                    <w:pPrChange w:id="15722" w:author="Houyem Rais" w:date="2024-02-22T15:17:00Z">
                      <w:pPr>
                        <w:widowControl w:val="0"/>
                        <w:autoSpaceDE w:val="0"/>
                        <w:autoSpaceDN w:val="0"/>
                        <w:spacing w:before="0" w:after="0" w:line="240" w:lineRule="auto"/>
                      </w:pPr>
                    </w:pPrChange>
                  </w:pPr>
                  <w:del w:id="15723" w:author="Houyem Rais" w:date="2024-02-22T15:17:00Z">
                    <w:r w:rsidRPr="0075512F" w:rsidDel="000A3E8D">
                      <w:delText>Termes</w:delText>
                    </w:r>
                  </w:del>
                </w:p>
              </w:tc>
              <w:tc>
                <w:tcPr>
                  <w:tcW w:w="4003" w:type="pct"/>
                </w:tcPr>
                <w:p w14:paraId="036C9549" w14:textId="49A7CE26" w:rsidR="00C25BD5" w:rsidRPr="0075512F" w:rsidDel="000A3E8D" w:rsidRDefault="00C25BD5" w:rsidP="000A3E8D">
                  <w:pPr>
                    <w:rPr>
                      <w:del w:id="15724" w:author="Houyem Rais" w:date="2024-02-22T15:17:00Z"/>
                    </w:rPr>
                    <w:pPrChange w:id="15725" w:author="Houyem Rais" w:date="2024-02-22T15:17:00Z">
                      <w:pPr>
                        <w:widowControl w:val="0"/>
                        <w:autoSpaceDE w:val="0"/>
                        <w:autoSpaceDN w:val="0"/>
                        <w:spacing w:before="0" w:after="0" w:line="240" w:lineRule="auto"/>
                      </w:pPr>
                    </w:pPrChange>
                  </w:pPr>
                </w:p>
              </w:tc>
            </w:tr>
          </w:tbl>
          <w:p w14:paraId="7BAA4BE2" w14:textId="1D5A7198" w:rsidR="00C25BD5" w:rsidRPr="0075512F" w:rsidDel="000A3E8D" w:rsidRDefault="00C25BD5" w:rsidP="000A3E8D">
            <w:pPr>
              <w:rPr>
                <w:del w:id="15726" w:author="Houyem Rais" w:date="2024-02-22T15:17:00Z"/>
              </w:rPr>
              <w:pPrChange w:id="15727" w:author="Houyem Rais" w:date="2024-02-22T15:17:00Z">
                <w:pPr>
                  <w:spacing w:before="0" w:after="0" w:line="240" w:lineRule="auto"/>
                </w:pPr>
              </w:pPrChange>
            </w:pPr>
          </w:p>
        </w:tc>
      </w:tr>
      <w:tr w:rsidR="00C25BD5" w:rsidRPr="0075512F" w:rsidDel="000A3E8D" w14:paraId="18489784" w14:textId="78F52606">
        <w:trPr>
          <w:del w:id="15728" w:author="Houyem Rais" w:date="2024-02-22T15:17:00Z"/>
        </w:trPr>
        <w:tc>
          <w:tcPr>
            <w:tcW w:w="307" w:type="pct"/>
            <w:gridSpan w:val="2"/>
            <w:tcBorders>
              <w:top w:val="single" w:sz="4" w:space="0" w:color="CCCBCD"/>
            </w:tcBorders>
          </w:tcPr>
          <w:p w14:paraId="3366F647" w14:textId="7B3F2915" w:rsidR="00C25BD5" w:rsidRPr="0075512F" w:rsidDel="000A3E8D" w:rsidRDefault="00C25BD5" w:rsidP="000A3E8D">
            <w:pPr>
              <w:rPr>
                <w:del w:id="15729" w:author="Houyem Rais" w:date="2024-02-22T15:17:00Z"/>
                <w:bCs/>
              </w:rPr>
              <w:pPrChange w:id="15730" w:author="Houyem Rais" w:date="2024-02-22T15:17:00Z">
                <w:pPr>
                  <w:spacing w:before="0" w:after="0" w:line="240" w:lineRule="auto"/>
                </w:pPr>
              </w:pPrChange>
            </w:pPr>
            <w:del w:id="15731" w:author="Houyem Rais" w:date="2024-02-22T15:17:00Z">
              <w:r w:rsidRPr="0075512F" w:rsidDel="000A3E8D">
                <w:rPr>
                  <w:bCs/>
                </w:rPr>
                <w:delText>2g</w:delText>
              </w:r>
            </w:del>
          </w:p>
        </w:tc>
        <w:tc>
          <w:tcPr>
            <w:tcW w:w="1703" w:type="pct"/>
            <w:gridSpan w:val="2"/>
            <w:tcBorders>
              <w:top w:val="single" w:sz="4" w:space="0" w:color="CCCBCD"/>
            </w:tcBorders>
          </w:tcPr>
          <w:p w14:paraId="1002DD82" w14:textId="52953CDA" w:rsidR="00C25BD5" w:rsidRPr="0075512F" w:rsidDel="000A3E8D" w:rsidRDefault="00C25BD5" w:rsidP="000A3E8D">
            <w:pPr>
              <w:rPr>
                <w:del w:id="15732" w:author="Houyem Rais" w:date="2024-02-22T15:17:00Z"/>
                <w:bCs/>
              </w:rPr>
              <w:pPrChange w:id="15733" w:author="Houyem Rais" w:date="2024-02-22T15:17:00Z">
                <w:pPr>
                  <w:spacing w:before="0" w:after="0" w:line="240" w:lineRule="auto"/>
                </w:pPr>
              </w:pPrChange>
            </w:pPr>
            <w:del w:id="15734" w:author="Houyem Rais" w:date="2024-02-22T15:17:00Z">
              <w:r w:rsidRPr="0075512F" w:rsidDel="000A3E8D">
                <w:rPr>
                  <w:bCs/>
                </w:rPr>
                <w:delText>Quelle forme de contractualisation serait plus pertinente pour ce projet</w:delText>
              </w:r>
            </w:del>
          </w:p>
        </w:tc>
        <w:tc>
          <w:tcPr>
            <w:tcW w:w="2990" w:type="pct"/>
            <w:gridSpan w:val="3"/>
            <w:tcBorders>
              <w:top w:val="single" w:sz="4" w:space="0" w:color="CCCBCD"/>
            </w:tcBorders>
          </w:tcPr>
          <w:tbl>
            <w:tblPr>
              <w:tblStyle w:val="TableGrid"/>
              <w:tblW w:w="560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748"/>
              <w:gridCol w:w="1351"/>
              <w:gridCol w:w="1505"/>
            </w:tblGrid>
            <w:tr w:rsidR="00C25BD5" w:rsidRPr="0075512F" w:rsidDel="000A3E8D" w14:paraId="73FCD42D" w14:textId="22C9AAC4">
              <w:trPr>
                <w:del w:id="15735" w:author="Houyem Rais" w:date="2024-02-22T15:17:00Z"/>
              </w:trPr>
              <w:tc>
                <w:tcPr>
                  <w:tcW w:w="2452" w:type="pct"/>
                </w:tcPr>
                <w:p w14:paraId="58F8844A" w14:textId="1F1F26DE" w:rsidR="00C25BD5" w:rsidRPr="0075512F" w:rsidDel="000A3E8D" w:rsidRDefault="00C25BD5" w:rsidP="000A3E8D">
                  <w:pPr>
                    <w:rPr>
                      <w:del w:id="15736" w:author="Houyem Rais" w:date="2024-02-22T15:17:00Z"/>
                      <w:b/>
                    </w:rPr>
                    <w:pPrChange w:id="15737" w:author="Houyem Rais" w:date="2024-02-22T15:17:00Z">
                      <w:pPr>
                        <w:widowControl w:val="0"/>
                        <w:autoSpaceDE w:val="0"/>
                        <w:autoSpaceDN w:val="0"/>
                        <w:spacing w:before="0" w:after="0" w:line="240" w:lineRule="auto"/>
                      </w:pPr>
                    </w:pPrChange>
                  </w:pPr>
                  <w:del w:id="15738" w:author="Houyem Rais" w:date="2024-02-22T15:17:00Z">
                    <w:r w:rsidRPr="0075512F" w:rsidDel="000A3E8D">
                      <w:rPr>
                        <w:b/>
                      </w:rPr>
                      <w:delText>Option d’achat</w:delText>
                    </w:r>
                  </w:del>
                </w:p>
              </w:tc>
              <w:tc>
                <w:tcPr>
                  <w:tcW w:w="1205" w:type="pct"/>
                </w:tcPr>
                <w:p w14:paraId="50F7F056" w14:textId="1902E9AD" w:rsidR="00C25BD5" w:rsidRPr="0075512F" w:rsidDel="000A3E8D" w:rsidRDefault="00C25BD5" w:rsidP="000A3E8D">
                  <w:pPr>
                    <w:rPr>
                      <w:del w:id="15739" w:author="Houyem Rais" w:date="2024-02-22T15:17:00Z"/>
                      <w:b/>
                    </w:rPr>
                    <w:pPrChange w:id="15740" w:author="Houyem Rais" w:date="2024-02-22T15:17:00Z">
                      <w:pPr>
                        <w:widowControl w:val="0"/>
                        <w:autoSpaceDE w:val="0"/>
                        <w:autoSpaceDN w:val="0"/>
                        <w:spacing w:before="0" w:after="0" w:line="240" w:lineRule="auto"/>
                      </w:pPr>
                    </w:pPrChange>
                  </w:pPr>
                  <w:del w:id="15741" w:author="Houyem Rais" w:date="2024-02-22T15:17:00Z">
                    <w:r w:rsidRPr="0075512F" w:rsidDel="000A3E8D">
                      <w:rPr>
                        <w:b/>
                      </w:rPr>
                      <w:delText xml:space="preserve">Pertinent </w:delText>
                    </w:r>
                  </w:del>
                </w:p>
              </w:tc>
              <w:tc>
                <w:tcPr>
                  <w:tcW w:w="1343" w:type="pct"/>
                </w:tcPr>
                <w:p w14:paraId="52CBEAD5" w14:textId="54858EF2" w:rsidR="00C25BD5" w:rsidRPr="0075512F" w:rsidDel="000A3E8D" w:rsidRDefault="00C25BD5" w:rsidP="000A3E8D">
                  <w:pPr>
                    <w:rPr>
                      <w:del w:id="15742" w:author="Houyem Rais" w:date="2024-02-22T15:17:00Z"/>
                      <w:b/>
                    </w:rPr>
                    <w:pPrChange w:id="15743" w:author="Houyem Rais" w:date="2024-02-22T15:17:00Z">
                      <w:pPr>
                        <w:widowControl w:val="0"/>
                        <w:autoSpaceDE w:val="0"/>
                        <w:autoSpaceDN w:val="0"/>
                        <w:spacing w:before="0" w:after="0" w:line="240" w:lineRule="auto"/>
                      </w:pPr>
                    </w:pPrChange>
                  </w:pPr>
                  <w:del w:id="15744" w:author="Houyem Rais" w:date="2024-02-22T15:17:00Z">
                    <w:r w:rsidRPr="0075512F" w:rsidDel="000A3E8D">
                      <w:rPr>
                        <w:b/>
                      </w:rPr>
                      <w:delText>Non Pertinent</w:delText>
                    </w:r>
                  </w:del>
                </w:p>
              </w:tc>
            </w:tr>
            <w:tr w:rsidR="00C25BD5" w:rsidRPr="0075512F" w:rsidDel="000A3E8D" w14:paraId="31D27025" w14:textId="7057BDE8">
              <w:trPr>
                <w:del w:id="15745" w:author="Houyem Rais" w:date="2024-02-22T15:17:00Z"/>
              </w:trPr>
              <w:tc>
                <w:tcPr>
                  <w:tcW w:w="2452" w:type="pct"/>
                </w:tcPr>
                <w:p w14:paraId="4564CAA4" w14:textId="40E58988" w:rsidR="00C25BD5" w:rsidRPr="0075512F" w:rsidDel="000A3E8D" w:rsidRDefault="00C25BD5" w:rsidP="000A3E8D">
                  <w:pPr>
                    <w:rPr>
                      <w:del w:id="15746" w:author="Houyem Rais" w:date="2024-02-22T15:17:00Z"/>
                    </w:rPr>
                    <w:pPrChange w:id="15747" w:author="Houyem Rais" w:date="2024-02-22T15:17:00Z">
                      <w:pPr>
                        <w:widowControl w:val="0"/>
                        <w:autoSpaceDE w:val="0"/>
                        <w:autoSpaceDN w:val="0"/>
                        <w:spacing w:before="0" w:after="0" w:line="240" w:lineRule="auto"/>
                      </w:pPr>
                    </w:pPrChange>
                  </w:pPr>
                  <w:del w:id="15748" w:author="Houyem Rais" w:date="2024-02-22T15:17:00Z">
                    <w:r w:rsidRPr="0075512F" w:rsidDel="000A3E8D">
                      <w:delText>PPP à Paiements Publics</w:delText>
                    </w:r>
                  </w:del>
                </w:p>
              </w:tc>
              <w:tc>
                <w:tcPr>
                  <w:tcW w:w="1205" w:type="pct"/>
                </w:tcPr>
                <w:p w14:paraId="46BEDF01" w14:textId="40D9EE0A" w:rsidR="00C25BD5" w:rsidRPr="0075512F" w:rsidDel="000A3E8D" w:rsidRDefault="00C25BD5" w:rsidP="000A3E8D">
                  <w:pPr>
                    <w:rPr>
                      <w:del w:id="15749" w:author="Houyem Rais" w:date="2024-02-22T15:17:00Z"/>
                    </w:rPr>
                    <w:pPrChange w:id="15750" w:author="Houyem Rais" w:date="2024-02-22T15:17:00Z">
                      <w:pPr>
                        <w:widowControl w:val="0"/>
                        <w:autoSpaceDE w:val="0"/>
                        <w:autoSpaceDN w:val="0"/>
                        <w:spacing w:before="0" w:after="0" w:line="240" w:lineRule="auto"/>
                      </w:pPr>
                    </w:pPrChange>
                  </w:pPr>
                </w:p>
              </w:tc>
              <w:tc>
                <w:tcPr>
                  <w:tcW w:w="1343" w:type="pct"/>
                </w:tcPr>
                <w:p w14:paraId="237DF2A5" w14:textId="038DC1FD" w:rsidR="00C25BD5" w:rsidRPr="0075512F" w:rsidDel="000A3E8D" w:rsidRDefault="00C25BD5" w:rsidP="000A3E8D">
                  <w:pPr>
                    <w:rPr>
                      <w:del w:id="15751" w:author="Houyem Rais" w:date="2024-02-22T15:17:00Z"/>
                    </w:rPr>
                    <w:pPrChange w:id="15752" w:author="Houyem Rais" w:date="2024-02-22T15:17:00Z">
                      <w:pPr>
                        <w:widowControl w:val="0"/>
                        <w:autoSpaceDE w:val="0"/>
                        <w:autoSpaceDN w:val="0"/>
                        <w:spacing w:before="0" w:after="0" w:line="240" w:lineRule="auto"/>
                      </w:pPr>
                    </w:pPrChange>
                  </w:pPr>
                </w:p>
              </w:tc>
            </w:tr>
            <w:tr w:rsidR="00C25BD5" w:rsidRPr="0075512F" w:rsidDel="000A3E8D" w14:paraId="247239B2" w14:textId="5A17395A">
              <w:trPr>
                <w:del w:id="15753" w:author="Houyem Rais" w:date="2024-02-22T15:17:00Z"/>
              </w:trPr>
              <w:tc>
                <w:tcPr>
                  <w:tcW w:w="2452" w:type="pct"/>
                </w:tcPr>
                <w:p w14:paraId="71250ADD" w14:textId="0D1B6C8B" w:rsidR="00C25BD5" w:rsidRPr="0075512F" w:rsidDel="000A3E8D" w:rsidRDefault="00C25BD5" w:rsidP="000A3E8D">
                  <w:pPr>
                    <w:rPr>
                      <w:del w:id="15754" w:author="Houyem Rais" w:date="2024-02-22T15:17:00Z"/>
                    </w:rPr>
                    <w:pPrChange w:id="15755" w:author="Houyem Rais" w:date="2024-02-22T15:17:00Z">
                      <w:pPr>
                        <w:widowControl w:val="0"/>
                        <w:autoSpaceDE w:val="0"/>
                        <w:autoSpaceDN w:val="0"/>
                        <w:spacing w:before="0" w:after="0" w:line="240" w:lineRule="auto"/>
                      </w:pPr>
                    </w:pPrChange>
                  </w:pPr>
                  <w:del w:id="15756" w:author="Houyem Rais" w:date="2024-02-22T15:17:00Z">
                    <w:r w:rsidRPr="0075512F" w:rsidDel="000A3E8D">
                      <w:delText>PPP Concessif</w:delText>
                    </w:r>
                  </w:del>
                </w:p>
              </w:tc>
              <w:tc>
                <w:tcPr>
                  <w:tcW w:w="1205" w:type="pct"/>
                </w:tcPr>
                <w:p w14:paraId="351EAECE" w14:textId="701FD102" w:rsidR="00C25BD5" w:rsidRPr="0075512F" w:rsidDel="000A3E8D" w:rsidRDefault="00C25BD5" w:rsidP="000A3E8D">
                  <w:pPr>
                    <w:rPr>
                      <w:del w:id="15757" w:author="Houyem Rais" w:date="2024-02-22T15:17:00Z"/>
                    </w:rPr>
                    <w:pPrChange w:id="15758" w:author="Houyem Rais" w:date="2024-02-22T15:17:00Z">
                      <w:pPr>
                        <w:widowControl w:val="0"/>
                        <w:autoSpaceDE w:val="0"/>
                        <w:autoSpaceDN w:val="0"/>
                        <w:spacing w:before="0" w:after="0" w:line="240" w:lineRule="auto"/>
                      </w:pPr>
                    </w:pPrChange>
                  </w:pPr>
                </w:p>
              </w:tc>
              <w:tc>
                <w:tcPr>
                  <w:tcW w:w="1343" w:type="pct"/>
                </w:tcPr>
                <w:p w14:paraId="7524EBAD" w14:textId="0FA222A1" w:rsidR="00C25BD5" w:rsidRPr="0075512F" w:rsidDel="000A3E8D" w:rsidRDefault="00C25BD5" w:rsidP="000A3E8D">
                  <w:pPr>
                    <w:rPr>
                      <w:del w:id="15759" w:author="Houyem Rais" w:date="2024-02-22T15:17:00Z"/>
                    </w:rPr>
                    <w:pPrChange w:id="15760" w:author="Houyem Rais" w:date="2024-02-22T15:17:00Z">
                      <w:pPr>
                        <w:widowControl w:val="0"/>
                        <w:autoSpaceDE w:val="0"/>
                        <w:autoSpaceDN w:val="0"/>
                        <w:spacing w:before="0" w:after="0" w:line="240" w:lineRule="auto"/>
                      </w:pPr>
                    </w:pPrChange>
                  </w:pPr>
                </w:p>
              </w:tc>
            </w:tr>
            <w:tr w:rsidR="00C25BD5" w:rsidRPr="0075512F" w:rsidDel="000A3E8D" w14:paraId="4D082350" w14:textId="3C2CA074">
              <w:trPr>
                <w:del w:id="15761" w:author="Houyem Rais" w:date="2024-02-22T15:17:00Z"/>
              </w:trPr>
              <w:tc>
                <w:tcPr>
                  <w:tcW w:w="2452" w:type="pct"/>
                </w:tcPr>
                <w:p w14:paraId="4D1C203B" w14:textId="470EDE30" w:rsidR="00C25BD5" w:rsidRPr="0075512F" w:rsidDel="000A3E8D" w:rsidRDefault="00C25BD5" w:rsidP="000A3E8D">
                  <w:pPr>
                    <w:rPr>
                      <w:del w:id="15762" w:author="Houyem Rais" w:date="2024-02-22T15:17:00Z"/>
                    </w:rPr>
                    <w:pPrChange w:id="15763" w:author="Houyem Rais" w:date="2024-02-22T15:17:00Z">
                      <w:pPr>
                        <w:widowControl w:val="0"/>
                        <w:autoSpaceDE w:val="0"/>
                        <w:autoSpaceDN w:val="0"/>
                        <w:spacing w:before="0" w:after="0" w:line="240" w:lineRule="auto"/>
                      </w:pPr>
                    </w:pPrChange>
                  </w:pPr>
                  <w:del w:id="15764" w:author="Houyem Rais" w:date="2024-02-22T15:17:00Z">
                    <w:r w:rsidRPr="0075512F" w:rsidDel="000A3E8D">
                      <w:delText>EPC + F</w:delText>
                    </w:r>
                  </w:del>
                </w:p>
              </w:tc>
              <w:tc>
                <w:tcPr>
                  <w:tcW w:w="1205" w:type="pct"/>
                </w:tcPr>
                <w:p w14:paraId="4B0D449C" w14:textId="206EB83F" w:rsidR="00C25BD5" w:rsidRPr="0075512F" w:rsidDel="000A3E8D" w:rsidRDefault="00C25BD5" w:rsidP="000A3E8D">
                  <w:pPr>
                    <w:rPr>
                      <w:del w:id="15765" w:author="Houyem Rais" w:date="2024-02-22T15:17:00Z"/>
                    </w:rPr>
                    <w:pPrChange w:id="15766" w:author="Houyem Rais" w:date="2024-02-22T15:17:00Z">
                      <w:pPr>
                        <w:widowControl w:val="0"/>
                        <w:autoSpaceDE w:val="0"/>
                        <w:autoSpaceDN w:val="0"/>
                        <w:spacing w:before="0" w:after="0" w:line="240" w:lineRule="auto"/>
                      </w:pPr>
                    </w:pPrChange>
                  </w:pPr>
                </w:p>
              </w:tc>
              <w:tc>
                <w:tcPr>
                  <w:tcW w:w="1343" w:type="pct"/>
                </w:tcPr>
                <w:p w14:paraId="570DF1F5" w14:textId="529F1670" w:rsidR="00C25BD5" w:rsidRPr="0075512F" w:rsidDel="000A3E8D" w:rsidRDefault="00C25BD5" w:rsidP="000A3E8D">
                  <w:pPr>
                    <w:rPr>
                      <w:del w:id="15767" w:author="Houyem Rais" w:date="2024-02-22T15:17:00Z"/>
                    </w:rPr>
                    <w:pPrChange w:id="15768" w:author="Houyem Rais" w:date="2024-02-22T15:17:00Z">
                      <w:pPr>
                        <w:widowControl w:val="0"/>
                        <w:autoSpaceDE w:val="0"/>
                        <w:autoSpaceDN w:val="0"/>
                        <w:spacing w:before="0" w:after="0" w:line="240" w:lineRule="auto"/>
                      </w:pPr>
                    </w:pPrChange>
                  </w:pPr>
                </w:p>
              </w:tc>
            </w:tr>
            <w:tr w:rsidR="00C25BD5" w:rsidRPr="0075512F" w:rsidDel="000A3E8D" w14:paraId="58716F9F" w14:textId="2B18D68C">
              <w:trPr>
                <w:del w:id="15769" w:author="Houyem Rais" w:date="2024-02-22T15:17:00Z"/>
              </w:trPr>
              <w:tc>
                <w:tcPr>
                  <w:tcW w:w="2452" w:type="pct"/>
                </w:tcPr>
                <w:p w14:paraId="4C3F8FB3" w14:textId="00D4D7FC" w:rsidR="00C25BD5" w:rsidRPr="0075512F" w:rsidDel="000A3E8D" w:rsidRDefault="00C25BD5" w:rsidP="000A3E8D">
                  <w:pPr>
                    <w:rPr>
                      <w:del w:id="15770" w:author="Houyem Rais" w:date="2024-02-22T15:17:00Z"/>
                    </w:rPr>
                    <w:pPrChange w:id="15771" w:author="Houyem Rais" w:date="2024-02-22T15:17:00Z">
                      <w:pPr>
                        <w:widowControl w:val="0"/>
                        <w:autoSpaceDE w:val="0"/>
                        <w:autoSpaceDN w:val="0"/>
                        <w:spacing w:before="0" w:after="0" w:line="240" w:lineRule="auto"/>
                      </w:pPr>
                    </w:pPrChange>
                  </w:pPr>
                  <w:del w:id="15772" w:author="Houyem Rais" w:date="2024-02-22T15:17:00Z">
                    <w:r w:rsidRPr="0075512F" w:rsidDel="000A3E8D">
                      <w:delText>Autre (à indiquer)</w:delText>
                    </w:r>
                  </w:del>
                </w:p>
              </w:tc>
              <w:tc>
                <w:tcPr>
                  <w:tcW w:w="2548" w:type="pct"/>
                  <w:gridSpan w:val="2"/>
                </w:tcPr>
                <w:p w14:paraId="3D78A57D" w14:textId="006E860A" w:rsidR="00C25BD5" w:rsidRPr="0075512F" w:rsidDel="000A3E8D" w:rsidRDefault="00C25BD5" w:rsidP="000A3E8D">
                  <w:pPr>
                    <w:rPr>
                      <w:del w:id="15773" w:author="Houyem Rais" w:date="2024-02-22T15:17:00Z"/>
                    </w:rPr>
                    <w:pPrChange w:id="15774" w:author="Houyem Rais" w:date="2024-02-22T15:17:00Z">
                      <w:pPr>
                        <w:widowControl w:val="0"/>
                        <w:autoSpaceDE w:val="0"/>
                        <w:autoSpaceDN w:val="0"/>
                        <w:spacing w:before="0" w:after="0" w:line="240" w:lineRule="auto"/>
                      </w:pPr>
                    </w:pPrChange>
                  </w:pPr>
                </w:p>
              </w:tc>
            </w:tr>
            <w:tr w:rsidR="00C25BD5" w:rsidRPr="0075512F" w:rsidDel="000A3E8D" w14:paraId="69C34A24" w14:textId="4F63CA6B">
              <w:trPr>
                <w:del w:id="15775" w:author="Houyem Rais" w:date="2024-02-22T15:17:00Z"/>
              </w:trPr>
              <w:tc>
                <w:tcPr>
                  <w:tcW w:w="5000" w:type="pct"/>
                  <w:gridSpan w:val="3"/>
                </w:tcPr>
                <w:p w14:paraId="12D3FDFB" w14:textId="72EB7E93" w:rsidR="00C25BD5" w:rsidRPr="0075512F" w:rsidDel="000A3E8D" w:rsidRDefault="00C25BD5" w:rsidP="000A3E8D">
                  <w:pPr>
                    <w:rPr>
                      <w:del w:id="15776" w:author="Houyem Rais" w:date="2024-02-22T15:17:00Z"/>
                    </w:rPr>
                    <w:pPrChange w:id="15777" w:author="Houyem Rais" w:date="2024-02-22T15:17:00Z">
                      <w:pPr>
                        <w:widowControl w:val="0"/>
                        <w:autoSpaceDE w:val="0"/>
                        <w:autoSpaceDN w:val="0"/>
                        <w:spacing w:before="0" w:after="0" w:line="240" w:lineRule="auto"/>
                      </w:pPr>
                    </w:pPrChange>
                  </w:pPr>
                </w:p>
              </w:tc>
            </w:tr>
          </w:tbl>
          <w:p w14:paraId="04003D9E" w14:textId="42595A97" w:rsidR="00C25BD5" w:rsidRPr="0075512F" w:rsidDel="000A3E8D" w:rsidRDefault="00C25BD5" w:rsidP="000A3E8D">
            <w:pPr>
              <w:rPr>
                <w:del w:id="15778" w:author="Houyem Rais" w:date="2024-02-22T15:17:00Z"/>
              </w:rPr>
              <w:pPrChange w:id="15779" w:author="Houyem Rais" w:date="2024-02-22T15:17:00Z">
                <w:pPr>
                  <w:spacing w:before="0" w:after="0" w:line="240" w:lineRule="auto"/>
                </w:pPr>
              </w:pPrChange>
            </w:pPr>
          </w:p>
        </w:tc>
      </w:tr>
      <w:tr w:rsidR="00C25BD5" w:rsidRPr="0075512F" w:rsidDel="000A3E8D" w14:paraId="772FF1E0" w14:textId="471328FA" w:rsidTr="000F1468">
        <w:trPr>
          <w:del w:id="15780" w:author="Houyem Rais" w:date="2024-02-22T15:17:00Z"/>
        </w:trPr>
        <w:tc>
          <w:tcPr>
            <w:tcW w:w="5000" w:type="pct"/>
            <w:gridSpan w:val="7"/>
            <w:tcBorders>
              <w:top w:val="single" w:sz="4" w:space="0" w:color="CCCBCD"/>
              <w:bottom w:val="single" w:sz="4" w:space="0" w:color="CCCBCD"/>
            </w:tcBorders>
            <w:shd w:val="clear" w:color="auto" w:fill="D9D9D9" w:themeFill="background1" w:themeFillShade="D9"/>
          </w:tcPr>
          <w:p w14:paraId="18C275DA" w14:textId="4CA73E70" w:rsidR="00C25BD5" w:rsidRPr="0075512F" w:rsidDel="000A3E8D" w:rsidRDefault="00C25BD5" w:rsidP="000A3E8D">
            <w:pPr>
              <w:rPr>
                <w:del w:id="15781" w:author="Houyem Rais" w:date="2024-02-22T15:17:00Z"/>
                <w:b/>
              </w:rPr>
              <w:pPrChange w:id="15782" w:author="Houyem Rais" w:date="2024-02-22T15:17:00Z">
                <w:pPr/>
              </w:pPrChange>
            </w:pPr>
            <w:del w:id="15783" w:author="Houyem Rais" w:date="2024-02-22T15:17:00Z">
              <w:r w:rsidRPr="0075512F" w:rsidDel="000A3E8D">
                <w:rPr>
                  <w:b/>
                  <w:bCs/>
                </w:rPr>
                <w:delText>III. ENGAGEMENTS ET FRAIS</w:delText>
              </w:r>
            </w:del>
          </w:p>
        </w:tc>
      </w:tr>
      <w:tr w:rsidR="00C25BD5" w:rsidRPr="0075512F" w:rsidDel="000A3E8D" w14:paraId="12CB3102" w14:textId="0C419909" w:rsidTr="007419D5">
        <w:trPr>
          <w:del w:id="15784" w:author="Houyem Rais" w:date="2024-02-22T15:17:00Z"/>
        </w:trPr>
        <w:tc>
          <w:tcPr>
            <w:tcW w:w="224" w:type="pct"/>
          </w:tcPr>
          <w:p w14:paraId="055F1BBC" w14:textId="3E2A8537" w:rsidR="00C25BD5" w:rsidRPr="0075512F" w:rsidDel="000A3E8D" w:rsidRDefault="00C25BD5" w:rsidP="000A3E8D">
            <w:pPr>
              <w:rPr>
                <w:del w:id="15785" w:author="Houyem Rais" w:date="2024-02-22T15:17:00Z"/>
                <w:bCs/>
              </w:rPr>
              <w:pPrChange w:id="15786" w:author="Houyem Rais" w:date="2024-02-22T15:17:00Z">
                <w:pPr/>
              </w:pPrChange>
            </w:pPr>
            <w:del w:id="15787" w:author="Houyem Rais" w:date="2024-02-22T15:17:00Z">
              <w:r w:rsidRPr="0075512F" w:rsidDel="000A3E8D">
                <w:rPr>
                  <w:bCs/>
                </w:rPr>
                <w:delText>3a</w:delText>
              </w:r>
            </w:del>
          </w:p>
        </w:tc>
        <w:tc>
          <w:tcPr>
            <w:tcW w:w="1116" w:type="pct"/>
            <w:gridSpan w:val="2"/>
          </w:tcPr>
          <w:p w14:paraId="2CB7AA6E" w14:textId="006BC221" w:rsidR="00C25BD5" w:rsidRPr="0075512F" w:rsidDel="000A3E8D" w:rsidRDefault="00C25BD5" w:rsidP="000A3E8D">
            <w:pPr>
              <w:rPr>
                <w:del w:id="15788" w:author="Houyem Rais" w:date="2024-02-22T15:17:00Z"/>
                <w:bCs/>
              </w:rPr>
              <w:pPrChange w:id="15789" w:author="Houyem Rais" w:date="2024-02-22T15:17:00Z">
                <w:pPr/>
              </w:pPrChange>
            </w:pPr>
            <w:del w:id="15790" w:author="Houyem Rais" w:date="2024-02-22T15:17:00Z">
              <w:r w:rsidRPr="0075512F" w:rsidDel="000A3E8D">
                <w:rPr>
                  <w:bCs/>
                </w:rPr>
                <w:delText>Quel niveau de marge envisageriez-vous ?</w:delText>
              </w:r>
            </w:del>
          </w:p>
          <w:p w14:paraId="1D11FB1B" w14:textId="41032F6D" w:rsidR="00C25BD5" w:rsidRPr="0075512F" w:rsidDel="000A3E8D" w:rsidRDefault="00C25BD5" w:rsidP="000A3E8D">
            <w:pPr>
              <w:rPr>
                <w:del w:id="15791" w:author="Houyem Rais" w:date="2024-02-22T15:17:00Z"/>
                <w:bCs/>
              </w:rPr>
              <w:pPrChange w:id="15792" w:author="Houyem Rais" w:date="2024-02-22T15:17:00Z">
                <w:pPr/>
              </w:pPrChange>
            </w:pPr>
          </w:p>
        </w:tc>
        <w:tc>
          <w:tcPr>
            <w:tcW w:w="3660" w:type="pct"/>
            <w:gridSpan w:val="4"/>
          </w:tcPr>
          <w:tbl>
            <w:tblPr>
              <w:tblStyle w:val="TableGrid"/>
              <w:tblW w:w="5920" w:type="dxa"/>
              <w:tblInd w:w="77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57"/>
              <w:gridCol w:w="2319"/>
              <w:gridCol w:w="2044"/>
            </w:tblGrid>
            <w:tr w:rsidR="00C25BD5" w:rsidRPr="0075512F" w:rsidDel="000A3E8D" w14:paraId="512B01BC" w14:textId="51B94F5F" w:rsidTr="000F1468">
              <w:trPr>
                <w:del w:id="15793" w:author="Houyem Rais" w:date="2024-02-22T15:17:00Z"/>
              </w:trPr>
              <w:tc>
                <w:tcPr>
                  <w:tcW w:w="1315" w:type="pct"/>
                </w:tcPr>
                <w:p w14:paraId="55DAF6AD" w14:textId="3F099FB6" w:rsidR="00C25BD5" w:rsidRPr="0075512F" w:rsidDel="000A3E8D" w:rsidRDefault="00C25BD5" w:rsidP="000A3E8D">
                  <w:pPr>
                    <w:rPr>
                      <w:del w:id="15794" w:author="Houyem Rais" w:date="2024-02-22T15:17:00Z"/>
                      <w:b/>
                    </w:rPr>
                    <w:pPrChange w:id="15795" w:author="Houyem Rais" w:date="2024-02-22T15:17:00Z">
                      <w:pPr>
                        <w:widowControl w:val="0"/>
                        <w:autoSpaceDE w:val="0"/>
                        <w:autoSpaceDN w:val="0"/>
                      </w:pPr>
                    </w:pPrChange>
                  </w:pPr>
                  <w:del w:id="15796" w:author="Houyem Rais" w:date="2024-02-22T15:17:00Z">
                    <w:r w:rsidRPr="0075512F" w:rsidDel="000A3E8D">
                      <w:rPr>
                        <w:b/>
                      </w:rPr>
                      <w:delText>Monnaie</w:delText>
                    </w:r>
                  </w:del>
                </w:p>
              </w:tc>
              <w:tc>
                <w:tcPr>
                  <w:tcW w:w="1959" w:type="pct"/>
                </w:tcPr>
                <w:p w14:paraId="4C3629B5" w14:textId="24AF00F1" w:rsidR="00C25BD5" w:rsidRPr="0075512F" w:rsidDel="000A3E8D" w:rsidRDefault="00C25BD5" w:rsidP="000A3E8D">
                  <w:pPr>
                    <w:rPr>
                      <w:del w:id="15797" w:author="Houyem Rais" w:date="2024-02-22T15:17:00Z"/>
                      <w:b/>
                    </w:rPr>
                    <w:pPrChange w:id="15798" w:author="Houyem Rais" w:date="2024-02-22T15:17:00Z">
                      <w:pPr>
                        <w:widowControl w:val="0"/>
                        <w:autoSpaceDE w:val="0"/>
                        <w:autoSpaceDN w:val="0"/>
                      </w:pPr>
                    </w:pPrChange>
                  </w:pPr>
                  <w:del w:id="15799" w:author="Houyem Rais" w:date="2024-02-22T15:17:00Z">
                    <w:r w:rsidRPr="0075512F" w:rsidDel="000A3E8D">
                      <w:rPr>
                        <w:b/>
                      </w:rPr>
                      <w:delText>Marge en période de construction</w:delText>
                    </w:r>
                  </w:del>
                </w:p>
              </w:tc>
              <w:tc>
                <w:tcPr>
                  <w:tcW w:w="1726" w:type="pct"/>
                </w:tcPr>
                <w:p w14:paraId="54EADCF2" w14:textId="3BEEC2F0" w:rsidR="00C25BD5" w:rsidRPr="0075512F" w:rsidDel="000A3E8D" w:rsidRDefault="00C25BD5" w:rsidP="000A3E8D">
                  <w:pPr>
                    <w:rPr>
                      <w:del w:id="15800" w:author="Houyem Rais" w:date="2024-02-22T15:17:00Z"/>
                      <w:b/>
                    </w:rPr>
                    <w:pPrChange w:id="15801" w:author="Houyem Rais" w:date="2024-02-22T15:17:00Z">
                      <w:pPr>
                        <w:widowControl w:val="0"/>
                        <w:autoSpaceDE w:val="0"/>
                        <w:autoSpaceDN w:val="0"/>
                      </w:pPr>
                    </w:pPrChange>
                  </w:pPr>
                  <w:del w:id="15802" w:author="Houyem Rais" w:date="2024-02-22T15:17:00Z">
                    <w:r w:rsidRPr="0075512F" w:rsidDel="000A3E8D">
                      <w:rPr>
                        <w:b/>
                      </w:rPr>
                      <w:delText xml:space="preserve">Marge en période d’exploitation </w:delText>
                    </w:r>
                  </w:del>
                </w:p>
              </w:tc>
            </w:tr>
            <w:tr w:rsidR="00C25BD5" w:rsidRPr="0075512F" w:rsidDel="000A3E8D" w14:paraId="20CFA786" w14:textId="45ECB70F" w:rsidTr="000F1468">
              <w:trPr>
                <w:del w:id="15803" w:author="Houyem Rais" w:date="2024-02-22T15:17:00Z"/>
              </w:trPr>
              <w:tc>
                <w:tcPr>
                  <w:tcW w:w="1315" w:type="pct"/>
                </w:tcPr>
                <w:p w14:paraId="79EE709F" w14:textId="65E19E07" w:rsidR="00C25BD5" w:rsidRPr="0075512F" w:rsidDel="000A3E8D" w:rsidRDefault="00C25BD5" w:rsidP="000A3E8D">
                  <w:pPr>
                    <w:rPr>
                      <w:del w:id="15804" w:author="Houyem Rais" w:date="2024-02-22T15:17:00Z"/>
                    </w:rPr>
                    <w:pPrChange w:id="15805" w:author="Houyem Rais" w:date="2024-02-22T15:17:00Z">
                      <w:pPr>
                        <w:widowControl w:val="0"/>
                        <w:autoSpaceDE w:val="0"/>
                        <w:autoSpaceDN w:val="0"/>
                      </w:pPr>
                    </w:pPrChange>
                  </w:pPr>
                  <w:del w:id="15806" w:author="Houyem Rais" w:date="2024-02-22T15:17:00Z">
                    <w:r w:rsidRPr="0075512F" w:rsidDel="000A3E8D">
                      <w:delText>USD/EUR</w:delText>
                    </w:r>
                  </w:del>
                </w:p>
              </w:tc>
              <w:tc>
                <w:tcPr>
                  <w:tcW w:w="1959" w:type="pct"/>
                </w:tcPr>
                <w:p w14:paraId="4B63701C" w14:textId="1B785680" w:rsidR="00C25BD5" w:rsidRPr="0075512F" w:rsidDel="000A3E8D" w:rsidRDefault="00C25BD5" w:rsidP="000A3E8D">
                  <w:pPr>
                    <w:rPr>
                      <w:del w:id="15807" w:author="Houyem Rais" w:date="2024-02-22T15:17:00Z"/>
                    </w:rPr>
                    <w:pPrChange w:id="15808" w:author="Houyem Rais" w:date="2024-02-22T15:17:00Z">
                      <w:pPr>
                        <w:widowControl w:val="0"/>
                        <w:autoSpaceDE w:val="0"/>
                        <w:autoSpaceDN w:val="0"/>
                      </w:pPr>
                    </w:pPrChange>
                  </w:pPr>
                </w:p>
              </w:tc>
              <w:tc>
                <w:tcPr>
                  <w:tcW w:w="1726" w:type="pct"/>
                </w:tcPr>
                <w:p w14:paraId="40D0AED3" w14:textId="729B2BD0" w:rsidR="00C25BD5" w:rsidRPr="0075512F" w:rsidDel="000A3E8D" w:rsidRDefault="00C25BD5" w:rsidP="000A3E8D">
                  <w:pPr>
                    <w:rPr>
                      <w:del w:id="15809" w:author="Houyem Rais" w:date="2024-02-22T15:17:00Z"/>
                    </w:rPr>
                    <w:pPrChange w:id="15810" w:author="Houyem Rais" w:date="2024-02-22T15:17:00Z">
                      <w:pPr>
                        <w:widowControl w:val="0"/>
                        <w:autoSpaceDE w:val="0"/>
                        <w:autoSpaceDN w:val="0"/>
                      </w:pPr>
                    </w:pPrChange>
                  </w:pPr>
                </w:p>
              </w:tc>
            </w:tr>
            <w:tr w:rsidR="00C25BD5" w:rsidRPr="0075512F" w:rsidDel="000A3E8D" w14:paraId="6F683840" w14:textId="32A4E011" w:rsidTr="000F1468">
              <w:trPr>
                <w:del w:id="15811" w:author="Houyem Rais" w:date="2024-02-22T15:17:00Z"/>
              </w:trPr>
              <w:tc>
                <w:tcPr>
                  <w:tcW w:w="1315" w:type="pct"/>
                </w:tcPr>
                <w:p w14:paraId="595A9579" w14:textId="6057AB85" w:rsidR="00C25BD5" w:rsidRPr="0075512F" w:rsidDel="000A3E8D" w:rsidRDefault="00C25BD5" w:rsidP="000A3E8D">
                  <w:pPr>
                    <w:rPr>
                      <w:del w:id="15812" w:author="Houyem Rais" w:date="2024-02-22T15:17:00Z"/>
                    </w:rPr>
                    <w:pPrChange w:id="15813" w:author="Houyem Rais" w:date="2024-02-22T15:17:00Z">
                      <w:pPr>
                        <w:widowControl w:val="0"/>
                        <w:autoSpaceDE w:val="0"/>
                        <w:autoSpaceDN w:val="0"/>
                      </w:pPr>
                    </w:pPrChange>
                  </w:pPr>
                  <w:del w:id="15814" w:author="Houyem Rais" w:date="2024-02-22T15:17:00Z">
                    <w:r w:rsidRPr="0075512F" w:rsidDel="000A3E8D">
                      <w:delText>TND</w:delText>
                    </w:r>
                  </w:del>
                </w:p>
              </w:tc>
              <w:tc>
                <w:tcPr>
                  <w:tcW w:w="1959" w:type="pct"/>
                </w:tcPr>
                <w:p w14:paraId="03251BFA" w14:textId="1E5BEC1A" w:rsidR="00C25BD5" w:rsidRPr="0075512F" w:rsidDel="000A3E8D" w:rsidRDefault="00C25BD5" w:rsidP="000A3E8D">
                  <w:pPr>
                    <w:rPr>
                      <w:del w:id="15815" w:author="Houyem Rais" w:date="2024-02-22T15:17:00Z"/>
                    </w:rPr>
                    <w:pPrChange w:id="15816" w:author="Houyem Rais" w:date="2024-02-22T15:17:00Z">
                      <w:pPr>
                        <w:widowControl w:val="0"/>
                        <w:autoSpaceDE w:val="0"/>
                        <w:autoSpaceDN w:val="0"/>
                      </w:pPr>
                    </w:pPrChange>
                  </w:pPr>
                </w:p>
              </w:tc>
              <w:tc>
                <w:tcPr>
                  <w:tcW w:w="1726" w:type="pct"/>
                </w:tcPr>
                <w:p w14:paraId="41AEF134" w14:textId="477D72AB" w:rsidR="00C25BD5" w:rsidRPr="0075512F" w:rsidDel="000A3E8D" w:rsidRDefault="00C25BD5" w:rsidP="000A3E8D">
                  <w:pPr>
                    <w:rPr>
                      <w:del w:id="15817" w:author="Houyem Rais" w:date="2024-02-22T15:17:00Z"/>
                    </w:rPr>
                    <w:pPrChange w:id="15818" w:author="Houyem Rais" w:date="2024-02-22T15:17:00Z">
                      <w:pPr>
                        <w:widowControl w:val="0"/>
                        <w:autoSpaceDE w:val="0"/>
                        <w:autoSpaceDN w:val="0"/>
                      </w:pPr>
                    </w:pPrChange>
                  </w:pPr>
                </w:p>
              </w:tc>
            </w:tr>
            <w:tr w:rsidR="00C25BD5" w:rsidRPr="0075512F" w:rsidDel="000A3E8D" w14:paraId="527484DE" w14:textId="78207A80" w:rsidTr="000F1468">
              <w:trPr>
                <w:del w:id="15819" w:author="Houyem Rais" w:date="2024-02-22T15:17:00Z"/>
              </w:trPr>
              <w:tc>
                <w:tcPr>
                  <w:tcW w:w="1315" w:type="pct"/>
                </w:tcPr>
                <w:p w14:paraId="0C42D05C" w14:textId="51D4A4B5" w:rsidR="00C25BD5" w:rsidRPr="0075512F" w:rsidDel="000A3E8D" w:rsidRDefault="00C25BD5" w:rsidP="000A3E8D">
                  <w:pPr>
                    <w:rPr>
                      <w:del w:id="15820" w:author="Houyem Rais" w:date="2024-02-22T15:17:00Z"/>
                    </w:rPr>
                    <w:pPrChange w:id="15821" w:author="Houyem Rais" w:date="2024-02-22T15:17:00Z">
                      <w:pPr>
                        <w:widowControl w:val="0"/>
                        <w:autoSpaceDE w:val="0"/>
                        <w:autoSpaceDN w:val="0"/>
                      </w:pPr>
                    </w:pPrChange>
                  </w:pPr>
                  <w:del w:id="15822" w:author="Houyem Rais" w:date="2024-02-22T15:17:00Z">
                    <w:r w:rsidRPr="0075512F" w:rsidDel="000A3E8D">
                      <w:delText xml:space="preserve">Autre </w:delText>
                    </w:r>
                  </w:del>
                </w:p>
              </w:tc>
              <w:tc>
                <w:tcPr>
                  <w:tcW w:w="1959" w:type="pct"/>
                </w:tcPr>
                <w:p w14:paraId="7A401C7B" w14:textId="65BF94EF" w:rsidR="00C25BD5" w:rsidRPr="0075512F" w:rsidDel="000A3E8D" w:rsidRDefault="00C25BD5" w:rsidP="000A3E8D">
                  <w:pPr>
                    <w:rPr>
                      <w:del w:id="15823" w:author="Houyem Rais" w:date="2024-02-22T15:17:00Z"/>
                    </w:rPr>
                    <w:pPrChange w:id="15824" w:author="Houyem Rais" w:date="2024-02-22T15:17:00Z">
                      <w:pPr>
                        <w:widowControl w:val="0"/>
                        <w:autoSpaceDE w:val="0"/>
                        <w:autoSpaceDN w:val="0"/>
                      </w:pPr>
                    </w:pPrChange>
                  </w:pPr>
                </w:p>
              </w:tc>
              <w:tc>
                <w:tcPr>
                  <w:tcW w:w="1726" w:type="pct"/>
                </w:tcPr>
                <w:p w14:paraId="08918A55" w14:textId="01C18539" w:rsidR="00C25BD5" w:rsidRPr="0075512F" w:rsidDel="000A3E8D" w:rsidRDefault="00C25BD5" w:rsidP="000A3E8D">
                  <w:pPr>
                    <w:rPr>
                      <w:del w:id="15825" w:author="Houyem Rais" w:date="2024-02-22T15:17:00Z"/>
                    </w:rPr>
                    <w:pPrChange w:id="15826" w:author="Houyem Rais" w:date="2024-02-22T15:17:00Z">
                      <w:pPr>
                        <w:widowControl w:val="0"/>
                        <w:autoSpaceDE w:val="0"/>
                        <w:autoSpaceDN w:val="0"/>
                      </w:pPr>
                    </w:pPrChange>
                  </w:pPr>
                </w:p>
              </w:tc>
            </w:tr>
          </w:tbl>
          <w:p w14:paraId="5B1A1602" w14:textId="11087372" w:rsidR="00C25BD5" w:rsidRPr="0075512F" w:rsidDel="000A3E8D" w:rsidRDefault="00C25BD5" w:rsidP="000A3E8D">
            <w:pPr>
              <w:rPr>
                <w:del w:id="15827" w:author="Houyem Rais" w:date="2024-02-22T15:17:00Z"/>
              </w:rPr>
              <w:pPrChange w:id="15828" w:author="Houyem Rais" w:date="2024-02-22T15:17:00Z">
                <w:pPr/>
              </w:pPrChange>
            </w:pPr>
          </w:p>
        </w:tc>
      </w:tr>
      <w:tr w:rsidR="00C25BD5" w:rsidRPr="0075512F" w:rsidDel="000A3E8D" w14:paraId="72CF2754" w14:textId="3C7AE85B" w:rsidTr="007419D5">
        <w:trPr>
          <w:del w:id="15829" w:author="Houyem Rais" w:date="2024-02-22T15:17:00Z"/>
        </w:trPr>
        <w:tc>
          <w:tcPr>
            <w:tcW w:w="224" w:type="pct"/>
          </w:tcPr>
          <w:p w14:paraId="1823CAE2" w14:textId="3934518D" w:rsidR="00C25BD5" w:rsidRPr="0075512F" w:rsidDel="000A3E8D" w:rsidRDefault="00C25BD5" w:rsidP="000A3E8D">
            <w:pPr>
              <w:rPr>
                <w:del w:id="15830" w:author="Houyem Rais" w:date="2024-02-22T15:17:00Z"/>
              </w:rPr>
              <w:pPrChange w:id="15831" w:author="Houyem Rais" w:date="2024-02-22T15:17:00Z">
                <w:pPr/>
              </w:pPrChange>
            </w:pPr>
            <w:del w:id="15832" w:author="Houyem Rais" w:date="2024-02-22T15:17:00Z">
              <w:r w:rsidRPr="0075512F" w:rsidDel="000A3E8D">
                <w:delText>3b</w:delText>
              </w:r>
            </w:del>
          </w:p>
        </w:tc>
        <w:tc>
          <w:tcPr>
            <w:tcW w:w="1116" w:type="pct"/>
            <w:gridSpan w:val="2"/>
          </w:tcPr>
          <w:p w14:paraId="302AF993" w14:textId="79E626DA" w:rsidR="00C25BD5" w:rsidRPr="0075512F" w:rsidDel="000A3E8D" w:rsidRDefault="00C25BD5" w:rsidP="000A3E8D">
            <w:pPr>
              <w:rPr>
                <w:del w:id="15833" w:author="Houyem Rais" w:date="2024-02-22T15:17:00Z"/>
              </w:rPr>
              <w:pPrChange w:id="15834" w:author="Houyem Rais" w:date="2024-02-22T15:17:00Z">
                <w:pPr/>
              </w:pPrChange>
            </w:pPr>
            <w:del w:id="15835" w:author="Houyem Rais" w:date="2024-02-22T15:17:00Z">
              <w:r w:rsidRPr="0075512F" w:rsidDel="000A3E8D">
                <w:delText>Quel taux de base de référence applicable pour le projet ?</w:delText>
              </w:r>
            </w:del>
          </w:p>
        </w:tc>
        <w:tc>
          <w:tcPr>
            <w:tcW w:w="3660" w:type="pct"/>
            <w:gridSpan w:val="4"/>
          </w:tcPr>
          <w:p w14:paraId="7BB53C17" w14:textId="0D6D7DAC" w:rsidR="00C25BD5" w:rsidRPr="0075512F" w:rsidDel="000A3E8D" w:rsidRDefault="00C25BD5" w:rsidP="000A3E8D">
            <w:pPr>
              <w:rPr>
                <w:del w:id="15836" w:author="Houyem Rais" w:date="2024-02-22T15:17:00Z"/>
              </w:rPr>
              <w:pPrChange w:id="15837" w:author="Houyem Rais" w:date="2024-02-22T15:17:00Z">
                <w:pPr/>
              </w:pPrChange>
            </w:pPr>
          </w:p>
        </w:tc>
      </w:tr>
      <w:tr w:rsidR="00C25BD5" w:rsidRPr="0075512F" w:rsidDel="000A3E8D" w14:paraId="6565B5D0" w14:textId="4C8A828D" w:rsidTr="007419D5">
        <w:trPr>
          <w:del w:id="15838" w:author="Houyem Rais" w:date="2024-02-22T15:17:00Z"/>
        </w:trPr>
        <w:tc>
          <w:tcPr>
            <w:tcW w:w="224" w:type="pct"/>
          </w:tcPr>
          <w:p w14:paraId="1024ADCA" w14:textId="33382627" w:rsidR="00C25BD5" w:rsidRPr="0075512F" w:rsidDel="000A3E8D" w:rsidRDefault="00C25BD5" w:rsidP="000A3E8D">
            <w:pPr>
              <w:rPr>
                <w:del w:id="15839" w:author="Houyem Rais" w:date="2024-02-22T15:17:00Z"/>
                <w:bCs/>
              </w:rPr>
              <w:pPrChange w:id="15840" w:author="Houyem Rais" w:date="2024-02-22T15:17:00Z">
                <w:pPr/>
              </w:pPrChange>
            </w:pPr>
            <w:del w:id="15841" w:author="Houyem Rais" w:date="2024-02-22T15:17:00Z">
              <w:r w:rsidRPr="0075512F" w:rsidDel="000A3E8D">
                <w:rPr>
                  <w:bCs/>
                </w:rPr>
                <w:delText>3c</w:delText>
              </w:r>
            </w:del>
          </w:p>
        </w:tc>
        <w:tc>
          <w:tcPr>
            <w:tcW w:w="1116" w:type="pct"/>
            <w:gridSpan w:val="2"/>
          </w:tcPr>
          <w:p w14:paraId="6A2BE3FD" w14:textId="38F5261A" w:rsidR="00C25BD5" w:rsidRPr="0075512F" w:rsidDel="000A3E8D" w:rsidRDefault="00C25BD5" w:rsidP="000A3E8D">
            <w:pPr>
              <w:rPr>
                <w:del w:id="15842" w:author="Houyem Rais" w:date="2024-02-22T15:17:00Z"/>
                <w:bCs/>
              </w:rPr>
              <w:pPrChange w:id="15843" w:author="Houyem Rais" w:date="2024-02-22T15:17:00Z">
                <w:pPr/>
              </w:pPrChange>
            </w:pPr>
            <w:del w:id="15844" w:author="Houyem Rais" w:date="2024-02-22T15:17:00Z">
              <w:r w:rsidRPr="0075512F" w:rsidDel="000A3E8D">
                <w:rPr>
                  <w:bCs/>
                </w:rPr>
                <w:delText xml:space="preserve">À quel niveau de commissions pour le projet ? </w:delText>
              </w:r>
            </w:del>
          </w:p>
        </w:tc>
        <w:tc>
          <w:tcPr>
            <w:tcW w:w="3660" w:type="pct"/>
            <w:gridSpan w:val="4"/>
          </w:tcPr>
          <w:tbl>
            <w:tblPr>
              <w:tblStyle w:val="TableGrid"/>
              <w:tblW w:w="6502" w:type="dxa"/>
              <w:tblInd w:w="536"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103"/>
              <w:gridCol w:w="3399"/>
            </w:tblGrid>
            <w:tr w:rsidR="00C25BD5" w:rsidRPr="0075512F" w:rsidDel="000A3E8D" w14:paraId="0B7405F8" w14:textId="01C4B907" w:rsidTr="000F1468">
              <w:trPr>
                <w:del w:id="15845" w:author="Houyem Rais" w:date="2024-02-22T15:17:00Z"/>
              </w:trPr>
              <w:tc>
                <w:tcPr>
                  <w:tcW w:w="2386" w:type="pct"/>
                </w:tcPr>
                <w:p w14:paraId="30D6574C" w14:textId="7BDF1D63" w:rsidR="00C25BD5" w:rsidRPr="0075512F" w:rsidDel="000A3E8D" w:rsidRDefault="00C25BD5" w:rsidP="000A3E8D">
                  <w:pPr>
                    <w:rPr>
                      <w:del w:id="15846" w:author="Houyem Rais" w:date="2024-02-22T15:17:00Z"/>
                      <w:b/>
                    </w:rPr>
                    <w:pPrChange w:id="15847" w:author="Houyem Rais" w:date="2024-02-22T15:17:00Z">
                      <w:pPr>
                        <w:widowControl w:val="0"/>
                        <w:autoSpaceDE w:val="0"/>
                        <w:autoSpaceDN w:val="0"/>
                      </w:pPr>
                    </w:pPrChange>
                  </w:pPr>
                  <w:del w:id="15848" w:author="Houyem Rais" w:date="2024-02-22T15:17:00Z">
                    <w:r w:rsidRPr="0075512F" w:rsidDel="000A3E8D">
                      <w:rPr>
                        <w:b/>
                      </w:rPr>
                      <w:delText>Type de commission</w:delText>
                    </w:r>
                  </w:del>
                </w:p>
              </w:tc>
              <w:tc>
                <w:tcPr>
                  <w:tcW w:w="2614" w:type="pct"/>
                </w:tcPr>
                <w:p w14:paraId="29DFD826" w14:textId="3279B294" w:rsidR="00C25BD5" w:rsidRPr="0075512F" w:rsidDel="000A3E8D" w:rsidRDefault="00C25BD5" w:rsidP="000A3E8D">
                  <w:pPr>
                    <w:rPr>
                      <w:del w:id="15849" w:author="Houyem Rais" w:date="2024-02-22T15:17:00Z"/>
                      <w:b/>
                    </w:rPr>
                    <w:pPrChange w:id="15850" w:author="Houyem Rais" w:date="2024-02-22T15:17:00Z">
                      <w:pPr>
                        <w:widowControl w:val="0"/>
                        <w:autoSpaceDE w:val="0"/>
                        <w:autoSpaceDN w:val="0"/>
                      </w:pPr>
                    </w:pPrChange>
                  </w:pPr>
                  <w:del w:id="15851" w:author="Houyem Rais" w:date="2024-02-22T15:17:00Z">
                    <w:r w:rsidRPr="0075512F" w:rsidDel="000A3E8D">
                      <w:rPr>
                        <w:b/>
                      </w:rPr>
                      <w:delText xml:space="preserve">Frais </w:delText>
                    </w:r>
                  </w:del>
                </w:p>
              </w:tc>
            </w:tr>
            <w:tr w:rsidR="00C25BD5" w:rsidRPr="0075512F" w:rsidDel="000A3E8D" w14:paraId="5586EC1C" w14:textId="51E74CF0" w:rsidTr="000F1468">
              <w:trPr>
                <w:del w:id="15852" w:author="Houyem Rais" w:date="2024-02-22T15:17:00Z"/>
              </w:trPr>
              <w:tc>
                <w:tcPr>
                  <w:tcW w:w="2386" w:type="pct"/>
                </w:tcPr>
                <w:p w14:paraId="7D15BE9A" w14:textId="1F4361C1" w:rsidR="00C25BD5" w:rsidRPr="0075512F" w:rsidDel="000A3E8D" w:rsidRDefault="00C25BD5" w:rsidP="000A3E8D">
                  <w:pPr>
                    <w:rPr>
                      <w:del w:id="15853" w:author="Houyem Rais" w:date="2024-02-22T15:17:00Z"/>
                    </w:rPr>
                    <w:pPrChange w:id="15854" w:author="Houyem Rais" w:date="2024-02-22T15:17:00Z">
                      <w:pPr>
                        <w:widowControl w:val="0"/>
                        <w:autoSpaceDE w:val="0"/>
                        <w:autoSpaceDN w:val="0"/>
                      </w:pPr>
                    </w:pPrChange>
                  </w:pPr>
                  <w:del w:id="15855" w:author="Houyem Rais" w:date="2024-02-22T15:17:00Z">
                    <w:r w:rsidRPr="0075512F" w:rsidDel="000A3E8D">
                      <w:delText>Agence</w:delText>
                    </w:r>
                  </w:del>
                </w:p>
              </w:tc>
              <w:tc>
                <w:tcPr>
                  <w:tcW w:w="2614" w:type="pct"/>
                </w:tcPr>
                <w:p w14:paraId="463E0D09" w14:textId="7709E6C7" w:rsidR="00C25BD5" w:rsidRPr="0075512F" w:rsidDel="000A3E8D" w:rsidRDefault="00C25BD5" w:rsidP="000A3E8D">
                  <w:pPr>
                    <w:rPr>
                      <w:del w:id="15856" w:author="Houyem Rais" w:date="2024-02-22T15:17:00Z"/>
                    </w:rPr>
                    <w:pPrChange w:id="15857" w:author="Houyem Rais" w:date="2024-02-22T15:17:00Z">
                      <w:pPr>
                        <w:widowControl w:val="0"/>
                        <w:autoSpaceDE w:val="0"/>
                        <w:autoSpaceDN w:val="0"/>
                      </w:pPr>
                    </w:pPrChange>
                  </w:pPr>
                </w:p>
              </w:tc>
            </w:tr>
            <w:tr w:rsidR="00C25BD5" w:rsidRPr="0075512F" w:rsidDel="000A3E8D" w14:paraId="5559B825" w14:textId="120A3C7C" w:rsidTr="000F1468">
              <w:trPr>
                <w:del w:id="15858" w:author="Houyem Rais" w:date="2024-02-22T15:17:00Z"/>
              </w:trPr>
              <w:tc>
                <w:tcPr>
                  <w:tcW w:w="2386" w:type="pct"/>
                </w:tcPr>
                <w:p w14:paraId="341CBFD8" w14:textId="02B9DDDF" w:rsidR="00C25BD5" w:rsidRPr="0075512F" w:rsidDel="000A3E8D" w:rsidRDefault="00C25BD5" w:rsidP="000A3E8D">
                  <w:pPr>
                    <w:rPr>
                      <w:del w:id="15859" w:author="Houyem Rais" w:date="2024-02-22T15:17:00Z"/>
                    </w:rPr>
                    <w:pPrChange w:id="15860" w:author="Houyem Rais" w:date="2024-02-22T15:17:00Z">
                      <w:pPr>
                        <w:widowControl w:val="0"/>
                        <w:autoSpaceDE w:val="0"/>
                        <w:autoSpaceDN w:val="0"/>
                      </w:pPr>
                    </w:pPrChange>
                  </w:pPr>
                  <w:del w:id="15861" w:author="Houyem Rais" w:date="2024-02-22T15:17:00Z">
                    <w:r w:rsidRPr="0075512F" w:rsidDel="000A3E8D">
                      <w:delText>Engagement</w:delText>
                    </w:r>
                  </w:del>
                </w:p>
              </w:tc>
              <w:tc>
                <w:tcPr>
                  <w:tcW w:w="2614" w:type="pct"/>
                </w:tcPr>
                <w:p w14:paraId="4DF89ADC" w14:textId="2F8164F1" w:rsidR="00C25BD5" w:rsidRPr="0075512F" w:rsidDel="000A3E8D" w:rsidRDefault="00C25BD5" w:rsidP="000A3E8D">
                  <w:pPr>
                    <w:rPr>
                      <w:del w:id="15862" w:author="Houyem Rais" w:date="2024-02-22T15:17:00Z"/>
                    </w:rPr>
                    <w:pPrChange w:id="15863" w:author="Houyem Rais" w:date="2024-02-22T15:17:00Z">
                      <w:pPr>
                        <w:widowControl w:val="0"/>
                        <w:autoSpaceDE w:val="0"/>
                        <w:autoSpaceDN w:val="0"/>
                      </w:pPr>
                    </w:pPrChange>
                  </w:pPr>
                </w:p>
              </w:tc>
            </w:tr>
            <w:tr w:rsidR="00C25BD5" w:rsidRPr="0075512F" w:rsidDel="000A3E8D" w14:paraId="2062D722" w14:textId="4B0DDB28" w:rsidTr="000F1468">
              <w:trPr>
                <w:del w:id="15864" w:author="Houyem Rais" w:date="2024-02-22T15:17:00Z"/>
              </w:trPr>
              <w:tc>
                <w:tcPr>
                  <w:tcW w:w="2386" w:type="pct"/>
                </w:tcPr>
                <w:p w14:paraId="6DFA558E" w14:textId="17E4BA72" w:rsidR="00C25BD5" w:rsidRPr="0075512F" w:rsidDel="000A3E8D" w:rsidRDefault="00C25BD5" w:rsidP="000A3E8D">
                  <w:pPr>
                    <w:rPr>
                      <w:del w:id="15865" w:author="Houyem Rais" w:date="2024-02-22T15:17:00Z"/>
                    </w:rPr>
                    <w:pPrChange w:id="15866" w:author="Houyem Rais" w:date="2024-02-22T15:17:00Z">
                      <w:pPr>
                        <w:widowControl w:val="0"/>
                        <w:autoSpaceDE w:val="0"/>
                        <w:autoSpaceDN w:val="0"/>
                      </w:pPr>
                    </w:pPrChange>
                  </w:pPr>
                  <w:del w:id="15867" w:author="Houyem Rais" w:date="2024-02-22T15:17:00Z">
                    <w:r w:rsidRPr="0075512F" w:rsidDel="000A3E8D">
                      <w:delText>Autre</w:delText>
                    </w:r>
                  </w:del>
                </w:p>
              </w:tc>
              <w:tc>
                <w:tcPr>
                  <w:tcW w:w="2614" w:type="pct"/>
                </w:tcPr>
                <w:p w14:paraId="37B11AED" w14:textId="3CD178A3" w:rsidR="00C25BD5" w:rsidRPr="0075512F" w:rsidDel="000A3E8D" w:rsidRDefault="00C25BD5" w:rsidP="000A3E8D">
                  <w:pPr>
                    <w:rPr>
                      <w:del w:id="15868" w:author="Houyem Rais" w:date="2024-02-22T15:17:00Z"/>
                    </w:rPr>
                    <w:pPrChange w:id="15869" w:author="Houyem Rais" w:date="2024-02-22T15:17:00Z">
                      <w:pPr>
                        <w:widowControl w:val="0"/>
                        <w:autoSpaceDE w:val="0"/>
                        <w:autoSpaceDN w:val="0"/>
                      </w:pPr>
                    </w:pPrChange>
                  </w:pPr>
                </w:p>
              </w:tc>
            </w:tr>
          </w:tbl>
          <w:p w14:paraId="0AE3EF73" w14:textId="6D9D747B" w:rsidR="00C25BD5" w:rsidRPr="0075512F" w:rsidDel="000A3E8D" w:rsidRDefault="00C25BD5" w:rsidP="000A3E8D">
            <w:pPr>
              <w:rPr>
                <w:del w:id="15870" w:author="Houyem Rais" w:date="2024-02-22T15:17:00Z"/>
              </w:rPr>
              <w:pPrChange w:id="15871" w:author="Houyem Rais" w:date="2024-02-22T15:17:00Z">
                <w:pPr/>
              </w:pPrChange>
            </w:pPr>
          </w:p>
        </w:tc>
      </w:tr>
      <w:tr w:rsidR="00C25BD5" w:rsidRPr="0075512F" w:rsidDel="000A3E8D" w14:paraId="3D7EF7F1" w14:textId="3168CDB9" w:rsidTr="007419D5">
        <w:trPr>
          <w:del w:id="15872" w:author="Houyem Rais" w:date="2024-02-22T15:17:00Z"/>
        </w:trPr>
        <w:tc>
          <w:tcPr>
            <w:tcW w:w="224" w:type="pct"/>
          </w:tcPr>
          <w:p w14:paraId="09FCDEC2" w14:textId="5B7D2BCF" w:rsidR="00C25BD5" w:rsidRPr="0075512F" w:rsidDel="000A3E8D" w:rsidRDefault="00C25BD5" w:rsidP="000A3E8D">
            <w:pPr>
              <w:rPr>
                <w:del w:id="15873" w:author="Houyem Rais" w:date="2024-02-22T15:17:00Z"/>
                <w:bCs/>
              </w:rPr>
              <w:pPrChange w:id="15874" w:author="Houyem Rais" w:date="2024-02-22T15:17:00Z">
                <w:pPr/>
              </w:pPrChange>
            </w:pPr>
            <w:del w:id="15875" w:author="Houyem Rais" w:date="2024-02-22T15:17:00Z">
              <w:r w:rsidRPr="0075512F" w:rsidDel="000A3E8D">
                <w:rPr>
                  <w:bCs/>
                </w:rPr>
                <w:delText>3d</w:delText>
              </w:r>
            </w:del>
          </w:p>
        </w:tc>
        <w:tc>
          <w:tcPr>
            <w:tcW w:w="1116" w:type="pct"/>
            <w:gridSpan w:val="2"/>
          </w:tcPr>
          <w:p w14:paraId="44FA650F" w14:textId="565A8312" w:rsidR="00C25BD5" w:rsidRPr="0075512F" w:rsidDel="000A3E8D" w:rsidRDefault="00C25BD5" w:rsidP="000A3E8D">
            <w:pPr>
              <w:rPr>
                <w:del w:id="15876" w:author="Houyem Rais" w:date="2024-02-22T15:17:00Z"/>
                <w:bCs/>
              </w:rPr>
              <w:pPrChange w:id="15877" w:author="Houyem Rais" w:date="2024-02-22T15:17:00Z">
                <w:pPr/>
              </w:pPrChange>
            </w:pPr>
            <w:del w:id="15878" w:author="Houyem Rais" w:date="2024-02-22T15:17:00Z">
              <w:r w:rsidRPr="0075512F" w:rsidDel="000A3E8D">
                <w:rPr>
                  <w:bCs/>
                </w:rPr>
                <w:delText>Quels ratios/sensibilités le bailleur de fonds exigerait-il ?</w:delText>
              </w:r>
            </w:del>
          </w:p>
        </w:tc>
        <w:tc>
          <w:tcPr>
            <w:tcW w:w="3660" w:type="pct"/>
            <w:gridSpan w:val="4"/>
          </w:tcPr>
          <w:tbl>
            <w:tblPr>
              <w:tblStyle w:val="TableGrid"/>
              <w:tblW w:w="4782" w:type="pct"/>
              <w:tblInd w:w="23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121"/>
              <w:gridCol w:w="3612"/>
            </w:tblGrid>
            <w:tr w:rsidR="00C25BD5" w:rsidRPr="0075512F" w:rsidDel="000A3E8D" w14:paraId="0E1724B7" w14:textId="199D89E5">
              <w:trPr>
                <w:del w:id="15879" w:author="Houyem Rais" w:date="2024-02-22T15:17:00Z"/>
              </w:trPr>
              <w:tc>
                <w:tcPr>
                  <w:tcW w:w="2318" w:type="pct"/>
                </w:tcPr>
                <w:p w14:paraId="5503CD36" w14:textId="1D6A99BB" w:rsidR="00C25BD5" w:rsidRPr="0075512F" w:rsidDel="000A3E8D" w:rsidRDefault="00C25BD5" w:rsidP="000A3E8D">
                  <w:pPr>
                    <w:rPr>
                      <w:del w:id="15880" w:author="Houyem Rais" w:date="2024-02-22T15:17:00Z"/>
                      <w:b/>
                    </w:rPr>
                    <w:pPrChange w:id="15881" w:author="Houyem Rais" w:date="2024-02-22T15:17:00Z">
                      <w:pPr>
                        <w:widowControl w:val="0"/>
                        <w:autoSpaceDE w:val="0"/>
                        <w:autoSpaceDN w:val="0"/>
                      </w:pPr>
                    </w:pPrChange>
                  </w:pPr>
                  <w:del w:id="15882" w:author="Houyem Rais" w:date="2024-02-22T15:17:00Z">
                    <w:r w:rsidRPr="0075512F" w:rsidDel="000A3E8D">
                      <w:rPr>
                        <w:b/>
                      </w:rPr>
                      <w:delText>Rapport</w:delText>
                    </w:r>
                  </w:del>
                </w:p>
              </w:tc>
              <w:tc>
                <w:tcPr>
                  <w:tcW w:w="2682" w:type="pct"/>
                </w:tcPr>
                <w:p w14:paraId="0DE46584" w14:textId="76724A69" w:rsidR="00C25BD5" w:rsidRPr="0075512F" w:rsidDel="000A3E8D" w:rsidRDefault="00C25BD5" w:rsidP="000A3E8D">
                  <w:pPr>
                    <w:rPr>
                      <w:del w:id="15883" w:author="Houyem Rais" w:date="2024-02-22T15:17:00Z"/>
                      <w:b/>
                    </w:rPr>
                    <w:pPrChange w:id="15884" w:author="Houyem Rais" w:date="2024-02-22T15:17:00Z">
                      <w:pPr>
                        <w:widowControl w:val="0"/>
                        <w:autoSpaceDE w:val="0"/>
                        <w:autoSpaceDN w:val="0"/>
                      </w:pPr>
                    </w:pPrChange>
                  </w:pPr>
                  <w:del w:id="15885" w:author="Houyem Rais" w:date="2024-02-22T15:17:00Z">
                    <w:r w:rsidRPr="0075512F" w:rsidDel="000A3E8D">
                      <w:rPr>
                        <w:b/>
                      </w:rPr>
                      <w:delText>Valeur attendue</w:delText>
                    </w:r>
                  </w:del>
                </w:p>
              </w:tc>
            </w:tr>
            <w:tr w:rsidR="00C25BD5" w:rsidRPr="0075512F" w:rsidDel="000A3E8D" w14:paraId="2A4CC4DE" w14:textId="396B5907">
              <w:trPr>
                <w:del w:id="15886" w:author="Houyem Rais" w:date="2024-02-22T15:17:00Z"/>
              </w:trPr>
              <w:tc>
                <w:tcPr>
                  <w:tcW w:w="2318" w:type="pct"/>
                </w:tcPr>
                <w:p w14:paraId="28E836F4" w14:textId="18D36959" w:rsidR="00C25BD5" w:rsidRPr="0075512F" w:rsidDel="000A3E8D" w:rsidRDefault="00C25BD5" w:rsidP="000A3E8D">
                  <w:pPr>
                    <w:rPr>
                      <w:del w:id="15887" w:author="Houyem Rais" w:date="2024-02-22T15:17:00Z"/>
                    </w:rPr>
                    <w:pPrChange w:id="15888" w:author="Houyem Rais" w:date="2024-02-22T15:17:00Z">
                      <w:pPr>
                        <w:widowControl w:val="0"/>
                        <w:autoSpaceDE w:val="0"/>
                        <w:autoSpaceDN w:val="0"/>
                      </w:pPr>
                    </w:pPrChange>
                  </w:pPr>
                  <w:del w:id="15889" w:author="Houyem Rais" w:date="2024-02-22T15:17:00Z">
                    <w:r w:rsidRPr="0075512F" w:rsidDel="000A3E8D">
                      <w:delText>DSCR minimum</w:delText>
                    </w:r>
                  </w:del>
                </w:p>
              </w:tc>
              <w:tc>
                <w:tcPr>
                  <w:tcW w:w="2682" w:type="pct"/>
                </w:tcPr>
                <w:p w14:paraId="6F910A80" w14:textId="017D27C5" w:rsidR="00C25BD5" w:rsidRPr="0075512F" w:rsidDel="000A3E8D" w:rsidRDefault="00C25BD5" w:rsidP="000A3E8D">
                  <w:pPr>
                    <w:rPr>
                      <w:del w:id="15890" w:author="Houyem Rais" w:date="2024-02-22T15:17:00Z"/>
                    </w:rPr>
                    <w:pPrChange w:id="15891" w:author="Houyem Rais" w:date="2024-02-22T15:17:00Z">
                      <w:pPr>
                        <w:widowControl w:val="0"/>
                        <w:autoSpaceDE w:val="0"/>
                        <w:autoSpaceDN w:val="0"/>
                      </w:pPr>
                    </w:pPrChange>
                  </w:pPr>
                </w:p>
              </w:tc>
            </w:tr>
            <w:tr w:rsidR="00C25BD5" w:rsidRPr="0075512F" w:rsidDel="000A3E8D" w14:paraId="0642D8F9" w14:textId="5EDB06B5">
              <w:trPr>
                <w:del w:id="15892" w:author="Houyem Rais" w:date="2024-02-22T15:17:00Z"/>
              </w:trPr>
              <w:tc>
                <w:tcPr>
                  <w:tcW w:w="2318" w:type="pct"/>
                </w:tcPr>
                <w:p w14:paraId="5E292F92" w14:textId="3CC8760C" w:rsidR="00C25BD5" w:rsidRPr="0075512F" w:rsidDel="000A3E8D" w:rsidRDefault="00C25BD5" w:rsidP="000A3E8D">
                  <w:pPr>
                    <w:rPr>
                      <w:del w:id="15893" w:author="Houyem Rais" w:date="2024-02-22T15:17:00Z"/>
                    </w:rPr>
                    <w:pPrChange w:id="15894" w:author="Houyem Rais" w:date="2024-02-22T15:17:00Z">
                      <w:pPr>
                        <w:widowControl w:val="0"/>
                        <w:autoSpaceDE w:val="0"/>
                        <w:autoSpaceDN w:val="0"/>
                      </w:pPr>
                    </w:pPrChange>
                  </w:pPr>
                  <w:del w:id="15895" w:author="Houyem Rais" w:date="2024-02-22T15:17:00Z">
                    <w:r w:rsidRPr="0075512F" w:rsidDel="000A3E8D">
                      <w:delText>DSCR moyen</w:delText>
                    </w:r>
                  </w:del>
                </w:p>
              </w:tc>
              <w:tc>
                <w:tcPr>
                  <w:tcW w:w="2682" w:type="pct"/>
                </w:tcPr>
                <w:p w14:paraId="6D12D358" w14:textId="71658638" w:rsidR="00C25BD5" w:rsidRPr="0075512F" w:rsidDel="000A3E8D" w:rsidRDefault="00C25BD5" w:rsidP="000A3E8D">
                  <w:pPr>
                    <w:rPr>
                      <w:del w:id="15896" w:author="Houyem Rais" w:date="2024-02-22T15:17:00Z"/>
                    </w:rPr>
                    <w:pPrChange w:id="15897" w:author="Houyem Rais" w:date="2024-02-22T15:17:00Z">
                      <w:pPr>
                        <w:widowControl w:val="0"/>
                        <w:autoSpaceDE w:val="0"/>
                        <w:autoSpaceDN w:val="0"/>
                      </w:pPr>
                    </w:pPrChange>
                  </w:pPr>
                </w:p>
              </w:tc>
            </w:tr>
            <w:tr w:rsidR="00C25BD5" w:rsidRPr="0075512F" w:rsidDel="000A3E8D" w14:paraId="5447BE37" w14:textId="592C2AE5">
              <w:trPr>
                <w:del w:id="15898" w:author="Houyem Rais" w:date="2024-02-22T15:17:00Z"/>
              </w:trPr>
              <w:tc>
                <w:tcPr>
                  <w:tcW w:w="2318" w:type="pct"/>
                </w:tcPr>
                <w:p w14:paraId="4D8A81A0" w14:textId="0F88FDF2" w:rsidR="00C25BD5" w:rsidRPr="0075512F" w:rsidDel="000A3E8D" w:rsidRDefault="00C25BD5" w:rsidP="000A3E8D">
                  <w:pPr>
                    <w:rPr>
                      <w:del w:id="15899" w:author="Houyem Rais" w:date="2024-02-22T15:17:00Z"/>
                    </w:rPr>
                    <w:pPrChange w:id="15900" w:author="Houyem Rais" w:date="2024-02-22T15:17:00Z">
                      <w:pPr>
                        <w:widowControl w:val="0"/>
                        <w:autoSpaceDE w:val="0"/>
                        <w:autoSpaceDN w:val="0"/>
                      </w:pPr>
                    </w:pPrChange>
                  </w:pPr>
                  <w:del w:id="15901" w:author="Houyem Rais" w:date="2024-02-22T15:17:00Z">
                    <w:r w:rsidRPr="0075512F" w:rsidDel="000A3E8D">
                      <w:delText>LLCR</w:delText>
                    </w:r>
                  </w:del>
                </w:p>
              </w:tc>
              <w:tc>
                <w:tcPr>
                  <w:tcW w:w="2682" w:type="pct"/>
                </w:tcPr>
                <w:p w14:paraId="559BC7AB" w14:textId="1582E231" w:rsidR="00C25BD5" w:rsidRPr="0075512F" w:rsidDel="000A3E8D" w:rsidRDefault="00C25BD5" w:rsidP="000A3E8D">
                  <w:pPr>
                    <w:rPr>
                      <w:del w:id="15902" w:author="Houyem Rais" w:date="2024-02-22T15:17:00Z"/>
                    </w:rPr>
                    <w:pPrChange w:id="15903" w:author="Houyem Rais" w:date="2024-02-22T15:17:00Z">
                      <w:pPr>
                        <w:widowControl w:val="0"/>
                        <w:autoSpaceDE w:val="0"/>
                        <w:autoSpaceDN w:val="0"/>
                      </w:pPr>
                    </w:pPrChange>
                  </w:pPr>
                </w:p>
              </w:tc>
            </w:tr>
            <w:tr w:rsidR="00C25BD5" w:rsidRPr="0075512F" w:rsidDel="000A3E8D" w14:paraId="43621228" w14:textId="15DD676A">
              <w:trPr>
                <w:del w:id="15904" w:author="Houyem Rais" w:date="2024-02-22T15:17:00Z"/>
              </w:trPr>
              <w:tc>
                <w:tcPr>
                  <w:tcW w:w="2318" w:type="pct"/>
                </w:tcPr>
                <w:p w14:paraId="5F592EAD" w14:textId="729D426B" w:rsidR="00C25BD5" w:rsidRPr="0075512F" w:rsidDel="000A3E8D" w:rsidRDefault="00C25BD5" w:rsidP="000A3E8D">
                  <w:pPr>
                    <w:rPr>
                      <w:del w:id="15905" w:author="Houyem Rais" w:date="2024-02-22T15:17:00Z"/>
                    </w:rPr>
                    <w:pPrChange w:id="15906" w:author="Houyem Rais" w:date="2024-02-22T15:17:00Z">
                      <w:pPr>
                        <w:widowControl w:val="0"/>
                        <w:autoSpaceDE w:val="0"/>
                        <w:autoSpaceDN w:val="0"/>
                      </w:pPr>
                    </w:pPrChange>
                  </w:pPr>
                  <w:del w:id="15907" w:author="Houyem Rais" w:date="2024-02-22T15:17:00Z">
                    <w:r w:rsidRPr="0075512F" w:rsidDel="000A3E8D">
                      <w:delText>PLCR</w:delText>
                    </w:r>
                  </w:del>
                </w:p>
              </w:tc>
              <w:tc>
                <w:tcPr>
                  <w:tcW w:w="2682" w:type="pct"/>
                </w:tcPr>
                <w:p w14:paraId="7B6095DC" w14:textId="1609ED32" w:rsidR="00C25BD5" w:rsidRPr="0075512F" w:rsidDel="000A3E8D" w:rsidRDefault="00C25BD5" w:rsidP="000A3E8D">
                  <w:pPr>
                    <w:rPr>
                      <w:del w:id="15908" w:author="Houyem Rais" w:date="2024-02-22T15:17:00Z"/>
                    </w:rPr>
                    <w:pPrChange w:id="15909" w:author="Houyem Rais" w:date="2024-02-22T15:17:00Z">
                      <w:pPr>
                        <w:widowControl w:val="0"/>
                        <w:autoSpaceDE w:val="0"/>
                        <w:autoSpaceDN w:val="0"/>
                      </w:pPr>
                    </w:pPrChange>
                  </w:pPr>
                </w:p>
              </w:tc>
            </w:tr>
            <w:tr w:rsidR="00C25BD5" w:rsidRPr="0075512F" w:rsidDel="000A3E8D" w14:paraId="29EC6A27" w14:textId="7AC94848">
              <w:trPr>
                <w:del w:id="15910" w:author="Houyem Rais" w:date="2024-02-22T15:17:00Z"/>
              </w:trPr>
              <w:tc>
                <w:tcPr>
                  <w:tcW w:w="2318" w:type="pct"/>
                </w:tcPr>
                <w:p w14:paraId="245F5E7A" w14:textId="2EAA11A8" w:rsidR="00C25BD5" w:rsidRPr="0075512F" w:rsidDel="000A3E8D" w:rsidRDefault="00C25BD5" w:rsidP="000A3E8D">
                  <w:pPr>
                    <w:rPr>
                      <w:del w:id="15911" w:author="Houyem Rais" w:date="2024-02-22T15:17:00Z"/>
                    </w:rPr>
                    <w:pPrChange w:id="15912" w:author="Houyem Rais" w:date="2024-02-22T15:17:00Z">
                      <w:pPr>
                        <w:widowControl w:val="0"/>
                        <w:autoSpaceDE w:val="0"/>
                        <w:autoSpaceDN w:val="0"/>
                      </w:pPr>
                    </w:pPrChange>
                  </w:pPr>
                  <w:del w:id="15913" w:author="Houyem Rais" w:date="2024-02-22T15:17:00Z">
                    <w:r w:rsidRPr="0075512F" w:rsidDel="000A3E8D">
                      <w:delText>Autres</w:delText>
                    </w:r>
                  </w:del>
                </w:p>
              </w:tc>
              <w:tc>
                <w:tcPr>
                  <w:tcW w:w="2682" w:type="pct"/>
                </w:tcPr>
                <w:p w14:paraId="79B82EE8" w14:textId="4D741EAA" w:rsidR="00C25BD5" w:rsidRPr="0075512F" w:rsidDel="000A3E8D" w:rsidRDefault="00C25BD5" w:rsidP="000A3E8D">
                  <w:pPr>
                    <w:rPr>
                      <w:del w:id="15914" w:author="Houyem Rais" w:date="2024-02-22T15:17:00Z"/>
                    </w:rPr>
                    <w:pPrChange w:id="15915" w:author="Houyem Rais" w:date="2024-02-22T15:17:00Z">
                      <w:pPr>
                        <w:widowControl w:val="0"/>
                        <w:autoSpaceDE w:val="0"/>
                        <w:autoSpaceDN w:val="0"/>
                      </w:pPr>
                    </w:pPrChange>
                  </w:pPr>
                </w:p>
              </w:tc>
            </w:tr>
          </w:tbl>
          <w:p w14:paraId="6DB114FC" w14:textId="16E6DAE9" w:rsidR="00C25BD5" w:rsidRPr="0075512F" w:rsidDel="000A3E8D" w:rsidRDefault="00C25BD5" w:rsidP="000A3E8D">
            <w:pPr>
              <w:rPr>
                <w:del w:id="15916" w:author="Houyem Rais" w:date="2024-02-22T15:17:00Z"/>
              </w:rPr>
              <w:pPrChange w:id="15917" w:author="Houyem Rais" w:date="2024-02-22T15:17:00Z">
                <w:pPr/>
              </w:pPrChange>
            </w:pPr>
          </w:p>
        </w:tc>
      </w:tr>
      <w:tr w:rsidR="00C25BD5" w:rsidRPr="0075512F" w:rsidDel="000A3E8D" w14:paraId="52965F97" w14:textId="644D3368" w:rsidTr="007419D5">
        <w:trPr>
          <w:del w:id="15918" w:author="Houyem Rais" w:date="2024-02-22T15:17:00Z"/>
        </w:trPr>
        <w:tc>
          <w:tcPr>
            <w:tcW w:w="224" w:type="pct"/>
          </w:tcPr>
          <w:p w14:paraId="4AFA9DB6" w14:textId="43D47DB8" w:rsidR="00C25BD5" w:rsidRPr="0075512F" w:rsidDel="000A3E8D" w:rsidRDefault="00C25BD5" w:rsidP="000A3E8D">
            <w:pPr>
              <w:rPr>
                <w:del w:id="15919" w:author="Houyem Rais" w:date="2024-02-22T15:17:00Z"/>
                <w:bCs/>
              </w:rPr>
              <w:pPrChange w:id="15920" w:author="Houyem Rais" w:date="2024-02-22T15:17:00Z">
                <w:pPr/>
              </w:pPrChange>
            </w:pPr>
            <w:del w:id="15921" w:author="Houyem Rais" w:date="2024-02-22T15:17:00Z">
              <w:r w:rsidRPr="0075512F" w:rsidDel="000A3E8D">
                <w:rPr>
                  <w:bCs/>
                </w:rPr>
                <w:delText>3</w:delText>
              </w:r>
              <w:r w:rsidRPr="0075512F" w:rsidDel="000A3E8D">
                <w:rPr>
                  <w:bCs/>
                  <w:vertAlign w:val="superscript"/>
                </w:rPr>
                <w:delText>e</w:delText>
              </w:r>
            </w:del>
          </w:p>
        </w:tc>
        <w:tc>
          <w:tcPr>
            <w:tcW w:w="1116" w:type="pct"/>
            <w:gridSpan w:val="2"/>
          </w:tcPr>
          <w:p w14:paraId="0B811BB3" w14:textId="5B8508B2" w:rsidR="00C25BD5" w:rsidRPr="0075512F" w:rsidDel="000A3E8D" w:rsidRDefault="00C25BD5" w:rsidP="000A3E8D">
            <w:pPr>
              <w:rPr>
                <w:del w:id="15922" w:author="Houyem Rais" w:date="2024-02-22T15:17:00Z"/>
                <w:bCs/>
              </w:rPr>
              <w:pPrChange w:id="15923" w:author="Houyem Rais" w:date="2024-02-22T15:17:00Z">
                <w:pPr/>
              </w:pPrChange>
            </w:pPr>
            <w:del w:id="15924" w:author="Houyem Rais" w:date="2024-02-22T15:17:00Z">
              <w:r w:rsidRPr="0075512F" w:rsidDel="000A3E8D">
                <w:rPr>
                  <w:bCs/>
                </w:rPr>
                <w:delText>De quels comptes de réserves le bailleur de fonds aurait-il besoin en plus (DSRA, MRA, autre ?)</w:delText>
              </w:r>
            </w:del>
          </w:p>
        </w:tc>
        <w:tc>
          <w:tcPr>
            <w:tcW w:w="3660" w:type="pct"/>
            <w:gridSpan w:val="4"/>
          </w:tcPr>
          <w:p w14:paraId="73104790" w14:textId="19AB8655" w:rsidR="00C25BD5" w:rsidRPr="0075512F" w:rsidDel="000A3E8D" w:rsidRDefault="00C25BD5" w:rsidP="000A3E8D">
            <w:pPr>
              <w:rPr>
                <w:del w:id="15925" w:author="Houyem Rais" w:date="2024-02-22T15:17:00Z"/>
              </w:rPr>
              <w:pPrChange w:id="15926" w:author="Houyem Rais" w:date="2024-02-22T15:17:00Z">
                <w:pPr/>
              </w:pPrChange>
            </w:pPr>
          </w:p>
        </w:tc>
      </w:tr>
      <w:tr w:rsidR="00C25BD5" w:rsidRPr="0075512F" w:rsidDel="000A3E8D" w14:paraId="556548C4" w14:textId="6B71973D" w:rsidTr="007419D5">
        <w:trPr>
          <w:del w:id="15927" w:author="Houyem Rais" w:date="2024-02-22T15:17:00Z"/>
        </w:trPr>
        <w:tc>
          <w:tcPr>
            <w:tcW w:w="224" w:type="pct"/>
          </w:tcPr>
          <w:p w14:paraId="6DDDFC7E" w14:textId="7DF9CC99" w:rsidR="00C25BD5" w:rsidRPr="0075512F" w:rsidDel="000A3E8D" w:rsidRDefault="00C25BD5" w:rsidP="000A3E8D">
            <w:pPr>
              <w:rPr>
                <w:del w:id="15928" w:author="Houyem Rais" w:date="2024-02-22T15:17:00Z"/>
                <w:bCs/>
              </w:rPr>
              <w:pPrChange w:id="15929" w:author="Houyem Rais" w:date="2024-02-22T15:17:00Z">
                <w:pPr/>
              </w:pPrChange>
            </w:pPr>
            <w:del w:id="15930" w:author="Houyem Rais" w:date="2024-02-22T15:17:00Z">
              <w:r w:rsidRPr="0075512F" w:rsidDel="000A3E8D">
                <w:rPr>
                  <w:bCs/>
                </w:rPr>
                <w:delText>3f</w:delText>
              </w:r>
            </w:del>
          </w:p>
        </w:tc>
        <w:tc>
          <w:tcPr>
            <w:tcW w:w="1116" w:type="pct"/>
            <w:gridSpan w:val="2"/>
          </w:tcPr>
          <w:p w14:paraId="782C6967" w14:textId="11E2DFFE" w:rsidR="00C25BD5" w:rsidRPr="0075512F" w:rsidDel="000A3E8D" w:rsidRDefault="00C25BD5" w:rsidP="000A3E8D">
            <w:pPr>
              <w:rPr>
                <w:del w:id="15931" w:author="Houyem Rais" w:date="2024-02-22T15:17:00Z"/>
                <w:bCs/>
              </w:rPr>
              <w:pPrChange w:id="15932" w:author="Houyem Rais" w:date="2024-02-22T15:17:00Z">
                <w:pPr/>
              </w:pPrChange>
            </w:pPr>
            <w:del w:id="15933" w:author="Houyem Rais" w:date="2024-02-22T15:17:00Z">
              <w:r w:rsidRPr="0075512F" w:rsidDel="000A3E8D">
                <w:rPr>
                  <w:bCs/>
                </w:rPr>
                <w:delText>Quelles sécurités le bailleur de fonds exigerait-il ?</w:delText>
              </w:r>
            </w:del>
          </w:p>
        </w:tc>
        <w:tc>
          <w:tcPr>
            <w:tcW w:w="3660" w:type="pct"/>
            <w:gridSpan w:val="4"/>
          </w:tcPr>
          <w:p w14:paraId="5AD48988" w14:textId="47B7D775" w:rsidR="00C25BD5" w:rsidRPr="0075512F" w:rsidDel="000A3E8D" w:rsidRDefault="00C25BD5" w:rsidP="000A3E8D">
            <w:pPr>
              <w:rPr>
                <w:del w:id="15934" w:author="Houyem Rais" w:date="2024-02-22T15:17:00Z"/>
              </w:rPr>
              <w:pPrChange w:id="15935" w:author="Houyem Rais" w:date="2024-02-22T15:17:00Z">
                <w:pPr/>
              </w:pPrChange>
            </w:pPr>
          </w:p>
          <w:p w14:paraId="26ACFCA7" w14:textId="72D18894" w:rsidR="00C25BD5" w:rsidRPr="0075512F" w:rsidDel="000A3E8D" w:rsidRDefault="00C25BD5" w:rsidP="000A3E8D">
            <w:pPr>
              <w:rPr>
                <w:del w:id="15936" w:author="Houyem Rais" w:date="2024-02-22T15:17:00Z"/>
              </w:rPr>
              <w:pPrChange w:id="15937" w:author="Houyem Rais" w:date="2024-02-22T15:17:00Z">
                <w:pPr/>
              </w:pPrChange>
            </w:pPr>
          </w:p>
        </w:tc>
      </w:tr>
      <w:tr w:rsidR="00C25BD5" w:rsidRPr="0075512F" w:rsidDel="000A3E8D" w14:paraId="4E58E7D2" w14:textId="33EA17AA" w:rsidTr="007419D5">
        <w:trPr>
          <w:del w:id="15938" w:author="Houyem Rais" w:date="2024-02-22T15:17:00Z"/>
        </w:trPr>
        <w:tc>
          <w:tcPr>
            <w:tcW w:w="224" w:type="pct"/>
            <w:tcBorders>
              <w:bottom w:val="single" w:sz="4" w:space="0" w:color="CCCBCD"/>
            </w:tcBorders>
          </w:tcPr>
          <w:p w14:paraId="29A56697" w14:textId="1C706CD0" w:rsidR="00C25BD5" w:rsidRPr="0075512F" w:rsidDel="000A3E8D" w:rsidRDefault="00C25BD5" w:rsidP="000A3E8D">
            <w:pPr>
              <w:rPr>
                <w:del w:id="15939" w:author="Houyem Rais" w:date="2024-02-22T15:17:00Z"/>
                <w:bCs/>
              </w:rPr>
              <w:pPrChange w:id="15940" w:author="Houyem Rais" w:date="2024-02-22T15:17:00Z">
                <w:pPr/>
              </w:pPrChange>
            </w:pPr>
            <w:del w:id="15941" w:author="Houyem Rais" w:date="2024-02-22T15:17:00Z">
              <w:r w:rsidRPr="0075512F" w:rsidDel="000A3E8D">
                <w:rPr>
                  <w:bCs/>
                </w:rPr>
                <w:delText>3g</w:delText>
              </w:r>
            </w:del>
          </w:p>
        </w:tc>
        <w:tc>
          <w:tcPr>
            <w:tcW w:w="1116" w:type="pct"/>
            <w:gridSpan w:val="2"/>
            <w:tcBorders>
              <w:bottom w:val="single" w:sz="4" w:space="0" w:color="CCCBCD"/>
            </w:tcBorders>
          </w:tcPr>
          <w:p w14:paraId="495D6B19" w14:textId="655E1D33" w:rsidR="00C25BD5" w:rsidRPr="0075512F" w:rsidDel="000A3E8D" w:rsidRDefault="00C25BD5" w:rsidP="000A3E8D">
            <w:pPr>
              <w:rPr>
                <w:del w:id="15942" w:author="Houyem Rais" w:date="2024-02-22T15:17:00Z"/>
                <w:bCs/>
              </w:rPr>
              <w:pPrChange w:id="15943" w:author="Houyem Rais" w:date="2024-02-22T15:17:00Z">
                <w:pPr/>
              </w:pPrChange>
            </w:pPr>
            <w:del w:id="15944" w:author="Houyem Rais" w:date="2024-02-22T15:17:00Z">
              <w:r w:rsidRPr="0075512F" w:rsidDel="000A3E8D">
                <w:rPr>
                  <w:bCs/>
                </w:rPr>
                <w:delText>Quels instruments de couverture du taux d’intérêt et du taux de change ?</w:delText>
              </w:r>
            </w:del>
          </w:p>
        </w:tc>
        <w:tc>
          <w:tcPr>
            <w:tcW w:w="3660" w:type="pct"/>
            <w:gridSpan w:val="4"/>
            <w:tcBorders>
              <w:bottom w:val="single" w:sz="4" w:space="0" w:color="CCCBCD"/>
            </w:tcBorders>
          </w:tcPr>
          <w:p w14:paraId="1FE2796C" w14:textId="66931719" w:rsidR="00C25BD5" w:rsidRPr="0075512F" w:rsidDel="000A3E8D" w:rsidRDefault="00C25BD5" w:rsidP="000A3E8D">
            <w:pPr>
              <w:rPr>
                <w:del w:id="15945" w:author="Houyem Rais" w:date="2024-02-22T15:17:00Z"/>
              </w:rPr>
              <w:pPrChange w:id="15946" w:author="Houyem Rais" w:date="2024-02-22T15:17:00Z">
                <w:pPr/>
              </w:pPrChange>
            </w:pPr>
          </w:p>
        </w:tc>
      </w:tr>
      <w:tr w:rsidR="00C25BD5" w:rsidRPr="0075512F" w:rsidDel="000A3E8D" w14:paraId="0CC43745" w14:textId="6104CFED" w:rsidTr="000F1468">
        <w:trPr>
          <w:del w:id="15947" w:author="Houyem Rais" w:date="2024-02-22T15:17:00Z"/>
        </w:trPr>
        <w:tc>
          <w:tcPr>
            <w:tcW w:w="5000" w:type="pct"/>
            <w:gridSpan w:val="7"/>
            <w:tcBorders>
              <w:top w:val="single" w:sz="4" w:space="0" w:color="CCCBCD"/>
              <w:bottom w:val="single" w:sz="4" w:space="0" w:color="CCCBCD"/>
            </w:tcBorders>
            <w:shd w:val="clear" w:color="auto" w:fill="D9D9D9" w:themeFill="background1" w:themeFillShade="D9"/>
          </w:tcPr>
          <w:p w14:paraId="43C236FC" w14:textId="63E19B04" w:rsidR="00C25BD5" w:rsidRPr="0075512F" w:rsidDel="000A3E8D" w:rsidRDefault="00C25BD5" w:rsidP="000A3E8D">
            <w:pPr>
              <w:rPr>
                <w:del w:id="15948" w:author="Houyem Rais" w:date="2024-02-22T15:17:00Z"/>
                <w:b/>
              </w:rPr>
              <w:pPrChange w:id="15949" w:author="Houyem Rais" w:date="2024-02-22T15:17:00Z">
                <w:pPr/>
              </w:pPrChange>
            </w:pPr>
            <w:del w:id="15950" w:author="Houyem Rais" w:date="2024-02-22T15:17:00Z">
              <w:r w:rsidRPr="0075512F" w:rsidDel="000A3E8D">
                <w:rPr>
                  <w:b/>
                  <w:bCs/>
                </w:rPr>
                <w:delText>IV. APPROCHE RISQUE ET ENJEUX CONTRACTUELS</w:delText>
              </w:r>
            </w:del>
          </w:p>
        </w:tc>
      </w:tr>
      <w:tr w:rsidR="00C25BD5" w:rsidRPr="0075512F" w:rsidDel="000A3E8D" w14:paraId="79BF5A39" w14:textId="3B377C53" w:rsidTr="007419D5">
        <w:trPr>
          <w:del w:id="15951" w:author="Houyem Rais" w:date="2024-02-22T15:17:00Z"/>
        </w:trPr>
        <w:tc>
          <w:tcPr>
            <w:tcW w:w="224" w:type="pct"/>
            <w:tcBorders>
              <w:top w:val="single" w:sz="4" w:space="0" w:color="CCCBCD"/>
            </w:tcBorders>
          </w:tcPr>
          <w:p w14:paraId="5E88FDC0" w14:textId="5906C0DC" w:rsidR="00C25BD5" w:rsidRPr="0075512F" w:rsidDel="000A3E8D" w:rsidRDefault="00C25BD5" w:rsidP="000A3E8D">
            <w:pPr>
              <w:rPr>
                <w:del w:id="15952" w:author="Houyem Rais" w:date="2024-02-22T15:17:00Z"/>
                <w:bCs/>
              </w:rPr>
              <w:pPrChange w:id="15953" w:author="Houyem Rais" w:date="2024-02-22T15:17:00Z">
                <w:pPr/>
              </w:pPrChange>
            </w:pPr>
            <w:del w:id="15954" w:author="Houyem Rais" w:date="2024-02-22T15:17:00Z">
              <w:r w:rsidRPr="0075512F" w:rsidDel="000A3E8D">
                <w:rPr>
                  <w:bCs/>
                </w:rPr>
                <w:delText>4a</w:delText>
              </w:r>
            </w:del>
          </w:p>
        </w:tc>
        <w:tc>
          <w:tcPr>
            <w:tcW w:w="1983" w:type="pct"/>
            <w:gridSpan w:val="4"/>
            <w:tcBorders>
              <w:top w:val="single" w:sz="4" w:space="0" w:color="CCCBCD"/>
            </w:tcBorders>
          </w:tcPr>
          <w:p w14:paraId="487B849E" w14:textId="4020797C" w:rsidR="00C25BD5" w:rsidRPr="0075512F" w:rsidDel="000A3E8D" w:rsidRDefault="00C25BD5" w:rsidP="000A3E8D">
            <w:pPr>
              <w:rPr>
                <w:del w:id="15955" w:author="Houyem Rais" w:date="2024-02-22T15:17:00Z"/>
                <w:bCs/>
              </w:rPr>
              <w:pPrChange w:id="15956" w:author="Houyem Rais" w:date="2024-02-22T15:17:00Z">
                <w:pPr/>
              </w:pPrChange>
            </w:pPr>
            <w:del w:id="15957" w:author="Houyem Rais" w:date="2024-02-22T15:17:00Z">
              <w:r w:rsidRPr="0075512F" w:rsidDel="000A3E8D">
                <w:rPr>
                  <w:bCs/>
                </w:rPr>
                <w:delText>Quels sont selon vous les principaux risques du projet à prendre en charge par le partenaire public ?</w:delText>
              </w:r>
            </w:del>
          </w:p>
        </w:tc>
        <w:tc>
          <w:tcPr>
            <w:tcW w:w="2794" w:type="pct"/>
            <w:gridSpan w:val="2"/>
            <w:tcBorders>
              <w:top w:val="single" w:sz="4" w:space="0" w:color="CCCBCD"/>
            </w:tcBorders>
          </w:tcPr>
          <w:p w14:paraId="459B8162" w14:textId="38E16DA1" w:rsidR="00C25BD5" w:rsidRPr="0075512F" w:rsidDel="000A3E8D" w:rsidRDefault="00C25BD5" w:rsidP="000A3E8D">
            <w:pPr>
              <w:rPr>
                <w:del w:id="15958" w:author="Houyem Rais" w:date="2024-02-22T15:17:00Z"/>
              </w:rPr>
              <w:pPrChange w:id="15959" w:author="Houyem Rais" w:date="2024-02-22T15:17:00Z">
                <w:pPr/>
              </w:pPrChange>
            </w:pPr>
          </w:p>
        </w:tc>
      </w:tr>
      <w:tr w:rsidR="00C25BD5" w:rsidRPr="0075512F" w:rsidDel="000A3E8D" w14:paraId="5C4BB0B2" w14:textId="7CB63C07" w:rsidTr="007419D5">
        <w:trPr>
          <w:del w:id="15960" w:author="Houyem Rais" w:date="2024-02-22T15:17:00Z"/>
        </w:trPr>
        <w:tc>
          <w:tcPr>
            <w:tcW w:w="224" w:type="pct"/>
          </w:tcPr>
          <w:p w14:paraId="3CF543CE" w14:textId="2D774165" w:rsidR="00C25BD5" w:rsidRPr="0075512F" w:rsidDel="000A3E8D" w:rsidRDefault="00C25BD5" w:rsidP="000A3E8D">
            <w:pPr>
              <w:rPr>
                <w:del w:id="15961" w:author="Houyem Rais" w:date="2024-02-22T15:17:00Z"/>
                <w:bCs/>
              </w:rPr>
              <w:pPrChange w:id="15962" w:author="Houyem Rais" w:date="2024-02-22T15:17:00Z">
                <w:pPr/>
              </w:pPrChange>
            </w:pPr>
            <w:del w:id="15963" w:author="Houyem Rais" w:date="2024-02-22T15:17:00Z">
              <w:r w:rsidRPr="0075512F" w:rsidDel="000A3E8D">
                <w:rPr>
                  <w:bCs/>
                </w:rPr>
                <w:delText>4b</w:delText>
              </w:r>
            </w:del>
          </w:p>
        </w:tc>
        <w:tc>
          <w:tcPr>
            <w:tcW w:w="1983" w:type="pct"/>
            <w:gridSpan w:val="4"/>
          </w:tcPr>
          <w:p w14:paraId="2836FC7F" w14:textId="56981BFE" w:rsidR="00C25BD5" w:rsidRPr="0075512F" w:rsidDel="000A3E8D" w:rsidRDefault="00C25BD5" w:rsidP="000A3E8D">
            <w:pPr>
              <w:rPr>
                <w:del w:id="15964" w:author="Houyem Rais" w:date="2024-02-22T15:17:00Z"/>
                <w:bCs/>
              </w:rPr>
              <w:pPrChange w:id="15965" w:author="Houyem Rais" w:date="2024-02-22T15:17:00Z">
                <w:pPr/>
              </w:pPrChange>
            </w:pPr>
            <w:del w:id="15966" w:author="Houyem Rais" w:date="2024-02-22T15:17:00Z">
              <w:r w:rsidRPr="0075512F" w:rsidDel="000A3E8D">
                <w:rPr>
                  <w:bCs/>
                </w:rPr>
                <w:delText xml:space="preserve">Quel est votre point de vue sur le risque de change ? </w:delText>
              </w:r>
            </w:del>
          </w:p>
        </w:tc>
        <w:tc>
          <w:tcPr>
            <w:tcW w:w="2794" w:type="pct"/>
            <w:gridSpan w:val="2"/>
          </w:tcPr>
          <w:p w14:paraId="608152A0" w14:textId="2476CD7F" w:rsidR="00C25BD5" w:rsidRPr="0075512F" w:rsidDel="000A3E8D" w:rsidRDefault="00C25BD5" w:rsidP="000A3E8D">
            <w:pPr>
              <w:rPr>
                <w:del w:id="15967" w:author="Houyem Rais" w:date="2024-02-22T15:17:00Z"/>
              </w:rPr>
              <w:pPrChange w:id="15968" w:author="Houyem Rais" w:date="2024-02-22T15:17:00Z">
                <w:pPr/>
              </w:pPrChange>
            </w:pPr>
          </w:p>
        </w:tc>
      </w:tr>
      <w:tr w:rsidR="00C25BD5" w:rsidRPr="0075512F" w:rsidDel="000A3E8D" w14:paraId="4210F8C0" w14:textId="78E23270" w:rsidTr="007419D5">
        <w:trPr>
          <w:trHeight w:val="480"/>
          <w:del w:id="15969" w:author="Houyem Rais" w:date="2024-02-22T15:17:00Z"/>
        </w:trPr>
        <w:tc>
          <w:tcPr>
            <w:tcW w:w="224" w:type="pct"/>
          </w:tcPr>
          <w:p w14:paraId="5EC67E12" w14:textId="3D19B865" w:rsidR="00C25BD5" w:rsidRPr="0075512F" w:rsidDel="000A3E8D" w:rsidRDefault="00C25BD5" w:rsidP="000A3E8D">
            <w:pPr>
              <w:rPr>
                <w:del w:id="15970" w:author="Houyem Rais" w:date="2024-02-22T15:17:00Z"/>
                <w:bCs/>
              </w:rPr>
              <w:pPrChange w:id="15971" w:author="Houyem Rais" w:date="2024-02-22T15:17:00Z">
                <w:pPr/>
              </w:pPrChange>
            </w:pPr>
            <w:del w:id="15972" w:author="Houyem Rais" w:date="2024-02-22T15:17:00Z">
              <w:r w:rsidRPr="0075512F" w:rsidDel="000A3E8D">
                <w:rPr>
                  <w:bCs/>
                </w:rPr>
                <w:delText>4c</w:delText>
              </w:r>
            </w:del>
          </w:p>
        </w:tc>
        <w:tc>
          <w:tcPr>
            <w:tcW w:w="1983" w:type="pct"/>
            <w:gridSpan w:val="4"/>
          </w:tcPr>
          <w:p w14:paraId="7FDF5778" w14:textId="58DD012A" w:rsidR="00C25BD5" w:rsidRPr="0075512F" w:rsidDel="000A3E8D" w:rsidRDefault="00C25BD5" w:rsidP="000A3E8D">
            <w:pPr>
              <w:rPr>
                <w:del w:id="15973" w:author="Houyem Rais" w:date="2024-02-22T15:17:00Z"/>
                <w:bCs/>
              </w:rPr>
              <w:pPrChange w:id="15974" w:author="Houyem Rais" w:date="2024-02-22T15:17:00Z">
                <w:pPr/>
              </w:pPrChange>
            </w:pPr>
            <w:del w:id="15975" w:author="Houyem Rais" w:date="2024-02-22T15:17:00Z">
              <w:r w:rsidRPr="0075512F" w:rsidDel="000A3E8D">
                <w:rPr>
                  <w:bCs/>
                </w:rPr>
                <w:delText>Quelle est votre vision du risque de refinancement ?</w:delText>
              </w:r>
            </w:del>
          </w:p>
        </w:tc>
        <w:tc>
          <w:tcPr>
            <w:tcW w:w="2794" w:type="pct"/>
            <w:gridSpan w:val="2"/>
          </w:tcPr>
          <w:p w14:paraId="362B9C1E" w14:textId="3182902F" w:rsidR="00C25BD5" w:rsidRPr="0075512F" w:rsidDel="000A3E8D" w:rsidRDefault="00C25BD5" w:rsidP="000A3E8D">
            <w:pPr>
              <w:rPr>
                <w:del w:id="15976" w:author="Houyem Rais" w:date="2024-02-22T15:17:00Z"/>
              </w:rPr>
              <w:pPrChange w:id="15977" w:author="Houyem Rais" w:date="2024-02-22T15:17:00Z">
                <w:pPr/>
              </w:pPrChange>
            </w:pPr>
          </w:p>
        </w:tc>
      </w:tr>
      <w:tr w:rsidR="00C25BD5" w:rsidRPr="0075512F" w:rsidDel="000A3E8D" w14:paraId="72BA9CF5" w14:textId="1D33B31F" w:rsidTr="007419D5">
        <w:trPr>
          <w:del w:id="15978" w:author="Houyem Rais" w:date="2024-02-22T15:17:00Z"/>
        </w:trPr>
        <w:tc>
          <w:tcPr>
            <w:tcW w:w="224" w:type="pct"/>
          </w:tcPr>
          <w:p w14:paraId="2023AD07" w14:textId="16033449" w:rsidR="00C25BD5" w:rsidRPr="0075512F" w:rsidDel="000A3E8D" w:rsidRDefault="00C25BD5" w:rsidP="000A3E8D">
            <w:pPr>
              <w:rPr>
                <w:del w:id="15979" w:author="Houyem Rais" w:date="2024-02-22T15:17:00Z"/>
                <w:bCs/>
              </w:rPr>
              <w:pPrChange w:id="15980" w:author="Houyem Rais" w:date="2024-02-22T15:17:00Z">
                <w:pPr/>
              </w:pPrChange>
            </w:pPr>
            <w:del w:id="15981" w:author="Houyem Rais" w:date="2024-02-22T15:17:00Z">
              <w:r w:rsidRPr="0075512F" w:rsidDel="000A3E8D">
                <w:rPr>
                  <w:bCs/>
                </w:rPr>
                <w:delText>4d</w:delText>
              </w:r>
            </w:del>
          </w:p>
        </w:tc>
        <w:tc>
          <w:tcPr>
            <w:tcW w:w="1983" w:type="pct"/>
            <w:gridSpan w:val="4"/>
          </w:tcPr>
          <w:p w14:paraId="13B19FC4" w14:textId="74CC79ED" w:rsidR="00C25BD5" w:rsidRPr="0075512F" w:rsidDel="000A3E8D" w:rsidRDefault="00C25BD5" w:rsidP="000A3E8D">
            <w:pPr>
              <w:rPr>
                <w:del w:id="15982" w:author="Houyem Rais" w:date="2024-02-22T15:17:00Z"/>
                <w:bCs/>
              </w:rPr>
              <w:pPrChange w:id="15983" w:author="Houyem Rais" w:date="2024-02-22T15:17:00Z">
                <w:pPr/>
              </w:pPrChange>
            </w:pPr>
            <w:del w:id="15984" w:author="Houyem Rais" w:date="2024-02-22T15:17:00Z">
              <w:r w:rsidRPr="0075512F" w:rsidDel="000A3E8D">
                <w:rPr>
                  <w:bCs/>
                </w:rPr>
                <w:delText>Quel est votre point de vue sur l’appétit du secteur privé pour le projet de la liaison permanente de Djerba ?</w:delText>
              </w:r>
            </w:del>
          </w:p>
        </w:tc>
        <w:tc>
          <w:tcPr>
            <w:tcW w:w="2794" w:type="pct"/>
            <w:gridSpan w:val="2"/>
          </w:tcPr>
          <w:p w14:paraId="204ADADA" w14:textId="636E655E" w:rsidR="00C25BD5" w:rsidRPr="0075512F" w:rsidDel="000A3E8D" w:rsidRDefault="00C25BD5" w:rsidP="000A3E8D">
            <w:pPr>
              <w:rPr>
                <w:del w:id="15985" w:author="Houyem Rais" w:date="2024-02-22T15:17:00Z"/>
              </w:rPr>
              <w:pPrChange w:id="15986" w:author="Houyem Rais" w:date="2024-02-22T15:17:00Z">
                <w:pPr/>
              </w:pPrChange>
            </w:pPr>
          </w:p>
        </w:tc>
      </w:tr>
      <w:tr w:rsidR="00C25BD5" w:rsidRPr="0075512F" w:rsidDel="000A3E8D" w14:paraId="01F34B4B" w14:textId="11B9F656" w:rsidTr="007419D5">
        <w:trPr>
          <w:del w:id="15987" w:author="Houyem Rais" w:date="2024-02-22T15:17:00Z"/>
        </w:trPr>
        <w:tc>
          <w:tcPr>
            <w:tcW w:w="224" w:type="pct"/>
            <w:tcBorders>
              <w:top w:val="single" w:sz="4" w:space="0" w:color="CCCBCD"/>
              <w:bottom w:val="single" w:sz="4" w:space="0" w:color="CCCBCD"/>
            </w:tcBorders>
          </w:tcPr>
          <w:p w14:paraId="7C2452F2" w14:textId="2D8BD60F" w:rsidR="00C25BD5" w:rsidRPr="0075512F" w:rsidDel="000A3E8D" w:rsidRDefault="00C25BD5" w:rsidP="000A3E8D">
            <w:pPr>
              <w:rPr>
                <w:del w:id="15988" w:author="Houyem Rais" w:date="2024-02-22T15:17:00Z"/>
                <w:bCs/>
              </w:rPr>
              <w:pPrChange w:id="15989" w:author="Houyem Rais" w:date="2024-02-22T15:17:00Z">
                <w:pPr/>
              </w:pPrChange>
            </w:pPr>
            <w:del w:id="15990" w:author="Houyem Rais" w:date="2024-02-22T15:17:00Z">
              <w:r w:rsidRPr="0075512F" w:rsidDel="000A3E8D">
                <w:rPr>
                  <w:bCs/>
                </w:rPr>
                <w:delText>4e</w:delText>
              </w:r>
            </w:del>
          </w:p>
        </w:tc>
        <w:tc>
          <w:tcPr>
            <w:tcW w:w="1983" w:type="pct"/>
            <w:gridSpan w:val="4"/>
            <w:tcBorders>
              <w:top w:val="single" w:sz="4" w:space="0" w:color="CCCBCD"/>
              <w:bottom w:val="single" w:sz="4" w:space="0" w:color="CCCBCD"/>
            </w:tcBorders>
          </w:tcPr>
          <w:p w14:paraId="188EF624" w14:textId="576C1F8B" w:rsidR="00C25BD5" w:rsidRPr="0075512F" w:rsidDel="000A3E8D" w:rsidRDefault="00C25BD5" w:rsidP="000A3E8D">
            <w:pPr>
              <w:rPr>
                <w:del w:id="15991" w:author="Houyem Rais" w:date="2024-02-22T15:17:00Z"/>
                <w:bCs/>
              </w:rPr>
              <w:pPrChange w:id="15992" w:author="Houyem Rais" w:date="2024-02-22T15:17:00Z">
                <w:pPr/>
              </w:pPrChange>
            </w:pPr>
            <w:del w:id="15993" w:author="Houyem Rais" w:date="2024-02-22T15:17:00Z">
              <w:r w:rsidRPr="0075512F" w:rsidDel="000A3E8D">
                <w:rPr>
                  <w:bCs/>
                </w:rPr>
                <w:delText>Comment le bailleur de fonds / l’investisseur perçoit-il le niveau minimum du pourcentage de fonds propres du financement total du projet ?</w:delText>
              </w:r>
            </w:del>
          </w:p>
        </w:tc>
        <w:tc>
          <w:tcPr>
            <w:tcW w:w="2794" w:type="pct"/>
            <w:gridSpan w:val="2"/>
            <w:tcBorders>
              <w:top w:val="single" w:sz="4" w:space="0" w:color="CCCBCD"/>
              <w:bottom w:val="single" w:sz="4" w:space="0" w:color="CCCBCD"/>
            </w:tcBorders>
          </w:tcPr>
          <w:p w14:paraId="3F859008" w14:textId="6A030A95" w:rsidR="00C25BD5" w:rsidRPr="0075512F" w:rsidDel="000A3E8D" w:rsidRDefault="00C25BD5" w:rsidP="000A3E8D">
            <w:pPr>
              <w:rPr>
                <w:del w:id="15994" w:author="Houyem Rais" w:date="2024-02-22T15:17:00Z"/>
              </w:rPr>
              <w:pPrChange w:id="15995" w:author="Houyem Rais" w:date="2024-02-22T15:17:00Z">
                <w:pPr/>
              </w:pPrChange>
            </w:pPr>
          </w:p>
        </w:tc>
      </w:tr>
      <w:tr w:rsidR="00C25BD5" w:rsidRPr="0075512F" w:rsidDel="000A3E8D" w14:paraId="18CC0152" w14:textId="7B507342" w:rsidTr="000F1468">
        <w:trPr>
          <w:del w:id="15996" w:author="Houyem Rais" w:date="2024-02-22T15:17:00Z"/>
        </w:trPr>
        <w:tc>
          <w:tcPr>
            <w:tcW w:w="5000" w:type="pct"/>
            <w:gridSpan w:val="7"/>
            <w:tcBorders>
              <w:top w:val="single" w:sz="4" w:space="0" w:color="CCCBCD"/>
              <w:bottom w:val="single" w:sz="4" w:space="0" w:color="CCCBCD"/>
            </w:tcBorders>
            <w:shd w:val="clear" w:color="auto" w:fill="D9D9D9" w:themeFill="background1" w:themeFillShade="D9"/>
          </w:tcPr>
          <w:p w14:paraId="6D9C1B30" w14:textId="7E1EB69C" w:rsidR="00C25BD5" w:rsidRPr="0075512F" w:rsidDel="000A3E8D" w:rsidRDefault="00C25BD5" w:rsidP="000A3E8D">
            <w:pPr>
              <w:rPr>
                <w:del w:id="15997" w:author="Houyem Rais" w:date="2024-02-22T15:17:00Z"/>
                <w:b/>
              </w:rPr>
              <w:pPrChange w:id="15998" w:author="Houyem Rais" w:date="2024-02-22T15:17:00Z">
                <w:pPr/>
              </w:pPrChange>
            </w:pPr>
            <w:del w:id="15999" w:author="Houyem Rais" w:date="2024-02-22T15:17:00Z">
              <w:r w:rsidRPr="0075512F" w:rsidDel="000A3E8D">
                <w:rPr>
                  <w:b/>
                  <w:bCs/>
                </w:rPr>
                <w:delText>V. ENGAGEMENT</w:delText>
              </w:r>
            </w:del>
          </w:p>
        </w:tc>
      </w:tr>
      <w:tr w:rsidR="00C25BD5" w:rsidRPr="0075512F" w:rsidDel="000A3E8D" w14:paraId="76C98266" w14:textId="15212B1C" w:rsidTr="007419D5">
        <w:trPr>
          <w:del w:id="16000" w:author="Houyem Rais" w:date="2024-02-22T15:17:00Z"/>
        </w:trPr>
        <w:tc>
          <w:tcPr>
            <w:tcW w:w="224" w:type="pct"/>
            <w:tcBorders>
              <w:top w:val="single" w:sz="4" w:space="0" w:color="CCCBCD"/>
              <w:bottom w:val="single" w:sz="4" w:space="0" w:color="CCCBCD"/>
            </w:tcBorders>
          </w:tcPr>
          <w:p w14:paraId="655B5B29" w14:textId="5A316DC5" w:rsidR="00C25BD5" w:rsidRPr="0075512F" w:rsidDel="000A3E8D" w:rsidRDefault="00C25BD5" w:rsidP="000A3E8D">
            <w:pPr>
              <w:rPr>
                <w:del w:id="16001" w:author="Houyem Rais" w:date="2024-02-22T15:17:00Z"/>
                <w:bCs/>
              </w:rPr>
              <w:pPrChange w:id="16002" w:author="Houyem Rais" w:date="2024-02-22T15:17:00Z">
                <w:pPr/>
              </w:pPrChange>
            </w:pPr>
            <w:del w:id="16003" w:author="Houyem Rais" w:date="2024-02-22T15:17:00Z">
              <w:r w:rsidRPr="0075512F" w:rsidDel="000A3E8D">
                <w:rPr>
                  <w:bCs/>
                </w:rPr>
                <w:delText>5a</w:delText>
              </w:r>
            </w:del>
          </w:p>
        </w:tc>
        <w:tc>
          <w:tcPr>
            <w:tcW w:w="1983" w:type="pct"/>
            <w:gridSpan w:val="4"/>
            <w:tcBorders>
              <w:top w:val="single" w:sz="4" w:space="0" w:color="CCCBCD"/>
              <w:bottom w:val="single" w:sz="4" w:space="0" w:color="CCCBCD"/>
            </w:tcBorders>
          </w:tcPr>
          <w:p w14:paraId="7CC532D2" w14:textId="6DAFB815" w:rsidR="00C25BD5" w:rsidRPr="0075512F" w:rsidDel="000A3E8D" w:rsidRDefault="00C25BD5" w:rsidP="000A3E8D">
            <w:pPr>
              <w:rPr>
                <w:del w:id="16004" w:author="Houyem Rais" w:date="2024-02-22T15:17:00Z"/>
                <w:bCs/>
              </w:rPr>
              <w:pPrChange w:id="16005" w:author="Houyem Rais" w:date="2024-02-22T15:17:00Z">
                <w:pPr/>
              </w:pPrChange>
            </w:pPr>
            <w:del w:id="16006" w:author="Houyem Rais" w:date="2024-02-22T15:17:00Z">
              <w:r w:rsidRPr="0075512F" w:rsidDel="000A3E8D">
                <w:rPr>
                  <w:bCs/>
                </w:rPr>
                <w:delText>À votre avis, quel serait le moment optimal pour obtenir un financement pour le projet ?</w:delText>
              </w:r>
            </w:del>
          </w:p>
        </w:tc>
        <w:tc>
          <w:tcPr>
            <w:tcW w:w="2794" w:type="pct"/>
            <w:gridSpan w:val="2"/>
            <w:tcBorders>
              <w:top w:val="single" w:sz="4" w:space="0" w:color="CCCBCD"/>
              <w:bottom w:val="single" w:sz="4" w:space="0" w:color="CCCBCD"/>
            </w:tcBorders>
          </w:tcPr>
          <w:tbl>
            <w:tblPr>
              <w:tblStyle w:val="TableGrid"/>
              <w:tblW w:w="5161"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348"/>
              <w:gridCol w:w="1552"/>
              <w:gridCol w:w="2261"/>
            </w:tblGrid>
            <w:tr w:rsidR="00C25BD5" w:rsidRPr="0075512F" w:rsidDel="000A3E8D" w14:paraId="3A8202BA" w14:textId="0B369FAD">
              <w:trPr>
                <w:del w:id="16007" w:author="Houyem Rais" w:date="2024-02-22T15:17:00Z"/>
              </w:trPr>
              <w:tc>
                <w:tcPr>
                  <w:tcW w:w="1291" w:type="pct"/>
                </w:tcPr>
                <w:p w14:paraId="343B96F4" w14:textId="749A45AE" w:rsidR="00C25BD5" w:rsidRPr="0075512F" w:rsidDel="000A3E8D" w:rsidRDefault="00C25BD5" w:rsidP="000A3E8D">
                  <w:pPr>
                    <w:rPr>
                      <w:del w:id="16008" w:author="Houyem Rais" w:date="2024-02-22T15:17:00Z"/>
                      <w:b/>
                    </w:rPr>
                    <w:pPrChange w:id="16009" w:author="Houyem Rais" w:date="2024-02-22T15:17:00Z">
                      <w:pPr>
                        <w:widowControl w:val="0"/>
                        <w:autoSpaceDE w:val="0"/>
                        <w:autoSpaceDN w:val="0"/>
                      </w:pPr>
                    </w:pPrChange>
                  </w:pPr>
                  <w:del w:id="16010" w:author="Houyem Rais" w:date="2024-02-22T15:17:00Z">
                    <w:r w:rsidRPr="0075512F" w:rsidDel="000A3E8D">
                      <w:rPr>
                        <w:b/>
                      </w:rPr>
                      <w:delText xml:space="preserve">Étape </w:delText>
                    </w:r>
                  </w:del>
                </w:p>
              </w:tc>
              <w:tc>
                <w:tcPr>
                  <w:tcW w:w="1511" w:type="pct"/>
                </w:tcPr>
                <w:p w14:paraId="6D1AE16F" w14:textId="2EA29154" w:rsidR="00C25BD5" w:rsidRPr="0075512F" w:rsidDel="000A3E8D" w:rsidRDefault="00C25BD5" w:rsidP="000A3E8D">
                  <w:pPr>
                    <w:rPr>
                      <w:del w:id="16011" w:author="Houyem Rais" w:date="2024-02-22T15:17:00Z"/>
                      <w:b/>
                    </w:rPr>
                    <w:pPrChange w:id="16012" w:author="Houyem Rais" w:date="2024-02-22T15:17:00Z">
                      <w:pPr>
                        <w:widowControl w:val="0"/>
                        <w:autoSpaceDE w:val="0"/>
                        <w:autoSpaceDN w:val="0"/>
                      </w:pPr>
                    </w:pPrChange>
                  </w:pPr>
                  <w:del w:id="16013" w:author="Houyem Rais" w:date="2024-02-22T15:17:00Z">
                    <w:r w:rsidRPr="0075512F" w:rsidDel="000A3E8D">
                      <w:rPr>
                        <w:b/>
                      </w:rPr>
                      <w:delText>Préférence pour obtenir un financement</w:delText>
                    </w:r>
                  </w:del>
                </w:p>
              </w:tc>
              <w:tc>
                <w:tcPr>
                  <w:tcW w:w="2197" w:type="pct"/>
                </w:tcPr>
                <w:p w14:paraId="3B475483" w14:textId="083C452E" w:rsidR="00C25BD5" w:rsidRPr="0075512F" w:rsidDel="000A3E8D" w:rsidRDefault="00C25BD5" w:rsidP="000A3E8D">
                  <w:pPr>
                    <w:rPr>
                      <w:del w:id="16014" w:author="Houyem Rais" w:date="2024-02-22T15:17:00Z"/>
                      <w:b/>
                    </w:rPr>
                    <w:pPrChange w:id="16015" w:author="Houyem Rais" w:date="2024-02-22T15:17:00Z">
                      <w:pPr>
                        <w:widowControl w:val="0"/>
                        <w:autoSpaceDE w:val="0"/>
                        <w:autoSpaceDN w:val="0"/>
                      </w:pPr>
                    </w:pPrChange>
                  </w:pPr>
                  <w:del w:id="16016" w:author="Houyem Rais" w:date="2024-02-22T15:17:00Z">
                    <w:r w:rsidRPr="0075512F" w:rsidDel="000A3E8D">
                      <w:rPr>
                        <w:b/>
                      </w:rPr>
                      <w:delText>Commentaire</w:delText>
                    </w:r>
                  </w:del>
                </w:p>
              </w:tc>
            </w:tr>
            <w:tr w:rsidR="00C25BD5" w:rsidRPr="0075512F" w:rsidDel="000A3E8D" w14:paraId="7BA1B5B8" w14:textId="328BA435">
              <w:trPr>
                <w:trHeight w:val="587"/>
                <w:del w:id="16017" w:author="Houyem Rais" w:date="2024-02-22T15:17:00Z"/>
              </w:trPr>
              <w:tc>
                <w:tcPr>
                  <w:tcW w:w="0" w:type="pct"/>
                </w:tcPr>
                <w:p w14:paraId="28AF6AF2" w14:textId="74894B72" w:rsidR="00C25BD5" w:rsidRPr="0075512F" w:rsidDel="000A3E8D" w:rsidRDefault="00C25BD5" w:rsidP="000A3E8D">
                  <w:pPr>
                    <w:rPr>
                      <w:del w:id="16018" w:author="Houyem Rais" w:date="2024-02-22T15:17:00Z"/>
                    </w:rPr>
                    <w:pPrChange w:id="16019" w:author="Houyem Rais" w:date="2024-02-22T15:17:00Z">
                      <w:pPr>
                        <w:widowControl w:val="0"/>
                        <w:autoSpaceDE w:val="0"/>
                        <w:autoSpaceDN w:val="0"/>
                      </w:pPr>
                    </w:pPrChange>
                  </w:pPr>
                  <w:del w:id="16020" w:author="Houyem Rais" w:date="2024-02-22T15:17:00Z">
                    <w:r w:rsidRPr="0075512F" w:rsidDel="000A3E8D">
                      <w:delText>Étape de l'offre</w:delText>
                    </w:r>
                  </w:del>
                </w:p>
              </w:tc>
              <w:tc>
                <w:tcPr>
                  <w:tcW w:w="0" w:type="pct"/>
                </w:tcPr>
                <w:p w14:paraId="6CA6836E" w14:textId="52203FC9" w:rsidR="00C25BD5" w:rsidRPr="0075512F" w:rsidDel="000A3E8D" w:rsidRDefault="00C25BD5" w:rsidP="000A3E8D">
                  <w:pPr>
                    <w:rPr>
                      <w:del w:id="16021" w:author="Houyem Rais" w:date="2024-02-22T15:17:00Z"/>
                    </w:rPr>
                    <w:pPrChange w:id="16022" w:author="Houyem Rais" w:date="2024-02-22T15:17:00Z">
                      <w:pPr>
                        <w:widowControl w:val="0"/>
                        <w:autoSpaceDE w:val="0"/>
                        <w:autoSpaceDN w:val="0"/>
                      </w:pPr>
                    </w:pPrChange>
                  </w:pPr>
                </w:p>
                <w:p w14:paraId="4B0CF1AC" w14:textId="3A3BE719" w:rsidR="00C25BD5" w:rsidRPr="0075512F" w:rsidDel="000A3E8D" w:rsidRDefault="00C25BD5" w:rsidP="000A3E8D">
                  <w:pPr>
                    <w:rPr>
                      <w:del w:id="16023" w:author="Houyem Rais" w:date="2024-02-22T15:17:00Z"/>
                    </w:rPr>
                    <w:pPrChange w:id="16024" w:author="Houyem Rais" w:date="2024-02-22T15:17:00Z">
                      <w:pPr>
                        <w:widowControl w:val="0"/>
                        <w:autoSpaceDE w:val="0"/>
                        <w:autoSpaceDN w:val="0"/>
                      </w:pPr>
                    </w:pPrChange>
                  </w:pPr>
                </w:p>
              </w:tc>
              <w:tc>
                <w:tcPr>
                  <w:tcW w:w="0" w:type="pct"/>
                </w:tcPr>
                <w:p w14:paraId="4AA01DBD" w14:textId="271D8532" w:rsidR="00C25BD5" w:rsidRPr="0075512F" w:rsidDel="000A3E8D" w:rsidRDefault="00C25BD5" w:rsidP="000A3E8D">
                  <w:pPr>
                    <w:rPr>
                      <w:del w:id="16025" w:author="Houyem Rais" w:date="2024-02-22T15:17:00Z"/>
                    </w:rPr>
                    <w:pPrChange w:id="16026" w:author="Houyem Rais" w:date="2024-02-22T15:17:00Z">
                      <w:pPr>
                        <w:widowControl w:val="0"/>
                        <w:autoSpaceDE w:val="0"/>
                        <w:autoSpaceDN w:val="0"/>
                      </w:pPr>
                    </w:pPrChange>
                  </w:pPr>
                </w:p>
              </w:tc>
            </w:tr>
            <w:tr w:rsidR="00C25BD5" w:rsidRPr="0075512F" w:rsidDel="000A3E8D" w14:paraId="679CC0BF" w14:textId="6C67884C">
              <w:trPr>
                <w:trHeight w:val="1398"/>
                <w:del w:id="16027" w:author="Houyem Rais" w:date="2024-02-22T15:17:00Z"/>
              </w:trPr>
              <w:tc>
                <w:tcPr>
                  <w:tcW w:w="1291" w:type="pct"/>
                </w:tcPr>
                <w:p w14:paraId="05C560CA" w14:textId="2C6682A8" w:rsidR="00C25BD5" w:rsidRPr="0075512F" w:rsidDel="000A3E8D" w:rsidRDefault="00C25BD5" w:rsidP="000A3E8D">
                  <w:pPr>
                    <w:rPr>
                      <w:del w:id="16028" w:author="Houyem Rais" w:date="2024-02-22T15:17:00Z"/>
                    </w:rPr>
                    <w:pPrChange w:id="16029" w:author="Houyem Rais" w:date="2024-02-22T15:17:00Z">
                      <w:pPr>
                        <w:widowControl w:val="0"/>
                        <w:autoSpaceDE w:val="0"/>
                        <w:autoSpaceDN w:val="0"/>
                      </w:pPr>
                    </w:pPrChange>
                  </w:pPr>
                  <w:del w:id="16030" w:author="Houyem Rais" w:date="2024-02-22T15:17:00Z">
                    <w:r w:rsidRPr="0075512F" w:rsidDel="000A3E8D">
                      <w:delText>Concours de financement post désignation du partenaire privé</w:delText>
                    </w:r>
                  </w:del>
                </w:p>
              </w:tc>
              <w:tc>
                <w:tcPr>
                  <w:tcW w:w="1511" w:type="pct"/>
                </w:tcPr>
                <w:p w14:paraId="001ECC20" w14:textId="73AF43A4" w:rsidR="00C25BD5" w:rsidRPr="0075512F" w:rsidDel="000A3E8D" w:rsidRDefault="00C25BD5" w:rsidP="000A3E8D">
                  <w:pPr>
                    <w:rPr>
                      <w:del w:id="16031" w:author="Houyem Rais" w:date="2024-02-22T15:17:00Z"/>
                    </w:rPr>
                    <w:pPrChange w:id="16032" w:author="Houyem Rais" w:date="2024-02-22T15:17:00Z">
                      <w:pPr>
                        <w:widowControl w:val="0"/>
                        <w:autoSpaceDE w:val="0"/>
                        <w:autoSpaceDN w:val="0"/>
                      </w:pPr>
                    </w:pPrChange>
                  </w:pPr>
                </w:p>
                <w:p w14:paraId="38899794" w14:textId="25C2D7E7" w:rsidR="00C25BD5" w:rsidRPr="0075512F" w:rsidDel="000A3E8D" w:rsidRDefault="00C25BD5" w:rsidP="000A3E8D">
                  <w:pPr>
                    <w:rPr>
                      <w:del w:id="16033" w:author="Houyem Rais" w:date="2024-02-22T15:17:00Z"/>
                    </w:rPr>
                    <w:pPrChange w:id="16034" w:author="Houyem Rais" w:date="2024-02-22T15:17:00Z">
                      <w:pPr>
                        <w:widowControl w:val="0"/>
                        <w:autoSpaceDE w:val="0"/>
                        <w:autoSpaceDN w:val="0"/>
                      </w:pPr>
                    </w:pPrChange>
                  </w:pPr>
                </w:p>
                <w:p w14:paraId="1188EC33" w14:textId="3EE16CFE" w:rsidR="00C25BD5" w:rsidRPr="0075512F" w:rsidDel="000A3E8D" w:rsidRDefault="00C25BD5" w:rsidP="000A3E8D">
                  <w:pPr>
                    <w:rPr>
                      <w:del w:id="16035" w:author="Houyem Rais" w:date="2024-02-22T15:17:00Z"/>
                    </w:rPr>
                    <w:pPrChange w:id="16036" w:author="Houyem Rais" w:date="2024-02-22T15:17:00Z">
                      <w:pPr>
                        <w:widowControl w:val="0"/>
                        <w:autoSpaceDE w:val="0"/>
                        <w:autoSpaceDN w:val="0"/>
                      </w:pPr>
                    </w:pPrChange>
                  </w:pPr>
                </w:p>
              </w:tc>
              <w:tc>
                <w:tcPr>
                  <w:tcW w:w="2197" w:type="pct"/>
                </w:tcPr>
                <w:p w14:paraId="4CDA23D0" w14:textId="691F2F54" w:rsidR="00C25BD5" w:rsidRPr="0075512F" w:rsidDel="000A3E8D" w:rsidRDefault="00C25BD5" w:rsidP="000A3E8D">
                  <w:pPr>
                    <w:rPr>
                      <w:del w:id="16037" w:author="Houyem Rais" w:date="2024-02-22T15:17:00Z"/>
                    </w:rPr>
                    <w:pPrChange w:id="16038" w:author="Houyem Rais" w:date="2024-02-22T15:17:00Z">
                      <w:pPr>
                        <w:widowControl w:val="0"/>
                        <w:autoSpaceDE w:val="0"/>
                        <w:autoSpaceDN w:val="0"/>
                      </w:pPr>
                    </w:pPrChange>
                  </w:pPr>
                </w:p>
              </w:tc>
            </w:tr>
          </w:tbl>
          <w:p w14:paraId="039B4598" w14:textId="5AE4C332" w:rsidR="00C25BD5" w:rsidRPr="0075512F" w:rsidDel="000A3E8D" w:rsidRDefault="00C25BD5" w:rsidP="000A3E8D">
            <w:pPr>
              <w:rPr>
                <w:del w:id="16039" w:author="Houyem Rais" w:date="2024-02-22T15:17:00Z"/>
              </w:rPr>
              <w:pPrChange w:id="16040" w:author="Houyem Rais" w:date="2024-02-22T15:17:00Z">
                <w:pPr/>
              </w:pPrChange>
            </w:pPr>
          </w:p>
        </w:tc>
      </w:tr>
      <w:tr w:rsidR="00C25BD5" w:rsidRPr="0075512F" w:rsidDel="000A3E8D" w14:paraId="57F87B0B" w14:textId="698F674F" w:rsidTr="007419D5">
        <w:trPr>
          <w:del w:id="16041" w:author="Houyem Rais" w:date="2024-02-22T15:17:00Z"/>
        </w:trPr>
        <w:tc>
          <w:tcPr>
            <w:tcW w:w="224" w:type="pct"/>
            <w:tcBorders>
              <w:top w:val="single" w:sz="4" w:space="0" w:color="CCCBCD"/>
              <w:bottom w:val="single" w:sz="4" w:space="0" w:color="CCCBCD"/>
            </w:tcBorders>
          </w:tcPr>
          <w:p w14:paraId="2B9C8D60" w14:textId="1D07AF59" w:rsidR="00C25BD5" w:rsidRPr="0075512F" w:rsidDel="000A3E8D" w:rsidRDefault="00C25BD5" w:rsidP="000A3E8D">
            <w:pPr>
              <w:rPr>
                <w:del w:id="16042" w:author="Houyem Rais" w:date="2024-02-22T15:17:00Z"/>
                <w:bCs/>
              </w:rPr>
              <w:pPrChange w:id="16043" w:author="Houyem Rais" w:date="2024-02-22T15:17:00Z">
                <w:pPr/>
              </w:pPrChange>
            </w:pPr>
            <w:del w:id="16044" w:author="Houyem Rais" w:date="2024-02-22T15:17:00Z">
              <w:r w:rsidRPr="0075512F" w:rsidDel="000A3E8D">
                <w:rPr>
                  <w:bCs/>
                </w:rPr>
                <w:delText>5b</w:delText>
              </w:r>
            </w:del>
          </w:p>
        </w:tc>
        <w:tc>
          <w:tcPr>
            <w:tcW w:w="1983" w:type="pct"/>
            <w:gridSpan w:val="4"/>
            <w:tcBorders>
              <w:top w:val="single" w:sz="4" w:space="0" w:color="CCCBCD"/>
              <w:bottom w:val="single" w:sz="4" w:space="0" w:color="CCCBCD"/>
            </w:tcBorders>
          </w:tcPr>
          <w:p w14:paraId="2FE85B57" w14:textId="5A495653" w:rsidR="00C25BD5" w:rsidRPr="0075512F" w:rsidDel="000A3E8D" w:rsidRDefault="00C25BD5" w:rsidP="000A3E8D">
            <w:pPr>
              <w:rPr>
                <w:del w:id="16045" w:author="Houyem Rais" w:date="2024-02-22T15:17:00Z"/>
                <w:bCs/>
              </w:rPr>
              <w:pPrChange w:id="16046" w:author="Houyem Rais" w:date="2024-02-22T15:17:00Z">
                <w:pPr/>
              </w:pPrChange>
            </w:pPr>
            <w:del w:id="16047" w:author="Houyem Rais" w:date="2024-02-22T15:17:00Z">
              <w:r w:rsidRPr="0075512F" w:rsidDel="000A3E8D">
                <w:rPr>
                  <w:bCs/>
                </w:rPr>
                <w:delText>Quel niveau d'engagement vous pourriez fournir au stade de l'offre ?</w:delText>
              </w:r>
            </w:del>
          </w:p>
        </w:tc>
        <w:tc>
          <w:tcPr>
            <w:tcW w:w="2794" w:type="pct"/>
            <w:gridSpan w:val="2"/>
            <w:tcBorders>
              <w:top w:val="single" w:sz="4" w:space="0" w:color="CCCBCD"/>
              <w:bottom w:val="single" w:sz="4" w:space="0" w:color="CCCBCD"/>
            </w:tcBorders>
          </w:tcPr>
          <w:p w14:paraId="0004ECAE" w14:textId="4A819DCC" w:rsidR="00C25BD5" w:rsidRPr="0075512F" w:rsidDel="000A3E8D" w:rsidRDefault="00C25BD5" w:rsidP="000A3E8D">
            <w:pPr>
              <w:rPr>
                <w:del w:id="16048" w:author="Houyem Rais" w:date="2024-02-22T15:17:00Z"/>
              </w:rPr>
              <w:pPrChange w:id="16049" w:author="Houyem Rais" w:date="2024-02-22T15:17:00Z">
                <w:pPr/>
              </w:pPrChange>
            </w:pPr>
          </w:p>
        </w:tc>
      </w:tr>
      <w:tr w:rsidR="00C25BD5" w:rsidRPr="0075512F" w:rsidDel="000A3E8D" w14:paraId="5B6D7EFF" w14:textId="4F26D256" w:rsidTr="007419D5">
        <w:trPr>
          <w:del w:id="16050" w:author="Houyem Rais" w:date="2024-02-22T15:17:00Z"/>
        </w:trPr>
        <w:tc>
          <w:tcPr>
            <w:tcW w:w="224" w:type="pct"/>
            <w:tcBorders>
              <w:top w:val="single" w:sz="4" w:space="0" w:color="CCCBCD"/>
            </w:tcBorders>
          </w:tcPr>
          <w:p w14:paraId="729538CD" w14:textId="3B0C7E91" w:rsidR="00C25BD5" w:rsidRPr="0075512F" w:rsidDel="000A3E8D" w:rsidRDefault="00C25BD5" w:rsidP="000A3E8D">
            <w:pPr>
              <w:rPr>
                <w:del w:id="16051" w:author="Houyem Rais" w:date="2024-02-22T15:17:00Z"/>
                <w:bCs/>
              </w:rPr>
              <w:pPrChange w:id="16052" w:author="Houyem Rais" w:date="2024-02-22T15:17:00Z">
                <w:pPr/>
              </w:pPrChange>
            </w:pPr>
            <w:del w:id="16053" w:author="Houyem Rais" w:date="2024-02-22T15:17:00Z">
              <w:r w:rsidRPr="0075512F" w:rsidDel="000A3E8D">
                <w:rPr>
                  <w:bCs/>
                </w:rPr>
                <w:delText>5c</w:delText>
              </w:r>
            </w:del>
          </w:p>
        </w:tc>
        <w:tc>
          <w:tcPr>
            <w:tcW w:w="2512" w:type="pct"/>
            <w:gridSpan w:val="5"/>
            <w:tcBorders>
              <w:top w:val="single" w:sz="4" w:space="0" w:color="CCCBCD"/>
            </w:tcBorders>
          </w:tcPr>
          <w:p w14:paraId="61B0F613" w14:textId="300770EE" w:rsidR="00C25BD5" w:rsidRPr="0075512F" w:rsidDel="000A3E8D" w:rsidRDefault="00C25BD5" w:rsidP="000A3E8D">
            <w:pPr>
              <w:rPr>
                <w:del w:id="16054" w:author="Houyem Rais" w:date="2024-02-22T15:17:00Z"/>
                <w:bCs/>
              </w:rPr>
              <w:pPrChange w:id="16055" w:author="Houyem Rais" w:date="2024-02-22T15:17:00Z">
                <w:pPr/>
              </w:pPrChange>
            </w:pPr>
            <w:del w:id="16056" w:author="Houyem Rais" w:date="2024-02-22T15:17:00Z">
              <w:r w:rsidRPr="0075512F" w:rsidDel="000A3E8D">
                <w:rPr>
                  <w:bCs/>
                </w:rPr>
                <w:delText xml:space="preserve">Quel type et étendue de diligence raisonnable effectueriez-vous sur le projet avant de prendre la décision de financer/prêter ? </w:delText>
              </w:r>
            </w:del>
          </w:p>
        </w:tc>
        <w:tc>
          <w:tcPr>
            <w:tcW w:w="2264" w:type="pct"/>
            <w:tcBorders>
              <w:top w:val="single" w:sz="4" w:space="0" w:color="CCCBCD"/>
            </w:tcBorders>
          </w:tcPr>
          <w:p w14:paraId="5CDD1C6E" w14:textId="28841D00" w:rsidR="00C25BD5" w:rsidRPr="0075512F" w:rsidDel="000A3E8D" w:rsidRDefault="00C25BD5" w:rsidP="000A3E8D">
            <w:pPr>
              <w:rPr>
                <w:del w:id="16057" w:author="Houyem Rais" w:date="2024-02-22T15:17:00Z"/>
              </w:rPr>
              <w:pPrChange w:id="16058" w:author="Houyem Rais" w:date="2024-02-22T15:17:00Z">
                <w:pPr/>
              </w:pPrChange>
            </w:pPr>
          </w:p>
          <w:p w14:paraId="29988686" w14:textId="6F5947DD" w:rsidR="00C25BD5" w:rsidRPr="0075512F" w:rsidDel="000A3E8D" w:rsidRDefault="00C25BD5" w:rsidP="000A3E8D">
            <w:pPr>
              <w:rPr>
                <w:del w:id="16059" w:author="Houyem Rais" w:date="2024-02-22T15:17:00Z"/>
              </w:rPr>
              <w:pPrChange w:id="16060" w:author="Houyem Rais" w:date="2024-02-22T15:17:00Z">
                <w:pPr/>
              </w:pPrChange>
            </w:pPr>
          </w:p>
        </w:tc>
      </w:tr>
      <w:tr w:rsidR="00C25BD5" w:rsidRPr="0075512F" w:rsidDel="000A3E8D" w14:paraId="765F22E4" w14:textId="6F06FB89" w:rsidTr="007419D5">
        <w:trPr>
          <w:del w:id="16061" w:author="Houyem Rais" w:date="2024-02-22T15:17:00Z"/>
        </w:trPr>
        <w:tc>
          <w:tcPr>
            <w:tcW w:w="224" w:type="pct"/>
            <w:tcBorders>
              <w:top w:val="single" w:sz="4" w:space="0" w:color="CCCBCD"/>
              <w:bottom w:val="single" w:sz="4" w:space="0" w:color="CCCBCD"/>
            </w:tcBorders>
          </w:tcPr>
          <w:p w14:paraId="12ADDEF2" w14:textId="400E188C" w:rsidR="00C25BD5" w:rsidRPr="0075512F" w:rsidDel="000A3E8D" w:rsidRDefault="00C25BD5" w:rsidP="000A3E8D">
            <w:pPr>
              <w:rPr>
                <w:del w:id="16062" w:author="Houyem Rais" w:date="2024-02-22T15:17:00Z"/>
                <w:bCs/>
              </w:rPr>
              <w:pPrChange w:id="16063" w:author="Houyem Rais" w:date="2024-02-22T15:17:00Z">
                <w:pPr/>
              </w:pPrChange>
            </w:pPr>
            <w:del w:id="16064" w:author="Houyem Rais" w:date="2024-02-22T15:17:00Z">
              <w:r w:rsidRPr="0075512F" w:rsidDel="000A3E8D">
                <w:rPr>
                  <w:bCs/>
                </w:rPr>
                <w:delText>5d</w:delText>
              </w:r>
            </w:del>
          </w:p>
        </w:tc>
        <w:tc>
          <w:tcPr>
            <w:tcW w:w="1983" w:type="pct"/>
            <w:gridSpan w:val="4"/>
            <w:tcBorders>
              <w:top w:val="single" w:sz="4" w:space="0" w:color="CCCBCD"/>
              <w:bottom w:val="single" w:sz="4" w:space="0" w:color="CCCBCD"/>
            </w:tcBorders>
          </w:tcPr>
          <w:p w14:paraId="334EA961" w14:textId="139EE423" w:rsidR="00C25BD5" w:rsidRPr="0075512F" w:rsidDel="000A3E8D" w:rsidRDefault="00C25BD5" w:rsidP="000A3E8D">
            <w:pPr>
              <w:rPr>
                <w:del w:id="16065" w:author="Houyem Rais" w:date="2024-02-22T15:17:00Z"/>
                <w:bCs/>
              </w:rPr>
              <w:pPrChange w:id="16066" w:author="Houyem Rais" w:date="2024-02-22T15:17:00Z">
                <w:pPr/>
              </w:pPrChange>
            </w:pPr>
            <w:del w:id="16067" w:author="Houyem Rais" w:date="2024-02-22T15:17:00Z">
              <w:r w:rsidRPr="0075512F" w:rsidDel="000A3E8D">
                <w:rPr>
                  <w:bCs/>
                </w:rPr>
                <w:delText>Combien de temps votre processus d'approbation prendrait-il ?</w:delText>
              </w:r>
            </w:del>
          </w:p>
        </w:tc>
        <w:tc>
          <w:tcPr>
            <w:tcW w:w="2794" w:type="pct"/>
            <w:gridSpan w:val="2"/>
            <w:tcBorders>
              <w:top w:val="single" w:sz="4" w:space="0" w:color="CCCBCD"/>
              <w:bottom w:val="single" w:sz="4" w:space="0" w:color="CCCBCD"/>
            </w:tcBorders>
          </w:tcPr>
          <w:p w14:paraId="6BC4C24E" w14:textId="51A2D660" w:rsidR="00C25BD5" w:rsidRPr="0075512F" w:rsidDel="000A3E8D" w:rsidRDefault="00C25BD5" w:rsidP="000A3E8D">
            <w:pPr>
              <w:rPr>
                <w:del w:id="16068" w:author="Houyem Rais" w:date="2024-02-22T15:17:00Z"/>
              </w:rPr>
              <w:pPrChange w:id="16069" w:author="Houyem Rais" w:date="2024-02-22T15:17:00Z">
                <w:pPr/>
              </w:pPrChange>
            </w:pPr>
          </w:p>
        </w:tc>
      </w:tr>
      <w:tr w:rsidR="00C25BD5" w:rsidRPr="0075512F" w:rsidDel="000A3E8D" w14:paraId="61E079D1" w14:textId="181A9D64" w:rsidTr="007419D5">
        <w:trPr>
          <w:del w:id="16070" w:author="Houyem Rais" w:date="2024-02-22T15:17:00Z"/>
        </w:trPr>
        <w:tc>
          <w:tcPr>
            <w:tcW w:w="224" w:type="pct"/>
            <w:tcBorders>
              <w:top w:val="single" w:sz="4" w:space="0" w:color="CCCBCD"/>
            </w:tcBorders>
          </w:tcPr>
          <w:p w14:paraId="3ACA8F12" w14:textId="07F80E6F" w:rsidR="00C25BD5" w:rsidRPr="0075512F" w:rsidDel="000A3E8D" w:rsidRDefault="00C25BD5" w:rsidP="000A3E8D">
            <w:pPr>
              <w:rPr>
                <w:del w:id="16071" w:author="Houyem Rais" w:date="2024-02-22T15:17:00Z"/>
                <w:bCs/>
              </w:rPr>
              <w:pPrChange w:id="16072" w:author="Houyem Rais" w:date="2024-02-22T15:17:00Z">
                <w:pPr/>
              </w:pPrChange>
            </w:pPr>
            <w:del w:id="16073" w:author="Houyem Rais" w:date="2024-02-22T15:17:00Z">
              <w:r w:rsidRPr="0075512F" w:rsidDel="000A3E8D">
                <w:rPr>
                  <w:bCs/>
                </w:rPr>
                <w:delText>5e</w:delText>
              </w:r>
            </w:del>
          </w:p>
        </w:tc>
        <w:tc>
          <w:tcPr>
            <w:tcW w:w="1983" w:type="pct"/>
            <w:gridSpan w:val="4"/>
            <w:tcBorders>
              <w:top w:val="single" w:sz="4" w:space="0" w:color="CCCBCD"/>
            </w:tcBorders>
          </w:tcPr>
          <w:p w14:paraId="07DF8454" w14:textId="257929EC" w:rsidR="00C25BD5" w:rsidRPr="0075512F" w:rsidDel="000A3E8D" w:rsidRDefault="00C25BD5" w:rsidP="000A3E8D">
            <w:pPr>
              <w:rPr>
                <w:del w:id="16074" w:author="Houyem Rais" w:date="2024-02-22T15:17:00Z"/>
                <w:bCs/>
              </w:rPr>
              <w:pPrChange w:id="16075" w:author="Houyem Rais" w:date="2024-02-22T15:17:00Z">
                <w:pPr/>
              </w:pPrChange>
            </w:pPr>
            <w:del w:id="16076" w:author="Houyem Rais" w:date="2024-02-22T15:17:00Z">
              <w:r w:rsidRPr="0075512F" w:rsidDel="000A3E8D">
                <w:rPr>
                  <w:bCs/>
                </w:rPr>
                <w:delText xml:space="preserve">Préféreriez-vous financer la société de projet où le partenaire public ? </w:delText>
              </w:r>
            </w:del>
          </w:p>
        </w:tc>
        <w:tc>
          <w:tcPr>
            <w:tcW w:w="2794" w:type="pct"/>
            <w:gridSpan w:val="2"/>
            <w:tcBorders>
              <w:top w:val="single" w:sz="4" w:space="0" w:color="CCCBCD"/>
            </w:tcBorders>
          </w:tcPr>
          <w:p w14:paraId="24E43560" w14:textId="344A0E7D" w:rsidR="00C25BD5" w:rsidRPr="0075512F" w:rsidDel="000A3E8D" w:rsidRDefault="00C25BD5" w:rsidP="000A3E8D">
            <w:pPr>
              <w:rPr>
                <w:del w:id="16077" w:author="Houyem Rais" w:date="2024-02-22T15:17:00Z"/>
              </w:rPr>
              <w:pPrChange w:id="16078" w:author="Houyem Rais" w:date="2024-02-22T15:17:00Z">
                <w:pPr/>
              </w:pPrChange>
            </w:pPr>
          </w:p>
        </w:tc>
      </w:tr>
      <w:tr w:rsidR="00C25BD5" w:rsidRPr="0075512F" w:rsidDel="000A3E8D" w14:paraId="3CE6B2C9" w14:textId="37D2E4EC" w:rsidTr="007419D5">
        <w:trPr>
          <w:del w:id="16079" w:author="Houyem Rais" w:date="2024-02-22T15:17:00Z"/>
        </w:trPr>
        <w:tc>
          <w:tcPr>
            <w:tcW w:w="224" w:type="pct"/>
            <w:tcBorders>
              <w:top w:val="single" w:sz="4" w:space="0" w:color="CCCBCD"/>
            </w:tcBorders>
          </w:tcPr>
          <w:p w14:paraId="7BAE2DE0" w14:textId="4710BC5A" w:rsidR="00C25BD5" w:rsidRPr="0075512F" w:rsidDel="000A3E8D" w:rsidRDefault="00C25BD5" w:rsidP="000A3E8D">
            <w:pPr>
              <w:rPr>
                <w:del w:id="16080" w:author="Houyem Rais" w:date="2024-02-22T15:17:00Z"/>
                <w:bCs/>
              </w:rPr>
              <w:pPrChange w:id="16081" w:author="Houyem Rais" w:date="2024-02-22T15:17:00Z">
                <w:pPr/>
              </w:pPrChange>
            </w:pPr>
            <w:del w:id="16082" w:author="Houyem Rais" w:date="2024-02-22T15:17:00Z">
              <w:r w:rsidRPr="0075512F" w:rsidDel="000A3E8D">
                <w:rPr>
                  <w:bCs/>
                </w:rPr>
                <w:delText>5f</w:delText>
              </w:r>
            </w:del>
          </w:p>
        </w:tc>
        <w:tc>
          <w:tcPr>
            <w:tcW w:w="1983" w:type="pct"/>
            <w:gridSpan w:val="4"/>
            <w:tcBorders>
              <w:top w:val="single" w:sz="4" w:space="0" w:color="CCCBCD"/>
            </w:tcBorders>
          </w:tcPr>
          <w:p w14:paraId="6422DA3E" w14:textId="46C53AAF" w:rsidR="00C25BD5" w:rsidRPr="0075512F" w:rsidDel="000A3E8D" w:rsidRDefault="00C25BD5" w:rsidP="000A3E8D">
            <w:pPr>
              <w:rPr>
                <w:del w:id="16083" w:author="Houyem Rais" w:date="2024-02-22T15:17:00Z"/>
                <w:bCs/>
              </w:rPr>
              <w:pPrChange w:id="16084" w:author="Houyem Rais" w:date="2024-02-22T15:17:00Z">
                <w:pPr/>
              </w:pPrChange>
            </w:pPr>
            <w:del w:id="16085" w:author="Houyem Rais" w:date="2024-02-22T15:17:00Z">
              <w:r w:rsidRPr="0075512F" w:rsidDel="000A3E8D">
                <w:rPr>
                  <w:bCs/>
                </w:rPr>
                <w:delText>Avez-vous une structure dédiée au financement du secteur privé/société de projet privée ?</w:delText>
              </w:r>
            </w:del>
          </w:p>
        </w:tc>
        <w:tc>
          <w:tcPr>
            <w:tcW w:w="2794" w:type="pct"/>
            <w:gridSpan w:val="2"/>
            <w:tcBorders>
              <w:top w:val="single" w:sz="4" w:space="0" w:color="CCCBCD"/>
            </w:tcBorders>
          </w:tcPr>
          <w:p w14:paraId="281B5DB5" w14:textId="17692591" w:rsidR="00C25BD5" w:rsidRPr="0075512F" w:rsidDel="000A3E8D" w:rsidRDefault="00C25BD5" w:rsidP="000A3E8D">
            <w:pPr>
              <w:rPr>
                <w:del w:id="16086" w:author="Houyem Rais" w:date="2024-02-22T15:17:00Z"/>
              </w:rPr>
              <w:pPrChange w:id="16087" w:author="Houyem Rais" w:date="2024-02-22T15:17:00Z">
                <w:pPr/>
              </w:pPrChange>
            </w:pPr>
          </w:p>
        </w:tc>
      </w:tr>
      <w:tr w:rsidR="00C25BD5" w:rsidRPr="0075512F" w:rsidDel="000A3E8D" w14:paraId="480C474A" w14:textId="6ABB2EF9" w:rsidTr="000F1468">
        <w:trPr>
          <w:del w:id="16088" w:author="Houyem Rais" w:date="2024-02-22T15:17:00Z"/>
        </w:trPr>
        <w:tc>
          <w:tcPr>
            <w:tcW w:w="5000" w:type="pct"/>
            <w:gridSpan w:val="7"/>
            <w:tcBorders>
              <w:top w:val="single" w:sz="4" w:space="0" w:color="CCCBCD"/>
              <w:bottom w:val="single" w:sz="4" w:space="0" w:color="CCCBCD"/>
            </w:tcBorders>
            <w:shd w:val="clear" w:color="auto" w:fill="BFBFBF" w:themeFill="background1" w:themeFillShade="BF"/>
          </w:tcPr>
          <w:p w14:paraId="79658E2D" w14:textId="456C6713" w:rsidR="00C25BD5" w:rsidRPr="0075512F" w:rsidDel="000A3E8D" w:rsidRDefault="00C25BD5" w:rsidP="000A3E8D">
            <w:pPr>
              <w:rPr>
                <w:del w:id="16089" w:author="Houyem Rais" w:date="2024-02-22T15:17:00Z"/>
                <w:b/>
              </w:rPr>
              <w:pPrChange w:id="16090" w:author="Houyem Rais" w:date="2024-02-22T15:17:00Z">
                <w:pPr/>
              </w:pPrChange>
            </w:pPr>
            <w:del w:id="16091" w:author="Houyem Rais" w:date="2024-02-22T15:17:00Z">
              <w:r w:rsidRPr="0075512F" w:rsidDel="000A3E8D">
                <w:rPr>
                  <w:b/>
                  <w:bCs/>
                </w:rPr>
                <w:delText>VI. AUTRES ENJEUX</w:delText>
              </w:r>
            </w:del>
          </w:p>
        </w:tc>
      </w:tr>
      <w:tr w:rsidR="00C25BD5" w:rsidRPr="0075512F" w:rsidDel="000A3E8D" w14:paraId="69EDC8E7" w14:textId="04D30633" w:rsidTr="007419D5">
        <w:trPr>
          <w:del w:id="16092" w:author="Houyem Rais" w:date="2024-02-22T15:17:00Z"/>
        </w:trPr>
        <w:tc>
          <w:tcPr>
            <w:tcW w:w="224" w:type="pct"/>
            <w:tcBorders>
              <w:top w:val="single" w:sz="4" w:space="0" w:color="CCCBCD"/>
            </w:tcBorders>
          </w:tcPr>
          <w:p w14:paraId="1A17ADF0" w14:textId="41B94FE8" w:rsidR="00C25BD5" w:rsidRPr="0075512F" w:rsidDel="000A3E8D" w:rsidRDefault="00C25BD5" w:rsidP="000A3E8D">
            <w:pPr>
              <w:rPr>
                <w:del w:id="16093" w:author="Houyem Rais" w:date="2024-02-22T15:17:00Z"/>
                <w:bCs/>
              </w:rPr>
              <w:pPrChange w:id="16094" w:author="Houyem Rais" w:date="2024-02-22T15:17:00Z">
                <w:pPr/>
              </w:pPrChange>
            </w:pPr>
            <w:del w:id="16095" w:author="Houyem Rais" w:date="2024-02-22T15:17:00Z">
              <w:r w:rsidRPr="0075512F" w:rsidDel="000A3E8D">
                <w:rPr>
                  <w:bCs/>
                </w:rPr>
                <w:delText>6a</w:delText>
              </w:r>
            </w:del>
          </w:p>
        </w:tc>
        <w:tc>
          <w:tcPr>
            <w:tcW w:w="1983" w:type="pct"/>
            <w:gridSpan w:val="4"/>
            <w:tcBorders>
              <w:top w:val="single" w:sz="4" w:space="0" w:color="CCCBCD"/>
            </w:tcBorders>
          </w:tcPr>
          <w:p w14:paraId="197891AD" w14:textId="17722276" w:rsidR="00C25BD5" w:rsidRPr="0075512F" w:rsidDel="000A3E8D" w:rsidRDefault="00C25BD5" w:rsidP="000A3E8D">
            <w:pPr>
              <w:rPr>
                <w:del w:id="16096" w:author="Houyem Rais" w:date="2024-02-22T15:17:00Z"/>
                <w:bCs/>
              </w:rPr>
              <w:pPrChange w:id="16097" w:author="Houyem Rais" w:date="2024-02-22T15:17:00Z">
                <w:pPr/>
              </w:pPrChange>
            </w:pPr>
            <w:del w:id="16098" w:author="Houyem Rais" w:date="2024-02-22T15:17:00Z">
              <w:r w:rsidRPr="0075512F" w:rsidDel="000A3E8D">
                <w:rPr>
                  <w:bCs/>
                </w:rPr>
                <w:delText>Dans le climat de financement actuel, quels sont, selon le bailleur de fonds, les principaux problèmes qui devraient être résolus pour obtenir un financement à long terme de la dette du secteur privé pour le projet ?</w:delText>
              </w:r>
            </w:del>
          </w:p>
        </w:tc>
        <w:tc>
          <w:tcPr>
            <w:tcW w:w="2794" w:type="pct"/>
            <w:gridSpan w:val="2"/>
            <w:tcBorders>
              <w:top w:val="single" w:sz="4" w:space="0" w:color="CCCBCD"/>
            </w:tcBorders>
          </w:tcPr>
          <w:p w14:paraId="41796A3F" w14:textId="10A0D333" w:rsidR="00C25BD5" w:rsidRPr="0075512F" w:rsidDel="000A3E8D" w:rsidRDefault="00C25BD5" w:rsidP="000A3E8D">
            <w:pPr>
              <w:rPr>
                <w:del w:id="16099" w:author="Houyem Rais" w:date="2024-02-22T15:17:00Z"/>
              </w:rPr>
              <w:pPrChange w:id="16100" w:author="Houyem Rais" w:date="2024-02-22T15:17:00Z">
                <w:pPr/>
              </w:pPrChange>
            </w:pPr>
          </w:p>
        </w:tc>
      </w:tr>
      <w:tr w:rsidR="00C25BD5" w:rsidRPr="0075512F" w:rsidDel="000A3E8D" w14:paraId="5B0C60CE" w14:textId="02EBCE2D" w:rsidTr="007419D5">
        <w:trPr>
          <w:trHeight w:val="1721"/>
          <w:del w:id="16101" w:author="Houyem Rais" w:date="2024-02-22T15:17:00Z"/>
        </w:trPr>
        <w:tc>
          <w:tcPr>
            <w:tcW w:w="224" w:type="pct"/>
            <w:tcBorders>
              <w:top w:val="single" w:sz="4" w:space="0" w:color="CCCBCD"/>
            </w:tcBorders>
          </w:tcPr>
          <w:p w14:paraId="624133D6" w14:textId="06E9372B" w:rsidR="00C25BD5" w:rsidRPr="0075512F" w:rsidDel="000A3E8D" w:rsidRDefault="00C25BD5" w:rsidP="000A3E8D">
            <w:pPr>
              <w:rPr>
                <w:del w:id="16102" w:author="Houyem Rais" w:date="2024-02-22T15:17:00Z"/>
                <w:bCs/>
              </w:rPr>
              <w:pPrChange w:id="16103" w:author="Houyem Rais" w:date="2024-02-22T15:17:00Z">
                <w:pPr/>
              </w:pPrChange>
            </w:pPr>
            <w:del w:id="16104" w:author="Houyem Rais" w:date="2024-02-22T15:17:00Z">
              <w:r w:rsidRPr="0075512F" w:rsidDel="000A3E8D">
                <w:rPr>
                  <w:bCs/>
                </w:rPr>
                <w:delText>6b</w:delText>
              </w:r>
            </w:del>
          </w:p>
        </w:tc>
        <w:tc>
          <w:tcPr>
            <w:tcW w:w="1983" w:type="pct"/>
            <w:gridSpan w:val="4"/>
            <w:tcBorders>
              <w:top w:val="single" w:sz="4" w:space="0" w:color="CCCBCD"/>
            </w:tcBorders>
          </w:tcPr>
          <w:p w14:paraId="7A6E847C" w14:textId="6A20A8F0" w:rsidR="00C25BD5" w:rsidRPr="0075512F" w:rsidDel="000A3E8D" w:rsidRDefault="00C25BD5" w:rsidP="000A3E8D">
            <w:pPr>
              <w:rPr>
                <w:del w:id="16105" w:author="Houyem Rais" w:date="2024-02-22T15:17:00Z"/>
                <w:bCs/>
              </w:rPr>
              <w:pPrChange w:id="16106" w:author="Houyem Rais" w:date="2024-02-22T15:17:00Z">
                <w:pPr/>
              </w:pPrChange>
            </w:pPr>
            <w:del w:id="16107" w:author="Houyem Rais" w:date="2024-02-22T15:17:00Z">
              <w:r w:rsidRPr="0075512F" w:rsidDel="000A3E8D">
                <w:rPr>
                  <w:bCs/>
                </w:rPr>
                <w:delText>Y a-t-il d'autres questions, commentaires ou exigences pertinents concernant le projet que le bailleur de fonds aimerait soulever ?</w:delText>
              </w:r>
            </w:del>
          </w:p>
        </w:tc>
        <w:tc>
          <w:tcPr>
            <w:tcW w:w="2794" w:type="pct"/>
            <w:gridSpan w:val="2"/>
            <w:tcBorders>
              <w:top w:val="single" w:sz="4" w:space="0" w:color="CCCBCD"/>
            </w:tcBorders>
          </w:tcPr>
          <w:p w14:paraId="7CDD90E3" w14:textId="01FDDBF4" w:rsidR="00C25BD5" w:rsidRPr="0075512F" w:rsidDel="000A3E8D" w:rsidRDefault="00C25BD5" w:rsidP="000A3E8D">
            <w:pPr>
              <w:rPr>
                <w:del w:id="16108" w:author="Houyem Rais" w:date="2024-02-22T15:17:00Z"/>
              </w:rPr>
              <w:pPrChange w:id="16109" w:author="Houyem Rais" w:date="2024-02-22T15:17:00Z">
                <w:pPr/>
              </w:pPrChange>
            </w:pPr>
          </w:p>
        </w:tc>
      </w:tr>
    </w:tbl>
    <w:p w14:paraId="04EAA0EC" w14:textId="2B51401C" w:rsidR="00C25BD5" w:rsidRPr="0075512F" w:rsidDel="000A3E8D" w:rsidRDefault="00C25BD5" w:rsidP="000A3E8D">
      <w:pPr>
        <w:rPr>
          <w:del w:id="16110" w:author="Houyem Rais" w:date="2024-02-22T15:17:00Z"/>
        </w:rPr>
        <w:pPrChange w:id="16111" w:author="Houyem Rais" w:date="2024-02-22T15:17:00Z">
          <w:pPr/>
        </w:pPrChange>
      </w:pPr>
    </w:p>
    <w:p w14:paraId="382C284B" w14:textId="67153FA4" w:rsidR="00C25BD5" w:rsidRPr="0075512F" w:rsidDel="000A3E8D" w:rsidRDefault="00C25BD5" w:rsidP="000A3E8D">
      <w:pPr>
        <w:rPr>
          <w:del w:id="16112" w:author="Houyem Rais" w:date="2024-02-22T15:17:00Z"/>
        </w:rPr>
        <w:pPrChange w:id="16113" w:author="Houyem Rais" w:date="2024-02-22T15:17:00Z">
          <w:pPr/>
        </w:pPrChange>
      </w:pPr>
    </w:p>
    <w:p w14:paraId="610E1D3F" w14:textId="77777777" w:rsidR="00B92C33" w:rsidRPr="0075512F" w:rsidRDefault="00B92C33" w:rsidP="000A3E8D"/>
    <w:sectPr w:rsidR="00B92C33" w:rsidRPr="0075512F" w:rsidSect="00115F39">
      <w:pgSz w:w="11910" w:h="16850"/>
      <w:pgMar w:top="1440" w:right="1420" w:bottom="1440" w:left="1418"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AB411" w14:textId="77777777" w:rsidR="000B6FA4" w:rsidRDefault="000B6FA4">
      <w:r>
        <w:separator/>
      </w:r>
    </w:p>
  </w:endnote>
  <w:endnote w:type="continuationSeparator" w:id="0">
    <w:p w14:paraId="21FB666B" w14:textId="77777777" w:rsidR="000B6FA4" w:rsidRDefault="000B6FA4">
      <w:r>
        <w:continuationSeparator/>
      </w:r>
    </w:p>
  </w:endnote>
  <w:endnote w:type="continuationNotice" w:id="1">
    <w:p w14:paraId="1E7383DB" w14:textId="77777777" w:rsidR="000B6FA4" w:rsidRDefault="000B6F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B2502" w14:textId="163D5BD9" w:rsidR="007419D5" w:rsidRDefault="00FD1C1B" w:rsidP="00FD1C1B">
    <w:pPr>
      <w:pStyle w:val="Footer"/>
      <w:tabs>
        <w:tab w:val="clear" w:pos="4513"/>
        <w:tab w:val="clear" w:pos="9026"/>
        <w:tab w:val="left" w:pos="691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8A36B" w14:textId="60541D3C" w:rsidR="000F3654" w:rsidRDefault="00597CD7">
    <w:pPr>
      <w:pStyle w:val="BodyText"/>
      <w:spacing w:line="14" w:lineRule="auto"/>
      <w:rPr>
        <w:sz w:val="20"/>
      </w:rPr>
    </w:pPr>
    <w:r>
      <w:rPr>
        <w:noProof/>
      </w:rPr>
      <mc:AlternateContent>
        <mc:Choice Requires="wps">
          <w:drawing>
            <wp:anchor distT="0" distB="0" distL="114300" distR="114300" simplePos="0" relativeHeight="251658246" behindDoc="1" locked="0" layoutInCell="1" allowOverlap="1" wp14:anchorId="3008A3CD" wp14:editId="155E64A8">
              <wp:simplePos x="0" y="0"/>
              <wp:positionH relativeFrom="page">
                <wp:posOffset>782262</wp:posOffset>
              </wp:positionH>
              <wp:positionV relativeFrom="page">
                <wp:posOffset>9931547</wp:posOffset>
              </wp:positionV>
              <wp:extent cx="4758356" cy="423695"/>
              <wp:effectExtent l="0" t="0" r="4445" b="14605"/>
              <wp:wrapNone/>
              <wp:docPr id="217210970" name="Text Box 217210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356" cy="42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8A496" w14:textId="77777777" w:rsidR="000F3654" w:rsidRDefault="00507BF6" w:rsidP="00597CD7">
                          <w:pPr>
                            <w:spacing w:line="184" w:lineRule="exact"/>
                            <w:ind w:left="20"/>
                            <w:jc w:val="left"/>
                            <w:rPr>
                              <w:sz w:val="16"/>
                            </w:rPr>
                          </w:pPr>
                          <w:r>
                            <w:rPr>
                              <w:sz w:val="16"/>
                            </w:rPr>
                            <w:t>Etude</w:t>
                          </w:r>
                          <w:r>
                            <w:rPr>
                              <w:spacing w:val="-7"/>
                              <w:sz w:val="16"/>
                            </w:rPr>
                            <w:t xml:space="preserve"> </w:t>
                          </w:r>
                          <w:r>
                            <w:rPr>
                              <w:sz w:val="16"/>
                            </w:rPr>
                            <w:t>de</w:t>
                          </w:r>
                          <w:r>
                            <w:rPr>
                              <w:spacing w:val="-5"/>
                              <w:sz w:val="16"/>
                            </w:rPr>
                            <w:t xml:space="preserve"> </w:t>
                          </w:r>
                          <w:r>
                            <w:rPr>
                              <w:sz w:val="16"/>
                            </w:rPr>
                            <w:t>faisabilité</w:t>
                          </w:r>
                          <w:r>
                            <w:rPr>
                              <w:spacing w:val="-2"/>
                              <w:sz w:val="16"/>
                            </w:rPr>
                            <w:t xml:space="preserve"> </w:t>
                          </w:r>
                          <w:r>
                            <w:rPr>
                              <w:sz w:val="16"/>
                            </w:rPr>
                            <w:t>d’une</w:t>
                          </w:r>
                          <w:r>
                            <w:rPr>
                              <w:spacing w:val="-5"/>
                              <w:sz w:val="16"/>
                            </w:rPr>
                            <w:t xml:space="preserve"> </w:t>
                          </w:r>
                          <w:r>
                            <w:rPr>
                              <w:sz w:val="16"/>
                            </w:rPr>
                            <w:t>liaison</w:t>
                          </w:r>
                          <w:r>
                            <w:rPr>
                              <w:spacing w:val="-4"/>
                              <w:sz w:val="16"/>
                            </w:rPr>
                            <w:t xml:space="preserve"> </w:t>
                          </w:r>
                          <w:r>
                            <w:rPr>
                              <w:sz w:val="16"/>
                            </w:rPr>
                            <w:t>permanente</w:t>
                          </w:r>
                          <w:r>
                            <w:rPr>
                              <w:spacing w:val="-4"/>
                              <w:sz w:val="16"/>
                            </w:rPr>
                            <w:t xml:space="preserve"> </w:t>
                          </w:r>
                          <w:r>
                            <w:rPr>
                              <w:sz w:val="16"/>
                            </w:rPr>
                            <w:t>entre</w:t>
                          </w:r>
                          <w:r>
                            <w:rPr>
                              <w:spacing w:val="-4"/>
                              <w:sz w:val="16"/>
                            </w:rPr>
                            <w:t xml:space="preserve"> </w:t>
                          </w:r>
                          <w:r>
                            <w:rPr>
                              <w:sz w:val="16"/>
                            </w:rPr>
                            <w:t>l’île</w:t>
                          </w:r>
                          <w:r>
                            <w:rPr>
                              <w:spacing w:val="-4"/>
                              <w:sz w:val="16"/>
                            </w:rPr>
                            <w:t xml:space="preserve"> </w:t>
                          </w:r>
                          <w:r>
                            <w:rPr>
                              <w:sz w:val="16"/>
                            </w:rPr>
                            <w:t>de</w:t>
                          </w:r>
                          <w:r>
                            <w:rPr>
                              <w:spacing w:val="-4"/>
                              <w:sz w:val="16"/>
                            </w:rPr>
                            <w:t xml:space="preserve"> </w:t>
                          </w:r>
                          <w:r>
                            <w:rPr>
                              <w:sz w:val="16"/>
                            </w:rPr>
                            <w:t>Djerba</w:t>
                          </w:r>
                          <w:r>
                            <w:rPr>
                              <w:spacing w:val="-4"/>
                              <w:sz w:val="16"/>
                            </w:rPr>
                            <w:t xml:space="preserve"> </w:t>
                          </w:r>
                          <w:r>
                            <w:rPr>
                              <w:sz w:val="16"/>
                            </w:rPr>
                            <w:t>et</w:t>
                          </w:r>
                          <w:r>
                            <w:rPr>
                              <w:spacing w:val="-5"/>
                              <w:sz w:val="16"/>
                            </w:rPr>
                            <w:t xml:space="preserve"> </w:t>
                          </w:r>
                          <w:r>
                            <w:rPr>
                              <w:sz w:val="16"/>
                            </w:rPr>
                            <w:t>le</w:t>
                          </w:r>
                          <w:r>
                            <w:rPr>
                              <w:spacing w:val="-4"/>
                              <w:sz w:val="16"/>
                            </w:rPr>
                            <w:t xml:space="preserve"> </w:t>
                          </w:r>
                          <w:r>
                            <w:rPr>
                              <w:sz w:val="16"/>
                            </w:rPr>
                            <w:t>continent</w:t>
                          </w:r>
                          <w:r>
                            <w:rPr>
                              <w:spacing w:val="-5"/>
                              <w:sz w:val="16"/>
                            </w:rPr>
                            <w:t xml:space="preserve"> </w:t>
                          </w:r>
                          <w:r>
                            <w:rPr>
                              <w:sz w:val="16"/>
                            </w:rPr>
                            <w:t>au</w:t>
                          </w:r>
                          <w:r>
                            <w:rPr>
                              <w:spacing w:val="-4"/>
                              <w:sz w:val="16"/>
                            </w:rPr>
                            <w:t xml:space="preserve"> </w:t>
                          </w:r>
                          <w:r>
                            <w:rPr>
                              <w:sz w:val="16"/>
                            </w:rPr>
                            <w:t>niveau</w:t>
                          </w:r>
                          <w:r>
                            <w:rPr>
                              <w:spacing w:val="-4"/>
                              <w:sz w:val="16"/>
                            </w:rPr>
                            <w:t xml:space="preserve"> </w:t>
                          </w:r>
                          <w:r>
                            <w:rPr>
                              <w:sz w:val="16"/>
                            </w:rPr>
                            <w:t>de</w:t>
                          </w:r>
                          <w:r>
                            <w:rPr>
                              <w:spacing w:val="-2"/>
                              <w:sz w:val="16"/>
                            </w:rPr>
                            <w:t xml:space="preserve"> </w:t>
                          </w:r>
                          <w:r>
                            <w:rPr>
                              <w:sz w:val="16"/>
                            </w:rPr>
                            <w:t>la</w:t>
                          </w:r>
                          <w:r>
                            <w:rPr>
                              <w:spacing w:val="-4"/>
                              <w:sz w:val="16"/>
                            </w:rPr>
                            <w:t xml:space="preserve"> </w:t>
                          </w:r>
                          <w:r>
                            <w:rPr>
                              <w:sz w:val="16"/>
                            </w:rPr>
                            <w:t>région</w:t>
                          </w:r>
                          <w:r>
                            <w:rPr>
                              <w:spacing w:val="-4"/>
                              <w:sz w:val="16"/>
                            </w:rPr>
                            <w:t xml:space="preserve"> </w:t>
                          </w:r>
                          <w:r>
                            <w:rPr>
                              <w:sz w:val="16"/>
                            </w:rPr>
                            <w:t>du</w:t>
                          </w:r>
                          <w:r>
                            <w:rPr>
                              <w:spacing w:val="-3"/>
                              <w:sz w:val="16"/>
                            </w:rPr>
                            <w:t xml:space="preserve"> </w:t>
                          </w:r>
                          <w:r>
                            <w:rPr>
                              <w:spacing w:val="-2"/>
                              <w:sz w:val="16"/>
                            </w:rPr>
                            <w:t>Djorf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08A3CD" id="_x0000_t202" coordsize="21600,21600" o:spt="202" path="m,l,21600r21600,l21600,xe">
              <v:stroke joinstyle="miter"/>
              <v:path gradientshapeok="t" o:connecttype="rect"/>
            </v:shapetype>
            <v:shape id="Text Box 217210970" o:spid="_x0000_s1034" type="#_x0000_t202" style="position:absolute;left:0;text-align:left;margin-left:61.6pt;margin-top:782pt;width:374.65pt;height:33.35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" filled="f" stroked="f">
              <v:textbox inset="0,0,0,0">
                <w:txbxContent>
                  <w:p w14:paraId="3008A496" w14:textId="77777777" w:rsidR="000F3654" w:rsidRDefault="00507BF6" w:rsidP="00597CD7">
                    <w:pPr>
                      <w:spacing w:line="184" w:lineRule="exact"/>
                      <w:ind w:left="20"/>
                      <w:jc w:val="left"/>
                      <w:rPr>
                        <w:sz w:val="16"/>
                      </w:rPr>
                    </w:pPr>
                    <w:r>
                      <w:rPr>
                        <w:sz w:val="16"/>
                      </w:rPr>
                      <w:t>Etude</w:t>
                    </w:r>
                    <w:r>
                      <w:rPr>
                        <w:spacing w:val="-7"/>
                        <w:sz w:val="16"/>
                      </w:rPr>
                      <w:t xml:space="preserve"> </w:t>
                    </w:r>
                    <w:r>
                      <w:rPr>
                        <w:sz w:val="16"/>
                      </w:rPr>
                      <w:t>de</w:t>
                    </w:r>
                    <w:r>
                      <w:rPr>
                        <w:spacing w:val="-5"/>
                        <w:sz w:val="16"/>
                      </w:rPr>
                      <w:t xml:space="preserve"> </w:t>
                    </w:r>
                    <w:r>
                      <w:rPr>
                        <w:sz w:val="16"/>
                      </w:rPr>
                      <w:t>faisabilité</w:t>
                    </w:r>
                    <w:r>
                      <w:rPr>
                        <w:spacing w:val="-2"/>
                        <w:sz w:val="16"/>
                      </w:rPr>
                      <w:t xml:space="preserve"> </w:t>
                    </w:r>
                    <w:r>
                      <w:rPr>
                        <w:sz w:val="16"/>
                      </w:rPr>
                      <w:t>d’une</w:t>
                    </w:r>
                    <w:r>
                      <w:rPr>
                        <w:spacing w:val="-5"/>
                        <w:sz w:val="16"/>
                      </w:rPr>
                      <w:t xml:space="preserve"> </w:t>
                    </w:r>
                    <w:r>
                      <w:rPr>
                        <w:sz w:val="16"/>
                      </w:rPr>
                      <w:t>liaison</w:t>
                    </w:r>
                    <w:r>
                      <w:rPr>
                        <w:spacing w:val="-4"/>
                        <w:sz w:val="16"/>
                      </w:rPr>
                      <w:t xml:space="preserve"> </w:t>
                    </w:r>
                    <w:r>
                      <w:rPr>
                        <w:sz w:val="16"/>
                      </w:rPr>
                      <w:t>permanente</w:t>
                    </w:r>
                    <w:r>
                      <w:rPr>
                        <w:spacing w:val="-4"/>
                        <w:sz w:val="16"/>
                      </w:rPr>
                      <w:t xml:space="preserve"> </w:t>
                    </w:r>
                    <w:r>
                      <w:rPr>
                        <w:sz w:val="16"/>
                      </w:rPr>
                      <w:t>entre</w:t>
                    </w:r>
                    <w:r>
                      <w:rPr>
                        <w:spacing w:val="-4"/>
                        <w:sz w:val="16"/>
                      </w:rPr>
                      <w:t xml:space="preserve"> </w:t>
                    </w:r>
                    <w:r>
                      <w:rPr>
                        <w:sz w:val="16"/>
                      </w:rPr>
                      <w:t>l’île</w:t>
                    </w:r>
                    <w:r>
                      <w:rPr>
                        <w:spacing w:val="-4"/>
                        <w:sz w:val="16"/>
                      </w:rPr>
                      <w:t xml:space="preserve"> </w:t>
                    </w:r>
                    <w:r>
                      <w:rPr>
                        <w:sz w:val="16"/>
                      </w:rPr>
                      <w:t>de</w:t>
                    </w:r>
                    <w:r>
                      <w:rPr>
                        <w:spacing w:val="-4"/>
                        <w:sz w:val="16"/>
                      </w:rPr>
                      <w:t xml:space="preserve"> </w:t>
                    </w:r>
                    <w:r>
                      <w:rPr>
                        <w:sz w:val="16"/>
                      </w:rPr>
                      <w:t>Djerba</w:t>
                    </w:r>
                    <w:r>
                      <w:rPr>
                        <w:spacing w:val="-4"/>
                        <w:sz w:val="16"/>
                      </w:rPr>
                      <w:t xml:space="preserve"> </w:t>
                    </w:r>
                    <w:r>
                      <w:rPr>
                        <w:sz w:val="16"/>
                      </w:rPr>
                      <w:t>et</w:t>
                    </w:r>
                    <w:r>
                      <w:rPr>
                        <w:spacing w:val="-5"/>
                        <w:sz w:val="16"/>
                      </w:rPr>
                      <w:t xml:space="preserve"> </w:t>
                    </w:r>
                    <w:r>
                      <w:rPr>
                        <w:sz w:val="16"/>
                      </w:rPr>
                      <w:t>le</w:t>
                    </w:r>
                    <w:r>
                      <w:rPr>
                        <w:spacing w:val="-4"/>
                        <w:sz w:val="16"/>
                      </w:rPr>
                      <w:t xml:space="preserve"> </w:t>
                    </w:r>
                    <w:r>
                      <w:rPr>
                        <w:sz w:val="16"/>
                      </w:rPr>
                      <w:t>continent</w:t>
                    </w:r>
                    <w:r>
                      <w:rPr>
                        <w:spacing w:val="-5"/>
                        <w:sz w:val="16"/>
                      </w:rPr>
                      <w:t xml:space="preserve"> </w:t>
                    </w:r>
                    <w:r>
                      <w:rPr>
                        <w:sz w:val="16"/>
                      </w:rPr>
                      <w:t>au</w:t>
                    </w:r>
                    <w:r>
                      <w:rPr>
                        <w:spacing w:val="-4"/>
                        <w:sz w:val="16"/>
                      </w:rPr>
                      <w:t xml:space="preserve"> </w:t>
                    </w:r>
                    <w:r>
                      <w:rPr>
                        <w:sz w:val="16"/>
                      </w:rPr>
                      <w:t>niveau</w:t>
                    </w:r>
                    <w:r>
                      <w:rPr>
                        <w:spacing w:val="-4"/>
                        <w:sz w:val="16"/>
                      </w:rPr>
                      <w:t xml:space="preserve"> </w:t>
                    </w:r>
                    <w:r>
                      <w:rPr>
                        <w:sz w:val="16"/>
                      </w:rPr>
                      <w:t>de</w:t>
                    </w:r>
                    <w:r>
                      <w:rPr>
                        <w:spacing w:val="-2"/>
                        <w:sz w:val="16"/>
                      </w:rPr>
                      <w:t xml:space="preserve"> </w:t>
                    </w:r>
                    <w:r>
                      <w:rPr>
                        <w:sz w:val="16"/>
                      </w:rPr>
                      <w:t>la</w:t>
                    </w:r>
                    <w:r>
                      <w:rPr>
                        <w:spacing w:val="-4"/>
                        <w:sz w:val="16"/>
                      </w:rPr>
                      <w:t xml:space="preserve"> </w:t>
                    </w:r>
                    <w:r>
                      <w:rPr>
                        <w:sz w:val="16"/>
                      </w:rPr>
                      <w:t>région</w:t>
                    </w:r>
                    <w:r>
                      <w:rPr>
                        <w:spacing w:val="-4"/>
                        <w:sz w:val="16"/>
                      </w:rPr>
                      <w:t xml:space="preserve"> </w:t>
                    </w:r>
                    <w:r>
                      <w:rPr>
                        <w:sz w:val="16"/>
                      </w:rPr>
                      <w:t>du</w:t>
                    </w:r>
                    <w:r>
                      <w:rPr>
                        <w:spacing w:val="-3"/>
                        <w:sz w:val="16"/>
                      </w:rPr>
                      <w:t xml:space="preserve"> </w:t>
                    </w:r>
                    <w:r>
                      <w:rPr>
                        <w:spacing w:val="-2"/>
                        <w:sz w:val="16"/>
                      </w:rPr>
                      <w:t>Djorf</w:t>
                    </w:r>
                  </w:p>
                </w:txbxContent>
              </v:textbox>
              <w10:wrap anchorx="page" anchory="page"/>
            </v:shape>
          </w:pict>
        </mc:Fallback>
      </mc:AlternateContent>
    </w:r>
    <w:r w:rsidR="00507BF6">
      <w:rPr>
        <w:noProof/>
      </w:rPr>
      <w:drawing>
        <wp:anchor distT="0" distB="0" distL="0" distR="0" simplePos="0" relativeHeight="251658240" behindDoc="1" locked="0" layoutInCell="1" allowOverlap="1" wp14:anchorId="3008A3CA" wp14:editId="3008A3CB">
          <wp:simplePos x="0" y="0"/>
          <wp:positionH relativeFrom="page">
            <wp:posOffset>6342377</wp:posOffset>
          </wp:positionH>
          <wp:positionV relativeFrom="page">
            <wp:posOffset>9984754</wp:posOffset>
          </wp:positionV>
          <wp:extent cx="719454" cy="371474"/>
          <wp:effectExtent l="0" t="0" r="0" b="0"/>
          <wp:wrapNone/>
          <wp:docPr id="1382866959" name="Picture 138286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 cstate="print"/>
                  <a:stretch>
                    <a:fillRect/>
                  </a:stretch>
                </pic:blipFill>
                <pic:spPr>
                  <a:xfrm>
                    <a:off x="0" y="0"/>
                    <a:ext cx="719454" cy="371474"/>
                  </a:xfrm>
                  <a:prstGeom prst="rect">
                    <a:avLst/>
                  </a:prstGeom>
                </pic:spPr>
              </pic:pic>
            </a:graphicData>
          </a:graphic>
        </wp:anchor>
      </w:drawing>
    </w:r>
    <w:r w:rsidR="00507BF6">
      <w:rPr>
        <w:noProof/>
      </w:rPr>
      <mc:AlternateContent>
        <mc:Choice Requires="wps">
          <w:drawing>
            <wp:anchor distT="0" distB="0" distL="114300" distR="114300" simplePos="0" relativeHeight="251658245" behindDoc="1" locked="0" layoutInCell="1" allowOverlap="1" wp14:anchorId="3008A3CC" wp14:editId="63945628">
              <wp:simplePos x="0" y="0"/>
              <wp:positionH relativeFrom="page">
                <wp:posOffset>882650</wp:posOffset>
              </wp:positionH>
              <wp:positionV relativeFrom="page">
                <wp:posOffset>9904730</wp:posOffset>
              </wp:positionV>
              <wp:extent cx="5344795" cy="6350"/>
              <wp:effectExtent l="0" t="0" r="0" b="0"/>
              <wp:wrapNone/>
              <wp:docPr id="1950239145" name="Rectangle 1950239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4795" cy="6350"/>
                      </a:xfrm>
                      <a:prstGeom prst="rect">
                        <a:avLst/>
                      </a:prstGeom>
                      <a:solidFill>
                        <a:srgbClr val="007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79889" id="Rectangle 1950239145" o:spid="_x0000_s1026" style="position:absolute;margin-left:69.5pt;margin-top:779.9pt;width:420.85pt;height:.5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" fillcolor="#0070c0" stroked="f">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8A3C5" w14:textId="4E7DE3CF" w:rsidR="000F3654" w:rsidRDefault="00005423">
    <w:pPr>
      <w:pStyle w:val="BodyText"/>
      <w:spacing w:line="14" w:lineRule="auto"/>
      <w:rPr>
        <w:sz w:val="2"/>
      </w:rPr>
    </w:pPr>
    <w:r>
      <w:rPr>
        <w:noProof/>
      </w:rPr>
      <mc:AlternateContent>
        <mc:Choice Requires="wps">
          <w:drawing>
            <wp:anchor distT="0" distB="0" distL="114300" distR="114300" simplePos="0" relativeHeight="251658248" behindDoc="1" locked="0" layoutInCell="1" allowOverlap="1" wp14:anchorId="5839192C" wp14:editId="2C136CC8">
              <wp:simplePos x="0" y="0"/>
              <wp:positionH relativeFrom="page">
                <wp:posOffset>789458</wp:posOffset>
              </wp:positionH>
              <wp:positionV relativeFrom="page">
                <wp:posOffset>10153498</wp:posOffset>
              </wp:positionV>
              <wp:extent cx="4652467" cy="226771"/>
              <wp:effectExtent l="0" t="0" r="15240" b="1905"/>
              <wp:wrapNone/>
              <wp:docPr id="620492389" name="Text Box 620492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2467" cy="226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45F17" w14:textId="77777777" w:rsidR="005332B9" w:rsidRDefault="005332B9" w:rsidP="005332B9">
                          <w:pPr>
                            <w:spacing w:line="184" w:lineRule="exact"/>
                            <w:ind w:left="20"/>
                            <w:jc w:val="left"/>
                            <w:rPr>
                              <w:sz w:val="16"/>
                            </w:rPr>
                          </w:pPr>
                          <w:r>
                            <w:rPr>
                              <w:sz w:val="16"/>
                            </w:rPr>
                            <w:t>Etude</w:t>
                          </w:r>
                          <w:r>
                            <w:rPr>
                              <w:spacing w:val="-7"/>
                              <w:sz w:val="16"/>
                            </w:rPr>
                            <w:t xml:space="preserve"> </w:t>
                          </w:r>
                          <w:r>
                            <w:rPr>
                              <w:sz w:val="16"/>
                            </w:rPr>
                            <w:t>de</w:t>
                          </w:r>
                          <w:r>
                            <w:rPr>
                              <w:spacing w:val="-5"/>
                              <w:sz w:val="16"/>
                            </w:rPr>
                            <w:t xml:space="preserve"> </w:t>
                          </w:r>
                          <w:r>
                            <w:rPr>
                              <w:sz w:val="16"/>
                            </w:rPr>
                            <w:t>faisabilité</w:t>
                          </w:r>
                          <w:r>
                            <w:rPr>
                              <w:spacing w:val="-2"/>
                              <w:sz w:val="16"/>
                            </w:rPr>
                            <w:t xml:space="preserve"> </w:t>
                          </w:r>
                          <w:r>
                            <w:rPr>
                              <w:sz w:val="16"/>
                            </w:rPr>
                            <w:t>d’une</w:t>
                          </w:r>
                          <w:r>
                            <w:rPr>
                              <w:spacing w:val="-5"/>
                              <w:sz w:val="16"/>
                            </w:rPr>
                            <w:t xml:space="preserve"> </w:t>
                          </w:r>
                          <w:r>
                            <w:rPr>
                              <w:sz w:val="16"/>
                            </w:rPr>
                            <w:t>liaison</w:t>
                          </w:r>
                          <w:r>
                            <w:rPr>
                              <w:spacing w:val="-4"/>
                              <w:sz w:val="16"/>
                            </w:rPr>
                            <w:t xml:space="preserve"> </w:t>
                          </w:r>
                          <w:r>
                            <w:rPr>
                              <w:sz w:val="16"/>
                            </w:rPr>
                            <w:t>permanente</w:t>
                          </w:r>
                          <w:r>
                            <w:rPr>
                              <w:spacing w:val="-4"/>
                              <w:sz w:val="16"/>
                            </w:rPr>
                            <w:t xml:space="preserve"> </w:t>
                          </w:r>
                          <w:r>
                            <w:rPr>
                              <w:sz w:val="16"/>
                            </w:rPr>
                            <w:t>entre</w:t>
                          </w:r>
                          <w:r>
                            <w:rPr>
                              <w:spacing w:val="-4"/>
                              <w:sz w:val="16"/>
                            </w:rPr>
                            <w:t xml:space="preserve"> </w:t>
                          </w:r>
                          <w:r>
                            <w:rPr>
                              <w:sz w:val="16"/>
                            </w:rPr>
                            <w:t>l’île</w:t>
                          </w:r>
                          <w:r>
                            <w:rPr>
                              <w:spacing w:val="-4"/>
                              <w:sz w:val="16"/>
                            </w:rPr>
                            <w:t xml:space="preserve"> </w:t>
                          </w:r>
                          <w:r>
                            <w:rPr>
                              <w:sz w:val="16"/>
                            </w:rPr>
                            <w:t>de</w:t>
                          </w:r>
                          <w:r>
                            <w:rPr>
                              <w:spacing w:val="-4"/>
                              <w:sz w:val="16"/>
                            </w:rPr>
                            <w:t xml:space="preserve"> </w:t>
                          </w:r>
                          <w:r>
                            <w:rPr>
                              <w:sz w:val="16"/>
                            </w:rPr>
                            <w:t>Djerba</w:t>
                          </w:r>
                          <w:r>
                            <w:rPr>
                              <w:spacing w:val="-4"/>
                              <w:sz w:val="16"/>
                            </w:rPr>
                            <w:t xml:space="preserve"> </w:t>
                          </w:r>
                          <w:r>
                            <w:rPr>
                              <w:sz w:val="16"/>
                            </w:rPr>
                            <w:t>et</w:t>
                          </w:r>
                          <w:r>
                            <w:rPr>
                              <w:spacing w:val="-5"/>
                              <w:sz w:val="16"/>
                            </w:rPr>
                            <w:t xml:space="preserve"> </w:t>
                          </w:r>
                          <w:r>
                            <w:rPr>
                              <w:sz w:val="16"/>
                            </w:rPr>
                            <w:t>le</w:t>
                          </w:r>
                          <w:r>
                            <w:rPr>
                              <w:spacing w:val="-4"/>
                              <w:sz w:val="16"/>
                            </w:rPr>
                            <w:t xml:space="preserve"> </w:t>
                          </w:r>
                          <w:r>
                            <w:rPr>
                              <w:sz w:val="16"/>
                            </w:rPr>
                            <w:t>continent</w:t>
                          </w:r>
                          <w:r>
                            <w:rPr>
                              <w:spacing w:val="-5"/>
                              <w:sz w:val="16"/>
                            </w:rPr>
                            <w:t xml:space="preserve"> </w:t>
                          </w:r>
                          <w:r>
                            <w:rPr>
                              <w:sz w:val="16"/>
                            </w:rPr>
                            <w:t>au</w:t>
                          </w:r>
                          <w:r>
                            <w:rPr>
                              <w:spacing w:val="-4"/>
                              <w:sz w:val="16"/>
                            </w:rPr>
                            <w:t xml:space="preserve"> </w:t>
                          </w:r>
                          <w:r>
                            <w:rPr>
                              <w:sz w:val="16"/>
                            </w:rPr>
                            <w:t>niveau</w:t>
                          </w:r>
                          <w:r>
                            <w:rPr>
                              <w:spacing w:val="-4"/>
                              <w:sz w:val="16"/>
                            </w:rPr>
                            <w:t xml:space="preserve"> </w:t>
                          </w:r>
                          <w:r>
                            <w:rPr>
                              <w:sz w:val="16"/>
                            </w:rPr>
                            <w:t>de</w:t>
                          </w:r>
                          <w:r>
                            <w:rPr>
                              <w:spacing w:val="-2"/>
                              <w:sz w:val="16"/>
                            </w:rPr>
                            <w:t xml:space="preserve"> </w:t>
                          </w:r>
                          <w:r>
                            <w:rPr>
                              <w:sz w:val="16"/>
                            </w:rPr>
                            <w:t>la</w:t>
                          </w:r>
                          <w:r>
                            <w:rPr>
                              <w:spacing w:val="-4"/>
                              <w:sz w:val="16"/>
                            </w:rPr>
                            <w:t xml:space="preserve"> </w:t>
                          </w:r>
                          <w:r>
                            <w:rPr>
                              <w:sz w:val="16"/>
                            </w:rPr>
                            <w:t>région</w:t>
                          </w:r>
                          <w:r>
                            <w:rPr>
                              <w:spacing w:val="-4"/>
                              <w:sz w:val="16"/>
                            </w:rPr>
                            <w:t xml:space="preserve"> </w:t>
                          </w:r>
                          <w:r>
                            <w:rPr>
                              <w:sz w:val="16"/>
                            </w:rPr>
                            <w:t>du</w:t>
                          </w:r>
                          <w:r>
                            <w:rPr>
                              <w:spacing w:val="-3"/>
                              <w:sz w:val="16"/>
                            </w:rPr>
                            <w:t xml:space="preserve"> </w:t>
                          </w:r>
                          <w:r>
                            <w:rPr>
                              <w:spacing w:val="-2"/>
                              <w:sz w:val="16"/>
                            </w:rPr>
                            <w:t>Djorf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9192C" id="_x0000_t202" coordsize="21600,21600" o:spt="202" path="m,l,21600r21600,l21600,xe">
              <v:stroke joinstyle="miter"/>
              <v:path gradientshapeok="t" o:connecttype="rect"/>
            </v:shapetype>
            <v:shape id="Text Box 620492389" o:spid="_x0000_s1038" type="#_x0000_t202" style="position:absolute;left:0;text-align:left;margin-left:62.15pt;margin-top:799.5pt;width:366.35pt;height:17.85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" filled="f" stroked="f">
              <v:textbox inset="0,0,0,0">
                <w:txbxContent>
                  <w:p w14:paraId="73F45F17" w14:textId="77777777" w:rsidR="005332B9" w:rsidRDefault="005332B9" w:rsidP="005332B9">
                    <w:pPr>
                      <w:spacing w:line="184" w:lineRule="exact"/>
                      <w:ind w:left="20"/>
                      <w:jc w:val="left"/>
                      <w:rPr>
                        <w:sz w:val="16"/>
                      </w:rPr>
                    </w:pPr>
                    <w:r>
                      <w:rPr>
                        <w:sz w:val="16"/>
                      </w:rPr>
                      <w:t>Etude</w:t>
                    </w:r>
                    <w:r>
                      <w:rPr>
                        <w:spacing w:val="-7"/>
                        <w:sz w:val="16"/>
                      </w:rPr>
                      <w:t xml:space="preserve"> </w:t>
                    </w:r>
                    <w:r>
                      <w:rPr>
                        <w:sz w:val="16"/>
                      </w:rPr>
                      <w:t>de</w:t>
                    </w:r>
                    <w:r>
                      <w:rPr>
                        <w:spacing w:val="-5"/>
                        <w:sz w:val="16"/>
                      </w:rPr>
                      <w:t xml:space="preserve"> </w:t>
                    </w:r>
                    <w:r>
                      <w:rPr>
                        <w:sz w:val="16"/>
                      </w:rPr>
                      <w:t>faisabilité</w:t>
                    </w:r>
                    <w:r>
                      <w:rPr>
                        <w:spacing w:val="-2"/>
                        <w:sz w:val="16"/>
                      </w:rPr>
                      <w:t xml:space="preserve"> </w:t>
                    </w:r>
                    <w:r>
                      <w:rPr>
                        <w:sz w:val="16"/>
                      </w:rPr>
                      <w:t>d’une</w:t>
                    </w:r>
                    <w:r>
                      <w:rPr>
                        <w:spacing w:val="-5"/>
                        <w:sz w:val="16"/>
                      </w:rPr>
                      <w:t xml:space="preserve"> </w:t>
                    </w:r>
                    <w:r>
                      <w:rPr>
                        <w:sz w:val="16"/>
                      </w:rPr>
                      <w:t>liaison</w:t>
                    </w:r>
                    <w:r>
                      <w:rPr>
                        <w:spacing w:val="-4"/>
                        <w:sz w:val="16"/>
                      </w:rPr>
                      <w:t xml:space="preserve"> </w:t>
                    </w:r>
                    <w:r>
                      <w:rPr>
                        <w:sz w:val="16"/>
                      </w:rPr>
                      <w:t>permanente</w:t>
                    </w:r>
                    <w:r>
                      <w:rPr>
                        <w:spacing w:val="-4"/>
                        <w:sz w:val="16"/>
                      </w:rPr>
                      <w:t xml:space="preserve"> </w:t>
                    </w:r>
                    <w:r>
                      <w:rPr>
                        <w:sz w:val="16"/>
                      </w:rPr>
                      <w:t>entre</w:t>
                    </w:r>
                    <w:r>
                      <w:rPr>
                        <w:spacing w:val="-4"/>
                        <w:sz w:val="16"/>
                      </w:rPr>
                      <w:t xml:space="preserve"> </w:t>
                    </w:r>
                    <w:r>
                      <w:rPr>
                        <w:sz w:val="16"/>
                      </w:rPr>
                      <w:t>l’île</w:t>
                    </w:r>
                    <w:r>
                      <w:rPr>
                        <w:spacing w:val="-4"/>
                        <w:sz w:val="16"/>
                      </w:rPr>
                      <w:t xml:space="preserve"> </w:t>
                    </w:r>
                    <w:r>
                      <w:rPr>
                        <w:sz w:val="16"/>
                      </w:rPr>
                      <w:t>de</w:t>
                    </w:r>
                    <w:r>
                      <w:rPr>
                        <w:spacing w:val="-4"/>
                        <w:sz w:val="16"/>
                      </w:rPr>
                      <w:t xml:space="preserve"> </w:t>
                    </w:r>
                    <w:r>
                      <w:rPr>
                        <w:sz w:val="16"/>
                      </w:rPr>
                      <w:t>Djerba</w:t>
                    </w:r>
                    <w:r>
                      <w:rPr>
                        <w:spacing w:val="-4"/>
                        <w:sz w:val="16"/>
                      </w:rPr>
                      <w:t xml:space="preserve"> </w:t>
                    </w:r>
                    <w:r>
                      <w:rPr>
                        <w:sz w:val="16"/>
                      </w:rPr>
                      <w:t>et</w:t>
                    </w:r>
                    <w:r>
                      <w:rPr>
                        <w:spacing w:val="-5"/>
                        <w:sz w:val="16"/>
                      </w:rPr>
                      <w:t xml:space="preserve"> </w:t>
                    </w:r>
                    <w:r>
                      <w:rPr>
                        <w:sz w:val="16"/>
                      </w:rPr>
                      <w:t>le</w:t>
                    </w:r>
                    <w:r>
                      <w:rPr>
                        <w:spacing w:val="-4"/>
                        <w:sz w:val="16"/>
                      </w:rPr>
                      <w:t xml:space="preserve"> </w:t>
                    </w:r>
                    <w:r>
                      <w:rPr>
                        <w:sz w:val="16"/>
                      </w:rPr>
                      <w:t>continent</w:t>
                    </w:r>
                    <w:r>
                      <w:rPr>
                        <w:spacing w:val="-5"/>
                        <w:sz w:val="16"/>
                      </w:rPr>
                      <w:t xml:space="preserve"> </w:t>
                    </w:r>
                    <w:r>
                      <w:rPr>
                        <w:sz w:val="16"/>
                      </w:rPr>
                      <w:t>au</w:t>
                    </w:r>
                    <w:r>
                      <w:rPr>
                        <w:spacing w:val="-4"/>
                        <w:sz w:val="16"/>
                      </w:rPr>
                      <w:t xml:space="preserve"> </w:t>
                    </w:r>
                    <w:r>
                      <w:rPr>
                        <w:sz w:val="16"/>
                      </w:rPr>
                      <w:t>niveau</w:t>
                    </w:r>
                    <w:r>
                      <w:rPr>
                        <w:spacing w:val="-4"/>
                        <w:sz w:val="16"/>
                      </w:rPr>
                      <w:t xml:space="preserve"> </w:t>
                    </w:r>
                    <w:r>
                      <w:rPr>
                        <w:sz w:val="16"/>
                      </w:rPr>
                      <w:t>de</w:t>
                    </w:r>
                    <w:r>
                      <w:rPr>
                        <w:spacing w:val="-2"/>
                        <w:sz w:val="16"/>
                      </w:rPr>
                      <w:t xml:space="preserve"> </w:t>
                    </w:r>
                    <w:r>
                      <w:rPr>
                        <w:sz w:val="16"/>
                      </w:rPr>
                      <w:t>la</w:t>
                    </w:r>
                    <w:r>
                      <w:rPr>
                        <w:spacing w:val="-4"/>
                        <w:sz w:val="16"/>
                      </w:rPr>
                      <w:t xml:space="preserve"> </w:t>
                    </w:r>
                    <w:r>
                      <w:rPr>
                        <w:sz w:val="16"/>
                      </w:rPr>
                      <w:t>région</w:t>
                    </w:r>
                    <w:r>
                      <w:rPr>
                        <w:spacing w:val="-4"/>
                        <w:sz w:val="16"/>
                      </w:rPr>
                      <w:t xml:space="preserve"> </w:t>
                    </w:r>
                    <w:r>
                      <w:rPr>
                        <w:sz w:val="16"/>
                      </w:rPr>
                      <w:t>du</w:t>
                    </w:r>
                    <w:r>
                      <w:rPr>
                        <w:spacing w:val="-3"/>
                        <w:sz w:val="16"/>
                      </w:rPr>
                      <w:t xml:space="preserve"> </w:t>
                    </w:r>
                    <w:r>
                      <w:rPr>
                        <w:spacing w:val="-2"/>
                        <w:sz w:val="16"/>
                      </w:rPr>
                      <w:t>Djorf</w:t>
                    </w:r>
                  </w:p>
                </w:txbxContent>
              </v:textbox>
              <w10:wrap anchorx="page" anchory="page"/>
            </v:shape>
          </w:pict>
        </mc:Fallback>
      </mc:AlternateContent>
    </w:r>
    <w:r w:rsidR="005332B9">
      <w:rPr>
        <w:noProof/>
      </w:rPr>
      <w:drawing>
        <wp:anchor distT="0" distB="0" distL="0" distR="0" simplePos="0" relativeHeight="251658247" behindDoc="1" locked="0" layoutInCell="1" allowOverlap="1" wp14:anchorId="33BC26B8" wp14:editId="5878E356">
          <wp:simplePos x="0" y="0"/>
          <wp:positionH relativeFrom="page">
            <wp:posOffset>6245860</wp:posOffset>
          </wp:positionH>
          <wp:positionV relativeFrom="page">
            <wp:posOffset>10113010</wp:posOffset>
          </wp:positionV>
          <wp:extent cx="718820" cy="370840"/>
          <wp:effectExtent l="0" t="0" r="0" b="0"/>
          <wp:wrapNone/>
          <wp:docPr id="1031133997" name="Picture 103113399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5866" name="Picture 488635866" descr="A black text on a white background&#10;&#10;Description automatically generated"/>
                  <pic:cNvPicPr/>
                </pic:nvPicPr>
                <pic:blipFill>
                  <a:blip r:embed="rId1" cstate="print"/>
                  <a:stretch>
                    <a:fillRect/>
                  </a:stretch>
                </pic:blipFill>
                <pic:spPr>
                  <a:xfrm>
                    <a:off x="0" y="0"/>
                    <a:ext cx="718820" cy="370840"/>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297984"/>
      <w:docPartObj>
        <w:docPartGallery w:val="Page Numbers (Bottom of Page)"/>
        <w:docPartUnique/>
      </w:docPartObj>
    </w:sdtPr>
    <w:sdtEndPr/>
    <w:sdtContent>
      <w:p w14:paraId="75768A73" w14:textId="77777777" w:rsidR="00C25BD5" w:rsidRDefault="00C25BD5">
        <w:pPr>
          <w:pStyle w:val="Footer"/>
          <w:pBdr>
            <w:top w:val="single" w:sz="4" w:space="1" w:color="auto"/>
          </w:pBdr>
          <w:jc w:val="right"/>
        </w:pPr>
        <w:r>
          <w:t xml:space="preserve">Page | </w:t>
        </w:r>
        <w:r>
          <w:fldChar w:fldCharType="begin"/>
        </w:r>
        <w:r>
          <w:instrText xml:space="preserve"> PAGE   \* MERGEFORMAT </w:instrText>
        </w:r>
        <w:r>
          <w:fldChar w:fldCharType="separate"/>
        </w:r>
        <w:r>
          <w:t>5</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0244C" w14:textId="77777777" w:rsidR="000B6FA4" w:rsidRDefault="000B6FA4">
      <w:r>
        <w:separator/>
      </w:r>
    </w:p>
  </w:footnote>
  <w:footnote w:type="continuationSeparator" w:id="0">
    <w:p w14:paraId="64855831" w14:textId="77777777" w:rsidR="000B6FA4" w:rsidRDefault="000B6FA4">
      <w:r>
        <w:continuationSeparator/>
      </w:r>
    </w:p>
  </w:footnote>
  <w:footnote w:type="continuationNotice" w:id="1">
    <w:p w14:paraId="7B6A9C35" w14:textId="77777777" w:rsidR="000B6FA4" w:rsidRDefault="000B6FA4"/>
  </w:footnote>
  <w:footnote w:id="2">
    <w:p w14:paraId="1EAB90B2" w14:textId="46E41CC7" w:rsidR="001F7A65" w:rsidDel="000A3E8D" w:rsidRDefault="001F7A65" w:rsidP="001F7A65">
      <w:pPr>
        <w:pStyle w:val="FootnoteText"/>
        <w:rPr>
          <w:del w:id="1469" w:author="Houyem Rais" w:date="2024-02-22T15:17:00Z"/>
        </w:rPr>
      </w:pPr>
      <w:del w:id="1470" w:author="Houyem Rais" w:date="2024-02-22T15:17:00Z">
        <w:r w:rsidDel="000A3E8D">
          <w:rPr>
            <w:rStyle w:val="FootnoteReference"/>
          </w:rPr>
          <w:footnoteRef/>
        </w:r>
        <w:r w:rsidDel="000A3E8D">
          <w:delText xml:space="preserve"> Voy : Véhicule à voyageurs ou léger/ Mse : Véhicule à marchandise</w:delText>
        </w:r>
      </w:del>
    </w:p>
  </w:footnote>
  <w:footnote w:id="3">
    <w:p w14:paraId="377F9CC4" w14:textId="77777777" w:rsidR="003563A2" w:rsidRPr="006F6739" w:rsidDel="000A3E8D" w:rsidRDefault="003563A2" w:rsidP="003563A2">
      <w:pPr>
        <w:pStyle w:val="FootnoteText"/>
        <w:rPr>
          <w:del w:id="1985" w:author="Houyem Rais" w:date="2024-02-22T15:17:00Z"/>
        </w:rPr>
      </w:pPr>
      <w:del w:id="1986" w:author="Houyem Rais" w:date="2024-02-22T15:17:00Z">
        <w:r w:rsidDel="000A3E8D">
          <w:rPr>
            <w:rStyle w:val="FootnoteReference"/>
          </w:rPr>
          <w:footnoteRef/>
        </w:r>
        <w:r w:rsidDel="000A3E8D">
          <w:delText xml:space="preserve"> </w:delText>
        </w:r>
        <w:r w:rsidRPr="00923BC4" w:rsidDel="000A3E8D">
          <w:rPr>
            <w:rFonts w:asciiTheme="minorHAnsi" w:hAnsiTheme="minorHAnsi"/>
          </w:rPr>
          <w:delText>G</w:delText>
        </w:r>
        <w:r w:rsidDel="000A3E8D">
          <w:rPr>
            <w:rFonts w:asciiTheme="minorHAnsi" w:hAnsiTheme="minorHAnsi"/>
          </w:rPr>
          <w:delText xml:space="preserve">uide des </w:delText>
        </w:r>
        <w:r w:rsidRPr="00923BC4" w:rsidDel="000A3E8D">
          <w:rPr>
            <w:rFonts w:asciiTheme="minorHAnsi" w:hAnsiTheme="minorHAnsi"/>
          </w:rPr>
          <w:delText>PPP</w:delText>
        </w:r>
        <w:r w:rsidDel="000A3E8D">
          <w:rPr>
            <w:rFonts w:asciiTheme="minorHAnsi" w:hAnsiTheme="minorHAnsi"/>
          </w:rPr>
          <w:delText xml:space="preserve"> en Tunisie</w:delText>
        </w:r>
        <w:r w:rsidRPr="00923BC4" w:rsidDel="000A3E8D">
          <w:rPr>
            <w:rFonts w:asciiTheme="minorHAnsi" w:hAnsiTheme="minorHAnsi"/>
          </w:rPr>
          <w:delText xml:space="preserve">, </w:delText>
        </w:r>
        <w:r w:rsidDel="000A3E8D">
          <w:rPr>
            <w:rFonts w:asciiTheme="minorHAnsi" w:hAnsiTheme="minorHAnsi"/>
          </w:rPr>
          <w:delText>IGPPP</w:delText>
        </w:r>
        <w:r w:rsidRPr="00923BC4" w:rsidDel="000A3E8D">
          <w:rPr>
            <w:rFonts w:asciiTheme="minorHAnsi" w:hAnsiTheme="minorHAnsi"/>
          </w:rPr>
          <w:delText xml:space="preserve"> (</w:delText>
        </w:r>
        <w:r w:rsidDel="000A3E8D">
          <w:rPr>
            <w:rFonts w:asciiTheme="minorHAnsi" w:hAnsiTheme="minorHAnsi"/>
          </w:rPr>
          <w:delText>2018</w:delText>
        </w:r>
        <w:r w:rsidRPr="00923BC4" w:rsidDel="000A3E8D">
          <w:rPr>
            <w:rFonts w:asciiTheme="minorHAnsi" w:hAnsiTheme="minorHAnsi"/>
          </w:rPr>
          <w:delText>)</w:delText>
        </w:r>
      </w:del>
    </w:p>
  </w:footnote>
  <w:footnote w:id="4">
    <w:p w14:paraId="1691651D" w14:textId="77777777" w:rsidR="00DC4433" w:rsidRPr="00351B3B" w:rsidDel="000A3E8D" w:rsidRDefault="00DC4433" w:rsidP="00DC4433">
      <w:pPr>
        <w:pStyle w:val="FootnoteText"/>
        <w:rPr>
          <w:del w:id="2109" w:author="Houyem Rais" w:date="2024-02-22T15:17:00Z"/>
        </w:rPr>
      </w:pPr>
      <w:del w:id="2110" w:author="Houyem Rais" w:date="2024-02-22T15:17:00Z">
        <w:r w:rsidDel="000A3E8D">
          <w:rPr>
            <w:rStyle w:val="FootnoteReference"/>
          </w:rPr>
          <w:footnoteRef/>
        </w:r>
        <w:r w:rsidDel="000A3E8D">
          <w:delText xml:space="preserve"> </w:delText>
        </w:r>
        <w:r w:rsidRPr="00351B3B" w:rsidDel="000A3E8D">
          <w:rPr>
            <w:rFonts w:asciiTheme="minorHAnsi" w:hAnsiTheme="minorHAnsi"/>
          </w:rPr>
          <w:delText>Guide des PPP, IGPPP (2018)</w:delText>
        </w:r>
      </w:del>
    </w:p>
  </w:footnote>
  <w:footnote w:id="5">
    <w:p w14:paraId="079CA3FF" w14:textId="0F089893" w:rsidR="0078284E" w:rsidRPr="00393296" w:rsidDel="000A3E8D" w:rsidRDefault="0078284E" w:rsidP="00B115F5">
      <w:pPr>
        <w:pStyle w:val="FootnoteText"/>
        <w:spacing w:before="0" w:after="0" w:line="240" w:lineRule="auto"/>
        <w:rPr>
          <w:del w:id="5939" w:author="Houyem Rais" w:date="2024-02-22T15:17:00Z"/>
          <w:sz w:val="18"/>
          <w:szCs w:val="18"/>
        </w:rPr>
      </w:pPr>
      <w:del w:id="5940" w:author="Houyem Rais" w:date="2024-02-22T15:17:00Z">
        <w:r w:rsidRPr="00393296" w:rsidDel="000A3E8D">
          <w:rPr>
            <w:rStyle w:val="FootnoteReference"/>
            <w:sz w:val="18"/>
            <w:szCs w:val="18"/>
          </w:rPr>
          <w:footnoteRef/>
        </w:r>
        <w:r w:rsidRPr="00393296" w:rsidDel="000A3E8D">
          <w:rPr>
            <w:sz w:val="18"/>
            <w:szCs w:val="18"/>
          </w:rPr>
          <w:delText xml:space="preserve"> Source : Institut National des Statistiques</w:delText>
        </w:r>
      </w:del>
    </w:p>
  </w:footnote>
  <w:footnote w:id="6">
    <w:p w14:paraId="3141B76E" w14:textId="72E82E87" w:rsidR="0078284E" w:rsidDel="000A3E8D" w:rsidRDefault="0078284E" w:rsidP="00B115F5">
      <w:pPr>
        <w:pStyle w:val="FootnoteText"/>
        <w:spacing w:before="0" w:after="0" w:line="240" w:lineRule="auto"/>
        <w:rPr>
          <w:del w:id="5999" w:author="Houyem Rais" w:date="2024-02-22T15:17:00Z"/>
        </w:rPr>
      </w:pPr>
      <w:del w:id="6000" w:author="Houyem Rais" w:date="2024-02-22T15:17:00Z">
        <w:r w:rsidRPr="00393296" w:rsidDel="000A3E8D">
          <w:rPr>
            <w:rStyle w:val="FootnoteReference"/>
            <w:sz w:val="18"/>
            <w:szCs w:val="18"/>
          </w:rPr>
          <w:footnoteRef/>
        </w:r>
        <w:r w:rsidRPr="00393296" w:rsidDel="000A3E8D">
          <w:rPr>
            <w:sz w:val="18"/>
            <w:szCs w:val="18"/>
          </w:rPr>
          <w:delText xml:space="preserve"> Source : https://pages.stern.nyu.edu/~adamodar/New_Home_Page/datafile/ctryprem.html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8A36A" w14:textId="1A9FFFDC" w:rsidR="000F3654" w:rsidRDefault="00597CD7" w:rsidP="00115F39">
    <w:pPr>
      <w:pStyle w:val="BodyText"/>
      <w:spacing w:line="14" w:lineRule="auto"/>
      <w:jc w:val="left"/>
      <w:rPr>
        <w:sz w:val="20"/>
      </w:rPr>
    </w:pPr>
    <w:r>
      <w:rPr>
        <w:noProof/>
      </w:rPr>
      <mc:AlternateContent>
        <mc:Choice Requires="wps">
          <w:drawing>
            <wp:anchor distT="0" distB="0" distL="114300" distR="114300" simplePos="0" relativeHeight="251658243" behindDoc="1" locked="0" layoutInCell="1" allowOverlap="1" wp14:anchorId="3008A3C8" wp14:editId="6C0C8219">
              <wp:simplePos x="0" y="0"/>
              <wp:positionH relativeFrom="page">
                <wp:posOffset>5095269</wp:posOffset>
              </wp:positionH>
              <wp:positionV relativeFrom="page">
                <wp:posOffset>438701</wp:posOffset>
              </wp:positionV>
              <wp:extent cx="1540595" cy="201915"/>
              <wp:effectExtent l="0" t="0" r="2540" b="8255"/>
              <wp:wrapNone/>
              <wp:docPr id="736199839" name="Text Box 736199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0595" cy="20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8A494" w14:textId="6BCF0334" w:rsidR="000F3654" w:rsidRDefault="006B2E99">
                          <w:pPr>
                            <w:spacing w:before="10"/>
                            <w:ind w:left="20"/>
                            <w:rPr>
                              <w:sz w:val="20"/>
                            </w:rPr>
                          </w:pPr>
                          <w:r>
                            <w:rPr>
                              <w:color w:val="595958"/>
                              <w:sz w:val="20"/>
                            </w:rPr>
                            <w:t>Septembre</w:t>
                          </w:r>
                          <w:r>
                            <w:rPr>
                              <w:color w:val="595958"/>
                              <w:spacing w:val="-9"/>
                              <w:sz w:val="20"/>
                            </w:rPr>
                            <w:t xml:space="preserve"> </w:t>
                          </w:r>
                          <w:r w:rsidR="00507BF6">
                            <w:rPr>
                              <w:color w:val="595958"/>
                              <w:spacing w:val="-4"/>
                              <w:sz w:val="20"/>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08A3C8" id="_x0000_t202" coordsize="21600,21600" o:spt="202" path="m,l,21600r21600,l21600,xe">
              <v:stroke joinstyle="miter"/>
              <v:path gradientshapeok="t" o:connecttype="rect"/>
            </v:shapetype>
            <v:shape id="Text Box 736199839" o:spid="_x0000_s1031" type="#_x0000_t202" style="position:absolute;margin-left:401.2pt;margin-top:34.55pt;width:121.3pt;height:15.9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" filled="f" stroked="f">
              <v:textbox inset="0,0,0,0">
                <w:txbxContent>
                  <w:p w14:paraId="3008A494" w14:textId="6BCF0334" w:rsidR="000F3654" w:rsidRDefault="006B2E99">
                    <w:pPr>
                      <w:spacing w:before="10"/>
                      <w:ind w:left="20"/>
                      <w:rPr>
                        <w:sz w:val="20"/>
                      </w:rPr>
                    </w:pPr>
                    <w:r>
                      <w:rPr>
                        <w:color w:val="595958"/>
                        <w:sz w:val="20"/>
                      </w:rPr>
                      <w:t>Septembre</w:t>
                    </w:r>
                    <w:r>
                      <w:rPr>
                        <w:color w:val="595958"/>
                        <w:spacing w:val="-9"/>
                        <w:sz w:val="20"/>
                      </w:rPr>
                      <w:t xml:space="preserve"> </w:t>
                    </w:r>
                    <w:r w:rsidR="00507BF6">
                      <w:rPr>
                        <w:color w:val="595958"/>
                        <w:spacing w:val="-4"/>
                        <w:sz w:val="20"/>
                      </w:rPr>
                      <w:t>2023</w:t>
                    </w:r>
                  </w:p>
                </w:txbxContent>
              </v:textbox>
              <w10:wrap anchorx="page" anchory="page"/>
            </v:shape>
          </w:pict>
        </mc:Fallback>
      </mc:AlternateContent>
    </w:r>
    <w:r w:rsidR="00507BF6">
      <w:rPr>
        <w:noProof/>
      </w:rPr>
      <mc:AlternateContent>
        <mc:Choice Requires="wps">
          <w:drawing>
            <wp:anchor distT="0" distB="0" distL="114300" distR="114300" simplePos="0" relativeHeight="251658242" behindDoc="1" locked="0" layoutInCell="1" allowOverlap="1" wp14:anchorId="3008A3C7" wp14:editId="464367DA">
              <wp:simplePos x="0" y="0"/>
              <wp:positionH relativeFrom="page">
                <wp:posOffset>985520</wp:posOffset>
              </wp:positionH>
              <wp:positionV relativeFrom="page">
                <wp:posOffset>386715</wp:posOffset>
              </wp:positionV>
              <wp:extent cx="2767330" cy="219075"/>
              <wp:effectExtent l="0" t="0" r="0" b="0"/>
              <wp:wrapNone/>
              <wp:docPr id="1636163176" name="Text Box 1636163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733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8A493" w14:textId="523E05EA" w:rsidR="000F3654" w:rsidRDefault="00507BF6">
                          <w:pPr>
                            <w:spacing w:before="10"/>
                            <w:ind w:left="20"/>
                            <w:rPr>
                              <w:sz w:val="20"/>
                            </w:rPr>
                          </w:pPr>
                          <w:r>
                            <w:rPr>
                              <w:color w:val="595958"/>
                              <w:sz w:val="20"/>
                            </w:rPr>
                            <w:t>RAPPORT</w:t>
                          </w:r>
                          <w:r>
                            <w:rPr>
                              <w:color w:val="595958"/>
                              <w:spacing w:val="-4"/>
                              <w:sz w:val="20"/>
                            </w:rPr>
                            <w:t xml:space="preserve"> </w:t>
                          </w:r>
                          <w:r>
                            <w:rPr>
                              <w:color w:val="595958"/>
                              <w:sz w:val="20"/>
                            </w:rPr>
                            <w:t>DE</w:t>
                          </w:r>
                          <w:r>
                            <w:rPr>
                              <w:color w:val="595958"/>
                              <w:spacing w:val="-6"/>
                              <w:sz w:val="20"/>
                            </w:rPr>
                            <w:t xml:space="preserve"> </w:t>
                          </w:r>
                          <w:r>
                            <w:rPr>
                              <w:color w:val="595958"/>
                              <w:sz w:val="20"/>
                            </w:rPr>
                            <w:t>L</w:t>
                          </w:r>
                          <w:r w:rsidR="009F4002">
                            <w:rPr>
                              <w:color w:val="595958"/>
                              <w:sz w:val="20"/>
                            </w:rPr>
                            <w:t>’ANALYSE FINANCIERE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8A3C7" id="Text Box 1636163176" o:spid="_x0000_s1032" type="#_x0000_t202" style="position:absolute;margin-left:77.6pt;margin-top:30.45pt;width:217.9pt;height:17.2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" filled="f" stroked="f">
              <v:textbox inset="0,0,0,0">
                <w:txbxContent>
                  <w:p w14:paraId="3008A493" w14:textId="523E05EA" w:rsidR="000F3654" w:rsidRDefault="00507BF6">
                    <w:pPr>
                      <w:spacing w:before="10"/>
                      <w:ind w:left="20"/>
                      <w:rPr>
                        <w:sz w:val="20"/>
                      </w:rPr>
                    </w:pPr>
                    <w:r>
                      <w:rPr>
                        <w:color w:val="595958"/>
                        <w:sz w:val="20"/>
                      </w:rPr>
                      <w:t>RAPPORT</w:t>
                    </w:r>
                    <w:r>
                      <w:rPr>
                        <w:color w:val="595958"/>
                        <w:spacing w:val="-4"/>
                        <w:sz w:val="20"/>
                      </w:rPr>
                      <w:t xml:space="preserve"> </w:t>
                    </w:r>
                    <w:r>
                      <w:rPr>
                        <w:color w:val="595958"/>
                        <w:sz w:val="20"/>
                      </w:rPr>
                      <w:t>DE</w:t>
                    </w:r>
                    <w:r>
                      <w:rPr>
                        <w:color w:val="595958"/>
                        <w:spacing w:val="-6"/>
                        <w:sz w:val="20"/>
                      </w:rPr>
                      <w:t xml:space="preserve"> </w:t>
                    </w:r>
                    <w:r>
                      <w:rPr>
                        <w:color w:val="595958"/>
                        <w:sz w:val="20"/>
                      </w:rPr>
                      <w:t>L</w:t>
                    </w:r>
                    <w:r w:rsidR="009F4002">
                      <w:rPr>
                        <w:color w:val="595958"/>
                        <w:sz w:val="20"/>
                      </w:rPr>
                      <w:t>’ANALYSE FINANCIERE</w:t>
                    </w:r>
                  </w:p>
                </w:txbxContent>
              </v:textbox>
              <w10:wrap anchorx="page" anchory="page"/>
            </v:shape>
          </w:pict>
        </mc:Fallback>
      </mc:AlternateContent>
    </w:r>
    <w:r w:rsidR="00507BF6">
      <w:rPr>
        <w:noProof/>
      </w:rPr>
      <mc:AlternateContent>
        <mc:Choice Requires="wps">
          <w:drawing>
            <wp:anchor distT="0" distB="0" distL="114300" distR="114300" simplePos="0" relativeHeight="251658241" behindDoc="1" locked="0" layoutInCell="1" allowOverlap="1" wp14:anchorId="3008A3C6" wp14:editId="5BF6C5F1">
              <wp:simplePos x="0" y="0"/>
              <wp:positionH relativeFrom="page">
                <wp:posOffset>882650</wp:posOffset>
              </wp:positionH>
              <wp:positionV relativeFrom="page">
                <wp:posOffset>632460</wp:posOffset>
              </wp:positionV>
              <wp:extent cx="5797550" cy="6350"/>
              <wp:effectExtent l="0" t="0" r="0" b="0"/>
              <wp:wrapNone/>
              <wp:docPr id="2107162880" name="Rectangle 21071628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6350"/>
                      </a:xfrm>
                      <a:prstGeom prst="rect">
                        <a:avLst/>
                      </a:prstGeom>
                      <a:solidFill>
                        <a:srgbClr val="548D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C7222" id="Rectangle 2107162880" o:spid="_x0000_s1026" style="position:absolute;margin-left:69.5pt;margin-top:49.8pt;width:456.5pt;height:.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" fillcolor="#548dd4" stroked="f">
              <w10:wrap anchorx="page" anchory="page"/>
            </v:rect>
          </w:pict>
        </mc:Fallback>
      </mc:AlternateContent>
    </w:r>
    <w:r w:rsidR="00507BF6">
      <w:rPr>
        <w:noProof/>
      </w:rPr>
      <mc:AlternateContent>
        <mc:Choice Requires="wps">
          <w:drawing>
            <wp:anchor distT="0" distB="0" distL="114300" distR="114300" simplePos="0" relativeHeight="251658244" behindDoc="1" locked="0" layoutInCell="1" allowOverlap="1" wp14:anchorId="3008A3C9" wp14:editId="4953FCEC">
              <wp:simplePos x="0" y="0"/>
              <wp:positionH relativeFrom="page">
                <wp:posOffset>6799580</wp:posOffset>
              </wp:positionH>
              <wp:positionV relativeFrom="page">
                <wp:posOffset>497840</wp:posOffset>
              </wp:positionV>
              <wp:extent cx="812165" cy="240665"/>
              <wp:effectExtent l="0" t="0" r="0" b="0"/>
              <wp:wrapNone/>
              <wp:docPr id="669984419" name="Text Box 669984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16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8A495" w14:textId="77777777" w:rsidR="000F3654" w:rsidRDefault="00507BF6">
                          <w:pPr>
                            <w:pStyle w:val="BodyText"/>
                            <w:tabs>
                              <w:tab w:val="left" w:pos="1198"/>
                            </w:tabs>
                            <w:spacing w:before="20"/>
                            <w:ind w:left="20"/>
                            <w:rPr>
                              <w:rFonts w:ascii="Arial Black"/>
                            </w:rPr>
                          </w:pPr>
                          <w:r>
                            <w:rPr>
                              <w:rFonts w:ascii="Arial Black"/>
                              <w:color w:val="FFFFFF"/>
                              <w:spacing w:val="63"/>
                              <w:shd w:val="clear" w:color="auto" w:fill="4F81BD"/>
                            </w:rPr>
                            <w:t xml:space="preserve"> </w:t>
                          </w:r>
                          <w:r>
                            <w:rPr>
                              <w:rFonts w:ascii="Arial Black"/>
                              <w:color w:val="FFFFFF"/>
                              <w:spacing w:val="-10"/>
                              <w:shd w:val="clear" w:color="auto" w:fill="4F81BD"/>
                            </w:rPr>
                            <w:fldChar w:fldCharType="begin"/>
                          </w:r>
                          <w:r>
                            <w:rPr>
                              <w:rFonts w:ascii="Arial Black"/>
                              <w:color w:val="FFFFFF"/>
                              <w:spacing w:val="-10"/>
                              <w:shd w:val="clear" w:color="auto" w:fill="4F81BD"/>
                            </w:rPr>
                            <w:instrText xml:space="preserve"> PAGE </w:instrText>
                          </w:r>
                          <w:r>
                            <w:rPr>
                              <w:rFonts w:ascii="Arial Black"/>
                              <w:color w:val="FFFFFF"/>
                              <w:spacing w:val="-10"/>
                              <w:shd w:val="clear" w:color="auto" w:fill="4F81BD"/>
                            </w:rPr>
                            <w:fldChar w:fldCharType="separate"/>
                          </w:r>
                          <w:r>
                            <w:rPr>
                              <w:rFonts w:ascii="Arial Black"/>
                              <w:color w:val="FFFFFF"/>
                              <w:spacing w:val="-10"/>
                              <w:shd w:val="clear" w:color="auto" w:fill="4F81BD"/>
                            </w:rPr>
                            <w:t>1</w:t>
                          </w:r>
                          <w:r>
                            <w:rPr>
                              <w:rFonts w:ascii="Arial Black"/>
                              <w:color w:val="FFFFFF"/>
                              <w:spacing w:val="-10"/>
                              <w:shd w:val="clear" w:color="auto" w:fill="4F81BD"/>
                            </w:rPr>
                            <w:fldChar w:fldCharType="end"/>
                          </w:r>
                          <w:r>
                            <w:rPr>
                              <w:rFonts w:ascii="Arial Black"/>
                              <w:color w:val="FFFFFF"/>
                              <w:shd w:val="clear" w:color="auto" w:fill="4F81BD"/>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8A3C9" id="Text Box 669984419" o:spid="_x0000_s1033" type="#_x0000_t202" style="position:absolute;margin-left:535.4pt;margin-top:39.2pt;width:63.95pt;height:18.95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" filled="f" stroked="f">
              <v:textbox inset="0,0,0,0">
                <w:txbxContent>
                  <w:p w14:paraId="3008A495" w14:textId="77777777" w:rsidR="000F3654" w:rsidRDefault="00507BF6">
                    <w:pPr>
                      <w:pStyle w:val="BodyText"/>
                      <w:tabs>
                        <w:tab w:val="left" w:pos="1198"/>
                      </w:tabs>
                      <w:spacing w:before="20"/>
                      <w:ind w:left="20"/>
                      <w:rPr>
                        <w:rFonts w:ascii="Arial Black"/>
                      </w:rPr>
                    </w:pPr>
                    <w:r>
                      <w:rPr>
                        <w:rFonts w:ascii="Arial Black"/>
                        <w:color w:val="FFFFFF"/>
                        <w:spacing w:val="63"/>
                        <w:shd w:val="clear" w:color="auto" w:fill="4F81BD"/>
                      </w:rPr>
                      <w:t xml:space="preserve"> </w:t>
                    </w:r>
                    <w:r>
                      <w:rPr>
                        <w:rFonts w:ascii="Arial Black"/>
                        <w:color w:val="FFFFFF"/>
                        <w:spacing w:val="-10"/>
                        <w:shd w:val="clear" w:color="auto" w:fill="4F81BD"/>
                      </w:rPr>
                      <w:fldChar w:fldCharType="begin"/>
                    </w:r>
                    <w:r>
                      <w:rPr>
                        <w:rFonts w:ascii="Arial Black"/>
                        <w:color w:val="FFFFFF"/>
                        <w:spacing w:val="-10"/>
                        <w:shd w:val="clear" w:color="auto" w:fill="4F81BD"/>
                      </w:rPr>
                      <w:instrText xml:space="preserve"> PAGE </w:instrText>
                    </w:r>
                    <w:r>
                      <w:rPr>
                        <w:rFonts w:ascii="Arial Black"/>
                        <w:color w:val="FFFFFF"/>
                        <w:spacing w:val="-10"/>
                        <w:shd w:val="clear" w:color="auto" w:fill="4F81BD"/>
                      </w:rPr>
                      <w:fldChar w:fldCharType="separate"/>
                    </w:r>
                    <w:r>
                      <w:rPr>
                        <w:rFonts w:ascii="Arial Black"/>
                        <w:color w:val="FFFFFF"/>
                        <w:spacing w:val="-10"/>
                        <w:shd w:val="clear" w:color="auto" w:fill="4F81BD"/>
                      </w:rPr>
                      <w:t>1</w:t>
                    </w:r>
                    <w:r>
                      <w:rPr>
                        <w:rFonts w:ascii="Arial Black"/>
                        <w:color w:val="FFFFFF"/>
                        <w:spacing w:val="-10"/>
                        <w:shd w:val="clear" w:color="auto" w:fill="4F81BD"/>
                      </w:rPr>
                      <w:fldChar w:fldCharType="end"/>
                    </w:r>
                    <w:r>
                      <w:rPr>
                        <w:rFonts w:ascii="Arial Black"/>
                        <w:color w:val="FFFFFF"/>
                        <w:shd w:val="clear" w:color="auto" w:fill="4F81BD"/>
                      </w:rPr>
                      <w:tab/>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76FE3" w14:textId="50DB6EFB" w:rsidR="005332B9" w:rsidRDefault="005332B9" w:rsidP="005332B9">
    <w:pPr>
      <w:pStyle w:val="BodyText"/>
      <w:spacing w:line="14" w:lineRule="auto"/>
      <w:jc w:val="left"/>
      <w:rPr>
        <w:sz w:val="20"/>
      </w:rPr>
    </w:pPr>
    <w:r>
      <w:rPr>
        <w:noProof/>
      </w:rPr>
      <mc:AlternateContent>
        <mc:Choice Requires="wps">
          <w:drawing>
            <wp:anchor distT="0" distB="0" distL="114300" distR="114300" simplePos="0" relativeHeight="251658249" behindDoc="1" locked="0" layoutInCell="1" allowOverlap="1" wp14:anchorId="4F4A80B2" wp14:editId="44838D91">
              <wp:simplePos x="0" y="0"/>
              <wp:positionH relativeFrom="page">
                <wp:posOffset>882650</wp:posOffset>
              </wp:positionH>
              <wp:positionV relativeFrom="page">
                <wp:posOffset>632460</wp:posOffset>
              </wp:positionV>
              <wp:extent cx="5797550" cy="6350"/>
              <wp:effectExtent l="0" t="0" r="0" b="0"/>
              <wp:wrapNone/>
              <wp:docPr id="1665796145" name="Rectangle 1665796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6350"/>
                      </a:xfrm>
                      <a:prstGeom prst="rect">
                        <a:avLst/>
                      </a:prstGeom>
                      <a:solidFill>
                        <a:srgbClr val="548D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46F90" id="Rectangle 1665796145" o:spid="_x0000_s1026" style="position:absolute;margin-left:69.5pt;margin-top:49.8pt;width:456.5pt;height:.5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" fillcolor="#548dd4" stroked="f">
              <w10:wrap anchorx="page" anchory="page"/>
            </v:rect>
          </w:pict>
        </mc:Fallback>
      </mc:AlternateContent>
    </w:r>
  </w:p>
  <w:p w14:paraId="3008A3C4" w14:textId="0D3D66CF" w:rsidR="000F3654" w:rsidRDefault="00B36B93">
    <w:pPr>
      <w:pStyle w:val="BodyText"/>
      <w:spacing w:line="14" w:lineRule="auto"/>
      <w:rPr>
        <w:sz w:val="2"/>
      </w:rPr>
    </w:pPr>
    <w:r>
      <w:rPr>
        <w:noProof/>
      </w:rPr>
      <mc:AlternateContent>
        <mc:Choice Requires="wps">
          <w:drawing>
            <wp:anchor distT="0" distB="0" distL="114300" distR="114300" simplePos="0" relativeHeight="251658250" behindDoc="1" locked="0" layoutInCell="1" allowOverlap="1" wp14:anchorId="0483AA81" wp14:editId="71E24FEF">
              <wp:simplePos x="0" y="0"/>
              <wp:positionH relativeFrom="page">
                <wp:posOffset>883107</wp:posOffset>
              </wp:positionH>
              <wp:positionV relativeFrom="page">
                <wp:posOffset>423672</wp:posOffset>
              </wp:positionV>
              <wp:extent cx="2767330" cy="219075"/>
              <wp:effectExtent l="0" t="0" r="0" b="0"/>
              <wp:wrapNone/>
              <wp:docPr id="822079988" name="Text Box 822079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733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89BBF" w14:textId="77777777" w:rsidR="005332B9" w:rsidRDefault="005332B9" w:rsidP="005332B9">
                          <w:pPr>
                            <w:spacing w:before="10"/>
                            <w:ind w:left="20"/>
                            <w:rPr>
                              <w:sz w:val="20"/>
                            </w:rPr>
                          </w:pPr>
                          <w:r>
                            <w:rPr>
                              <w:color w:val="595958"/>
                              <w:sz w:val="20"/>
                            </w:rPr>
                            <w:t>RAPPORT</w:t>
                          </w:r>
                          <w:r>
                            <w:rPr>
                              <w:color w:val="595958"/>
                              <w:spacing w:val="-4"/>
                              <w:sz w:val="20"/>
                            </w:rPr>
                            <w:t xml:space="preserve"> </w:t>
                          </w:r>
                          <w:r>
                            <w:rPr>
                              <w:color w:val="595958"/>
                              <w:sz w:val="20"/>
                            </w:rPr>
                            <w:t>DE</w:t>
                          </w:r>
                          <w:r>
                            <w:rPr>
                              <w:color w:val="595958"/>
                              <w:spacing w:val="-6"/>
                              <w:sz w:val="20"/>
                            </w:rPr>
                            <w:t xml:space="preserve"> </w:t>
                          </w:r>
                          <w:r>
                            <w:rPr>
                              <w:color w:val="595958"/>
                              <w:sz w:val="20"/>
                            </w:rPr>
                            <w:t>L’ANALYSE FINANCIERE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83AA81" id="_x0000_t202" coordsize="21600,21600" o:spt="202" path="m,l,21600r21600,l21600,xe">
              <v:stroke joinstyle="miter"/>
              <v:path gradientshapeok="t" o:connecttype="rect"/>
            </v:shapetype>
            <v:shape id="Text Box 822079988" o:spid="_x0000_s1035" type="#_x0000_t202" style="position:absolute;left:0;text-align:left;margin-left:69.55pt;margin-top:33.35pt;width:217.9pt;height:17.25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" filled="f" stroked="f">
              <v:textbox inset="0,0,0,0">
                <w:txbxContent>
                  <w:p w14:paraId="0BA89BBF" w14:textId="77777777" w:rsidR="005332B9" w:rsidRDefault="005332B9" w:rsidP="005332B9">
                    <w:pPr>
                      <w:spacing w:before="10"/>
                      <w:ind w:left="20"/>
                      <w:rPr>
                        <w:sz w:val="20"/>
                      </w:rPr>
                    </w:pPr>
                    <w:r>
                      <w:rPr>
                        <w:color w:val="595958"/>
                        <w:sz w:val="20"/>
                      </w:rPr>
                      <w:t>RAPPORT</w:t>
                    </w:r>
                    <w:r>
                      <w:rPr>
                        <w:color w:val="595958"/>
                        <w:spacing w:val="-4"/>
                        <w:sz w:val="20"/>
                      </w:rPr>
                      <w:t xml:space="preserve"> </w:t>
                    </w:r>
                    <w:r>
                      <w:rPr>
                        <w:color w:val="595958"/>
                        <w:sz w:val="20"/>
                      </w:rPr>
                      <w:t>DE</w:t>
                    </w:r>
                    <w:r>
                      <w:rPr>
                        <w:color w:val="595958"/>
                        <w:spacing w:val="-6"/>
                        <w:sz w:val="20"/>
                      </w:rPr>
                      <w:t xml:space="preserve"> </w:t>
                    </w:r>
                    <w:r>
                      <w:rPr>
                        <w:color w:val="595958"/>
                        <w:sz w:val="20"/>
                      </w:rPr>
                      <w:t>L’ANALYSE FINANCIERE</w:t>
                    </w:r>
                  </w:p>
                </w:txbxContent>
              </v:textbox>
              <w10:wrap anchorx="page" anchory="page"/>
            </v:shape>
          </w:pict>
        </mc:Fallback>
      </mc:AlternateContent>
    </w:r>
    <w:r w:rsidR="00AE72B5">
      <w:rPr>
        <w:noProof/>
      </w:rPr>
      <mc:AlternateContent>
        <mc:Choice Requires="wps">
          <w:drawing>
            <wp:anchor distT="0" distB="0" distL="114300" distR="114300" simplePos="0" relativeHeight="251658252" behindDoc="1" locked="0" layoutInCell="1" allowOverlap="1" wp14:anchorId="19CB641D" wp14:editId="4F85B73C">
              <wp:simplePos x="0" y="0"/>
              <wp:positionH relativeFrom="page">
                <wp:posOffset>6799580</wp:posOffset>
              </wp:positionH>
              <wp:positionV relativeFrom="page">
                <wp:posOffset>416131</wp:posOffset>
              </wp:positionV>
              <wp:extent cx="812165" cy="240665"/>
              <wp:effectExtent l="0" t="0" r="6985" b="6985"/>
              <wp:wrapNone/>
              <wp:docPr id="750281503" name="Text Box 750281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16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B7053" w14:textId="77777777" w:rsidR="005332B9" w:rsidRDefault="005332B9" w:rsidP="005332B9">
                          <w:pPr>
                            <w:pStyle w:val="BodyText"/>
                            <w:tabs>
                              <w:tab w:val="left" w:pos="1198"/>
                            </w:tabs>
                            <w:spacing w:before="20"/>
                            <w:ind w:left="20"/>
                            <w:rPr>
                              <w:rFonts w:ascii="Arial Black"/>
                            </w:rPr>
                          </w:pPr>
                          <w:r>
                            <w:rPr>
                              <w:rFonts w:ascii="Arial Black"/>
                              <w:color w:val="FFFFFF"/>
                              <w:spacing w:val="63"/>
                              <w:shd w:val="clear" w:color="auto" w:fill="4F81BD"/>
                            </w:rPr>
                            <w:t xml:space="preserve"> </w:t>
                          </w:r>
                          <w:r>
                            <w:rPr>
                              <w:rFonts w:ascii="Arial Black"/>
                              <w:color w:val="FFFFFF"/>
                              <w:spacing w:val="-10"/>
                              <w:shd w:val="clear" w:color="auto" w:fill="4F81BD"/>
                            </w:rPr>
                            <w:fldChar w:fldCharType="begin"/>
                          </w:r>
                          <w:r>
                            <w:rPr>
                              <w:rFonts w:ascii="Arial Black"/>
                              <w:color w:val="FFFFFF"/>
                              <w:spacing w:val="-10"/>
                              <w:shd w:val="clear" w:color="auto" w:fill="4F81BD"/>
                            </w:rPr>
                            <w:instrText xml:space="preserve"> PAGE </w:instrText>
                          </w:r>
                          <w:r>
                            <w:rPr>
                              <w:rFonts w:ascii="Arial Black"/>
                              <w:color w:val="FFFFFF"/>
                              <w:spacing w:val="-10"/>
                              <w:shd w:val="clear" w:color="auto" w:fill="4F81BD"/>
                            </w:rPr>
                            <w:fldChar w:fldCharType="separate"/>
                          </w:r>
                          <w:r>
                            <w:rPr>
                              <w:rFonts w:ascii="Arial Black"/>
                              <w:color w:val="FFFFFF"/>
                              <w:spacing w:val="-10"/>
                              <w:shd w:val="clear" w:color="auto" w:fill="4F81BD"/>
                            </w:rPr>
                            <w:t>1</w:t>
                          </w:r>
                          <w:r>
                            <w:rPr>
                              <w:rFonts w:ascii="Arial Black"/>
                              <w:color w:val="FFFFFF"/>
                              <w:spacing w:val="-10"/>
                              <w:shd w:val="clear" w:color="auto" w:fill="4F81BD"/>
                            </w:rPr>
                            <w:fldChar w:fldCharType="end"/>
                          </w:r>
                          <w:r>
                            <w:rPr>
                              <w:rFonts w:ascii="Arial Black"/>
                              <w:color w:val="FFFFFF"/>
                              <w:shd w:val="clear" w:color="auto" w:fill="4F81BD"/>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B641D" id="Text Box 750281503" o:spid="_x0000_s1036" type="#_x0000_t202" style="position:absolute;left:0;text-align:left;margin-left:535.4pt;margin-top:32.75pt;width:63.95pt;height:18.95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" filled="f" stroked="f">
              <v:textbox inset="0,0,0,0">
                <w:txbxContent>
                  <w:p w14:paraId="623B7053" w14:textId="77777777" w:rsidR="005332B9" w:rsidRDefault="005332B9" w:rsidP="005332B9">
                    <w:pPr>
                      <w:pStyle w:val="BodyText"/>
                      <w:tabs>
                        <w:tab w:val="left" w:pos="1198"/>
                      </w:tabs>
                      <w:spacing w:before="20"/>
                      <w:ind w:left="20"/>
                      <w:rPr>
                        <w:rFonts w:ascii="Arial Black"/>
                      </w:rPr>
                    </w:pPr>
                    <w:r>
                      <w:rPr>
                        <w:rFonts w:ascii="Arial Black"/>
                        <w:color w:val="FFFFFF"/>
                        <w:spacing w:val="63"/>
                        <w:shd w:val="clear" w:color="auto" w:fill="4F81BD"/>
                      </w:rPr>
                      <w:t xml:space="preserve"> </w:t>
                    </w:r>
                    <w:r>
                      <w:rPr>
                        <w:rFonts w:ascii="Arial Black"/>
                        <w:color w:val="FFFFFF"/>
                        <w:spacing w:val="-10"/>
                        <w:shd w:val="clear" w:color="auto" w:fill="4F81BD"/>
                      </w:rPr>
                      <w:fldChar w:fldCharType="begin"/>
                    </w:r>
                    <w:r>
                      <w:rPr>
                        <w:rFonts w:ascii="Arial Black"/>
                        <w:color w:val="FFFFFF"/>
                        <w:spacing w:val="-10"/>
                        <w:shd w:val="clear" w:color="auto" w:fill="4F81BD"/>
                      </w:rPr>
                      <w:instrText xml:space="preserve"> PAGE </w:instrText>
                    </w:r>
                    <w:r>
                      <w:rPr>
                        <w:rFonts w:ascii="Arial Black"/>
                        <w:color w:val="FFFFFF"/>
                        <w:spacing w:val="-10"/>
                        <w:shd w:val="clear" w:color="auto" w:fill="4F81BD"/>
                      </w:rPr>
                      <w:fldChar w:fldCharType="separate"/>
                    </w:r>
                    <w:r>
                      <w:rPr>
                        <w:rFonts w:ascii="Arial Black"/>
                        <w:color w:val="FFFFFF"/>
                        <w:spacing w:val="-10"/>
                        <w:shd w:val="clear" w:color="auto" w:fill="4F81BD"/>
                      </w:rPr>
                      <w:t>1</w:t>
                    </w:r>
                    <w:r>
                      <w:rPr>
                        <w:rFonts w:ascii="Arial Black"/>
                        <w:color w:val="FFFFFF"/>
                        <w:spacing w:val="-10"/>
                        <w:shd w:val="clear" w:color="auto" w:fill="4F81BD"/>
                      </w:rPr>
                      <w:fldChar w:fldCharType="end"/>
                    </w:r>
                    <w:r>
                      <w:rPr>
                        <w:rFonts w:ascii="Arial Black"/>
                        <w:color w:val="FFFFFF"/>
                        <w:shd w:val="clear" w:color="auto" w:fill="4F81BD"/>
                      </w:rPr>
                      <w:tab/>
                    </w:r>
                  </w:p>
                </w:txbxContent>
              </v:textbox>
              <w10:wrap anchorx="page" anchory="page"/>
            </v:shape>
          </w:pict>
        </mc:Fallback>
      </mc:AlternateContent>
    </w:r>
    <w:r w:rsidR="005332B9">
      <w:rPr>
        <w:noProof/>
      </w:rPr>
      <mc:AlternateContent>
        <mc:Choice Requires="wps">
          <w:drawing>
            <wp:anchor distT="0" distB="0" distL="114300" distR="114300" simplePos="0" relativeHeight="251658251" behindDoc="1" locked="0" layoutInCell="1" allowOverlap="1" wp14:anchorId="348C4649" wp14:editId="596AD4D8">
              <wp:simplePos x="0" y="0"/>
              <wp:positionH relativeFrom="page">
                <wp:posOffset>5216837</wp:posOffset>
              </wp:positionH>
              <wp:positionV relativeFrom="page">
                <wp:posOffset>438701</wp:posOffset>
              </wp:positionV>
              <wp:extent cx="1419027" cy="201915"/>
              <wp:effectExtent l="0" t="0" r="10160" b="8255"/>
              <wp:wrapNone/>
              <wp:docPr id="1629279033" name="Text Box 1629279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027" cy="20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1740A" w14:textId="3BC90F33" w:rsidR="005332B9" w:rsidRDefault="00EC3567" w:rsidP="00B36B93">
                          <w:pPr>
                            <w:spacing w:before="10"/>
                            <w:ind w:left="20"/>
                            <w:jc w:val="right"/>
                            <w:rPr>
                              <w:sz w:val="20"/>
                            </w:rPr>
                          </w:pPr>
                          <w:r>
                            <w:rPr>
                              <w:color w:val="595958"/>
                              <w:sz w:val="20"/>
                            </w:rPr>
                            <w:t>Septembre</w:t>
                          </w:r>
                          <w:r>
                            <w:rPr>
                              <w:color w:val="595958"/>
                              <w:spacing w:val="-4"/>
                              <w:sz w:val="20"/>
                            </w:rPr>
                            <w:t xml:space="preserve"> </w:t>
                          </w:r>
                          <w:r w:rsidR="005332B9">
                            <w:rPr>
                              <w:color w:val="595958"/>
                              <w:spacing w:val="-4"/>
                              <w:sz w:val="20"/>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C4649" id="Text Box 1629279033" o:spid="_x0000_s1037" type="#_x0000_t202" style="position:absolute;left:0;text-align:left;margin-left:410.75pt;margin-top:34.55pt;width:111.75pt;height:15.9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" filled="f" stroked="f">
              <v:textbox inset="0,0,0,0">
                <w:txbxContent>
                  <w:p w14:paraId="0251740A" w14:textId="3BC90F33" w:rsidR="005332B9" w:rsidRDefault="00EC3567" w:rsidP="00B36B93">
                    <w:pPr>
                      <w:spacing w:before="10"/>
                      <w:ind w:left="20"/>
                      <w:jc w:val="right"/>
                      <w:rPr>
                        <w:sz w:val="20"/>
                      </w:rPr>
                    </w:pPr>
                    <w:r>
                      <w:rPr>
                        <w:color w:val="595958"/>
                        <w:sz w:val="20"/>
                      </w:rPr>
                      <w:t>Septembre</w:t>
                    </w:r>
                    <w:r>
                      <w:rPr>
                        <w:color w:val="595958"/>
                        <w:spacing w:val="-4"/>
                        <w:sz w:val="20"/>
                      </w:rPr>
                      <w:t xml:space="preserve"> </w:t>
                    </w:r>
                    <w:r w:rsidR="005332B9">
                      <w:rPr>
                        <w:color w:val="595958"/>
                        <w:spacing w:val="-4"/>
                        <w:sz w:val="20"/>
                      </w:rPr>
                      <w:t>2023</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1221" w14:textId="77777777" w:rsidR="00C25BD5" w:rsidRPr="00F5074B" w:rsidRDefault="00C25BD5">
    <w:pPr>
      <w:pStyle w:val="Header"/>
      <w:pBdr>
        <w:bottom w:val="single" w:sz="4" w:space="1" w:color="auto"/>
      </w:pBdr>
      <w:rPr>
        <w:sz w:val="20"/>
        <w:szCs w:val="18"/>
      </w:rPr>
    </w:pPr>
    <w:r w:rsidRPr="00D339D0">
      <w:rPr>
        <w:sz w:val="20"/>
        <w:szCs w:val="18"/>
      </w:rPr>
      <w:t>Etude de la liaison permanente entre l’île de Djerba et le continent au niveau de la région du Djorf</w:t>
    </w:r>
    <w:r w:rsidRPr="00302DF9">
      <w:rPr>
        <w:sz w:val="20"/>
        <w:szCs w:val="18"/>
      </w:rPr>
      <w:t xml:space="preserve">- </w:t>
    </w:r>
    <w:r w:rsidRPr="00D339D0">
      <w:rPr>
        <w:sz w:val="20"/>
        <w:szCs w:val="18"/>
      </w:rPr>
      <w:t>Consultations des investisseurs potentiels et des bailleurs de fonds</w:t>
    </w:r>
    <w:r>
      <w:rPr>
        <w:sz w:val="20"/>
        <w:szCs w:val="18"/>
      </w:rPr>
      <w:t xml:space="preserve">, </w:t>
    </w:r>
    <w:r w:rsidRPr="00D339D0">
      <w:rPr>
        <w:sz w:val="20"/>
        <w:szCs w:val="18"/>
      </w:rPr>
      <w:t>Juin-Juillet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7183F"/>
    <w:multiLevelType w:val="hybridMultilevel"/>
    <w:tmpl w:val="159EB494"/>
    <w:lvl w:ilvl="0" w:tplc="27DC776E">
      <w:start w:val="2"/>
      <w:numFmt w:val="bullet"/>
      <w:lvlText w:val=""/>
      <w:lvlJc w:val="left"/>
      <w:pPr>
        <w:ind w:left="360" w:hanging="360"/>
      </w:pPr>
      <w:rPr>
        <w:rFonts w:ascii="Wingdings" w:eastAsia="Times New Roman" w:hAnsi="Wingdings" w:cstheme="minorHAnsi"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C94403F"/>
    <w:multiLevelType w:val="hybridMultilevel"/>
    <w:tmpl w:val="9C260E7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9F218E"/>
    <w:multiLevelType w:val="hybridMultilevel"/>
    <w:tmpl w:val="F6D287AC"/>
    <w:lvl w:ilvl="0" w:tplc="040C0005">
      <w:start w:val="1"/>
      <w:numFmt w:val="bullet"/>
      <w:lvlText w:val=""/>
      <w:lvlJc w:val="left"/>
      <w:pPr>
        <w:ind w:left="1383" w:hanging="360"/>
      </w:pPr>
      <w:rPr>
        <w:rFonts w:ascii="Wingdings" w:hAnsi="Wingdings" w:hint="default"/>
      </w:rPr>
    </w:lvl>
    <w:lvl w:ilvl="1" w:tplc="040C0003" w:tentative="1">
      <w:start w:val="1"/>
      <w:numFmt w:val="bullet"/>
      <w:lvlText w:val="o"/>
      <w:lvlJc w:val="left"/>
      <w:pPr>
        <w:ind w:left="2103" w:hanging="360"/>
      </w:pPr>
      <w:rPr>
        <w:rFonts w:ascii="Courier New" w:hAnsi="Courier New" w:cs="Courier New" w:hint="default"/>
      </w:rPr>
    </w:lvl>
    <w:lvl w:ilvl="2" w:tplc="040C0005" w:tentative="1">
      <w:start w:val="1"/>
      <w:numFmt w:val="bullet"/>
      <w:lvlText w:val=""/>
      <w:lvlJc w:val="left"/>
      <w:pPr>
        <w:ind w:left="2823" w:hanging="360"/>
      </w:pPr>
      <w:rPr>
        <w:rFonts w:ascii="Wingdings" w:hAnsi="Wingdings" w:hint="default"/>
      </w:rPr>
    </w:lvl>
    <w:lvl w:ilvl="3" w:tplc="040C0001" w:tentative="1">
      <w:start w:val="1"/>
      <w:numFmt w:val="bullet"/>
      <w:lvlText w:val=""/>
      <w:lvlJc w:val="left"/>
      <w:pPr>
        <w:ind w:left="3543" w:hanging="360"/>
      </w:pPr>
      <w:rPr>
        <w:rFonts w:ascii="Symbol" w:hAnsi="Symbol" w:hint="default"/>
      </w:rPr>
    </w:lvl>
    <w:lvl w:ilvl="4" w:tplc="040C0003" w:tentative="1">
      <w:start w:val="1"/>
      <w:numFmt w:val="bullet"/>
      <w:lvlText w:val="o"/>
      <w:lvlJc w:val="left"/>
      <w:pPr>
        <w:ind w:left="4263" w:hanging="360"/>
      </w:pPr>
      <w:rPr>
        <w:rFonts w:ascii="Courier New" w:hAnsi="Courier New" w:cs="Courier New" w:hint="default"/>
      </w:rPr>
    </w:lvl>
    <w:lvl w:ilvl="5" w:tplc="040C0005" w:tentative="1">
      <w:start w:val="1"/>
      <w:numFmt w:val="bullet"/>
      <w:lvlText w:val=""/>
      <w:lvlJc w:val="left"/>
      <w:pPr>
        <w:ind w:left="4983" w:hanging="360"/>
      </w:pPr>
      <w:rPr>
        <w:rFonts w:ascii="Wingdings" w:hAnsi="Wingdings" w:hint="default"/>
      </w:rPr>
    </w:lvl>
    <w:lvl w:ilvl="6" w:tplc="040C0001" w:tentative="1">
      <w:start w:val="1"/>
      <w:numFmt w:val="bullet"/>
      <w:lvlText w:val=""/>
      <w:lvlJc w:val="left"/>
      <w:pPr>
        <w:ind w:left="5703" w:hanging="360"/>
      </w:pPr>
      <w:rPr>
        <w:rFonts w:ascii="Symbol" w:hAnsi="Symbol" w:hint="default"/>
      </w:rPr>
    </w:lvl>
    <w:lvl w:ilvl="7" w:tplc="040C0003" w:tentative="1">
      <w:start w:val="1"/>
      <w:numFmt w:val="bullet"/>
      <w:lvlText w:val="o"/>
      <w:lvlJc w:val="left"/>
      <w:pPr>
        <w:ind w:left="6423" w:hanging="360"/>
      </w:pPr>
      <w:rPr>
        <w:rFonts w:ascii="Courier New" w:hAnsi="Courier New" w:cs="Courier New" w:hint="default"/>
      </w:rPr>
    </w:lvl>
    <w:lvl w:ilvl="8" w:tplc="040C0005" w:tentative="1">
      <w:start w:val="1"/>
      <w:numFmt w:val="bullet"/>
      <w:lvlText w:val=""/>
      <w:lvlJc w:val="left"/>
      <w:pPr>
        <w:ind w:left="7143" w:hanging="360"/>
      </w:pPr>
      <w:rPr>
        <w:rFonts w:ascii="Wingdings" w:hAnsi="Wingdings" w:hint="default"/>
      </w:rPr>
    </w:lvl>
  </w:abstractNum>
  <w:abstractNum w:abstractNumId="3" w15:restartNumberingAfterBreak="0">
    <w:nsid w:val="1BF40800"/>
    <w:multiLevelType w:val="hybridMultilevel"/>
    <w:tmpl w:val="9C260E7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73270D5"/>
    <w:multiLevelType w:val="multilevel"/>
    <w:tmpl w:val="34BC978C"/>
    <w:lvl w:ilvl="0">
      <w:start w:val="1"/>
      <w:numFmt w:val="decimal"/>
      <w:lvlText w:val="%1."/>
      <w:lvlJc w:val="left"/>
      <w:pPr>
        <w:ind w:left="1418" w:hanging="709"/>
        <w:jc w:val="right"/>
      </w:pPr>
      <w:rPr>
        <w:rFonts w:hint="default"/>
        <w:b/>
        <w:bCs/>
        <w:i w:val="0"/>
        <w:iCs w:val="0"/>
        <w:color w:val="1F497D"/>
        <w:w w:val="100"/>
        <w:sz w:val="36"/>
        <w:szCs w:val="36"/>
        <w:lang w:val="fr-FR" w:eastAsia="en-US" w:bidi="ar-SA"/>
      </w:rPr>
    </w:lvl>
    <w:lvl w:ilvl="1">
      <w:start w:val="1"/>
      <w:numFmt w:val="decimal"/>
      <w:pStyle w:val="Titre2"/>
      <w:lvlText w:val="%1.%2."/>
      <w:lvlJc w:val="left"/>
      <w:pPr>
        <w:ind w:left="1560" w:hanging="567"/>
      </w:pPr>
      <w:rPr>
        <w:rFonts w:hint="default"/>
        <w:spacing w:val="-2"/>
        <w:w w:val="100"/>
        <w:lang w:val="fr-FR" w:eastAsia="en-US" w:bidi="ar-SA"/>
      </w:rPr>
    </w:lvl>
    <w:lvl w:ilvl="2">
      <w:start w:val="1"/>
      <w:numFmt w:val="decimal"/>
      <w:pStyle w:val="Titre3"/>
      <w:lvlText w:val="%1.%2.%3."/>
      <w:lvlJc w:val="left"/>
      <w:pPr>
        <w:ind w:left="2328" w:hanging="708"/>
      </w:pPr>
      <w:rPr>
        <w:rFonts w:hint="default"/>
        <w:spacing w:val="-2"/>
        <w:w w:val="100"/>
        <w:lang w:val="fr-FR" w:eastAsia="en-US" w:bidi="ar-SA"/>
      </w:rPr>
    </w:lvl>
    <w:lvl w:ilvl="3">
      <w:start w:val="1"/>
      <w:numFmt w:val="decimal"/>
      <w:pStyle w:val="Titre4"/>
      <w:lvlText w:val="%1.%2.%3.%4."/>
      <w:lvlJc w:val="left"/>
      <w:pPr>
        <w:ind w:left="2508" w:hanging="708"/>
      </w:pPr>
      <w:rPr>
        <w:rFonts w:asciiTheme="minorHAnsi" w:eastAsia="Times New Roman" w:hAnsiTheme="minorHAnsi" w:cstheme="minorHAnsi" w:hint="default"/>
        <w:b/>
        <w:bCs/>
        <w:i/>
        <w:iCs/>
        <w:w w:val="100"/>
        <w:sz w:val="22"/>
        <w:szCs w:val="22"/>
        <w:lang w:val="fr-FR" w:eastAsia="en-US" w:bidi="ar-SA"/>
      </w:rPr>
    </w:lvl>
    <w:lvl w:ilvl="4">
      <w:numFmt w:val="bullet"/>
      <w:lvlText w:val="•"/>
      <w:lvlJc w:val="left"/>
      <w:pPr>
        <w:ind w:left="3040" w:hanging="708"/>
      </w:pPr>
      <w:rPr>
        <w:rFonts w:hint="default"/>
        <w:lang w:val="fr-FR" w:eastAsia="en-US" w:bidi="ar-SA"/>
      </w:rPr>
    </w:lvl>
    <w:lvl w:ilvl="5">
      <w:numFmt w:val="bullet"/>
      <w:lvlText w:val="•"/>
      <w:lvlJc w:val="left"/>
      <w:pPr>
        <w:ind w:left="3260" w:hanging="708"/>
      </w:pPr>
      <w:rPr>
        <w:rFonts w:hint="default"/>
        <w:lang w:val="fr-FR" w:eastAsia="en-US" w:bidi="ar-SA"/>
      </w:rPr>
    </w:lvl>
    <w:lvl w:ilvl="6">
      <w:numFmt w:val="bullet"/>
      <w:lvlText w:val="•"/>
      <w:lvlJc w:val="left"/>
      <w:pPr>
        <w:ind w:left="3500" w:hanging="708"/>
      </w:pPr>
      <w:rPr>
        <w:rFonts w:hint="default"/>
        <w:lang w:val="fr-FR" w:eastAsia="en-US" w:bidi="ar-SA"/>
      </w:rPr>
    </w:lvl>
    <w:lvl w:ilvl="7">
      <w:numFmt w:val="bullet"/>
      <w:lvlText w:val="•"/>
      <w:lvlJc w:val="left"/>
      <w:pPr>
        <w:ind w:left="3660" w:hanging="708"/>
      </w:pPr>
      <w:rPr>
        <w:rFonts w:hint="default"/>
        <w:lang w:val="fr-FR" w:eastAsia="en-US" w:bidi="ar-SA"/>
      </w:rPr>
    </w:lvl>
    <w:lvl w:ilvl="8">
      <w:numFmt w:val="bullet"/>
      <w:lvlText w:val="•"/>
      <w:lvlJc w:val="left"/>
      <w:pPr>
        <w:ind w:left="3680" w:hanging="708"/>
      </w:pPr>
      <w:rPr>
        <w:rFonts w:hint="default"/>
        <w:lang w:val="fr-FR" w:eastAsia="en-US" w:bidi="ar-SA"/>
      </w:rPr>
    </w:lvl>
  </w:abstractNum>
  <w:abstractNum w:abstractNumId="5" w15:restartNumberingAfterBreak="0">
    <w:nsid w:val="28D76BA0"/>
    <w:multiLevelType w:val="hybridMultilevel"/>
    <w:tmpl w:val="53B0DB04"/>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6A7623"/>
    <w:multiLevelType w:val="hybridMultilevel"/>
    <w:tmpl w:val="E1E00F96"/>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820858"/>
    <w:multiLevelType w:val="hybridMultilevel"/>
    <w:tmpl w:val="AEDA76B6"/>
    <w:lvl w:ilvl="0" w:tplc="C39EF6CC">
      <w:start w:val="1"/>
      <w:numFmt w:val="bullet"/>
      <w:pStyle w:val="Bullet2"/>
      <w:lvlText w:val="o"/>
      <w:lvlJc w:val="left"/>
      <w:pPr>
        <w:ind w:left="1549" w:hanging="360"/>
      </w:pPr>
      <w:rPr>
        <w:rFonts w:ascii="Courier New" w:hAnsi="Courier New" w:cs="Courier New" w:hint="default"/>
      </w:rPr>
    </w:lvl>
    <w:lvl w:ilvl="1" w:tplc="FFFFFFFF" w:tentative="1">
      <w:start w:val="1"/>
      <w:numFmt w:val="bullet"/>
      <w:lvlText w:val="o"/>
      <w:lvlJc w:val="left"/>
      <w:pPr>
        <w:ind w:left="2269" w:hanging="360"/>
      </w:pPr>
      <w:rPr>
        <w:rFonts w:ascii="Courier New" w:hAnsi="Courier New" w:cs="Courier New" w:hint="default"/>
      </w:rPr>
    </w:lvl>
    <w:lvl w:ilvl="2" w:tplc="FFFFFFFF" w:tentative="1">
      <w:start w:val="1"/>
      <w:numFmt w:val="bullet"/>
      <w:lvlText w:val=""/>
      <w:lvlJc w:val="left"/>
      <w:pPr>
        <w:ind w:left="2989" w:hanging="360"/>
      </w:pPr>
      <w:rPr>
        <w:rFonts w:ascii="Wingdings" w:hAnsi="Wingdings" w:hint="default"/>
      </w:rPr>
    </w:lvl>
    <w:lvl w:ilvl="3" w:tplc="FFFFFFFF" w:tentative="1">
      <w:start w:val="1"/>
      <w:numFmt w:val="bullet"/>
      <w:lvlText w:val=""/>
      <w:lvlJc w:val="left"/>
      <w:pPr>
        <w:ind w:left="3709" w:hanging="360"/>
      </w:pPr>
      <w:rPr>
        <w:rFonts w:ascii="Symbol" w:hAnsi="Symbol" w:hint="default"/>
      </w:rPr>
    </w:lvl>
    <w:lvl w:ilvl="4" w:tplc="FFFFFFFF" w:tentative="1">
      <w:start w:val="1"/>
      <w:numFmt w:val="bullet"/>
      <w:lvlText w:val="o"/>
      <w:lvlJc w:val="left"/>
      <w:pPr>
        <w:ind w:left="4429" w:hanging="360"/>
      </w:pPr>
      <w:rPr>
        <w:rFonts w:ascii="Courier New" w:hAnsi="Courier New" w:cs="Courier New" w:hint="default"/>
      </w:rPr>
    </w:lvl>
    <w:lvl w:ilvl="5" w:tplc="FFFFFFFF" w:tentative="1">
      <w:start w:val="1"/>
      <w:numFmt w:val="bullet"/>
      <w:lvlText w:val=""/>
      <w:lvlJc w:val="left"/>
      <w:pPr>
        <w:ind w:left="5149" w:hanging="360"/>
      </w:pPr>
      <w:rPr>
        <w:rFonts w:ascii="Wingdings" w:hAnsi="Wingdings" w:hint="default"/>
      </w:rPr>
    </w:lvl>
    <w:lvl w:ilvl="6" w:tplc="FFFFFFFF" w:tentative="1">
      <w:start w:val="1"/>
      <w:numFmt w:val="bullet"/>
      <w:lvlText w:val=""/>
      <w:lvlJc w:val="left"/>
      <w:pPr>
        <w:ind w:left="5869" w:hanging="360"/>
      </w:pPr>
      <w:rPr>
        <w:rFonts w:ascii="Symbol" w:hAnsi="Symbol" w:hint="default"/>
      </w:rPr>
    </w:lvl>
    <w:lvl w:ilvl="7" w:tplc="FFFFFFFF" w:tentative="1">
      <w:start w:val="1"/>
      <w:numFmt w:val="bullet"/>
      <w:lvlText w:val="o"/>
      <w:lvlJc w:val="left"/>
      <w:pPr>
        <w:ind w:left="6589" w:hanging="360"/>
      </w:pPr>
      <w:rPr>
        <w:rFonts w:ascii="Courier New" w:hAnsi="Courier New" w:cs="Courier New" w:hint="default"/>
      </w:rPr>
    </w:lvl>
    <w:lvl w:ilvl="8" w:tplc="FFFFFFFF" w:tentative="1">
      <w:start w:val="1"/>
      <w:numFmt w:val="bullet"/>
      <w:lvlText w:val=""/>
      <w:lvlJc w:val="left"/>
      <w:pPr>
        <w:ind w:left="7309" w:hanging="360"/>
      </w:pPr>
      <w:rPr>
        <w:rFonts w:ascii="Wingdings" w:hAnsi="Wingdings" w:hint="default"/>
      </w:rPr>
    </w:lvl>
  </w:abstractNum>
  <w:abstractNum w:abstractNumId="8" w15:restartNumberingAfterBreak="0">
    <w:nsid w:val="2CD24143"/>
    <w:multiLevelType w:val="hybridMultilevel"/>
    <w:tmpl w:val="4B84899C"/>
    <w:lvl w:ilvl="0" w:tplc="9C7CBA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9C46EE"/>
    <w:multiLevelType w:val="hybridMultilevel"/>
    <w:tmpl w:val="7F64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9E6808"/>
    <w:multiLevelType w:val="hybridMultilevel"/>
    <w:tmpl w:val="F7C6FA5C"/>
    <w:lvl w:ilvl="0" w:tplc="4748F930">
      <w:start w:val="1"/>
      <w:numFmt w:val="bullet"/>
      <w:pStyle w:val="Bulleto"/>
      <w:lvlText w:val="o"/>
      <w:lvlJc w:val="left"/>
      <w:pPr>
        <w:ind w:left="644" w:hanging="360"/>
      </w:pPr>
      <w:rPr>
        <w:rFonts w:ascii="Courier New" w:hAnsi="Courier New" w:cs="Courier New" w:hint="default"/>
      </w:rPr>
    </w:lvl>
    <w:lvl w:ilvl="1" w:tplc="08090003">
      <w:start w:val="1"/>
      <w:numFmt w:val="bullet"/>
      <w:pStyle w:val="BulletList2"/>
      <w:lvlText w:val="o"/>
      <w:lvlJc w:val="left"/>
      <w:pPr>
        <w:ind w:left="1440" w:hanging="360"/>
      </w:pPr>
      <w:rPr>
        <w:rFonts w:ascii="Courier New" w:hAnsi="Courier New" w:cs="Courier New" w:hint="default"/>
      </w:rPr>
    </w:lvl>
    <w:lvl w:ilvl="2" w:tplc="08090005" w:tentative="1">
      <w:start w:val="1"/>
      <w:numFmt w:val="bullet"/>
      <w:pStyle w:val="BulletList3"/>
      <w:lvlText w:val=""/>
      <w:lvlJc w:val="left"/>
      <w:pPr>
        <w:ind w:left="2160" w:hanging="360"/>
      </w:pPr>
      <w:rPr>
        <w:rFonts w:ascii="Wingdings" w:hAnsi="Wingdings" w:hint="default"/>
      </w:rPr>
    </w:lvl>
    <w:lvl w:ilvl="3" w:tplc="08090001" w:tentative="1">
      <w:start w:val="1"/>
      <w:numFmt w:val="bullet"/>
      <w:pStyle w:val="BulletList4"/>
      <w:lvlText w:val=""/>
      <w:lvlJc w:val="left"/>
      <w:pPr>
        <w:ind w:left="2880" w:hanging="360"/>
      </w:pPr>
      <w:rPr>
        <w:rFonts w:ascii="Symbol" w:hAnsi="Symbol" w:hint="default"/>
      </w:rPr>
    </w:lvl>
    <w:lvl w:ilvl="4" w:tplc="08090003" w:tentative="1">
      <w:start w:val="1"/>
      <w:numFmt w:val="bullet"/>
      <w:pStyle w:val="BulletList5"/>
      <w:lvlText w:val="o"/>
      <w:lvlJc w:val="left"/>
      <w:pPr>
        <w:ind w:left="3600" w:hanging="360"/>
      </w:pPr>
      <w:rPr>
        <w:rFonts w:ascii="Courier New" w:hAnsi="Courier New" w:cs="Courier New" w:hint="default"/>
      </w:rPr>
    </w:lvl>
    <w:lvl w:ilvl="5" w:tplc="08090005" w:tentative="1">
      <w:start w:val="1"/>
      <w:numFmt w:val="bullet"/>
      <w:pStyle w:val="BulletList6"/>
      <w:lvlText w:val=""/>
      <w:lvlJc w:val="left"/>
      <w:pPr>
        <w:ind w:left="4320" w:hanging="360"/>
      </w:pPr>
      <w:rPr>
        <w:rFonts w:ascii="Wingdings" w:hAnsi="Wingdings" w:hint="default"/>
      </w:rPr>
    </w:lvl>
    <w:lvl w:ilvl="6" w:tplc="08090001" w:tentative="1">
      <w:start w:val="1"/>
      <w:numFmt w:val="bullet"/>
      <w:pStyle w:val="BulletList7"/>
      <w:lvlText w:val=""/>
      <w:lvlJc w:val="left"/>
      <w:pPr>
        <w:ind w:left="5040" w:hanging="360"/>
      </w:pPr>
      <w:rPr>
        <w:rFonts w:ascii="Symbol" w:hAnsi="Symbol" w:hint="default"/>
      </w:rPr>
    </w:lvl>
    <w:lvl w:ilvl="7" w:tplc="08090003" w:tentative="1">
      <w:start w:val="1"/>
      <w:numFmt w:val="bullet"/>
      <w:pStyle w:val="BulletList8"/>
      <w:lvlText w:val="o"/>
      <w:lvlJc w:val="left"/>
      <w:pPr>
        <w:ind w:left="5760" w:hanging="360"/>
      </w:pPr>
      <w:rPr>
        <w:rFonts w:ascii="Courier New" w:hAnsi="Courier New" w:cs="Courier New" w:hint="default"/>
      </w:rPr>
    </w:lvl>
    <w:lvl w:ilvl="8" w:tplc="08090005" w:tentative="1">
      <w:start w:val="1"/>
      <w:numFmt w:val="bullet"/>
      <w:pStyle w:val="BulletList9"/>
      <w:lvlText w:val=""/>
      <w:lvlJc w:val="left"/>
      <w:pPr>
        <w:ind w:left="6480" w:hanging="360"/>
      </w:pPr>
      <w:rPr>
        <w:rFonts w:ascii="Wingdings" w:hAnsi="Wingdings" w:hint="default"/>
      </w:rPr>
    </w:lvl>
  </w:abstractNum>
  <w:abstractNum w:abstractNumId="11" w15:restartNumberingAfterBreak="0">
    <w:nsid w:val="3EAF6ED1"/>
    <w:multiLevelType w:val="hybridMultilevel"/>
    <w:tmpl w:val="26C6CB40"/>
    <w:lvl w:ilvl="0" w:tplc="34DC3182">
      <w:numFmt w:val="bullet"/>
      <w:lvlText w:val="•"/>
      <w:lvlJc w:val="left"/>
      <w:pPr>
        <w:ind w:left="360" w:hanging="360"/>
      </w:pPr>
      <w:rPr>
        <w:rFonts w:ascii="Calibri" w:hAnsi="Calibri" w:cs="Calibri"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0E34B8D"/>
    <w:multiLevelType w:val="hybridMultilevel"/>
    <w:tmpl w:val="6F347E96"/>
    <w:lvl w:ilvl="0" w:tplc="A726F442">
      <w:numFmt w:val="bullet"/>
      <w:lvlText w:val=""/>
      <w:lvlJc w:val="left"/>
      <w:pPr>
        <w:ind w:left="402" w:hanging="339"/>
      </w:pPr>
      <w:rPr>
        <w:rFonts w:ascii="Wingdings" w:eastAsia="Wingdings" w:hAnsi="Wingdings" w:cs="Wingdings" w:hint="default"/>
        <w:b w:val="0"/>
        <w:bCs w:val="0"/>
        <w:i w:val="0"/>
        <w:iCs w:val="0"/>
        <w:w w:val="103"/>
        <w:sz w:val="18"/>
        <w:szCs w:val="18"/>
        <w:lang w:val="fr-FR" w:eastAsia="en-US" w:bidi="ar-SA"/>
      </w:rPr>
    </w:lvl>
    <w:lvl w:ilvl="1" w:tplc="2690AC56">
      <w:numFmt w:val="bullet"/>
      <w:lvlText w:val="•"/>
      <w:lvlJc w:val="left"/>
      <w:pPr>
        <w:ind w:left="731" w:hanging="339"/>
      </w:pPr>
      <w:rPr>
        <w:rFonts w:hint="default"/>
        <w:lang w:val="fr-FR" w:eastAsia="en-US" w:bidi="ar-SA"/>
      </w:rPr>
    </w:lvl>
    <w:lvl w:ilvl="2" w:tplc="04DCA718">
      <w:numFmt w:val="bullet"/>
      <w:lvlText w:val="•"/>
      <w:lvlJc w:val="left"/>
      <w:pPr>
        <w:ind w:left="1063" w:hanging="339"/>
      </w:pPr>
      <w:rPr>
        <w:rFonts w:hint="default"/>
        <w:lang w:val="fr-FR" w:eastAsia="en-US" w:bidi="ar-SA"/>
      </w:rPr>
    </w:lvl>
    <w:lvl w:ilvl="3" w:tplc="EE2836A0">
      <w:numFmt w:val="bullet"/>
      <w:lvlText w:val="•"/>
      <w:lvlJc w:val="left"/>
      <w:pPr>
        <w:ind w:left="1395" w:hanging="339"/>
      </w:pPr>
      <w:rPr>
        <w:rFonts w:hint="default"/>
        <w:lang w:val="fr-FR" w:eastAsia="en-US" w:bidi="ar-SA"/>
      </w:rPr>
    </w:lvl>
    <w:lvl w:ilvl="4" w:tplc="EB8CED68">
      <w:numFmt w:val="bullet"/>
      <w:lvlText w:val="•"/>
      <w:lvlJc w:val="left"/>
      <w:pPr>
        <w:ind w:left="1726" w:hanging="339"/>
      </w:pPr>
      <w:rPr>
        <w:rFonts w:hint="default"/>
        <w:lang w:val="fr-FR" w:eastAsia="en-US" w:bidi="ar-SA"/>
      </w:rPr>
    </w:lvl>
    <w:lvl w:ilvl="5" w:tplc="4C780966">
      <w:numFmt w:val="bullet"/>
      <w:lvlText w:val="•"/>
      <w:lvlJc w:val="left"/>
      <w:pPr>
        <w:ind w:left="2058" w:hanging="339"/>
      </w:pPr>
      <w:rPr>
        <w:rFonts w:hint="default"/>
        <w:lang w:val="fr-FR" w:eastAsia="en-US" w:bidi="ar-SA"/>
      </w:rPr>
    </w:lvl>
    <w:lvl w:ilvl="6" w:tplc="DB062196">
      <w:numFmt w:val="bullet"/>
      <w:lvlText w:val="•"/>
      <w:lvlJc w:val="left"/>
      <w:pPr>
        <w:ind w:left="2390" w:hanging="339"/>
      </w:pPr>
      <w:rPr>
        <w:rFonts w:hint="default"/>
        <w:lang w:val="fr-FR" w:eastAsia="en-US" w:bidi="ar-SA"/>
      </w:rPr>
    </w:lvl>
    <w:lvl w:ilvl="7" w:tplc="0114A4A0">
      <w:numFmt w:val="bullet"/>
      <w:lvlText w:val="•"/>
      <w:lvlJc w:val="left"/>
      <w:pPr>
        <w:ind w:left="2721" w:hanging="339"/>
      </w:pPr>
      <w:rPr>
        <w:rFonts w:hint="default"/>
        <w:lang w:val="fr-FR" w:eastAsia="en-US" w:bidi="ar-SA"/>
      </w:rPr>
    </w:lvl>
    <w:lvl w:ilvl="8" w:tplc="0E58AF6C">
      <w:numFmt w:val="bullet"/>
      <w:lvlText w:val="•"/>
      <w:lvlJc w:val="left"/>
      <w:pPr>
        <w:ind w:left="3053" w:hanging="339"/>
      </w:pPr>
      <w:rPr>
        <w:rFonts w:hint="default"/>
        <w:lang w:val="fr-FR" w:eastAsia="en-US" w:bidi="ar-SA"/>
      </w:rPr>
    </w:lvl>
  </w:abstractNum>
  <w:abstractNum w:abstractNumId="13" w15:restartNumberingAfterBreak="0">
    <w:nsid w:val="517B15E6"/>
    <w:multiLevelType w:val="hybridMultilevel"/>
    <w:tmpl w:val="9FAE8732"/>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53ED6D4E"/>
    <w:multiLevelType w:val="hybridMultilevel"/>
    <w:tmpl w:val="EBC483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90C6359"/>
    <w:multiLevelType w:val="hybridMultilevel"/>
    <w:tmpl w:val="1EF85058"/>
    <w:lvl w:ilvl="0" w:tplc="FFFFFFFF">
      <w:start w:val="1"/>
      <w:numFmt w:val="bullet"/>
      <w:lvlText w:val="-"/>
      <w:lvlJc w:val="left"/>
      <w:pPr>
        <w:ind w:left="360" w:hanging="360"/>
      </w:pPr>
      <w:rPr>
        <w:rFonts w:ascii="Times New Roman" w:hAnsi="Times New Roman"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29957D4"/>
    <w:multiLevelType w:val="hybridMultilevel"/>
    <w:tmpl w:val="757C7D88"/>
    <w:lvl w:ilvl="0" w:tplc="5AD29EE4">
      <w:numFmt w:val="bullet"/>
      <w:lvlText w:val="-"/>
      <w:lvlJc w:val="left"/>
      <w:pPr>
        <w:ind w:left="720" w:hanging="360"/>
      </w:pPr>
      <w:rPr>
        <w:rFonts w:ascii="Times New Roman" w:eastAsia="Times New Roman" w:hAnsi="Times New Roman" w:cs="Times New Roman" w:hint="default"/>
        <w:w w:val="99"/>
        <w:lang w:val="fr-FR" w:eastAsia="en-US" w:bidi="ar-SA"/>
      </w:rPr>
    </w:lvl>
    <w:lvl w:ilvl="1" w:tplc="3FD42582">
      <w:numFmt w:val="bullet"/>
      <w:lvlText w:val="•"/>
      <w:lvlJc w:val="left"/>
      <w:pPr>
        <w:ind w:left="1650" w:hanging="360"/>
      </w:pPr>
      <w:rPr>
        <w:rFonts w:hint="default"/>
        <w:lang w:val="fr-FR" w:eastAsia="en-US" w:bidi="ar-SA"/>
      </w:rPr>
    </w:lvl>
    <w:lvl w:ilvl="2" w:tplc="63DEAAC4">
      <w:numFmt w:val="bullet"/>
      <w:lvlText w:val="•"/>
      <w:lvlJc w:val="left"/>
      <w:pPr>
        <w:ind w:left="2579" w:hanging="360"/>
      </w:pPr>
      <w:rPr>
        <w:rFonts w:hint="default"/>
        <w:lang w:val="fr-FR" w:eastAsia="en-US" w:bidi="ar-SA"/>
      </w:rPr>
    </w:lvl>
    <w:lvl w:ilvl="3" w:tplc="BD5E688E">
      <w:numFmt w:val="bullet"/>
      <w:lvlText w:val="•"/>
      <w:lvlJc w:val="left"/>
      <w:pPr>
        <w:ind w:left="3507" w:hanging="360"/>
      </w:pPr>
      <w:rPr>
        <w:rFonts w:hint="default"/>
        <w:lang w:val="fr-FR" w:eastAsia="en-US" w:bidi="ar-SA"/>
      </w:rPr>
    </w:lvl>
    <w:lvl w:ilvl="4" w:tplc="7E8C2670">
      <w:numFmt w:val="bullet"/>
      <w:lvlText w:val="•"/>
      <w:lvlJc w:val="left"/>
      <w:pPr>
        <w:ind w:left="4436" w:hanging="360"/>
      </w:pPr>
      <w:rPr>
        <w:rFonts w:hint="default"/>
        <w:lang w:val="fr-FR" w:eastAsia="en-US" w:bidi="ar-SA"/>
      </w:rPr>
    </w:lvl>
    <w:lvl w:ilvl="5" w:tplc="FCCCD380">
      <w:numFmt w:val="bullet"/>
      <w:lvlText w:val="•"/>
      <w:lvlJc w:val="left"/>
      <w:pPr>
        <w:ind w:left="5365" w:hanging="360"/>
      </w:pPr>
      <w:rPr>
        <w:rFonts w:hint="default"/>
        <w:lang w:val="fr-FR" w:eastAsia="en-US" w:bidi="ar-SA"/>
      </w:rPr>
    </w:lvl>
    <w:lvl w:ilvl="6" w:tplc="62886C42">
      <w:numFmt w:val="bullet"/>
      <w:lvlText w:val="•"/>
      <w:lvlJc w:val="left"/>
      <w:pPr>
        <w:ind w:left="6293" w:hanging="360"/>
      </w:pPr>
      <w:rPr>
        <w:rFonts w:hint="default"/>
        <w:lang w:val="fr-FR" w:eastAsia="en-US" w:bidi="ar-SA"/>
      </w:rPr>
    </w:lvl>
    <w:lvl w:ilvl="7" w:tplc="C0CE4FD8">
      <w:numFmt w:val="bullet"/>
      <w:lvlText w:val="•"/>
      <w:lvlJc w:val="left"/>
      <w:pPr>
        <w:ind w:left="7222" w:hanging="360"/>
      </w:pPr>
      <w:rPr>
        <w:rFonts w:hint="default"/>
        <w:lang w:val="fr-FR" w:eastAsia="en-US" w:bidi="ar-SA"/>
      </w:rPr>
    </w:lvl>
    <w:lvl w:ilvl="8" w:tplc="9646869C">
      <w:numFmt w:val="bullet"/>
      <w:lvlText w:val="•"/>
      <w:lvlJc w:val="left"/>
      <w:pPr>
        <w:ind w:left="8151" w:hanging="360"/>
      </w:pPr>
      <w:rPr>
        <w:rFonts w:hint="default"/>
        <w:lang w:val="fr-FR" w:eastAsia="en-US" w:bidi="ar-SA"/>
      </w:rPr>
    </w:lvl>
  </w:abstractNum>
  <w:abstractNum w:abstractNumId="17" w15:restartNumberingAfterBreak="0">
    <w:nsid w:val="644C7C1A"/>
    <w:multiLevelType w:val="hybridMultilevel"/>
    <w:tmpl w:val="73D07DDA"/>
    <w:lvl w:ilvl="0" w:tplc="83EC8F9A">
      <w:numFmt w:val="bullet"/>
      <w:lvlText w:val="-"/>
      <w:lvlJc w:val="left"/>
      <w:pPr>
        <w:ind w:left="1218" w:hanging="360"/>
      </w:pPr>
      <w:rPr>
        <w:rFonts w:ascii="Times New Roman" w:eastAsia="Times New Roman" w:hAnsi="Times New Roman" w:cs="Times New Roman" w:hint="default"/>
        <w:b w:val="0"/>
        <w:bCs w:val="0"/>
        <w:i w:val="0"/>
        <w:iCs w:val="0"/>
        <w:color w:val="FF0000"/>
        <w:w w:val="99"/>
        <w:sz w:val="24"/>
        <w:szCs w:val="24"/>
        <w:lang w:val="fr-FR" w:eastAsia="en-US" w:bidi="ar-SA"/>
      </w:rPr>
    </w:lvl>
    <w:lvl w:ilvl="1" w:tplc="9F343860">
      <w:numFmt w:val="bullet"/>
      <w:lvlText w:val="•"/>
      <w:lvlJc w:val="left"/>
      <w:pPr>
        <w:ind w:left="2148" w:hanging="360"/>
      </w:pPr>
      <w:rPr>
        <w:rFonts w:hint="default"/>
        <w:lang w:val="fr-FR" w:eastAsia="en-US" w:bidi="ar-SA"/>
      </w:rPr>
    </w:lvl>
    <w:lvl w:ilvl="2" w:tplc="4E26936A">
      <w:numFmt w:val="bullet"/>
      <w:lvlText w:val="•"/>
      <w:lvlJc w:val="left"/>
      <w:pPr>
        <w:ind w:left="3077" w:hanging="360"/>
      </w:pPr>
      <w:rPr>
        <w:rFonts w:hint="default"/>
        <w:lang w:val="fr-FR" w:eastAsia="en-US" w:bidi="ar-SA"/>
      </w:rPr>
    </w:lvl>
    <w:lvl w:ilvl="3" w:tplc="C05C3D24">
      <w:numFmt w:val="bullet"/>
      <w:lvlText w:val="•"/>
      <w:lvlJc w:val="left"/>
      <w:pPr>
        <w:ind w:left="4005" w:hanging="360"/>
      </w:pPr>
      <w:rPr>
        <w:rFonts w:hint="default"/>
        <w:lang w:val="fr-FR" w:eastAsia="en-US" w:bidi="ar-SA"/>
      </w:rPr>
    </w:lvl>
    <w:lvl w:ilvl="4" w:tplc="0660CE44">
      <w:numFmt w:val="bullet"/>
      <w:lvlText w:val="•"/>
      <w:lvlJc w:val="left"/>
      <w:pPr>
        <w:ind w:left="4934" w:hanging="360"/>
      </w:pPr>
      <w:rPr>
        <w:rFonts w:hint="default"/>
        <w:lang w:val="fr-FR" w:eastAsia="en-US" w:bidi="ar-SA"/>
      </w:rPr>
    </w:lvl>
    <w:lvl w:ilvl="5" w:tplc="86E0A2F6">
      <w:numFmt w:val="bullet"/>
      <w:lvlText w:val="•"/>
      <w:lvlJc w:val="left"/>
      <w:pPr>
        <w:ind w:left="5863" w:hanging="360"/>
      </w:pPr>
      <w:rPr>
        <w:rFonts w:hint="default"/>
        <w:lang w:val="fr-FR" w:eastAsia="en-US" w:bidi="ar-SA"/>
      </w:rPr>
    </w:lvl>
    <w:lvl w:ilvl="6" w:tplc="45260DAC">
      <w:numFmt w:val="bullet"/>
      <w:lvlText w:val="•"/>
      <w:lvlJc w:val="left"/>
      <w:pPr>
        <w:ind w:left="6791" w:hanging="360"/>
      </w:pPr>
      <w:rPr>
        <w:rFonts w:hint="default"/>
        <w:lang w:val="fr-FR" w:eastAsia="en-US" w:bidi="ar-SA"/>
      </w:rPr>
    </w:lvl>
    <w:lvl w:ilvl="7" w:tplc="F2F8C9A6">
      <w:numFmt w:val="bullet"/>
      <w:lvlText w:val="•"/>
      <w:lvlJc w:val="left"/>
      <w:pPr>
        <w:ind w:left="7720" w:hanging="360"/>
      </w:pPr>
      <w:rPr>
        <w:rFonts w:hint="default"/>
        <w:lang w:val="fr-FR" w:eastAsia="en-US" w:bidi="ar-SA"/>
      </w:rPr>
    </w:lvl>
    <w:lvl w:ilvl="8" w:tplc="5CA6D94A">
      <w:numFmt w:val="bullet"/>
      <w:lvlText w:val="•"/>
      <w:lvlJc w:val="left"/>
      <w:pPr>
        <w:ind w:left="8649" w:hanging="360"/>
      </w:pPr>
      <w:rPr>
        <w:rFonts w:hint="default"/>
        <w:lang w:val="fr-FR" w:eastAsia="en-US" w:bidi="ar-SA"/>
      </w:rPr>
    </w:lvl>
  </w:abstractNum>
  <w:abstractNum w:abstractNumId="18" w15:restartNumberingAfterBreak="0">
    <w:nsid w:val="65CC182F"/>
    <w:multiLevelType w:val="hybridMultilevel"/>
    <w:tmpl w:val="C6DA37B0"/>
    <w:lvl w:ilvl="0" w:tplc="BA48DA08">
      <w:start w:val="1"/>
      <w:numFmt w:val="upperRoman"/>
      <w:lvlText w:val="%1."/>
      <w:lvlJc w:val="right"/>
      <w:pPr>
        <w:ind w:left="1230" w:hanging="360"/>
      </w:pPr>
      <w:rPr>
        <w:b/>
        <w:bCs/>
        <w:color w:val="17365D" w:themeColor="text2" w:themeShade="BF"/>
      </w:rPr>
    </w:lvl>
    <w:lvl w:ilvl="1" w:tplc="040C0019" w:tentative="1">
      <w:start w:val="1"/>
      <w:numFmt w:val="lowerLetter"/>
      <w:lvlText w:val="%2."/>
      <w:lvlJc w:val="left"/>
      <w:pPr>
        <w:ind w:left="1950" w:hanging="360"/>
      </w:pPr>
    </w:lvl>
    <w:lvl w:ilvl="2" w:tplc="040C001B" w:tentative="1">
      <w:start w:val="1"/>
      <w:numFmt w:val="lowerRoman"/>
      <w:lvlText w:val="%3."/>
      <w:lvlJc w:val="right"/>
      <w:pPr>
        <w:ind w:left="2670" w:hanging="180"/>
      </w:pPr>
    </w:lvl>
    <w:lvl w:ilvl="3" w:tplc="040C000F" w:tentative="1">
      <w:start w:val="1"/>
      <w:numFmt w:val="decimal"/>
      <w:lvlText w:val="%4."/>
      <w:lvlJc w:val="left"/>
      <w:pPr>
        <w:ind w:left="3390" w:hanging="360"/>
      </w:pPr>
    </w:lvl>
    <w:lvl w:ilvl="4" w:tplc="040C0019" w:tentative="1">
      <w:start w:val="1"/>
      <w:numFmt w:val="lowerLetter"/>
      <w:lvlText w:val="%5."/>
      <w:lvlJc w:val="left"/>
      <w:pPr>
        <w:ind w:left="4110" w:hanging="360"/>
      </w:pPr>
    </w:lvl>
    <w:lvl w:ilvl="5" w:tplc="040C001B" w:tentative="1">
      <w:start w:val="1"/>
      <w:numFmt w:val="lowerRoman"/>
      <w:lvlText w:val="%6."/>
      <w:lvlJc w:val="right"/>
      <w:pPr>
        <w:ind w:left="4830" w:hanging="180"/>
      </w:pPr>
    </w:lvl>
    <w:lvl w:ilvl="6" w:tplc="040C000F" w:tentative="1">
      <w:start w:val="1"/>
      <w:numFmt w:val="decimal"/>
      <w:lvlText w:val="%7."/>
      <w:lvlJc w:val="left"/>
      <w:pPr>
        <w:ind w:left="5550" w:hanging="360"/>
      </w:pPr>
    </w:lvl>
    <w:lvl w:ilvl="7" w:tplc="040C0019" w:tentative="1">
      <w:start w:val="1"/>
      <w:numFmt w:val="lowerLetter"/>
      <w:lvlText w:val="%8."/>
      <w:lvlJc w:val="left"/>
      <w:pPr>
        <w:ind w:left="6270" w:hanging="360"/>
      </w:pPr>
    </w:lvl>
    <w:lvl w:ilvl="8" w:tplc="040C001B" w:tentative="1">
      <w:start w:val="1"/>
      <w:numFmt w:val="lowerRoman"/>
      <w:lvlText w:val="%9."/>
      <w:lvlJc w:val="right"/>
      <w:pPr>
        <w:ind w:left="6990" w:hanging="180"/>
      </w:pPr>
    </w:lvl>
  </w:abstractNum>
  <w:abstractNum w:abstractNumId="19" w15:restartNumberingAfterBreak="0">
    <w:nsid w:val="6C0553E7"/>
    <w:multiLevelType w:val="hybridMultilevel"/>
    <w:tmpl w:val="144AA722"/>
    <w:lvl w:ilvl="0" w:tplc="7C764F42">
      <w:start w:val="1"/>
      <w:numFmt w:val="bullet"/>
      <w:pStyle w:val="ListParagraph"/>
      <w:lvlText w:val=""/>
      <w:lvlJc w:val="left"/>
      <w:pPr>
        <w:ind w:left="1257" w:hanging="360"/>
      </w:pPr>
      <w:rPr>
        <w:rFonts w:ascii="Symbol" w:hAnsi="Symbol" w:hint="default"/>
      </w:rPr>
    </w:lvl>
    <w:lvl w:ilvl="1" w:tplc="040C0003" w:tentative="1">
      <w:start w:val="1"/>
      <w:numFmt w:val="bullet"/>
      <w:lvlText w:val="o"/>
      <w:lvlJc w:val="left"/>
      <w:pPr>
        <w:ind w:left="1977" w:hanging="360"/>
      </w:pPr>
      <w:rPr>
        <w:rFonts w:ascii="Courier New" w:hAnsi="Courier New" w:cs="Courier New" w:hint="default"/>
      </w:rPr>
    </w:lvl>
    <w:lvl w:ilvl="2" w:tplc="040C0005" w:tentative="1">
      <w:start w:val="1"/>
      <w:numFmt w:val="bullet"/>
      <w:lvlText w:val=""/>
      <w:lvlJc w:val="left"/>
      <w:pPr>
        <w:ind w:left="2697" w:hanging="360"/>
      </w:pPr>
      <w:rPr>
        <w:rFonts w:ascii="Wingdings" w:hAnsi="Wingdings" w:hint="default"/>
      </w:rPr>
    </w:lvl>
    <w:lvl w:ilvl="3" w:tplc="040C0001" w:tentative="1">
      <w:start w:val="1"/>
      <w:numFmt w:val="bullet"/>
      <w:lvlText w:val=""/>
      <w:lvlJc w:val="left"/>
      <w:pPr>
        <w:ind w:left="3417" w:hanging="360"/>
      </w:pPr>
      <w:rPr>
        <w:rFonts w:ascii="Symbol" w:hAnsi="Symbol" w:hint="default"/>
      </w:rPr>
    </w:lvl>
    <w:lvl w:ilvl="4" w:tplc="040C0003" w:tentative="1">
      <w:start w:val="1"/>
      <w:numFmt w:val="bullet"/>
      <w:lvlText w:val="o"/>
      <w:lvlJc w:val="left"/>
      <w:pPr>
        <w:ind w:left="4137" w:hanging="360"/>
      </w:pPr>
      <w:rPr>
        <w:rFonts w:ascii="Courier New" w:hAnsi="Courier New" w:cs="Courier New" w:hint="default"/>
      </w:rPr>
    </w:lvl>
    <w:lvl w:ilvl="5" w:tplc="040C0005" w:tentative="1">
      <w:start w:val="1"/>
      <w:numFmt w:val="bullet"/>
      <w:lvlText w:val=""/>
      <w:lvlJc w:val="left"/>
      <w:pPr>
        <w:ind w:left="4857" w:hanging="360"/>
      </w:pPr>
      <w:rPr>
        <w:rFonts w:ascii="Wingdings" w:hAnsi="Wingdings" w:hint="default"/>
      </w:rPr>
    </w:lvl>
    <w:lvl w:ilvl="6" w:tplc="040C0001" w:tentative="1">
      <w:start w:val="1"/>
      <w:numFmt w:val="bullet"/>
      <w:lvlText w:val=""/>
      <w:lvlJc w:val="left"/>
      <w:pPr>
        <w:ind w:left="5577" w:hanging="360"/>
      </w:pPr>
      <w:rPr>
        <w:rFonts w:ascii="Symbol" w:hAnsi="Symbol" w:hint="default"/>
      </w:rPr>
    </w:lvl>
    <w:lvl w:ilvl="7" w:tplc="040C0003" w:tentative="1">
      <w:start w:val="1"/>
      <w:numFmt w:val="bullet"/>
      <w:lvlText w:val="o"/>
      <w:lvlJc w:val="left"/>
      <w:pPr>
        <w:ind w:left="6297" w:hanging="360"/>
      </w:pPr>
      <w:rPr>
        <w:rFonts w:ascii="Courier New" w:hAnsi="Courier New" w:cs="Courier New" w:hint="default"/>
      </w:rPr>
    </w:lvl>
    <w:lvl w:ilvl="8" w:tplc="040C0005" w:tentative="1">
      <w:start w:val="1"/>
      <w:numFmt w:val="bullet"/>
      <w:lvlText w:val=""/>
      <w:lvlJc w:val="left"/>
      <w:pPr>
        <w:ind w:left="7017" w:hanging="360"/>
      </w:pPr>
      <w:rPr>
        <w:rFonts w:ascii="Wingdings" w:hAnsi="Wingdings" w:hint="default"/>
      </w:rPr>
    </w:lvl>
  </w:abstractNum>
  <w:abstractNum w:abstractNumId="20" w15:restartNumberingAfterBreak="0">
    <w:nsid w:val="6CCA5E22"/>
    <w:multiLevelType w:val="hybridMultilevel"/>
    <w:tmpl w:val="9C260E7A"/>
    <w:lvl w:ilvl="0" w:tplc="040C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4A1068D"/>
    <w:multiLevelType w:val="hybridMultilevel"/>
    <w:tmpl w:val="128E2604"/>
    <w:lvl w:ilvl="0" w:tplc="84ECEDD8">
      <w:start w:val="1"/>
      <w:numFmt w:val="decimal"/>
      <w:lvlText w:val="%1."/>
      <w:lvlJc w:val="left"/>
      <w:pPr>
        <w:ind w:left="1490" w:hanging="1130"/>
      </w:pPr>
      <w:rPr>
        <w:rFonts w:hint="default"/>
        <w:sz w:val="22"/>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71770EF"/>
    <w:multiLevelType w:val="hybridMultilevel"/>
    <w:tmpl w:val="9CFE4CE4"/>
    <w:lvl w:ilvl="0" w:tplc="F244AC5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8F05D2"/>
    <w:multiLevelType w:val="hybridMultilevel"/>
    <w:tmpl w:val="FEFC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7E3282"/>
    <w:multiLevelType w:val="hybridMultilevel"/>
    <w:tmpl w:val="9C260E7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6820074">
    <w:abstractNumId w:val="4"/>
  </w:num>
  <w:num w:numId="2" w16cid:durableId="271859891">
    <w:abstractNumId w:val="17"/>
  </w:num>
  <w:num w:numId="3" w16cid:durableId="1967153171">
    <w:abstractNumId w:val="10"/>
  </w:num>
  <w:num w:numId="4" w16cid:durableId="476076103">
    <w:abstractNumId w:val="14"/>
  </w:num>
  <w:num w:numId="5" w16cid:durableId="1291011444">
    <w:abstractNumId w:val="12"/>
  </w:num>
  <w:num w:numId="6" w16cid:durableId="1225529413">
    <w:abstractNumId w:val="6"/>
  </w:num>
  <w:num w:numId="7" w16cid:durableId="955600704">
    <w:abstractNumId w:val="5"/>
  </w:num>
  <w:num w:numId="8" w16cid:durableId="1851942172">
    <w:abstractNumId w:val="13"/>
  </w:num>
  <w:num w:numId="9" w16cid:durableId="7831543">
    <w:abstractNumId w:val="19"/>
  </w:num>
  <w:num w:numId="10" w16cid:durableId="347221378">
    <w:abstractNumId w:val="2"/>
  </w:num>
  <w:num w:numId="11" w16cid:durableId="208732308">
    <w:abstractNumId w:val="18"/>
  </w:num>
  <w:num w:numId="12" w16cid:durableId="1676494479">
    <w:abstractNumId w:val="11"/>
  </w:num>
  <w:num w:numId="13" w16cid:durableId="818881409">
    <w:abstractNumId w:val="15"/>
  </w:num>
  <w:num w:numId="14" w16cid:durableId="1587298997">
    <w:abstractNumId w:val="8"/>
  </w:num>
  <w:num w:numId="15" w16cid:durableId="1758481340">
    <w:abstractNumId w:val="7"/>
  </w:num>
  <w:num w:numId="16" w16cid:durableId="1977101590">
    <w:abstractNumId w:val="20"/>
  </w:num>
  <w:num w:numId="17" w16cid:durableId="505561550">
    <w:abstractNumId w:val="3"/>
  </w:num>
  <w:num w:numId="18" w16cid:durableId="1855335938">
    <w:abstractNumId w:val="24"/>
  </w:num>
  <w:num w:numId="19" w16cid:durableId="1677460550">
    <w:abstractNumId w:val="1"/>
  </w:num>
  <w:num w:numId="20" w16cid:durableId="1891838636">
    <w:abstractNumId w:val="21"/>
  </w:num>
  <w:num w:numId="21" w16cid:durableId="1332952285">
    <w:abstractNumId w:val="16"/>
  </w:num>
  <w:num w:numId="22" w16cid:durableId="847209299">
    <w:abstractNumId w:val="9"/>
  </w:num>
  <w:num w:numId="23" w16cid:durableId="1583182221">
    <w:abstractNumId w:val="23"/>
  </w:num>
  <w:num w:numId="24" w16cid:durableId="881020718">
    <w:abstractNumId w:val="19"/>
  </w:num>
  <w:num w:numId="25" w16cid:durableId="1159223936">
    <w:abstractNumId w:val="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6" w16cid:durableId="1991908123">
    <w:abstractNumId w:val="22"/>
  </w:num>
  <w:num w:numId="27" w16cid:durableId="1044672439">
    <w:abstractNumId w:val="0"/>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uyem Rais">
    <w15:presenceInfo w15:providerId="Windows Live" w15:userId="b45eafe4bd07ff5c"/>
  </w15:person>
  <w15:person w15:author="Farouk Bouhafs">
    <w15:presenceInfo w15:providerId="None" w15:userId="Farouk Bouhaf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654"/>
    <w:rsid w:val="00000928"/>
    <w:rsid w:val="00001D2F"/>
    <w:rsid w:val="00003495"/>
    <w:rsid w:val="00005423"/>
    <w:rsid w:val="00005738"/>
    <w:rsid w:val="00005A62"/>
    <w:rsid w:val="000064B4"/>
    <w:rsid w:val="00006FF9"/>
    <w:rsid w:val="00010910"/>
    <w:rsid w:val="00010CBA"/>
    <w:rsid w:val="00015472"/>
    <w:rsid w:val="00015C74"/>
    <w:rsid w:val="00017630"/>
    <w:rsid w:val="00020D98"/>
    <w:rsid w:val="00021227"/>
    <w:rsid w:val="00022921"/>
    <w:rsid w:val="00023199"/>
    <w:rsid w:val="00023D8B"/>
    <w:rsid w:val="0002530D"/>
    <w:rsid w:val="00025A15"/>
    <w:rsid w:val="000270F7"/>
    <w:rsid w:val="00027316"/>
    <w:rsid w:val="00032AFC"/>
    <w:rsid w:val="0003364B"/>
    <w:rsid w:val="000356C1"/>
    <w:rsid w:val="000371F4"/>
    <w:rsid w:val="00040A67"/>
    <w:rsid w:val="00040EE8"/>
    <w:rsid w:val="00041108"/>
    <w:rsid w:val="00042131"/>
    <w:rsid w:val="00042212"/>
    <w:rsid w:val="00045FE0"/>
    <w:rsid w:val="00046AC4"/>
    <w:rsid w:val="00046E6B"/>
    <w:rsid w:val="000505C8"/>
    <w:rsid w:val="000532BB"/>
    <w:rsid w:val="0005334C"/>
    <w:rsid w:val="00054546"/>
    <w:rsid w:val="0005494A"/>
    <w:rsid w:val="00055AE2"/>
    <w:rsid w:val="00055CD2"/>
    <w:rsid w:val="00056046"/>
    <w:rsid w:val="000617B7"/>
    <w:rsid w:val="0006662D"/>
    <w:rsid w:val="000673F6"/>
    <w:rsid w:val="00067B6C"/>
    <w:rsid w:val="000701F3"/>
    <w:rsid w:val="000703BA"/>
    <w:rsid w:val="000733EA"/>
    <w:rsid w:val="00073D03"/>
    <w:rsid w:val="000741B4"/>
    <w:rsid w:val="00075E73"/>
    <w:rsid w:val="00083FCE"/>
    <w:rsid w:val="0008531A"/>
    <w:rsid w:val="00085DD1"/>
    <w:rsid w:val="00092332"/>
    <w:rsid w:val="0009273D"/>
    <w:rsid w:val="0009401C"/>
    <w:rsid w:val="00094C4C"/>
    <w:rsid w:val="000957F8"/>
    <w:rsid w:val="00097E2A"/>
    <w:rsid w:val="000A2B6F"/>
    <w:rsid w:val="000A3E8D"/>
    <w:rsid w:val="000A535C"/>
    <w:rsid w:val="000B108B"/>
    <w:rsid w:val="000B2550"/>
    <w:rsid w:val="000B267C"/>
    <w:rsid w:val="000B2A7E"/>
    <w:rsid w:val="000B57D7"/>
    <w:rsid w:val="000B6AFB"/>
    <w:rsid w:val="000B6FA4"/>
    <w:rsid w:val="000B6FDD"/>
    <w:rsid w:val="000B7E9C"/>
    <w:rsid w:val="000C49B1"/>
    <w:rsid w:val="000C6D18"/>
    <w:rsid w:val="000D10A2"/>
    <w:rsid w:val="000D19A8"/>
    <w:rsid w:val="000D24C4"/>
    <w:rsid w:val="000D3A73"/>
    <w:rsid w:val="000D3E4A"/>
    <w:rsid w:val="000D41BF"/>
    <w:rsid w:val="000D4324"/>
    <w:rsid w:val="000D5303"/>
    <w:rsid w:val="000D6E0F"/>
    <w:rsid w:val="000E2993"/>
    <w:rsid w:val="000E6032"/>
    <w:rsid w:val="000E60E9"/>
    <w:rsid w:val="000E6C9F"/>
    <w:rsid w:val="000E717E"/>
    <w:rsid w:val="000E7BDC"/>
    <w:rsid w:val="000F0DCE"/>
    <w:rsid w:val="000F11A8"/>
    <w:rsid w:val="000F1468"/>
    <w:rsid w:val="000F3654"/>
    <w:rsid w:val="000F36C8"/>
    <w:rsid w:val="000F5789"/>
    <w:rsid w:val="000F6648"/>
    <w:rsid w:val="000F68A3"/>
    <w:rsid w:val="000F70F3"/>
    <w:rsid w:val="000F7574"/>
    <w:rsid w:val="00100795"/>
    <w:rsid w:val="001019BF"/>
    <w:rsid w:val="001024AE"/>
    <w:rsid w:val="0010417C"/>
    <w:rsid w:val="001043F5"/>
    <w:rsid w:val="0010529E"/>
    <w:rsid w:val="001054B7"/>
    <w:rsid w:val="001055DD"/>
    <w:rsid w:val="00105802"/>
    <w:rsid w:val="00105B6A"/>
    <w:rsid w:val="00105E6D"/>
    <w:rsid w:val="00107674"/>
    <w:rsid w:val="00107A50"/>
    <w:rsid w:val="00107B8B"/>
    <w:rsid w:val="00111CE5"/>
    <w:rsid w:val="0011441B"/>
    <w:rsid w:val="00115F39"/>
    <w:rsid w:val="00116B92"/>
    <w:rsid w:val="001179B5"/>
    <w:rsid w:val="00117D1E"/>
    <w:rsid w:val="00120A4B"/>
    <w:rsid w:val="00123A0D"/>
    <w:rsid w:val="00124DBF"/>
    <w:rsid w:val="00124DF8"/>
    <w:rsid w:val="001259AC"/>
    <w:rsid w:val="00130ABB"/>
    <w:rsid w:val="001312B5"/>
    <w:rsid w:val="0013223C"/>
    <w:rsid w:val="0013268A"/>
    <w:rsid w:val="00136E98"/>
    <w:rsid w:val="00137DFE"/>
    <w:rsid w:val="00140906"/>
    <w:rsid w:val="00142CB8"/>
    <w:rsid w:val="00144578"/>
    <w:rsid w:val="00144F0F"/>
    <w:rsid w:val="00145DBE"/>
    <w:rsid w:val="0014744A"/>
    <w:rsid w:val="00151828"/>
    <w:rsid w:val="00153F3E"/>
    <w:rsid w:val="0015520C"/>
    <w:rsid w:val="001569F5"/>
    <w:rsid w:val="001574E4"/>
    <w:rsid w:val="001610BA"/>
    <w:rsid w:val="001615EB"/>
    <w:rsid w:val="00165208"/>
    <w:rsid w:val="0016520D"/>
    <w:rsid w:val="00165369"/>
    <w:rsid w:val="001726B5"/>
    <w:rsid w:val="001742A7"/>
    <w:rsid w:val="00181A23"/>
    <w:rsid w:val="00182517"/>
    <w:rsid w:val="00183855"/>
    <w:rsid w:val="0018452C"/>
    <w:rsid w:val="001849BA"/>
    <w:rsid w:val="00184B6D"/>
    <w:rsid w:val="0018606C"/>
    <w:rsid w:val="001860D5"/>
    <w:rsid w:val="00187AC4"/>
    <w:rsid w:val="00187CA1"/>
    <w:rsid w:val="001914B1"/>
    <w:rsid w:val="00196795"/>
    <w:rsid w:val="0019792F"/>
    <w:rsid w:val="001A00DA"/>
    <w:rsid w:val="001A0D6B"/>
    <w:rsid w:val="001A18AA"/>
    <w:rsid w:val="001A2414"/>
    <w:rsid w:val="001A5D0F"/>
    <w:rsid w:val="001B061E"/>
    <w:rsid w:val="001B32EE"/>
    <w:rsid w:val="001B395E"/>
    <w:rsid w:val="001B465A"/>
    <w:rsid w:val="001B5997"/>
    <w:rsid w:val="001B7E42"/>
    <w:rsid w:val="001C0BB5"/>
    <w:rsid w:val="001C1D44"/>
    <w:rsid w:val="001C201D"/>
    <w:rsid w:val="001C3572"/>
    <w:rsid w:val="001C41BC"/>
    <w:rsid w:val="001D1B47"/>
    <w:rsid w:val="001D3D2E"/>
    <w:rsid w:val="001D5018"/>
    <w:rsid w:val="001D676B"/>
    <w:rsid w:val="001D747E"/>
    <w:rsid w:val="001D76AA"/>
    <w:rsid w:val="001D779D"/>
    <w:rsid w:val="001E0366"/>
    <w:rsid w:val="001E3780"/>
    <w:rsid w:val="001E4775"/>
    <w:rsid w:val="001E7DB3"/>
    <w:rsid w:val="001F00A2"/>
    <w:rsid w:val="001F220C"/>
    <w:rsid w:val="001F2252"/>
    <w:rsid w:val="001F28C8"/>
    <w:rsid w:val="001F4050"/>
    <w:rsid w:val="001F7A65"/>
    <w:rsid w:val="002006F4"/>
    <w:rsid w:val="00201637"/>
    <w:rsid w:val="00201AB8"/>
    <w:rsid w:val="00201B2C"/>
    <w:rsid w:val="00202B49"/>
    <w:rsid w:val="00203024"/>
    <w:rsid w:val="00203868"/>
    <w:rsid w:val="00207419"/>
    <w:rsid w:val="002103ED"/>
    <w:rsid w:val="00212127"/>
    <w:rsid w:val="00213BB5"/>
    <w:rsid w:val="00213E6E"/>
    <w:rsid w:val="0021498F"/>
    <w:rsid w:val="00214CBB"/>
    <w:rsid w:val="00216181"/>
    <w:rsid w:val="00216517"/>
    <w:rsid w:val="00230F69"/>
    <w:rsid w:val="00231E76"/>
    <w:rsid w:val="00232700"/>
    <w:rsid w:val="0023548B"/>
    <w:rsid w:val="002356C3"/>
    <w:rsid w:val="0024087A"/>
    <w:rsid w:val="002408B1"/>
    <w:rsid w:val="00240AE3"/>
    <w:rsid w:val="00240AEB"/>
    <w:rsid w:val="00243943"/>
    <w:rsid w:val="00243D31"/>
    <w:rsid w:val="002444D6"/>
    <w:rsid w:val="00247C3E"/>
    <w:rsid w:val="00247DCD"/>
    <w:rsid w:val="00247EBA"/>
    <w:rsid w:val="00250837"/>
    <w:rsid w:val="0025270C"/>
    <w:rsid w:val="00253029"/>
    <w:rsid w:val="0025359D"/>
    <w:rsid w:val="002536BA"/>
    <w:rsid w:val="002544B0"/>
    <w:rsid w:val="00255910"/>
    <w:rsid w:val="00256364"/>
    <w:rsid w:val="00261FB3"/>
    <w:rsid w:val="002669F2"/>
    <w:rsid w:val="00271317"/>
    <w:rsid w:val="00271B36"/>
    <w:rsid w:val="0027292A"/>
    <w:rsid w:val="00275DC7"/>
    <w:rsid w:val="00282366"/>
    <w:rsid w:val="0028318B"/>
    <w:rsid w:val="00283AD4"/>
    <w:rsid w:val="00284126"/>
    <w:rsid w:val="0028602B"/>
    <w:rsid w:val="00286C99"/>
    <w:rsid w:val="00292E57"/>
    <w:rsid w:val="00293F2E"/>
    <w:rsid w:val="002946FF"/>
    <w:rsid w:val="00295C61"/>
    <w:rsid w:val="002976BD"/>
    <w:rsid w:val="002A1457"/>
    <w:rsid w:val="002A276F"/>
    <w:rsid w:val="002A3228"/>
    <w:rsid w:val="002A54EC"/>
    <w:rsid w:val="002A6519"/>
    <w:rsid w:val="002B17A8"/>
    <w:rsid w:val="002B256E"/>
    <w:rsid w:val="002B3312"/>
    <w:rsid w:val="002B33EA"/>
    <w:rsid w:val="002B406D"/>
    <w:rsid w:val="002C38FD"/>
    <w:rsid w:val="002C3AE8"/>
    <w:rsid w:val="002C48FA"/>
    <w:rsid w:val="002C5FE0"/>
    <w:rsid w:val="002C6136"/>
    <w:rsid w:val="002D22A8"/>
    <w:rsid w:val="002D2A49"/>
    <w:rsid w:val="002D3C68"/>
    <w:rsid w:val="002D3E5A"/>
    <w:rsid w:val="002E0BB6"/>
    <w:rsid w:val="002E0C5A"/>
    <w:rsid w:val="002E3644"/>
    <w:rsid w:val="002E439B"/>
    <w:rsid w:val="002E5340"/>
    <w:rsid w:val="002E6939"/>
    <w:rsid w:val="002F095F"/>
    <w:rsid w:val="002F0C66"/>
    <w:rsid w:val="002F132D"/>
    <w:rsid w:val="002F1A3E"/>
    <w:rsid w:val="002F2F15"/>
    <w:rsid w:val="002F3B5C"/>
    <w:rsid w:val="002F4180"/>
    <w:rsid w:val="002F6A77"/>
    <w:rsid w:val="002F7585"/>
    <w:rsid w:val="002F7E54"/>
    <w:rsid w:val="00301198"/>
    <w:rsid w:val="00303334"/>
    <w:rsid w:val="003049F9"/>
    <w:rsid w:val="00305113"/>
    <w:rsid w:val="00306B9A"/>
    <w:rsid w:val="00312A84"/>
    <w:rsid w:val="003132F7"/>
    <w:rsid w:val="0031354D"/>
    <w:rsid w:val="00314401"/>
    <w:rsid w:val="00314DAF"/>
    <w:rsid w:val="00315CFC"/>
    <w:rsid w:val="003174AD"/>
    <w:rsid w:val="003211EB"/>
    <w:rsid w:val="00321776"/>
    <w:rsid w:val="00322D57"/>
    <w:rsid w:val="00323D34"/>
    <w:rsid w:val="0032478E"/>
    <w:rsid w:val="00326B37"/>
    <w:rsid w:val="003270F5"/>
    <w:rsid w:val="0032737E"/>
    <w:rsid w:val="00327C2D"/>
    <w:rsid w:val="003339CB"/>
    <w:rsid w:val="00333CDA"/>
    <w:rsid w:val="003342B5"/>
    <w:rsid w:val="00336C98"/>
    <w:rsid w:val="00340D03"/>
    <w:rsid w:val="003469BA"/>
    <w:rsid w:val="00347A75"/>
    <w:rsid w:val="00350667"/>
    <w:rsid w:val="00351207"/>
    <w:rsid w:val="00351B3B"/>
    <w:rsid w:val="00355D6F"/>
    <w:rsid w:val="003563A2"/>
    <w:rsid w:val="0035764C"/>
    <w:rsid w:val="00362F11"/>
    <w:rsid w:val="003653F8"/>
    <w:rsid w:val="003660CE"/>
    <w:rsid w:val="00371102"/>
    <w:rsid w:val="0037284F"/>
    <w:rsid w:val="00372AC2"/>
    <w:rsid w:val="003741F8"/>
    <w:rsid w:val="00380D2C"/>
    <w:rsid w:val="003829AC"/>
    <w:rsid w:val="00383440"/>
    <w:rsid w:val="00383798"/>
    <w:rsid w:val="00383C60"/>
    <w:rsid w:val="0038446B"/>
    <w:rsid w:val="003872D5"/>
    <w:rsid w:val="00390628"/>
    <w:rsid w:val="0039290D"/>
    <w:rsid w:val="00393296"/>
    <w:rsid w:val="00393FE1"/>
    <w:rsid w:val="00394257"/>
    <w:rsid w:val="003959F8"/>
    <w:rsid w:val="00395B49"/>
    <w:rsid w:val="00396A80"/>
    <w:rsid w:val="003A0E3E"/>
    <w:rsid w:val="003A11F3"/>
    <w:rsid w:val="003A1E4A"/>
    <w:rsid w:val="003A25BF"/>
    <w:rsid w:val="003A604A"/>
    <w:rsid w:val="003A7A3B"/>
    <w:rsid w:val="003A7E56"/>
    <w:rsid w:val="003B2D03"/>
    <w:rsid w:val="003B4B52"/>
    <w:rsid w:val="003B4D96"/>
    <w:rsid w:val="003B55AA"/>
    <w:rsid w:val="003B71C0"/>
    <w:rsid w:val="003C091A"/>
    <w:rsid w:val="003C1FBB"/>
    <w:rsid w:val="003C4F53"/>
    <w:rsid w:val="003C75D9"/>
    <w:rsid w:val="003D0B43"/>
    <w:rsid w:val="003D0D51"/>
    <w:rsid w:val="003D10C0"/>
    <w:rsid w:val="003D4B05"/>
    <w:rsid w:val="003D56B2"/>
    <w:rsid w:val="003D570F"/>
    <w:rsid w:val="003D60CF"/>
    <w:rsid w:val="003D76E1"/>
    <w:rsid w:val="003E0712"/>
    <w:rsid w:val="003E141C"/>
    <w:rsid w:val="003E2815"/>
    <w:rsid w:val="003E5894"/>
    <w:rsid w:val="003F4AC5"/>
    <w:rsid w:val="003F54E8"/>
    <w:rsid w:val="003F5838"/>
    <w:rsid w:val="003F6A43"/>
    <w:rsid w:val="003F7132"/>
    <w:rsid w:val="004003BE"/>
    <w:rsid w:val="00403196"/>
    <w:rsid w:val="004035E1"/>
    <w:rsid w:val="004039F1"/>
    <w:rsid w:val="004048E5"/>
    <w:rsid w:val="004111B6"/>
    <w:rsid w:val="00412178"/>
    <w:rsid w:val="004152DA"/>
    <w:rsid w:val="00416B5C"/>
    <w:rsid w:val="004173C5"/>
    <w:rsid w:val="00417F30"/>
    <w:rsid w:val="00420837"/>
    <w:rsid w:val="00421C4D"/>
    <w:rsid w:val="00422245"/>
    <w:rsid w:val="00424F39"/>
    <w:rsid w:val="00425093"/>
    <w:rsid w:val="00425E94"/>
    <w:rsid w:val="00427C53"/>
    <w:rsid w:val="00433F09"/>
    <w:rsid w:val="00434072"/>
    <w:rsid w:val="004342E5"/>
    <w:rsid w:val="00435B0B"/>
    <w:rsid w:val="0043655A"/>
    <w:rsid w:val="004375D4"/>
    <w:rsid w:val="00441B2F"/>
    <w:rsid w:val="004435C0"/>
    <w:rsid w:val="0044377B"/>
    <w:rsid w:val="00444B04"/>
    <w:rsid w:val="00445297"/>
    <w:rsid w:val="0044697C"/>
    <w:rsid w:val="00446B86"/>
    <w:rsid w:val="004517E7"/>
    <w:rsid w:val="0045297B"/>
    <w:rsid w:val="00453410"/>
    <w:rsid w:val="00455CDB"/>
    <w:rsid w:val="0046272E"/>
    <w:rsid w:val="00463740"/>
    <w:rsid w:val="00463FC6"/>
    <w:rsid w:val="004731EC"/>
    <w:rsid w:val="00476ADB"/>
    <w:rsid w:val="00477A8E"/>
    <w:rsid w:val="00477D81"/>
    <w:rsid w:val="00481ED8"/>
    <w:rsid w:val="00484561"/>
    <w:rsid w:val="00484D39"/>
    <w:rsid w:val="004860BC"/>
    <w:rsid w:val="00490261"/>
    <w:rsid w:val="00492436"/>
    <w:rsid w:val="00495486"/>
    <w:rsid w:val="00495C60"/>
    <w:rsid w:val="004A1257"/>
    <w:rsid w:val="004A41DB"/>
    <w:rsid w:val="004A697F"/>
    <w:rsid w:val="004A6F70"/>
    <w:rsid w:val="004B0A8F"/>
    <w:rsid w:val="004B1E5C"/>
    <w:rsid w:val="004B2C17"/>
    <w:rsid w:val="004B30F4"/>
    <w:rsid w:val="004B65AD"/>
    <w:rsid w:val="004B6BA0"/>
    <w:rsid w:val="004C07CF"/>
    <w:rsid w:val="004C0D46"/>
    <w:rsid w:val="004C42A7"/>
    <w:rsid w:val="004C4FEA"/>
    <w:rsid w:val="004C6A53"/>
    <w:rsid w:val="004D0B51"/>
    <w:rsid w:val="004D1664"/>
    <w:rsid w:val="004D29B3"/>
    <w:rsid w:val="004D3285"/>
    <w:rsid w:val="004D3B57"/>
    <w:rsid w:val="004D422F"/>
    <w:rsid w:val="004D557A"/>
    <w:rsid w:val="004D6994"/>
    <w:rsid w:val="004E2608"/>
    <w:rsid w:val="004E28AF"/>
    <w:rsid w:val="004E2C20"/>
    <w:rsid w:val="004E2C6D"/>
    <w:rsid w:val="004E39DE"/>
    <w:rsid w:val="004E69C7"/>
    <w:rsid w:val="004E6F69"/>
    <w:rsid w:val="004F00E9"/>
    <w:rsid w:val="004F226D"/>
    <w:rsid w:val="004F43AD"/>
    <w:rsid w:val="004F6B3A"/>
    <w:rsid w:val="004F7794"/>
    <w:rsid w:val="005050BC"/>
    <w:rsid w:val="00506000"/>
    <w:rsid w:val="0050746D"/>
    <w:rsid w:val="00507BF6"/>
    <w:rsid w:val="00507E9F"/>
    <w:rsid w:val="00510354"/>
    <w:rsid w:val="005107FE"/>
    <w:rsid w:val="00512BC0"/>
    <w:rsid w:val="00513C99"/>
    <w:rsid w:val="00513E30"/>
    <w:rsid w:val="00513F76"/>
    <w:rsid w:val="00515492"/>
    <w:rsid w:val="00515EA0"/>
    <w:rsid w:val="00521AB5"/>
    <w:rsid w:val="00523C5E"/>
    <w:rsid w:val="005271FA"/>
    <w:rsid w:val="005312A7"/>
    <w:rsid w:val="0053181F"/>
    <w:rsid w:val="005323D0"/>
    <w:rsid w:val="00533057"/>
    <w:rsid w:val="005332B9"/>
    <w:rsid w:val="0053565F"/>
    <w:rsid w:val="00536640"/>
    <w:rsid w:val="00536A58"/>
    <w:rsid w:val="00536E1A"/>
    <w:rsid w:val="00537C93"/>
    <w:rsid w:val="005402FC"/>
    <w:rsid w:val="00540EBB"/>
    <w:rsid w:val="00541C00"/>
    <w:rsid w:val="00541E01"/>
    <w:rsid w:val="0054581A"/>
    <w:rsid w:val="005458F6"/>
    <w:rsid w:val="00545A1E"/>
    <w:rsid w:val="00546934"/>
    <w:rsid w:val="00552314"/>
    <w:rsid w:val="00552ED8"/>
    <w:rsid w:val="005534AA"/>
    <w:rsid w:val="00555A93"/>
    <w:rsid w:val="005603C0"/>
    <w:rsid w:val="00560823"/>
    <w:rsid w:val="00560E75"/>
    <w:rsid w:val="005610E4"/>
    <w:rsid w:val="00563994"/>
    <w:rsid w:val="005675E6"/>
    <w:rsid w:val="005720B5"/>
    <w:rsid w:val="0057263C"/>
    <w:rsid w:val="00573456"/>
    <w:rsid w:val="00577166"/>
    <w:rsid w:val="00581B18"/>
    <w:rsid w:val="00583FBD"/>
    <w:rsid w:val="005845D9"/>
    <w:rsid w:val="005848C9"/>
    <w:rsid w:val="00584BE6"/>
    <w:rsid w:val="00586310"/>
    <w:rsid w:val="00586D67"/>
    <w:rsid w:val="0058764D"/>
    <w:rsid w:val="00591192"/>
    <w:rsid w:val="00592849"/>
    <w:rsid w:val="005962D8"/>
    <w:rsid w:val="005971DC"/>
    <w:rsid w:val="005972D5"/>
    <w:rsid w:val="00597CD7"/>
    <w:rsid w:val="005A097F"/>
    <w:rsid w:val="005A1ADD"/>
    <w:rsid w:val="005A2FBD"/>
    <w:rsid w:val="005A4DDD"/>
    <w:rsid w:val="005A701A"/>
    <w:rsid w:val="005A7D6A"/>
    <w:rsid w:val="005B09F1"/>
    <w:rsid w:val="005B1AF4"/>
    <w:rsid w:val="005B311F"/>
    <w:rsid w:val="005B3BDE"/>
    <w:rsid w:val="005B6078"/>
    <w:rsid w:val="005C1FF8"/>
    <w:rsid w:val="005C2A6C"/>
    <w:rsid w:val="005C35B1"/>
    <w:rsid w:val="005C3829"/>
    <w:rsid w:val="005D33FE"/>
    <w:rsid w:val="005D3868"/>
    <w:rsid w:val="005D506F"/>
    <w:rsid w:val="005D5B69"/>
    <w:rsid w:val="005D6D68"/>
    <w:rsid w:val="005D6EE4"/>
    <w:rsid w:val="005E17D6"/>
    <w:rsid w:val="005E481D"/>
    <w:rsid w:val="005E5446"/>
    <w:rsid w:val="005E5ACC"/>
    <w:rsid w:val="005E61AA"/>
    <w:rsid w:val="005E7D47"/>
    <w:rsid w:val="005F12A8"/>
    <w:rsid w:val="005F20C6"/>
    <w:rsid w:val="005F3B21"/>
    <w:rsid w:val="005F4EA8"/>
    <w:rsid w:val="005F4F16"/>
    <w:rsid w:val="006021FC"/>
    <w:rsid w:val="00604312"/>
    <w:rsid w:val="00606137"/>
    <w:rsid w:val="00607C87"/>
    <w:rsid w:val="00615930"/>
    <w:rsid w:val="00620A46"/>
    <w:rsid w:val="006225F0"/>
    <w:rsid w:val="00625A3C"/>
    <w:rsid w:val="00627212"/>
    <w:rsid w:val="0062783F"/>
    <w:rsid w:val="00627864"/>
    <w:rsid w:val="00630D49"/>
    <w:rsid w:val="00631949"/>
    <w:rsid w:val="00631B72"/>
    <w:rsid w:val="006334B2"/>
    <w:rsid w:val="00635BBB"/>
    <w:rsid w:val="00636F98"/>
    <w:rsid w:val="00641095"/>
    <w:rsid w:val="00641A75"/>
    <w:rsid w:val="00643CE9"/>
    <w:rsid w:val="006440BE"/>
    <w:rsid w:val="00650D9D"/>
    <w:rsid w:val="00651404"/>
    <w:rsid w:val="006572BD"/>
    <w:rsid w:val="00664424"/>
    <w:rsid w:val="00664C69"/>
    <w:rsid w:val="00666CDB"/>
    <w:rsid w:val="00666E33"/>
    <w:rsid w:val="00667471"/>
    <w:rsid w:val="006675F0"/>
    <w:rsid w:val="00673C08"/>
    <w:rsid w:val="0067570D"/>
    <w:rsid w:val="00676764"/>
    <w:rsid w:val="00677184"/>
    <w:rsid w:val="00680919"/>
    <w:rsid w:val="00682006"/>
    <w:rsid w:val="00685074"/>
    <w:rsid w:val="00685CCB"/>
    <w:rsid w:val="006864BD"/>
    <w:rsid w:val="00686943"/>
    <w:rsid w:val="0069135D"/>
    <w:rsid w:val="0069363A"/>
    <w:rsid w:val="00693F00"/>
    <w:rsid w:val="00693F21"/>
    <w:rsid w:val="006946E0"/>
    <w:rsid w:val="00697EEF"/>
    <w:rsid w:val="006A1099"/>
    <w:rsid w:val="006A185E"/>
    <w:rsid w:val="006A3768"/>
    <w:rsid w:val="006A3B5E"/>
    <w:rsid w:val="006A5981"/>
    <w:rsid w:val="006A6032"/>
    <w:rsid w:val="006B27AF"/>
    <w:rsid w:val="006B2E99"/>
    <w:rsid w:val="006B5CED"/>
    <w:rsid w:val="006C05DB"/>
    <w:rsid w:val="006C32A0"/>
    <w:rsid w:val="006C6082"/>
    <w:rsid w:val="006C65FB"/>
    <w:rsid w:val="006C67D7"/>
    <w:rsid w:val="006C6E09"/>
    <w:rsid w:val="006C7B2F"/>
    <w:rsid w:val="006C7FEA"/>
    <w:rsid w:val="006D0879"/>
    <w:rsid w:val="006D0E66"/>
    <w:rsid w:val="006D4C9C"/>
    <w:rsid w:val="006D7A37"/>
    <w:rsid w:val="006E0A95"/>
    <w:rsid w:val="006E0B71"/>
    <w:rsid w:val="006E2A93"/>
    <w:rsid w:val="006E2CD6"/>
    <w:rsid w:val="006E350C"/>
    <w:rsid w:val="006E36FC"/>
    <w:rsid w:val="006E6E5A"/>
    <w:rsid w:val="006F0767"/>
    <w:rsid w:val="006F1817"/>
    <w:rsid w:val="006F1D8F"/>
    <w:rsid w:val="006F52AA"/>
    <w:rsid w:val="006F55BB"/>
    <w:rsid w:val="006F60B2"/>
    <w:rsid w:val="006F6739"/>
    <w:rsid w:val="007006F5"/>
    <w:rsid w:val="0070343F"/>
    <w:rsid w:val="00703D13"/>
    <w:rsid w:val="00704256"/>
    <w:rsid w:val="00704573"/>
    <w:rsid w:val="00705489"/>
    <w:rsid w:val="00706D11"/>
    <w:rsid w:val="00710046"/>
    <w:rsid w:val="00710DB2"/>
    <w:rsid w:val="0071287F"/>
    <w:rsid w:val="00713559"/>
    <w:rsid w:val="00715765"/>
    <w:rsid w:val="00715E9A"/>
    <w:rsid w:val="00717985"/>
    <w:rsid w:val="00720E29"/>
    <w:rsid w:val="0072585E"/>
    <w:rsid w:val="00731B2B"/>
    <w:rsid w:val="00731D58"/>
    <w:rsid w:val="007322FC"/>
    <w:rsid w:val="00733662"/>
    <w:rsid w:val="007362F4"/>
    <w:rsid w:val="00737643"/>
    <w:rsid w:val="00740DBF"/>
    <w:rsid w:val="00741310"/>
    <w:rsid w:val="007419D5"/>
    <w:rsid w:val="007425B6"/>
    <w:rsid w:val="007440C4"/>
    <w:rsid w:val="00745A2B"/>
    <w:rsid w:val="00745EC8"/>
    <w:rsid w:val="00750038"/>
    <w:rsid w:val="007519EF"/>
    <w:rsid w:val="00752A3E"/>
    <w:rsid w:val="00752FA3"/>
    <w:rsid w:val="0075512F"/>
    <w:rsid w:val="00755407"/>
    <w:rsid w:val="00756D52"/>
    <w:rsid w:val="00760D48"/>
    <w:rsid w:val="00760EB2"/>
    <w:rsid w:val="007621D0"/>
    <w:rsid w:val="007629DF"/>
    <w:rsid w:val="007633C8"/>
    <w:rsid w:val="0076525A"/>
    <w:rsid w:val="00765ED4"/>
    <w:rsid w:val="00766CF8"/>
    <w:rsid w:val="00767524"/>
    <w:rsid w:val="00771630"/>
    <w:rsid w:val="00771C2D"/>
    <w:rsid w:val="007734B5"/>
    <w:rsid w:val="00773BB6"/>
    <w:rsid w:val="007749A5"/>
    <w:rsid w:val="007759EB"/>
    <w:rsid w:val="00776CA7"/>
    <w:rsid w:val="0078056B"/>
    <w:rsid w:val="007809CE"/>
    <w:rsid w:val="0078284E"/>
    <w:rsid w:val="00783F11"/>
    <w:rsid w:val="0078479F"/>
    <w:rsid w:val="00786D2D"/>
    <w:rsid w:val="00786EAB"/>
    <w:rsid w:val="007912AA"/>
    <w:rsid w:val="007920D0"/>
    <w:rsid w:val="00792BEB"/>
    <w:rsid w:val="0079344F"/>
    <w:rsid w:val="0079346F"/>
    <w:rsid w:val="00795002"/>
    <w:rsid w:val="007A0363"/>
    <w:rsid w:val="007A1395"/>
    <w:rsid w:val="007A2F51"/>
    <w:rsid w:val="007A3A81"/>
    <w:rsid w:val="007A4E23"/>
    <w:rsid w:val="007A5A58"/>
    <w:rsid w:val="007A6690"/>
    <w:rsid w:val="007B0875"/>
    <w:rsid w:val="007B1DE4"/>
    <w:rsid w:val="007B4458"/>
    <w:rsid w:val="007B4C9B"/>
    <w:rsid w:val="007B6DF1"/>
    <w:rsid w:val="007C1F57"/>
    <w:rsid w:val="007C29F0"/>
    <w:rsid w:val="007C2A5B"/>
    <w:rsid w:val="007C5FB9"/>
    <w:rsid w:val="007C7D69"/>
    <w:rsid w:val="007D0CEF"/>
    <w:rsid w:val="007D14CF"/>
    <w:rsid w:val="007D180F"/>
    <w:rsid w:val="007D362F"/>
    <w:rsid w:val="007D3E58"/>
    <w:rsid w:val="007E1328"/>
    <w:rsid w:val="007E1F65"/>
    <w:rsid w:val="007E21C5"/>
    <w:rsid w:val="007E4C1E"/>
    <w:rsid w:val="007F2F45"/>
    <w:rsid w:val="007F41E9"/>
    <w:rsid w:val="007F6A1D"/>
    <w:rsid w:val="0080116D"/>
    <w:rsid w:val="00801449"/>
    <w:rsid w:val="00803A6C"/>
    <w:rsid w:val="0080468C"/>
    <w:rsid w:val="00806F67"/>
    <w:rsid w:val="008076C2"/>
    <w:rsid w:val="008103D0"/>
    <w:rsid w:val="00810EB6"/>
    <w:rsid w:val="00811296"/>
    <w:rsid w:val="008115B7"/>
    <w:rsid w:val="0081420C"/>
    <w:rsid w:val="00814F82"/>
    <w:rsid w:val="00815578"/>
    <w:rsid w:val="008162CB"/>
    <w:rsid w:val="00820EDE"/>
    <w:rsid w:val="00822303"/>
    <w:rsid w:val="008238E2"/>
    <w:rsid w:val="00823D04"/>
    <w:rsid w:val="00824A2A"/>
    <w:rsid w:val="008252F2"/>
    <w:rsid w:val="00830A35"/>
    <w:rsid w:val="008342CE"/>
    <w:rsid w:val="00834F3E"/>
    <w:rsid w:val="00835885"/>
    <w:rsid w:val="00835962"/>
    <w:rsid w:val="00837202"/>
    <w:rsid w:val="00840568"/>
    <w:rsid w:val="00840DFB"/>
    <w:rsid w:val="00842488"/>
    <w:rsid w:val="008426A5"/>
    <w:rsid w:val="00845C90"/>
    <w:rsid w:val="00846D51"/>
    <w:rsid w:val="008472D9"/>
    <w:rsid w:val="00847706"/>
    <w:rsid w:val="00855FB9"/>
    <w:rsid w:val="00856323"/>
    <w:rsid w:val="008565B3"/>
    <w:rsid w:val="008571D2"/>
    <w:rsid w:val="0085773E"/>
    <w:rsid w:val="00857BED"/>
    <w:rsid w:val="0086008F"/>
    <w:rsid w:val="0086159B"/>
    <w:rsid w:val="00864CD4"/>
    <w:rsid w:val="00864F25"/>
    <w:rsid w:val="00865092"/>
    <w:rsid w:val="00866C10"/>
    <w:rsid w:val="00872471"/>
    <w:rsid w:val="00874E6E"/>
    <w:rsid w:val="00875648"/>
    <w:rsid w:val="00876453"/>
    <w:rsid w:val="00881D2F"/>
    <w:rsid w:val="00883071"/>
    <w:rsid w:val="008848D1"/>
    <w:rsid w:val="00890456"/>
    <w:rsid w:val="0089202A"/>
    <w:rsid w:val="008925AC"/>
    <w:rsid w:val="00895B87"/>
    <w:rsid w:val="008A2BF2"/>
    <w:rsid w:val="008A4A6B"/>
    <w:rsid w:val="008A6C76"/>
    <w:rsid w:val="008A74C0"/>
    <w:rsid w:val="008B0814"/>
    <w:rsid w:val="008B0C8C"/>
    <w:rsid w:val="008B180C"/>
    <w:rsid w:val="008B1AC7"/>
    <w:rsid w:val="008B239C"/>
    <w:rsid w:val="008B3069"/>
    <w:rsid w:val="008B332B"/>
    <w:rsid w:val="008B4A94"/>
    <w:rsid w:val="008B52B1"/>
    <w:rsid w:val="008B66DF"/>
    <w:rsid w:val="008B6DA4"/>
    <w:rsid w:val="008B6E84"/>
    <w:rsid w:val="008B7763"/>
    <w:rsid w:val="008C38FB"/>
    <w:rsid w:val="008C5265"/>
    <w:rsid w:val="008C6ED4"/>
    <w:rsid w:val="008D1757"/>
    <w:rsid w:val="008D475F"/>
    <w:rsid w:val="008D5188"/>
    <w:rsid w:val="008D5666"/>
    <w:rsid w:val="008D573D"/>
    <w:rsid w:val="008E45B5"/>
    <w:rsid w:val="008E5179"/>
    <w:rsid w:val="008E5185"/>
    <w:rsid w:val="008E574B"/>
    <w:rsid w:val="008E666E"/>
    <w:rsid w:val="008E67B8"/>
    <w:rsid w:val="008F0DD9"/>
    <w:rsid w:val="008F0E60"/>
    <w:rsid w:val="008F3C5D"/>
    <w:rsid w:val="008F487F"/>
    <w:rsid w:val="008F5BE4"/>
    <w:rsid w:val="008F7A03"/>
    <w:rsid w:val="008F7A6B"/>
    <w:rsid w:val="008F7B1C"/>
    <w:rsid w:val="009013A2"/>
    <w:rsid w:val="00902F63"/>
    <w:rsid w:val="00903399"/>
    <w:rsid w:val="0090473B"/>
    <w:rsid w:val="009101A8"/>
    <w:rsid w:val="00911436"/>
    <w:rsid w:val="00911EA1"/>
    <w:rsid w:val="00911FB6"/>
    <w:rsid w:val="0091790A"/>
    <w:rsid w:val="00920E29"/>
    <w:rsid w:val="00924087"/>
    <w:rsid w:val="00930199"/>
    <w:rsid w:val="00933803"/>
    <w:rsid w:val="00935BF4"/>
    <w:rsid w:val="00935CC0"/>
    <w:rsid w:val="00936E38"/>
    <w:rsid w:val="00937596"/>
    <w:rsid w:val="00941CEF"/>
    <w:rsid w:val="00941FB6"/>
    <w:rsid w:val="00943BA8"/>
    <w:rsid w:val="00943FFD"/>
    <w:rsid w:val="0095088D"/>
    <w:rsid w:val="00951CD0"/>
    <w:rsid w:val="00960F84"/>
    <w:rsid w:val="00962090"/>
    <w:rsid w:val="009652D8"/>
    <w:rsid w:val="0096621D"/>
    <w:rsid w:val="0096676E"/>
    <w:rsid w:val="0097157C"/>
    <w:rsid w:val="00974183"/>
    <w:rsid w:val="00975660"/>
    <w:rsid w:val="0098026F"/>
    <w:rsid w:val="00981C4B"/>
    <w:rsid w:val="009820B3"/>
    <w:rsid w:val="00986EDE"/>
    <w:rsid w:val="00987C47"/>
    <w:rsid w:val="009903BE"/>
    <w:rsid w:val="00990EF8"/>
    <w:rsid w:val="00997367"/>
    <w:rsid w:val="009A26EA"/>
    <w:rsid w:val="009A48E1"/>
    <w:rsid w:val="009A501C"/>
    <w:rsid w:val="009A5736"/>
    <w:rsid w:val="009A6615"/>
    <w:rsid w:val="009A6A1E"/>
    <w:rsid w:val="009B0749"/>
    <w:rsid w:val="009B307B"/>
    <w:rsid w:val="009B4611"/>
    <w:rsid w:val="009B6CB5"/>
    <w:rsid w:val="009C0DF6"/>
    <w:rsid w:val="009C3337"/>
    <w:rsid w:val="009C517C"/>
    <w:rsid w:val="009C6795"/>
    <w:rsid w:val="009C6B64"/>
    <w:rsid w:val="009D301C"/>
    <w:rsid w:val="009D50B4"/>
    <w:rsid w:val="009E0309"/>
    <w:rsid w:val="009E0DA9"/>
    <w:rsid w:val="009E17E0"/>
    <w:rsid w:val="009E35C1"/>
    <w:rsid w:val="009E4B32"/>
    <w:rsid w:val="009E627D"/>
    <w:rsid w:val="009E64DC"/>
    <w:rsid w:val="009E6839"/>
    <w:rsid w:val="009F1721"/>
    <w:rsid w:val="009F17C8"/>
    <w:rsid w:val="009F2817"/>
    <w:rsid w:val="009F3888"/>
    <w:rsid w:val="009F4002"/>
    <w:rsid w:val="009F6D2C"/>
    <w:rsid w:val="009F6F05"/>
    <w:rsid w:val="00A0039B"/>
    <w:rsid w:val="00A00525"/>
    <w:rsid w:val="00A00B76"/>
    <w:rsid w:val="00A01C28"/>
    <w:rsid w:val="00A0285C"/>
    <w:rsid w:val="00A03158"/>
    <w:rsid w:val="00A031B9"/>
    <w:rsid w:val="00A039DD"/>
    <w:rsid w:val="00A057F5"/>
    <w:rsid w:val="00A06138"/>
    <w:rsid w:val="00A06F47"/>
    <w:rsid w:val="00A123C3"/>
    <w:rsid w:val="00A12741"/>
    <w:rsid w:val="00A12DDF"/>
    <w:rsid w:val="00A15504"/>
    <w:rsid w:val="00A17A2D"/>
    <w:rsid w:val="00A20945"/>
    <w:rsid w:val="00A21308"/>
    <w:rsid w:val="00A254FA"/>
    <w:rsid w:val="00A30C92"/>
    <w:rsid w:val="00A353A7"/>
    <w:rsid w:val="00A40B85"/>
    <w:rsid w:val="00A4174C"/>
    <w:rsid w:val="00A4209C"/>
    <w:rsid w:val="00A45667"/>
    <w:rsid w:val="00A4620E"/>
    <w:rsid w:val="00A46345"/>
    <w:rsid w:val="00A4653C"/>
    <w:rsid w:val="00A50CCB"/>
    <w:rsid w:val="00A53DFD"/>
    <w:rsid w:val="00A557D8"/>
    <w:rsid w:val="00A6115C"/>
    <w:rsid w:val="00A622CC"/>
    <w:rsid w:val="00A6239B"/>
    <w:rsid w:val="00A666BE"/>
    <w:rsid w:val="00A66F80"/>
    <w:rsid w:val="00A67BC1"/>
    <w:rsid w:val="00A700F3"/>
    <w:rsid w:val="00A7132E"/>
    <w:rsid w:val="00A71686"/>
    <w:rsid w:val="00A765CE"/>
    <w:rsid w:val="00A77000"/>
    <w:rsid w:val="00A773E9"/>
    <w:rsid w:val="00A77537"/>
    <w:rsid w:val="00A8167A"/>
    <w:rsid w:val="00A8437A"/>
    <w:rsid w:val="00A85FE3"/>
    <w:rsid w:val="00A86E6E"/>
    <w:rsid w:val="00A91A25"/>
    <w:rsid w:val="00A953E5"/>
    <w:rsid w:val="00A955DB"/>
    <w:rsid w:val="00A956BC"/>
    <w:rsid w:val="00A969DE"/>
    <w:rsid w:val="00A96E52"/>
    <w:rsid w:val="00A9782F"/>
    <w:rsid w:val="00AA0819"/>
    <w:rsid w:val="00AA09ED"/>
    <w:rsid w:val="00AA0C79"/>
    <w:rsid w:val="00AA32D2"/>
    <w:rsid w:val="00AA455C"/>
    <w:rsid w:val="00AB20C9"/>
    <w:rsid w:val="00AB26E8"/>
    <w:rsid w:val="00AB2A06"/>
    <w:rsid w:val="00AB578A"/>
    <w:rsid w:val="00AB6027"/>
    <w:rsid w:val="00AC2285"/>
    <w:rsid w:val="00AC502A"/>
    <w:rsid w:val="00AC5A6F"/>
    <w:rsid w:val="00AD0A34"/>
    <w:rsid w:val="00AD295F"/>
    <w:rsid w:val="00AD337C"/>
    <w:rsid w:val="00AD386D"/>
    <w:rsid w:val="00AD4E7B"/>
    <w:rsid w:val="00AE00BA"/>
    <w:rsid w:val="00AE12B2"/>
    <w:rsid w:val="00AE21B6"/>
    <w:rsid w:val="00AE420C"/>
    <w:rsid w:val="00AE461E"/>
    <w:rsid w:val="00AE5934"/>
    <w:rsid w:val="00AE72B5"/>
    <w:rsid w:val="00AE74C6"/>
    <w:rsid w:val="00AE790D"/>
    <w:rsid w:val="00AF088C"/>
    <w:rsid w:val="00AF0AA3"/>
    <w:rsid w:val="00AF2827"/>
    <w:rsid w:val="00AF2A61"/>
    <w:rsid w:val="00AF3159"/>
    <w:rsid w:val="00AF392D"/>
    <w:rsid w:val="00AF3F49"/>
    <w:rsid w:val="00AF4225"/>
    <w:rsid w:val="00AF51A5"/>
    <w:rsid w:val="00B00308"/>
    <w:rsid w:val="00B00920"/>
    <w:rsid w:val="00B04DAF"/>
    <w:rsid w:val="00B0705A"/>
    <w:rsid w:val="00B07895"/>
    <w:rsid w:val="00B07D84"/>
    <w:rsid w:val="00B10486"/>
    <w:rsid w:val="00B115F5"/>
    <w:rsid w:val="00B125A8"/>
    <w:rsid w:val="00B12C41"/>
    <w:rsid w:val="00B14A02"/>
    <w:rsid w:val="00B14A25"/>
    <w:rsid w:val="00B16242"/>
    <w:rsid w:val="00B166D0"/>
    <w:rsid w:val="00B16EE0"/>
    <w:rsid w:val="00B176FA"/>
    <w:rsid w:val="00B20941"/>
    <w:rsid w:val="00B20961"/>
    <w:rsid w:val="00B21735"/>
    <w:rsid w:val="00B223E6"/>
    <w:rsid w:val="00B2285E"/>
    <w:rsid w:val="00B23751"/>
    <w:rsid w:val="00B23B60"/>
    <w:rsid w:val="00B242D1"/>
    <w:rsid w:val="00B24B86"/>
    <w:rsid w:val="00B25268"/>
    <w:rsid w:val="00B27955"/>
    <w:rsid w:val="00B32DB5"/>
    <w:rsid w:val="00B35AB5"/>
    <w:rsid w:val="00B36B93"/>
    <w:rsid w:val="00B42124"/>
    <w:rsid w:val="00B45FB1"/>
    <w:rsid w:val="00B52C2F"/>
    <w:rsid w:val="00B533FB"/>
    <w:rsid w:val="00B5343A"/>
    <w:rsid w:val="00B5396B"/>
    <w:rsid w:val="00B56CD7"/>
    <w:rsid w:val="00B61276"/>
    <w:rsid w:val="00B62703"/>
    <w:rsid w:val="00B6394D"/>
    <w:rsid w:val="00B7019E"/>
    <w:rsid w:val="00B720B1"/>
    <w:rsid w:val="00B735CB"/>
    <w:rsid w:val="00B75655"/>
    <w:rsid w:val="00B75A12"/>
    <w:rsid w:val="00B75BAF"/>
    <w:rsid w:val="00B77703"/>
    <w:rsid w:val="00B829B4"/>
    <w:rsid w:val="00B82CA8"/>
    <w:rsid w:val="00B84237"/>
    <w:rsid w:val="00B84374"/>
    <w:rsid w:val="00B84800"/>
    <w:rsid w:val="00B84988"/>
    <w:rsid w:val="00B86AC7"/>
    <w:rsid w:val="00B87644"/>
    <w:rsid w:val="00B903F3"/>
    <w:rsid w:val="00B91389"/>
    <w:rsid w:val="00B92C33"/>
    <w:rsid w:val="00B9526E"/>
    <w:rsid w:val="00B957EA"/>
    <w:rsid w:val="00B96F76"/>
    <w:rsid w:val="00BA17E7"/>
    <w:rsid w:val="00BA37C1"/>
    <w:rsid w:val="00BA3DB1"/>
    <w:rsid w:val="00BA4803"/>
    <w:rsid w:val="00BA6CD4"/>
    <w:rsid w:val="00BB6C02"/>
    <w:rsid w:val="00BC0515"/>
    <w:rsid w:val="00BC0EEE"/>
    <w:rsid w:val="00BC1CC2"/>
    <w:rsid w:val="00BC3022"/>
    <w:rsid w:val="00BC6563"/>
    <w:rsid w:val="00BC6FB5"/>
    <w:rsid w:val="00BC7FF6"/>
    <w:rsid w:val="00BD4CCB"/>
    <w:rsid w:val="00BD574F"/>
    <w:rsid w:val="00BE0889"/>
    <w:rsid w:val="00BE15E4"/>
    <w:rsid w:val="00BE5149"/>
    <w:rsid w:val="00BF0E8E"/>
    <w:rsid w:val="00BF107F"/>
    <w:rsid w:val="00BF1ADD"/>
    <w:rsid w:val="00BF2632"/>
    <w:rsid w:val="00BF2732"/>
    <w:rsid w:val="00C03C0E"/>
    <w:rsid w:val="00C03E13"/>
    <w:rsid w:val="00C06313"/>
    <w:rsid w:val="00C06F99"/>
    <w:rsid w:val="00C0751B"/>
    <w:rsid w:val="00C11E22"/>
    <w:rsid w:val="00C11EE3"/>
    <w:rsid w:val="00C13047"/>
    <w:rsid w:val="00C13391"/>
    <w:rsid w:val="00C149F9"/>
    <w:rsid w:val="00C153B1"/>
    <w:rsid w:val="00C16006"/>
    <w:rsid w:val="00C16A72"/>
    <w:rsid w:val="00C17437"/>
    <w:rsid w:val="00C175C6"/>
    <w:rsid w:val="00C229A1"/>
    <w:rsid w:val="00C22B03"/>
    <w:rsid w:val="00C23A39"/>
    <w:rsid w:val="00C24184"/>
    <w:rsid w:val="00C2450F"/>
    <w:rsid w:val="00C25BD5"/>
    <w:rsid w:val="00C26645"/>
    <w:rsid w:val="00C2786D"/>
    <w:rsid w:val="00C30CA5"/>
    <w:rsid w:val="00C3259F"/>
    <w:rsid w:val="00C3409D"/>
    <w:rsid w:val="00C343F6"/>
    <w:rsid w:val="00C35123"/>
    <w:rsid w:val="00C37ED3"/>
    <w:rsid w:val="00C422F3"/>
    <w:rsid w:val="00C42A82"/>
    <w:rsid w:val="00C42E5F"/>
    <w:rsid w:val="00C43537"/>
    <w:rsid w:val="00C451B8"/>
    <w:rsid w:val="00C457D1"/>
    <w:rsid w:val="00C50316"/>
    <w:rsid w:val="00C52916"/>
    <w:rsid w:val="00C52F04"/>
    <w:rsid w:val="00C53DB3"/>
    <w:rsid w:val="00C54377"/>
    <w:rsid w:val="00C54FC0"/>
    <w:rsid w:val="00C569A7"/>
    <w:rsid w:val="00C60C97"/>
    <w:rsid w:val="00C61655"/>
    <w:rsid w:val="00C61B77"/>
    <w:rsid w:val="00C6407C"/>
    <w:rsid w:val="00C647A0"/>
    <w:rsid w:val="00C65687"/>
    <w:rsid w:val="00C6763E"/>
    <w:rsid w:val="00C7164E"/>
    <w:rsid w:val="00C7315B"/>
    <w:rsid w:val="00C732C7"/>
    <w:rsid w:val="00C77F2F"/>
    <w:rsid w:val="00C820C0"/>
    <w:rsid w:val="00C84117"/>
    <w:rsid w:val="00C84989"/>
    <w:rsid w:val="00C84BC5"/>
    <w:rsid w:val="00C85311"/>
    <w:rsid w:val="00C85463"/>
    <w:rsid w:val="00C85AFC"/>
    <w:rsid w:val="00C912E2"/>
    <w:rsid w:val="00C91880"/>
    <w:rsid w:val="00C919F9"/>
    <w:rsid w:val="00C9322E"/>
    <w:rsid w:val="00C956E9"/>
    <w:rsid w:val="00C97801"/>
    <w:rsid w:val="00C97B16"/>
    <w:rsid w:val="00C97EB3"/>
    <w:rsid w:val="00CA1138"/>
    <w:rsid w:val="00CA123A"/>
    <w:rsid w:val="00CA1B27"/>
    <w:rsid w:val="00CA1D0B"/>
    <w:rsid w:val="00CA2AC2"/>
    <w:rsid w:val="00CA37AD"/>
    <w:rsid w:val="00CA5D4B"/>
    <w:rsid w:val="00CA61C6"/>
    <w:rsid w:val="00CA62B2"/>
    <w:rsid w:val="00CA757E"/>
    <w:rsid w:val="00CA75D0"/>
    <w:rsid w:val="00CA785A"/>
    <w:rsid w:val="00CB0127"/>
    <w:rsid w:val="00CB0390"/>
    <w:rsid w:val="00CB0A90"/>
    <w:rsid w:val="00CB1A8E"/>
    <w:rsid w:val="00CB20C3"/>
    <w:rsid w:val="00CB22EC"/>
    <w:rsid w:val="00CC04BA"/>
    <w:rsid w:val="00CC1D8C"/>
    <w:rsid w:val="00CD0B53"/>
    <w:rsid w:val="00CD112A"/>
    <w:rsid w:val="00CD16C1"/>
    <w:rsid w:val="00CD2132"/>
    <w:rsid w:val="00CD3832"/>
    <w:rsid w:val="00CD394A"/>
    <w:rsid w:val="00CD4640"/>
    <w:rsid w:val="00CD5A25"/>
    <w:rsid w:val="00CD5F4B"/>
    <w:rsid w:val="00CD777C"/>
    <w:rsid w:val="00CD7EB0"/>
    <w:rsid w:val="00CE25B3"/>
    <w:rsid w:val="00CE3C37"/>
    <w:rsid w:val="00CE3ED2"/>
    <w:rsid w:val="00CE5139"/>
    <w:rsid w:val="00CF06FB"/>
    <w:rsid w:val="00CF1066"/>
    <w:rsid w:val="00CF168F"/>
    <w:rsid w:val="00CF1FAE"/>
    <w:rsid w:val="00CF20CD"/>
    <w:rsid w:val="00CF23BE"/>
    <w:rsid w:val="00CF2DDB"/>
    <w:rsid w:val="00CF39E0"/>
    <w:rsid w:val="00CF48B1"/>
    <w:rsid w:val="00CF707F"/>
    <w:rsid w:val="00CF7A7E"/>
    <w:rsid w:val="00D0077F"/>
    <w:rsid w:val="00D0154A"/>
    <w:rsid w:val="00D02134"/>
    <w:rsid w:val="00D0477B"/>
    <w:rsid w:val="00D047BD"/>
    <w:rsid w:val="00D05E26"/>
    <w:rsid w:val="00D06333"/>
    <w:rsid w:val="00D06951"/>
    <w:rsid w:val="00D072BC"/>
    <w:rsid w:val="00D101BA"/>
    <w:rsid w:val="00D1203D"/>
    <w:rsid w:val="00D12F2C"/>
    <w:rsid w:val="00D14E30"/>
    <w:rsid w:val="00D15E3E"/>
    <w:rsid w:val="00D21096"/>
    <w:rsid w:val="00D21480"/>
    <w:rsid w:val="00D24162"/>
    <w:rsid w:val="00D2586D"/>
    <w:rsid w:val="00D2605B"/>
    <w:rsid w:val="00D265D7"/>
    <w:rsid w:val="00D313F2"/>
    <w:rsid w:val="00D3231F"/>
    <w:rsid w:val="00D331DE"/>
    <w:rsid w:val="00D33E65"/>
    <w:rsid w:val="00D34BB5"/>
    <w:rsid w:val="00D34D35"/>
    <w:rsid w:val="00D35992"/>
    <w:rsid w:val="00D367E8"/>
    <w:rsid w:val="00D36A2D"/>
    <w:rsid w:val="00D4059E"/>
    <w:rsid w:val="00D40B4A"/>
    <w:rsid w:val="00D417F0"/>
    <w:rsid w:val="00D4300C"/>
    <w:rsid w:val="00D430F7"/>
    <w:rsid w:val="00D44445"/>
    <w:rsid w:val="00D45A16"/>
    <w:rsid w:val="00D4791F"/>
    <w:rsid w:val="00D50C04"/>
    <w:rsid w:val="00D511C9"/>
    <w:rsid w:val="00D51569"/>
    <w:rsid w:val="00D516B5"/>
    <w:rsid w:val="00D51BA1"/>
    <w:rsid w:val="00D534BF"/>
    <w:rsid w:val="00D53F8C"/>
    <w:rsid w:val="00D566A3"/>
    <w:rsid w:val="00D5683E"/>
    <w:rsid w:val="00D61661"/>
    <w:rsid w:val="00D63D69"/>
    <w:rsid w:val="00D63F89"/>
    <w:rsid w:val="00D64B3C"/>
    <w:rsid w:val="00D66E08"/>
    <w:rsid w:val="00D7230B"/>
    <w:rsid w:val="00D72A48"/>
    <w:rsid w:val="00D73901"/>
    <w:rsid w:val="00D77338"/>
    <w:rsid w:val="00D80983"/>
    <w:rsid w:val="00D8110D"/>
    <w:rsid w:val="00D83B55"/>
    <w:rsid w:val="00D83B5F"/>
    <w:rsid w:val="00D84CE9"/>
    <w:rsid w:val="00D86E05"/>
    <w:rsid w:val="00D91560"/>
    <w:rsid w:val="00D96445"/>
    <w:rsid w:val="00DA170E"/>
    <w:rsid w:val="00DA1F98"/>
    <w:rsid w:val="00DA2589"/>
    <w:rsid w:val="00DA2699"/>
    <w:rsid w:val="00DA29E6"/>
    <w:rsid w:val="00DA3577"/>
    <w:rsid w:val="00DA3C39"/>
    <w:rsid w:val="00DA486E"/>
    <w:rsid w:val="00DA5693"/>
    <w:rsid w:val="00DA736F"/>
    <w:rsid w:val="00DA7BAB"/>
    <w:rsid w:val="00DB00B9"/>
    <w:rsid w:val="00DB6EC1"/>
    <w:rsid w:val="00DC1A2E"/>
    <w:rsid w:val="00DC1C87"/>
    <w:rsid w:val="00DC2545"/>
    <w:rsid w:val="00DC42A8"/>
    <w:rsid w:val="00DC4433"/>
    <w:rsid w:val="00DC4652"/>
    <w:rsid w:val="00DC5A9F"/>
    <w:rsid w:val="00DC5B64"/>
    <w:rsid w:val="00DC6292"/>
    <w:rsid w:val="00DD0303"/>
    <w:rsid w:val="00DD234E"/>
    <w:rsid w:val="00DD275D"/>
    <w:rsid w:val="00DD52F7"/>
    <w:rsid w:val="00DD543C"/>
    <w:rsid w:val="00DD6CA5"/>
    <w:rsid w:val="00DE0F92"/>
    <w:rsid w:val="00DE21AD"/>
    <w:rsid w:val="00DE2AA6"/>
    <w:rsid w:val="00DE50CC"/>
    <w:rsid w:val="00DE5C2B"/>
    <w:rsid w:val="00DE6640"/>
    <w:rsid w:val="00DE79D4"/>
    <w:rsid w:val="00DF0819"/>
    <w:rsid w:val="00DF1335"/>
    <w:rsid w:val="00DF5194"/>
    <w:rsid w:val="00DF527F"/>
    <w:rsid w:val="00DF76BD"/>
    <w:rsid w:val="00E030EF"/>
    <w:rsid w:val="00E04A5E"/>
    <w:rsid w:val="00E05F15"/>
    <w:rsid w:val="00E063F9"/>
    <w:rsid w:val="00E07227"/>
    <w:rsid w:val="00E078CD"/>
    <w:rsid w:val="00E07F3E"/>
    <w:rsid w:val="00E102FD"/>
    <w:rsid w:val="00E10CFD"/>
    <w:rsid w:val="00E115FD"/>
    <w:rsid w:val="00E11F30"/>
    <w:rsid w:val="00E13D9F"/>
    <w:rsid w:val="00E14AF7"/>
    <w:rsid w:val="00E20E64"/>
    <w:rsid w:val="00E21267"/>
    <w:rsid w:val="00E233EF"/>
    <w:rsid w:val="00E2364A"/>
    <w:rsid w:val="00E25F65"/>
    <w:rsid w:val="00E31641"/>
    <w:rsid w:val="00E33333"/>
    <w:rsid w:val="00E3434D"/>
    <w:rsid w:val="00E343BC"/>
    <w:rsid w:val="00E371C6"/>
    <w:rsid w:val="00E377B5"/>
    <w:rsid w:val="00E41E0C"/>
    <w:rsid w:val="00E4224F"/>
    <w:rsid w:val="00E475B9"/>
    <w:rsid w:val="00E51A57"/>
    <w:rsid w:val="00E52F6F"/>
    <w:rsid w:val="00E538C2"/>
    <w:rsid w:val="00E53CC6"/>
    <w:rsid w:val="00E53E39"/>
    <w:rsid w:val="00E5477D"/>
    <w:rsid w:val="00E55C71"/>
    <w:rsid w:val="00E56857"/>
    <w:rsid w:val="00E56C92"/>
    <w:rsid w:val="00E61CD1"/>
    <w:rsid w:val="00E627D1"/>
    <w:rsid w:val="00E633DB"/>
    <w:rsid w:val="00E642F0"/>
    <w:rsid w:val="00E675F5"/>
    <w:rsid w:val="00E67A4D"/>
    <w:rsid w:val="00E71606"/>
    <w:rsid w:val="00E71BCE"/>
    <w:rsid w:val="00E76436"/>
    <w:rsid w:val="00E81976"/>
    <w:rsid w:val="00E90A27"/>
    <w:rsid w:val="00E94596"/>
    <w:rsid w:val="00E94DDD"/>
    <w:rsid w:val="00E94F11"/>
    <w:rsid w:val="00E95138"/>
    <w:rsid w:val="00E9651E"/>
    <w:rsid w:val="00EA126E"/>
    <w:rsid w:val="00EA1BF7"/>
    <w:rsid w:val="00EA2576"/>
    <w:rsid w:val="00EA2A73"/>
    <w:rsid w:val="00EA2FD4"/>
    <w:rsid w:val="00EA3FA8"/>
    <w:rsid w:val="00EA43CA"/>
    <w:rsid w:val="00EA7B35"/>
    <w:rsid w:val="00EB057E"/>
    <w:rsid w:val="00EB18BF"/>
    <w:rsid w:val="00EB4A29"/>
    <w:rsid w:val="00EB5F9F"/>
    <w:rsid w:val="00EC065C"/>
    <w:rsid w:val="00EC194A"/>
    <w:rsid w:val="00EC3567"/>
    <w:rsid w:val="00EC4B51"/>
    <w:rsid w:val="00ED0C6A"/>
    <w:rsid w:val="00ED0E11"/>
    <w:rsid w:val="00ED11A1"/>
    <w:rsid w:val="00ED2581"/>
    <w:rsid w:val="00ED3EC8"/>
    <w:rsid w:val="00ED4AED"/>
    <w:rsid w:val="00ED698C"/>
    <w:rsid w:val="00ED7694"/>
    <w:rsid w:val="00EE4D40"/>
    <w:rsid w:val="00EE7C47"/>
    <w:rsid w:val="00EF07EE"/>
    <w:rsid w:val="00EF0E27"/>
    <w:rsid w:val="00EF0ED7"/>
    <w:rsid w:val="00EF17A3"/>
    <w:rsid w:val="00EF19A6"/>
    <w:rsid w:val="00EF2F3B"/>
    <w:rsid w:val="00EF3013"/>
    <w:rsid w:val="00EF3A7C"/>
    <w:rsid w:val="00EF4F8A"/>
    <w:rsid w:val="00EF69DC"/>
    <w:rsid w:val="00EF7EE7"/>
    <w:rsid w:val="00F004DE"/>
    <w:rsid w:val="00F029DD"/>
    <w:rsid w:val="00F0330D"/>
    <w:rsid w:val="00F038FF"/>
    <w:rsid w:val="00F04192"/>
    <w:rsid w:val="00F043F7"/>
    <w:rsid w:val="00F05175"/>
    <w:rsid w:val="00F20C99"/>
    <w:rsid w:val="00F21392"/>
    <w:rsid w:val="00F21483"/>
    <w:rsid w:val="00F24207"/>
    <w:rsid w:val="00F26C63"/>
    <w:rsid w:val="00F31C2A"/>
    <w:rsid w:val="00F31DF3"/>
    <w:rsid w:val="00F33F60"/>
    <w:rsid w:val="00F35E1D"/>
    <w:rsid w:val="00F42059"/>
    <w:rsid w:val="00F4350D"/>
    <w:rsid w:val="00F501DE"/>
    <w:rsid w:val="00F54A64"/>
    <w:rsid w:val="00F563EF"/>
    <w:rsid w:val="00F566E1"/>
    <w:rsid w:val="00F56CD3"/>
    <w:rsid w:val="00F56E11"/>
    <w:rsid w:val="00F6066E"/>
    <w:rsid w:val="00F612E9"/>
    <w:rsid w:val="00F62C99"/>
    <w:rsid w:val="00F63B63"/>
    <w:rsid w:val="00F670EB"/>
    <w:rsid w:val="00F70182"/>
    <w:rsid w:val="00F71312"/>
    <w:rsid w:val="00F7467B"/>
    <w:rsid w:val="00F7601B"/>
    <w:rsid w:val="00F8019A"/>
    <w:rsid w:val="00F80CE2"/>
    <w:rsid w:val="00F82CAE"/>
    <w:rsid w:val="00F83412"/>
    <w:rsid w:val="00F8644A"/>
    <w:rsid w:val="00F908AD"/>
    <w:rsid w:val="00F911B4"/>
    <w:rsid w:val="00F934B0"/>
    <w:rsid w:val="00F96A16"/>
    <w:rsid w:val="00FA4C92"/>
    <w:rsid w:val="00FA5D1A"/>
    <w:rsid w:val="00FA637F"/>
    <w:rsid w:val="00FA7116"/>
    <w:rsid w:val="00FB0243"/>
    <w:rsid w:val="00FB47ED"/>
    <w:rsid w:val="00FB57A3"/>
    <w:rsid w:val="00FB5FB0"/>
    <w:rsid w:val="00FB6D24"/>
    <w:rsid w:val="00FC13F1"/>
    <w:rsid w:val="00FC20E0"/>
    <w:rsid w:val="00FC2E69"/>
    <w:rsid w:val="00FC3459"/>
    <w:rsid w:val="00FC3FA0"/>
    <w:rsid w:val="00FC5765"/>
    <w:rsid w:val="00FC6E29"/>
    <w:rsid w:val="00FD0B67"/>
    <w:rsid w:val="00FD12AD"/>
    <w:rsid w:val="00FD1C1B"/>
    <w:rsid w:val="00FD4EEF"/>
    <w:rsid w:val="00FD5F26"/>
    <w:rsid w:val="00FE031A"/>
    <w:rsid w:val="00FE0A66"/>
    <w:rsid w:val="00FE138C"/>
    <w:rsid w:val="00FE23CD"/>
    <w:rsid w:val="00FE2BA5"/>
    <w:rsid w:val="00FE5AD6"/>
    <w:rsid w:val="00FE5B73"/>
    <w:rsid w:val="00FE7906"/>
    <w:rsid w:val="00FF07B7"/>
    <w:rsid w:val="00FF1CE6"/>
    <w:rsid w:val="00FF311D"/>
    <w:rsid w:val="00FF65DD"/>
    <w:rsid w:val="00FF7F9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889A0"/>
  <w15:docId w15:val="{C77F52A4-BE7D-4F41-9DF1-62069FF02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0D0"/>
    <w:pPr>
      <w:spacing w:before="120" w:after="120" w:line="276" w:lineRule="auto"/>
      <w:jc w:val="both"/>
    </w:pPr>
    <w:rPr>
      <w:rFonts w:ascii="Calibri" w:eastAsia="Times New Roman" w:hAnsi="Calibri" w:cs="Times New Roman"/>
      <w:lang w:val="fr-FR"/>
    </w:rPr>
  </w:style>
  <w:style w:type="paragraph" w:styleId="Heading1">
    <w:name w:val="heading 1"/>
    <w:aliases w:val="01,COBA Heading 1,Heading 11"/>
    <w:basedOn w:val="Normal"/>
    <w:uiPriority w:val="9"/>
    <w:qFormat/>
    <w:pPr>
      <w:spacing w:before="20"/>
      <w:ind w:left="1856"/>
      <w:outlineLvl w:val="0"/>
    </w:pPr>
    <w:rPr>
      <w:rFonts w:eastAsia="Calibri" w:cs="Calibri"/>
      <w:sz w:val="40"/>
      <w:szCs w:val="40"/>
    </w:rPr>
  </w:style>
  <w:style w:type="paragraph" w:styleId="Heading2">
    <w:name w:val="heading 2"/>
    <w:aliases w:val="02"/>
    <w:basedOn w:val="Normal"/>
    <w:unhideWhenUsed/>
    <w:qFormat/>
    <w:pPr>
      <w:ind w:left="1206" w:hanging="709"/>
      <w:outlineLvl w:val="1"/>
    </w:pPr>
    <w:rPr>
      <w:rFonts w:eastAsia="Calibri" w:cs="Calibri"/>
      <w:b/>
      <w:bCs/>
      <w:sz w:val="36"/>
      <w:szCs w:val="36"/>
    </w:rPr>
  </w:style>
  <w:style w:type="paragraph" w:styleId="Heading3">
    <w:name w:val="heading 3"/>
    <w:basedOn w:val="Normal"/>
    <w:uiPriority w:val="9"/>
    <w:unhideWhenUsed/>
    <w:qFormat/>
    <w:pPr>
      <w:ind w:left="2729" w:hanging="567"/>
      <w:outlineLvl w:val="2"/>
    </w:pPr>
    <w:rPr>
      <w:rFonts w:eastAsia="Calibri" w:cs="Calibri"/>
      <w:b/>
      <w:bCs/>
      <w:sz w:val="28"/>
      <w:szCs w:val="28"/>
    </w:rPr>
  </w:style>
  <w:style w:type="paragraph" w:styleId="Heading4">
    <w:name w:val="heading 4"/>
    <w:basedOn w:val="Normal"/>
    <w:uiPriority w:val="9"/>
    <w:unhideWhenUsed/>
    <w:qFormat/>
    <w:pPr>
      <w:ind w:left="178"/>
      <w:outlineLvl w:val="3"/>
    </w:pPr>
    <w:rPr>
      <w:b/>
      <w:bCs/>
      <w:sz w:val="24"/>
      <w:szCs w:val="24"/>
    </w:rPr>
  </w:style>
  <w:style w:type="paragraph" w:styleId="Heading5">
    <w:name w:val="heading 5"/>
    <w:basedOn w:val="Normal"/>
    <w:uiPriority w:val="9"/>
    <w:unhideWhenUsed/>
    <w:qFormat/>
    <w:pPr>
      <w:ind w:left="4198" w:hanging="1417"/>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TOC4">
    <w:name w:val="toc 4"/>
    <w:basedOn w:val="Normal"/>
    <w:uiPriority w:val="39"/>
    <w:qFormat/>
    <w:pPr>
      <w:ind w:left="660"/>
    </w:pPr>
    <w:rPr>
      <w:rFonts w:asciiTheme="minorHAnsi" w:hAnsiTheme="minorHAnsi" w:cstheme="minorHAnsi"/>
      <w:sz w:val="18"/>
      <w:szCs w:val="21"/>
    </w:rPr>
  </w:style>
  <w:style w:type="paragraph" w:styleId="TOC5">
    <w:name w:val="toc 5"/>
    <w:basedOn w:val="Normal"/>
    <w:uiPriority w:val="39"/>
    <w:qFormat/>
    <w:pPr>
      <w:ind w:left="880"/>
    </w:pPr>
    <w:rPr>
      <w:rFonts w:asciiTheme="minorHAnsi" w:hAnsiTheme="minorHAnsi" w:cstheme="minorHAnsi"/>
      <w:sz w:val="18"/>
      <w:szCs w:val="21"/>
    </w:rPr>
  </w:style>
  <w:style w:type="paragraph" w:styleId="TOC6">
    <w:name w:val="toc 6"/>
    <w:basedOn w:val="Normal"/>
    <w:uiPriority w:val="39"/>
    <w:qFormat/>
    <w:pPr>
      <w:ind w:left="1100"/>
    </w:pPr>
    <w:rPr>
      <w:rFonts w:asciiTheme="minorHAnsi" w:hAnsiTheme="minorHAnsi" w:cstheme="minorHAnsi"/>
      <w:sz w:val="18"/>
      <w:szCs w:val="21"/>
    </w:rPr>
  </w:style>
  <w:style w:type="paragraph" w:styleId="BodyText">
    <w:name w:val="Body Text"/>
    <w:basedOn w:val="Normal"/>
    <w:uiPriority w:val="1"/>
    <w:qFormat/>
    <w:rPr>
      <w:sz w:val="24"/>
      <w:szCs w:val="24"/>
    </w:rPr>
  </w:style>
  <w:style w:type="paragraph" w:styleId="Title">
    <w:name w:val="Title"/>
    <w:basedOn w:val="Normal"/>
    <w:link w:val="TitleChar"/>
    <w:uiPriority w:val="1"/>
    <w:qFormat/>
    <w:pPr>
      <w:spacing w:before="101"/>
      <w:ind w:left="2193" w:right="2495"/>
      <w:jc w:val="center"/>
    </w:pPr>
    <w:rPr>
      <w:rFonts w:ascii="Segoe UI" w:eastAsia="Segoe UI" w:hAnsi="Segoe UI" w:cs="Segoe UI"/>
      <w:b/>
      <w:bCs/>
      <w:sz w:val="40"/>
      <w:szCs w:val="40"/>
    </w:rPr>
  </w:style>
  <w:style w:type="paragraph" w:styleId="ListParagraph">
    <w:name w:val="List Paragraph"/>
    <w:aliases w:val="Bullets,List Bullet Mary,Body,List Paragraph (numbered (a)),List Paragraph1,texte de base,References,Liste 1,Numbered List Paragraph,ReferencesCxSpLast,Medium Grid 1 - Accent 21,Paragraphe de liste 1,RM1,Liste couleur - Accent 11,lp1"/>
    <w:basedOn w:val="Normal"/>
    <w:link w:val="ListParagraphChar"/>
    <w:qFormat/>
    <w:rsid w:val="00B52C2F"/>
    <w:pPr>
      <w:numPr>
        <w:numId w:val="9"/>
      </w:numPr>
      <w:spacing w:before="60" w:after="80" w:line="300" w:lineRule="auto"/>
    </w:pPr>
  </w:style>
  <w:style w:type="paragraph" w:customStyle="1" w:styleId="TableParagraph">
    <w:name w:val="Table Paragraph"/>
    <w:basedOn w:val="Normal"/>
    <w:uiPriority w:val="1"/>
    <w:qFormat/>
    <w:pPr>
      <w:jc w:val="center"/>
    </w:pPr>
    <w:rPr>
      <w:rFonts w:eastAsia="Calibri" w:cs="Calibri"/>
    </w:rPr>
  </w:style>
  <w:style w:type="paragraph" w:styleId="Header">
    <w:name w:val="header"/>
    <w:basedOn w:val="Normal"/>
    <w:link w:val="HeaderChar"/>
    <w:uiPriority w:val="99"/>
    <w:unhideWhenUsed/>
    <w:rsid w:val="009F4002"/>
    <w:pPr>
      <w:tabs>
        <w:tab w:val="center" w:pos="4513"/>
        <w:tab w:val="right" w:pos="9026"/>
      </w:tabs>
    </w:pPr>
  </w:style>
  <w:style w:type="character" w:customStyle="1" w:styleId="HeaderChar">
    <w:name w:val="Header Char"/>
    <w:basedOn w:val="DefaultParagraphFont"/>
    <w:link w:val="Header"/>
    <w:uiPriority w:val="99"/>
    <w:rsid w:val="009F4002"/>
    <w:rPr>
      <w:rFonts w:ascii="Times New Roman" w:eastAsia="Times New Roman" w:hAnsi="Times New Roman" w:cs="Times New Roman"/>
      <w:lang w:val="fr-FR"/>
    </w:rPr>
  </w:style>
  <w:style w:type="paragraph" w:styleId="Footer">
    <w:name w:val="footer"/>
    <w:basedOn w:val="Normal"/>
    <w:link w:val="FooterChar"/>
    <w:uiPriority w:val="99"/>
    <w:unhideWhenUsed/>
    <w:rsid w:val="009F4002"/>
    <w:pPr>
      <w:tabs>
        <w:tab w:val="center" w:pos="4513"/>
        <w:tab w:val="right" w:pos="9026"/>
      </w:tabs>
    </w:pPr>
  </w:style>
  <w:style w:type="character" w:customStyle="1" w:styleId="FooterChar">
    <w:name w:val="Footer Char"/>
    <w:basedOn w:val="DefaultParagraphFont"/>
    <w:link w:val="Footer"/>
    <w:uiPriority w:val="99"/>
    <w:rsid w:val="009F4002"/>
    <w:rPr>
      <w:rFonts w:ascii="Times New Roman" w:eastAsia="Times New Roman" w:hAnsi="Times New Roman" w:cs="Times New Roman"/>
      <w:lang w:val="fr-FR"/>
    </w:rPr>
  </w:style>
  <w:style w:type="paragraph" w:styleId="TOCHeading">
    <w:name w:val="TOC Heading"/>
    <w:basedOn w:val="Heading1"/>
    <w:next w:val="Normal"/>
    <w:uiPriority w:val="39"/>
    <w:unhideWhenUsed/>
    <w:qFormat/>
    <w:rsid w:val="00D84CE9"/>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D84CE9"/>
    <w:rPr>
      <w:color w:val="0000FF" w:themeColor="hyperlink"/>
      <w:u w:val="single"/>
    </w:rPr>
  </w:style>
  <w:style w:type="paragraph" w:styleId="TOC7">
    <w:name w:val="toc 7"/>
    <w:basedOn w:val="Normal"/>
    <w:next w:val="Normal"/>
    <w:autoRedefine/>
    <w:uiPriority w:val="39"/>
    <w:unhideWhenUsed/>
    <w:rsid w:val="00DF76BD"/>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DF76BD"/>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DF76BD"/>
    <w:pPr>
      <w:ind w:left="1760"/>
    </w:pPr>
    <w:rPr>
      <w:rFonts w:asciiTheme="minorHAnsi" w:hAnsiTheme="minorHAnsi" w:cstheme="minorHAnsi"/>
      <w:sz w:val="18"/>
      <w:szCs w:val="21"/>
    </w:rPr>
  </w:style>
  <w:style w:type="character" w:styleId="UnresolvedMention">
    <w:name w:val="Unresolved Mention"/>
    <w:basedOn w:val="DefaultParagraphFont"/>
    <w:uiPriority w:val="99"/>
    <w:semiHidden/>
    <w:unhideWhenUsed/>
    <w:rsid w:val="00DF76BD"/>
    <w:rPr>
      <w:color w:val="605E5C"/>
      <w:shd w:val="clear" w:color="auto" w:fill="E1DFDD"/>
    </w:rPr>
  </w:style>
  <w:style w:type="paragraph" w:styleId="FootnoteText">
    <w:name w:val="footnote text"/>
    <w:aliases w:val="ALTS FOOTNOTE,fn,single space,FOOTNOTES,Footnote Text1,Fodnotetekst Tegn,footnote text Char,Fodnotetekst Tegn Char,single space Char,footnote text Char Char Char,Fodnotetekst Tegn Char1,single space Char1,footnote text Char Char1,f,A"/>
    <w:basedOn w:val="Normal"/>
    <w:link w:val="FootnoteTextChar"/>
    <w:unhideWhenUsed/>
    <w:qFormat/>
    <w:rsid w:val="00EA2A73"/>
    <w:pPr>
      <w:widowControl/>
      <w:autoSpaceDE/>
      <w:autoSpaceDN/>
      <w:spacing w:after="200"/>
    </w:pPr>
    <w:rPr>
      <w:rFonts w:eastAsiaTheme="minorHAnsi" w:cstheme="minorHAnsi"/>
      <w:bCs/>
      <w:sz w:val="20"/>
      <w:szCs w:val="20"/>
    </w:rPr>
  </w:style>
  <w:style w:type="character" w:customStyle="1" w:styleId="FootnoteTextChar">
    <w:name w:val="Footnote Text Char"/>
    <w:aliases w:val="ALTS FOOTNOTE Char,fn Char,single space Char2,FOOTNOTES Char,Footnote Text1 Char,Fodnotetekst Tegn Char2,footnote text Char Char,Fodnotetekst Tegn Char Char,single space Char Char,footnote text Char Char Char Char,f Char,A Char"/>
    <w:basedOn w:val="DefaultParagraphFont"/>
    <w:link w:val="FootnoteText"/>
    <w:rsid w:val="00EA2A73"/>
    <w:rPr>
      <w:rFonts w:ascii="Times New Roman" w:hAnsi="Times New Roman" w:cstheme="minorHAnsi"/>
      <w:bCs/>
      <w:sz w:val="20"/>
      <w:szCs w:val="20"/>
      <w:lang w:val="fr-FR"/>
    </w:rPr>
  </w:style>
  <w:style w:type="character" w:styleId="FootnoteReference">
    <w:name w:val="footnote reference"/>
    <w:aliases w:val=" Car Car Char Car Char Car Car Char Car Char Char, Car Car Car Car Car Car Car Car Char Car Car Char Car Car Car Char Car Char Char Char,Car Car Char Car Char Car Car Char Car Char Char,ftref,16 Point,Superscript 6 Point,SUPERS"/>
    <w:uiPriority w:val="99"/>
    <w:unhideWhenUsed/>
    <w:qFormat/>
    <w:rsid w:val="00EA2A73"/>
    <w:rPr>
      <w:vertAlign w:val="superscript"/>
    </w:rPr>
  </w:style>
  <w:style w:type="paragraph" w:customStyle="1" w:styleId="BulletList2">
    <w:name w:val="Bullet List 2"/>
    <w:basedOn w:val="Bulleto"/>
    <w:rsid w:val="00EA2A73"/>
    <w:pPr>
      <w:numPr>
        <w:ilvl w:val="1"/>
      </w:numPr>
      <w:tabs>
        <w:tab w:val="num" w:pos="360"/>
      </w:tabs>
    </w:pPr>
  </w:style>
  <w:style w:type="paragraph" w:customStyle="1" w:styleId="Bulleto">
    <w:name w:val="Bullet o"/>
    <w:basedOn w:val="Normal"/>
    <w:uiPriority w:val="99"/>
    <w:qFormat/>
    <w:rsid w:val="007920D0"/>
    <w:pPr>
      <w:widowControl/>
      <w:numPr>
        <w:numId w:val="3"/>
      </w:numPr>
      <w:autoSpaceDE/>
      <w:autoSpaceDN/>
      <w:spacing w:before="60" w:after="80"/>
      <w:ind w:left="1134" w:hanging="425"/>
    </w:pPr>
    <w:rPr>
      <w:rFonts w:eastAsiaTheme="minorHAnsi" w:cstheme="minorBidi"/>
    </w:rPr>
  </w:style>
  <w:style w:type="paragraph" w:customStyle="1" w:styleId="BulletList3">
    <w:name w:val="Bullet List 3"/>
    <w:basedOn w:val="BulletList2"/>
    <w:rsid w:val="00EA2A73"/>
    <w:pPr>
      <w:numPr>
        <w:ilvl w:val="2"/>
      </w:numPr>
      <w:tabs>
        <w:tab w:val="num" w:pos="360"/>
      </w:tabs>
    </w:pPr>
  </w:style>
  <w:style w:type="paragraph" w:customStyle="1" w:styleId="BulletList4">
    <w:name w:val="Bullet List 4"/>
    <w:basedOn w:val="BulletList3"/>
    <w:rsid w:val="00EA2A73"/>
    <w:pPr>
      <w:numPr>
        <w:ilvl w:val="3"/>
      </w:numPr>
      <w:tabs>
        <w:tab w:val="num" w:pos="360"/>
      </w:tabs>
    </w:pPr>
  </w:style>
  <w:style w:type="paragraph" w:customStyle="1" w:styleId="BulletList5">
    <w:name w:val="Bullet List 5"/>
    <w:basedOn w:val="BulletList4"/>
    <w:rsid w:val="00EA2A73"/>
    <w:pPr>
      <w:numPr>
        <w:ilvl w:val="4"/>
      </w:numPr>
      <w:tabs>
        <w:tab w:val="num" w:pos="360"/>
      </w:tabs>
    </w:pPr>
  </w:style>
  <w:style w:type="paragraph" w:customStyle="1" w:styleId="BulletList6">
    <w:name w:val="Bullet List 6"/>
    <w:basedOn w:val="BulletList5"/>
    <w:rsid w:val="00EA2A73"/>
    <w:pPr>
      <w:numPr>
        <w:ilvl w:val="5"/>
      </w:numPr>
      <w:tabs>
        <w:tab w:val="num" w:pos="360"/>
      </w:tabs>
    </w:pPr>
  </w:style>
  <w:style w:type="paragraph" w:customStyle="1" w:styleId="BulletList7">
    <w:name w:val="Bullet List 7"/>
    <w:basedOn w:val="BulletList6"/>
    <w:rsid w:val="00EA2A73"/>
    <w:pPr>
      <w:numPr>
        <w:ilvl w:val="6"/>
      </w:numPr>
      <w:tabs>
        <w:tab w:val="num" w:pos="360"/>
      </w:tabs>
    </w:pPr>
  </w:style>
  <w:style w:type="paragraph" w:customStyle="1" w:styleId="BulletList8">
    <w:name w:val="Bullet List 8"/>
    <w:basedOn w:val="BulletList7"/>
    <w:rsid w:val="00EA2A73"/>
    <w:pPr>
      <w:numPr>
        <w:ilvl w:val="7"/>
      </w:numPr>
      <w:tabs>
        <w:tab w:val="num" w:pos="360"/>
      </w:tabs>
    </w:pPr>
  </w:style>
  <w:style w:type="paragraph" w:customStyle="1" w:styleId="BulletList9">
    <w:name w:val="Bullet List 9"/>
    <w:basedOn w:val="BulletList8"/>
    <w:rsid w:val="00EA2A73"/>
    <w:pPr>
      <w:numPr>
        <w:ilvl w:val="8"/>
      </w:numPr>
      <w:tabs>
        <w:tab w:val="num" w:pos="360"/>
      </w:tabs>
    </w:pPr>
  </w:style>
  <w:style w:type="paragraph" w:styleId="Caption">
    <w:name w:val="caption"/>
    <w:aliases w:val="Caption Char2,Caption Char1 Char1,Caption Char Char Char,Caption Char1 Char Char Char,Caption Char Char Char1 Char Char,Caption Char1 Char Char Char Char Char,Caption Char3 Char Char Char Char Char Char,Caption Char1,Caption Char Char,Caption C"/>
    <w:basedOn w:val="Normal"/>
    <w:next w:val="Normal"/>
    <w:link w:val="CaptionChar"/>
    <w:qFormat/>
    <w:rsid w:val="0079346F"/>
    <w:pPr>
      <w:keepNext/>
      <w:widowControl/>
      <w:autoSpaceDE/>
      <w:autoSpaceDN/>
      <w:spacing w:after="60"/>
    </w:pPr>
    <w:rPr>
      <w:rFonts w:eastAsiaTheme="minorHAnsi" w:cstheme="majorBidi"/>
      <w:b/>
      <w:bCs/>
      <w:i/>
      <w:color w:val="0070C0"/>
      <w:sz w:val="18"/>
      <w:szCs w:val="18"/>
    </w:rPr>
  </w:style>
  <w:style w:type="character" w:customStyle="1" w:styleId="CaptionChar">
    <w:name w:val="Caption Char"/>
    <w:aliases w:val="Caption Char2 Char,Caption Char1 Char1 Char,Caption Char Char Char Char,Caption Char1 Char Char Char Char,Caption Char Char Char1 Char Char Char,Caption Char1 Char Char Char Char Char Char,Caption Char3 Char Char Char Char Char Char Char"/>
    <w:link w:val="Caption"/>
    <w:locked/>
    <w:rsid w:val="0079346F"/>
    <w:rPr>
      <w:rFonts w:ascii="Calibri" w:hAnsi="Calibri" w:cstheme="majorBidi"/>
      <w:b/>
      <w:bCs/>
      <w:i/>
      <w:color w:val="0070C0"/>
      <w:sz w:val="18"/>
      <w:szCs w:val="18"/>
      <w:lang w:val="fr-FR"/>
    </w:rPr>
  </w:style>
  <w:style w:type="paragraph" w:styleId="NormalWeb">
    <w:name w:val="Normal (Web)"/>
    <w:basedOn w:val="Normal"/>
    <w:uiPriority w:val="99"/>
    <w:unhideWhenUsed/>
    <w:rsid w:val="00855FB9"/>
    <w:pPr>
      <w:widowControl/>
      <w:autoSpaceDE/>
      <w:autoSpaceDN/>
      <w:spacing w:before="100" w:beforeAutospacing="1" w:after="100" w:afterAutospacing="1"/>
    </w:pPr>
    <w:rPr>
      <w:sz w:val="24"/>
      <w:szCs w:val="24"/>
      <w:lang w:val="en-GB" w:eastAsia="en-GB"/>
    </w:rPr>
  </w:style>
  <w:style w:type="character" w:styleId="CommentReference">
    <w:name w:val="annotation reference"/>
    <w:basedOn w:val="DefaultParagraphFont"/>
    <w:uiPriority w:val="99"/>
    <w:semiHidden/>
    <w:unhideWhenUsed/>
    <w:rsid w:val="00A039DD"/>
    <w:rPr>
      <w:sz w:val="16"/>
      <w:szCs w:val="16"/>
    </w:rPr>
  </w:style>
  <w:style w:type="paragraph" w:styleId="CommentText">
    <w:name w:val="annotation text"/>
    <w:basedOn w:val="Normal"/>
    <w:link w:val="CommentTextChar"/>
    <w:uiPriority w:val="99"/>
    <w:unhideWhenUsed/>
    <w:rsid w:val="00A039DD"/>
    <w:rPr>
      <w:sz w:val="20"/>
      <w:szCs w:val="20"/>
    </w:rPr>
  </w:style>
  <w:style w:type="character" w:customStyle="1" w:styleId="CommentTextChar">
    <w:name w:val="Comment Text Char"/>
    <w:basedOn w:val="DefaultParagraphFont"/>
    <w:link w:val="CommentText"/>
    <w:uiPriority w:val="99"/>
    <w:rsid w:val="00A039DD"/>
    <w:rPr>
      <w:rFonts w:ascii="Times New Roman" w:eastAsia="Times New Roman" w:hAnsi="Times New Roman" w:cs="Times New Roman"/>
      <w:sz w:val="20"/>
      <w:szCs w:val="20"/>
      <w:lang w:val="fr-FR"/>
    </w:rPr>
  </w:style>
  <w:style w:type="paragraph" w:styleId="CommentSubject">
    <w:name w:val="annotation subject"/>
    <w:basedOn w:val="CommentText"/>
    <w:next w:val="CommentText"/>
    <w:link w:val="CommentSubjectChar"/>
    <w:uiPriority w:val="99"/>
    <w:semiHidden/>
    <w:unhideWhenUsed/>
    <w:rsid w:val="00A039DD"/>
    <w:rPr>
      <w:b/>
      <w:bCs/>
    </w:rPr>
  </w:style>
  <w:style w:type="character" w:customStyle="1" w:styleId="CommentSubjectChar">
    <w:name w:val="Comment Subject Char"/>
    <w:basedOn w:val="CommentTextChar"/>
    <w:link w:val="CommentSubject"/>
    <w:uiPriority w:val="99"/>
    <w:semiHidden/>
    <w:rsid w:val="00A039DD"/>
    <w:rPr>
      <w:rFonts w:ascii="Times New Roman" w:eastAsia="Times New Roman" w:hAnsi="Times New Roman" w:cs="Times New Roman"/>
      <w:b/>
      <w:bCs/>
      <w:sz w:val="20"/>
      <w:szCs w:val="20"/>
      <w:lang w:val="fr-FR"/>
    </w:rPr>
  </w:style>
  <w:style w:type="character" w:customStyle="1" w:styleId="ListParagraphChar">
    <w:name w:val="List Paragraph Char"/>
    <w:aliases w:val="Bullets Char,List Bullet Mary Char,Body Char,List Paragraph (numbered (a)) Char,List Paragraph1 Char,texte de base Char,References Char,Liste 1 Char,Numbered List Paragraph Char,ReferencesCxSpLast Char,Medium Grid 1 - Accent 21 Char"/>
    <w:link w:val="ListParagraph"/>
    <w:qFormat/>
    <w:rsid w:val="00B52C2F"/>
    <w:rPr>
      <w:rFonts w:ascii="Calibri" w:eastAsia="Times New Roman" w:hAnsi="Calibri" w:cs="Times New Roman"/>
      <w:lang w:val="fr-FR"/>
    </w:rPr>
  </w:style>
  <w:style w:type="table" w:styleId="TableGrid">
    <w:name w:val="Table Grid"/>
    <w:aliases w:val="SGS Table Basic 1"/>
    <w:basedOn w:val="TableNormal"/>
    <w:uiPriority w:val="39"/>
    <w:rsid w:val="009A48E1"/>
    <w:pPr>
      <w:widowControl/>
      <w:autoSpaceDE/>
      <w:autoSpaceDN/>
      <w:jc w:val="both"/>
    </w:pPr>
    <w:rPr>
      <w:rFonts w:ascii="Calibri" w:hAnsi="Calibr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1">
    <w:name w:val="Titre 1"/>
    <w:basedOn w:val="Heading2"/>
    <w:qFormat/>
    <w:rsid w:val="00023199"/>
    <w:pPr>
      <w:spacing w:before="149"/>
      <w:ind w:left="0" w:firstLine="0"/>
    </w:pPr>
    <w:rPr>
      <w:color w:val="002060"/>
    </w:rPr>
  </w:style>
  <w:style w:type="paragraph" w:customStyle="1" w:styleId="Titre2">
    <w:name w:val="Titre 2"/>
    <w:basedOn w:val="Heading3"/>
    <w:qFormat/>
    <w:rsid w:val="001F4050"/>
    <w:pPr>
      <w:numPr>
        <w:ilvl w:val="1"/>
        <w:numId w:val="1"/>
      </w:numPr>
      <w:tabs>
        <w:tab w:val="left" w:pos="2730"/>
      </w:tabs>
      <w:spacing w:before="240" w:after="240"/>
      <w:ind w:left="1247"/>
      <w:jc w:val="left"/>
    </w:pPr>
    <w:rPr>
      <w:color w:val="003BB0"/>
    </w:rPr>
  </w:style>
  <w:style w:type="paragraph" w:customStyle="1" w:styleId="Titre3">
    <w:name w:val="Titre 3"/>
    <w:basedOn w:val="Heading4"/>
    <w:qFormat/>
    <w:rsid w:val="001F4050"/>
    <w:pPr>
      <w:numPr>
        <w:ilvl w:val="2"/>
        <w:numId w:val="1"/>
      </w:numPr>
      <w:tabs>
        <w:tab w:val="left" w:pos="696"/>
      </w:tabs>
      <w:spacing w:before="240" w:after="240"/>
      <w:ind w:left="2331" w:hanging="709"/>
      <w:jc w:val="left"/>
    </w:pPr>
    <w:rPr>
      <w:bCs w:val="0"/>
      <w:color w:val="004BE2"/>
    </w:rPr>
  </w:style>
  <w:style w:type="paragraph" w:customStyle="1" w:styleId="Text">
    <w:name w:val="Text"/>
    <w:basedOn w:val="BodyText"/>
    <w:qFormat/>
    <w:rsid w:val="00597CD7"/>
    <w:pPr>
      <w:ind w:left="499" w:right="936"/>
    </w:pPr>
    <w:rPr>
      <w:rFonts w:asciiTheme="minorHAnsi" w:hAnsiTheme="minorHAnsi"/>
    </w:rPr>
  </w:style>
  <w:style w:type="paragraph" w:customStyle="1" w:styleId="Titre4">
    <w:name w:val="Titre 4"/>
    <w:basedOn w:val="Heading2"/>
    <w:qFormat/>
    <w:rsid w:val="007006F5"/>
    <w:pPr>
      <w:numPr>
        <w:ilvl w:val="3"/>
        <w:numId w:val="1"/>
      </w:numPr>
      <w:tabs>
        <w:tab w:val="left" w:pos="1207"/>
      </w:tabs>
      <w:spacing w:before="240" w:after="240"/>
      <w:ind w:left="2127" w:hanging="709"/>
    </w:pPr>
    <w:rPr>
      <w:rFonts w:eastAsia="Times New Roman" w:cs="Times New Roman"/>
      <w:bCs w:val="0"/>
      <w:i/>
      <w:iCs/>
      <w:sz w:val="22"/>
      <w:szCs w:val="24"/>
      <w:lang w:val="en-GB"/>
    </w:rPr>
  </w:style>
  <w:style w:type="paragraph" w:styleId="Revision">
    <w:name w:val="Revision"/>
    <w:hidden/>
    <w:uiPriority w:val="99"/>
    <w:semiHidden/>
    <w:rsid w:val="00597CD7"/>
    <w:pPr>
      <w:widowControl/>
      <w:autoSpaceDE/>
      <w:autoSpaceDN/>
    </w:pPr>
    <w:rPr>
      <w:rFonts w:ascii="Times New Roman" w:eastAsia="Times New Roman" w:hAnsi="Times New Roman" w:cs="Times New Roman"/>
      <w:lang w:val="fr-FR"/>
    </w:rPr>
  </w:style>
  <w:style w:type="character" w:customStyle="1" w:styleId="TitleChar">
    <w:name w:val="Title Char"/>
    <w:basedOn w:val="DefaultParagraphFont"/>
    <w:link w:val="Title"/>
    <w:uiPriority w:val="10"/>
    <w:rsid w:val="008103D0"/>
    <w:rPr>
      <w:rFonts w:ascii="Segoe UI" w:eastAsia="Segoe UI" w:hAnsi="Segoe UI" w:cs="Segoe UI"/>
      <w:b/>
      <w:bCs/>
      <w:sz w:val="40"/>
      <w:szCs w:val="40"/>
      <w:lang w:val="fr-FR"/>
    </w:rPr>
  </w:style>
  <w:style w:type="paragraph" w:customStyle="1" w:styleId="BulletList1">
    <w:name w:val="Bullet List 1"/>
    <w:basedOn w:val="Normal"/>
    <w:uiPriority w:val="99"/>
    <w:qFormat/>
    <w:rsid w:val="00CB1A8E"/>
    <w:pPr>
      <w:widowControl/>
      <w:autoSpaceDE/>
      <w:autoSpaceDN/>
      <w:spacing w:before="0" w:after="60" w:line="240" w:lineRule="auto"/>
      <w:ind w:left="644" w:hanging="360"/>
    </w:pPr>
    <w:rPr>
      <w:rFonts w:eastAsiaTheme="minorHAnsi" w:cstheme="minorBidi"/>
    </w:rPr>
  </w:style>
  <w:style w:type="paragraph" w:styleId="TableofFigures">
    <w:name w:val="table of figures"/>
    <w:basedOn w:val="Normal"/>
    <w:next w:val="Normal"/>
    <w:uiPriority w:val="99"/>
    <w:unhideWhenUsed/>
    <w:rsid w:val="006C6E09"/>
    <w:pPr>
      <w:spacing w:after="0"/>
    </w:pPr>
  </w:style>
  <w:style w:type="paragraph" w:customStyle="1" w:styleId="Bullet2">
    <w:name w:val="Bullet 2"/>
    <w:basedOn w:val="Normal"/>
    <w:uiPriority w:val="99"/>
    <w:qFormat/>
    <w:rsid w:val="00EE7C47"/>
    <w:pPr>
      <w:widowControl/>
      <w:numPr>
        <w:numId w:val="15"/>
      </w:numPr>
      <w:autoSpaceDE/>
      <w:autoSpaceDN/>
      <w:spacing w:before="0"/>
    </w:pPr>
    <w:rPr>
      <w:rFonts w:asciiTheme="minorHAnsi" w:eastAsiaTheme="minorHAnsi" w:hAnsiTheme="minorHAnsi" w:cstheme="minorBidi"/>
      <w:color w:val="000000" w:themeColor="text1"/>
      <w:szCs w:val="24"/>
    </w:rPr>
  </w:style>
  <w:style w:type="paragraph" w:styleId="EndnoteText">
    <w:name w:val="endnote text"/>
    <w:basedOn w:val="Normal"/>
    <w:link w:val="EndnoteTextChar"/>
    <w:uiPriority w:val="99"/>
    <w:semiHidden/>
    <w:unhideWhenUsed/>
    <w:rsid w:val="0078284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78284E"/>
    <w:rPr>
      <w:rFonts w:ascii="Calibri" w:eastAsia="Times New Roman" w:hAnsi="Calibri" w:cs="Times New Roman"/>
      <w:sz w:val="20"/>
      <w:szCs w:val="20"/>
      <w:lang w:val="fr-FR"/>
    </w:rPr>
  </w:style>
  <w:style w:type="character" w:styleId="EndnoteReference">
    <w:name w:val="endnote reference"/>
    <w:basedOn w:val="DefaultParagraphFont"/>
    <w:uiPriority w:val="99"/>
    <w:semiHidden/>
    <w:unhideWhenUsed/>
    <w:rsid w:val="0078284E"/>
    <w:rPr>
      <w:vertAlign w:val="superscript"/>
    </w:rPr>
  </w:style>
  <w:style w:type="table" w:styleId="PlainTable1">
    <w:name w:val="Plain Table 1"/>
    <w:basedOn w:val="TableNormal"/>
    <w:uiPriority w:val="41"/>
    <w:rsid w:val="00820ED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82026">
      <w:bodyDiv w:val="1"/>
      <w:marLeft w:val="0"/>
      <w:marRight w:val="0"/>
      <w:marTop w:val="0"/>
      <w:marBottom w:val="0"/>
      <w:divBdr>
        <w:top w:val="none" w:sz="0" w:space="0" w:color="auto"/>
        <w:left w:val="none" w:sz="0" w:space="0" w:color="auto"/>
        <w:bottom w:val="none" w:sz="0" w:space="0" w:color="auto"/>
        <w:right w:val="none" w:sz="0" w:space="0" w:color="auto"/>
      </w:divBdr>
    </w:div>
    <w:div w:id="87041924">
      <w:bodyDiv w:val="1"/>
      <w:marLeft w:val="0"/>
      <w:marRight w:val="0"/>
      <w:marTop w:val="0"/>
      <w:marBottom w:val="0"/>
      <w:divBdr>
        <w:top w:val="none" w:sz="0" w:space="0" w:color="auto"/>
        <w:left w:val="none" w:sz="0" w:space="0" w:color="auto"/>
        <w:bottom w:val="none" w:sz="0" w:space="0" w:color="auto"/>
        <w:right w:val="none" w:sz="0" w:space="0" w:color="auto"/>
      </w:divBdr>
    </w:div>
    <w:div w:id="158471285">
      <w:bodyDiv w:val="1"/>
      <w:marLeft w:val="0"/>
      <w:marRight w:val="0"/>
      <w:marTop w:val="0"/>
      <w:marBottom w:val="0"/>
      <w:divBdr>
        <w:top w:val="none" w:sz="0" w:space="0" w:color="auto"/>
        <w:left w:val="none" w:sz="0" w:space="0" w:color="auto"/>
        <w:bottom w:val="none" w:sz="0" w:space="0" w:color="auto"/>
        <w:right w:val="none" w:sz="0" w:space="0" w:color="auto"/>
      </w:divBdr>
    </w:div>
    <w:div w:id="214464119">
      <w:bodyDiv w:val="1"/>
      <w:marLeft w:val="0"/>
      <w:marRight w:val="0"/>
      <w:marTop w:val="0"/>
      <w:marBottom w:val="0"/>
      <w:divBdr>
        <w:top w:val="none" w:sz="0" w:space="0" w:color="auto"/>
        <w:left w:val="none" w:sz="0" w:space="0" w:color="auto"/>
        <w:bottom w:val="none" w:sz="0" w:space="0" w:color="auto"/>
        <w:right w:val="none" w:sz="0" w:space="0" w:color="auto"/>
      </w:divBdr>
    </w:div>
    <w:div w:id="262764824">
      <w:bodyDiv w:val="1"/>
      <w:marLeft w:val="0"/>
      <w:marRight w:val="0"/>
      <w:marTop w:val="0"/>
      <w:marBottom w:val="0"/>
      <w:divBdr>
        <w:top w:val="none" w:sz="0" w:space="0" w:color="auto"/>
        <w:left w:val="none" w:sz="0" w:space="0" w:color="auto"/>
        <w:bottom w:val="none" w:sz="0" w:space="0" w:color="auto"/>
        <w:right w:val="none" w:sz="0" w:space="0" w:color="auto"/>
      </w:divBdr>
    </w:div>
    <w:div w:id="272787349">
      <w:bodyDiv w:val="1"/>
      <w:marLeft w:val="0"/>
      <w:marRight w:val="0"/>
      <w:marTop w:val="0"/>
      <w:marBottom w:val="0"/>
      <w:divBdr>
        <w:top w:val="none" w:sz="0" w:space="0" w:color="auto"/>
        <w:left w:val="none" w:sz="0" w:space="0" w:color="auto"/>
        <w:bottom w:val="none" w:sz="0" w:space="0" w:color="auto"/>
        <w:right w:val="none" w:sz="0" w:space="0" w:color="auto"/>
      </w:divBdr>
    </w:div>
    <w:div w:id="358748393">
      <w:bodyDiv w:val="1"/>
      <w:marLeft w:val="0"/>
      <w:marRight w:val="0"/>
      <w:marTop w:val="0"/>
      <w:marBottom w:val="0"/>
      <w:divBdr>
        <w:top w:val="none" w:sz="0" w:space="0" w:color="auto"/>
        <w:left w:val="none" w:sz="0" w:space="0" w:color="auto"/>
        <w:bottom w:val="none" w:sz="0" w:space="0" w:color="auto"/>
        <w:right w:val="none" w:sz="0" w:space="0" w:color="auto"/>
      </w:divBdr>
    </w:div>
    <w:div w:id="368143690">
      <w:bodyDiv w:val="1"/>
      <w:marLeft w:val="0"/>
      <w:marRight w:val="0"/>
      <w:marTop w:val="0"/>
      <w:marBottom w:val="0"/>
      <w:divBdr>
        <w:top w:val="none" w:sz="0" w:space="0" w:color="auto"/>
        <w:left w:val="none" w:sz="0" w:space="0" w:color="auto"/>
        <w:bottom w:val="none" w:sz="0" w:space="0" w:color="auto"/>
        <w:right w:val="none" w:sz="0" w:space="0" w:color="auto"/>
      </w:divBdr>
    </w:div>
    <w:div w:id="370230388">
      <w:bodyDiv w:val="1"/>
      <w:marLeft w:val="0"/>
      <w:marRight w:val="0"/>
      <w:marTop w:val="0"/>
      <w:marBottom w:val="0"/>
      <w:divBdr>
        <w:top w:val="none" w:sz="0" w:space="0" w:color="auto"/>
        <w:left w:val="none" w:sz="0" w:space="0" w:color="auto"/>
        <w:bottom w:val="none" w:sz="0" w:space="0" w:color="auto"/>
        <w:right w:val="none" w:sz="0" w:space="0" w:color="auto"/>
      </w:divBdr>
    </w:div>
    <w:div w:id="396821849">
      <w:bodyDiv w:val="1"/>
      <w:marLeft w:val="0"/>
      <w:marRight w:val="0"/>
      <w:marTop w:val="0"/>
      <w:marBottom w:val="0"/>
      <w:divBdr>
        <w:top w:val="none" w:sz="0" w:space="0" w:color="auto"/>
        <w:left w:val="none" w:sz="0" w:space="0" w:color="auto"/>
        <w:bottom w:val="none" w:sz="0" w:space="0" w:color="auto"/>
        <w:right w:val="none" w:sz="0" w:space="0" w:color="auto"/>
      </w:divBdr>
    </w:div>
    <w:div w:id="454911092">
      <w:bodyDiv w:val="1"/>
      <w:marLeft w:val="0"/>
      <w:marRight w:val="0"/>
      <w:marTop w:val="0"/>
      <w:marBottom w:val="0"/>
      <w:divBdr>
        <w:top w:val="none" w:sz="0" w:space="0" w:color="auto"/>
        <w:left w:val="none" w:sz="0" w:space="0" w:color="auto"/>
        <w:bottom w:val="none" w:sz="0" w:space="0" w:color="auto"/>
        <w:right w:val="none" w:sz="0" w:space="0" w:color="auto"/>
      </w:divBdr>
    </w:div>
    <w:div w:id="464616489">
      <w:bodyDiv w:val="1"/>
      <w:marLeft w:val="0"/>
      <w:marRight w:val="0"/>
      <w:marTop w:val="0"/>
      <w:marBottom w:val="0"/>
      <w:divBdr>
        <w:top w:val="none" w:sz="0" w:space="0" w:color="auto"/>
        <w:left w:val="none" w:sz="0" w:space="0" w:color="auto"/>
        <w:bottom w:val="none" w:sz="0" w:space="0" w:color="auto"/>
        <w:right w:val="none" w:sz="0" w:space="0" w:color="auto"/>
      </w:divBdr>
    </w:div>
    <w:div w:id="471019031">
      <w:bodyDiv w:val="1"/>
      <w:marLeft w:val="0"/>
      <w:marRight w:val="0"/>
      <w:marTop w:val="0"/>
      <w:marBottom w:val="0"/>
      <w:divBdr>
        <w:top w:val="none" w:sz="0" w:space="0" w:color="auto"/>
        <w:left w:val="none" w:sz="0" w:space="0" w:color="auto"/>
        <w:bottom w:val="none" w:sz="0" w:space="0" w:color="auto"/>
        <w:right w:val="none" w:sz="0" w:space="0" w:color="auto"/>
      </w:divBdr>
    </w:div>
    <w:div w:id="471946673">
      <w:bodyDiv w:val="1"/>
      <w:marLeft w:val="0"/>
      <w:marRight w:val="0"/>
      <w:marTop w:val="0"/>
      <w:marBottom w:val="0"/>
      <w:divBdr>
        <w:top w:val="none" w:sz="0" w:space="0" w:color="auto"/>
        <w:left w:val="none" w:sz="0" w:space="0" w:color="auto"/>
        <w:bottom w:val="none" w:sz="0" w:space="0" w:color="auto"/>
        <w:right w:val="none" w:sz="0" w:space="0" w:color="auto"/>
      </w:divBdr>
    </w:div>
    <w:div w:id="482235606">
      <w:bodyDiv w:val="1"/>
      <w:marLeft w:val="0"/>
      <w:marRight w:val="0"/>
      <w:marTop w:val="0"/>
      <w:marBottom w:val="0"/>
      <w:divBdr>
        <w:top w:val="none" w:sz="0" w:space="0" w:color="auto"/>
        <w:left w:val="none" w:sz="0" w:space="0" w:color="auto"/>
        <w:bottom w:val="none" w:sz="0" w:space="0" w:color="auto"/>
        <w:right w:val="none" w:sz="0" w:space="0" w:color="auto"/>
      </w:divBdr>
    </w:div>
    <w:div w:id="508259495">
      <w:bodyDiv w:val="1"/>
      <w:marLeft w:val="0"/>
      <w:marRight w:val="0"/>
      <w:marTop w:val="0"/>
      <w:marBottom w:val="0"/>
      <w:divBdr>
        <w:top w:val="none" w:sz="0" w:space="0" w:color="auto"/>
        <w:left w:val="none" w:sz="0" w:space="0" w:color="auto"/>
        <w:bottom w:val="none" w:sz="0" w:space="0" w:color="auto"/>
        <w:right w:val="none" w:sz="0" w:space="0" w:color="auto"/>
      </w:divBdr>
    </w:div>
    <w:div w:id="544872160">
      <w:bodyDiv w:val="1"/>
      <w:marLeft w:val="0"/>
      <w:marRight w:val="0"/>
      <w:marTop w:val="0"/>
      <w:marBottom w:val="0"/>
      <w:divBdr>
        <w:top w:val="none" w:sz="0" w:space="0" w:color="auto"/>
        <w:left w:val="none" w:sz="0" w:space="0" w:color="auto"/>
        <w:bottom w:val="none" w:sz="0" w:space="0" w:color="auto"/>
        <w:right w:val="none" w:sz="0" w:space="0" w:color="auto"/>
      </w:divBdr>
    </w:div>
    <w:div w:id="628708845">
      <w:bodyDiv w:val="1"/>
      <w:marLeft w:val="0"/>
      <w:marRight w:val="0"/>
      <w:marTop w:val="0"/>
      <w:marBottom w:val="0"/>
      <w:divBdr>
        <w:top w:val="none" w:sz="0" w:space="0" w:color="auto"/>
        <w:left w:val="none" w:sz="0" w:space="0" w:color="auto"/>
        <w:bottom w:val="none" w:sz="0" w:space="0" w:color="auto"/>
        <w:right w:val="none" w:sz="0" w:space="0" w:color="auto"/>
      </w:divBdr>
    </w:div>
    <w:div w:id="635719188">
      <w:bodyDiv w:val="1"/>
      <w:marLeft w:val="0"/>
      <w:marRight w:val="0"/>
      <w:marTop w:val="0"/>
      <w:marBottom w:val="0"/>
      <w:divBdr>
        <w:top w:val="none" w:sz="0" w:space="0" w:color="auto"/>
        <w:left w:val="none" w:sz="0" w:space="0" w:color="auto"/>
        <w:bottom w:val="none" w:sz="0" w:space="0" w:color="auto"/>
        <w:right w:val="none" w:sz="0" w:space="0" w:color="auto"/>
      </w:divBdr>
    </w:div>
    <w:div w:id="646399946">
      <w:bodyDiv w:val="1"/>
      <w:marLeft w:val="0"/>
      <w:marRight w:val="0"/>
      <w:marTop w:val="0"/>
      <w:marBottom w:val="0"/>
      <w:divBdr>
        <w:top w:val="none" w:sz="0" w:space="0" w:color="auto"/>
        <w:left w:val="none" w:sz="0" w:space="0" w:color="auto"/>
        <w:bottom w:val="none" w:sz="0" w:space="0" w:color="auto"/>
        <w:right w:val="none" w:sz="0" w:space="0" w:color="auto"/>
      </w:divBdr>
    </w:div>
    <w:div w:id="651908486">
      <w:bodyDiv w:val="1"/>
      <w:marLeft w:val="0"/>
      <w:marRight w:val="0"/>
      <w:marTop w:val="0"/>
      <w:marBottom w:val="0"/>
      <w:divBdr>
        <w:top w:val="none" w:sz="0" w:space="0" w:color="auto"/>
        <w:left w:val="none" w:sz="0" w:space="0" w:color="auto"/>
        <w:bottom w:val="none" w:sz="0" w:space="0" w:color="auto"/>
        <w:right w:val="none" w:sz="0" w:space="0" w:color="auto"/>
      </w:divBdr>
    </w:div>
    <w:div w:id="652879821">
      <w:bodyDiv w:val="1"/>
      <w:marLeft w:val="0"/>
      <w:marRight w:val="0"/>
      <w:marTop w:val="0"/>
      <w:marBottom w:val="0"/>
      <w:divBdr>
        <w:top w:val="none" w:sz="0" w:space="0" w:color="auto"/>
        <w:left w:val="none" w:sz="0" w:space="0" w:color="auto"/>
        <w:bottom w:val="none" w:sz="0" w:space="0" w:color="auto"/>
        <w:right w:val="none" w:sz="0" w:space="0" w:color="auto"/>
      </w:divBdr>
    </w:div>
    <w:div w:id="670371780">
      <w:bodyDiv w:val="1"/>
      <w:marLeft w:val="0"/>
      <w:marRight w:val="0"/>
      <w:marTop w:val="0"/>
      <w:marBottom w:val="0"/>
      <w:divBdr>
        <w:top w:val="none" w:sz="0" w:space="0" w:color="auto"/>
        <w:left w:val="none" w:sz="0" w:space="0" w:color="auto"/>
        <w:bottom w:val="none" w:sz="0" w:space="0" w:color="auto"/>
        <w:right w:val="none" w:sz="0" w:space="0" w:color="auto"/>
      </w:divBdr>
    </w:div>
    <w:div w:id="719746780">
      <w:bodyDiv w:val="1"/>
      <w:marLeft w:val="0"/>
      <w:marRight w:val="0"/>
      <w:marTop w:val="0"/>
      <w:marBottom w:val="0"/>
      <w:divBdr>
        <w:top w:val="none" w:sz="0" w:space="0" w:color="auto"/>
        <w:left w:val="none" w:sz="0" w:space="0" w:color="auto"/>
        <w:bottom w:val="none" w:sz="0" w:space="0" w:color="auto"/>
        <w:right w:val="none" w:sz="0" w:space="0" w:color="auto"/>
      </w:divBdr>
    </w:div>
    <w:div w:id="722947318">
      <w:bodyDiv w:val="1"/>
      <w:marLeft w:val="0"/>
      <w:marRight w:val="0"/>
      <w:marTop w:val="0"/>
      <w:marBottom w:val="0"/>
      <w:divBdr>
        <w:top w:val="none" w:sz="0" w:space="0" w:color="auto"/>
        <w:left w:val="none" w:sz="0" w:space="0" w:color="auto"/>
        <w:bottom w:val="none" w:sz="0" w:space="0" w:color="auto"/>
        <w:right w:val="none" w:sz="0" w:space="0" w:color="auto"/>
      </w:divBdr>
    </w:div>
    <w:div w:id="746146830">
      <w:bodyDiv w:val="1"/>
      <w:marLeft w:val="0"/>
      <w:marRight w:val="0"/>
      <w:marTop w:val="0"/>
      <w:marBottom w:val="0"/>
      <w:divBdr>
        <w:top w:val="none" w:sz="0" w:space="0" w:color="auto"/>
        <w:left w:val="none" w:sz="0" w:space="0" w:color="auto"/>
        <w:bottom w:val="none" w:sz="0" w:space="0" w:color="auto"/>
        <w:right w:val="none" w:sz="0" w:space="0" w:color="auto"/>
      </w:divBdr>
    </w:div>
    <w:div w:id="873275439">
      <w:bodyDiv w:val="1"/>
      <w:marLeft w:val="0"/>
      <w:marRight w:val="0"/>
      <w:marTop w:val="0"/>
      <w:marBottom w:val="0"/>
      <w:divBdr>
        <w:top w:val="none" w:sz="0" w:space="0" w:color="auto"/>
        <w:left w:val="none" w:sz="0" w:space="0" w:color="auto"/>
        <w:bottom w:val="none" w:sz="0" w:space="0" w:color="auto"/>
        <w:right w:val="none" w:sz="0" w:space="0" w:color="auto"/>
      </w:divBdr>
    </w:div>
    <w:div w:id="882986949">
      <w:bodyDiv w:val="1"/>
      <w:marLeft w:val="0"/>
      <w:marRight w:val="0"/>
      <w:marTop w:val="0"/>
      <w:marBottom w:val="0"/>
      <w:divBdr>
        <w:top w:val="none" w:sz="0" w:space="0" w:color="auto"/>
        <w:left w:val="none" w:sz="0" w:space="0" w:color="auto"/>
        <w:bottom w:val="none" w:sz="0" w:space="0" w:color="auto"/>
        <w:right w:val="none" w:sz="0" w:space="0" w:color="auto"/>
      </w:divBdr>
    </w:div>
    <w:div w:id="885527228">
      <w:bodyDiv w:val="1"/>
      <w:marLeft w:val="0"/>
      <w:marRight w:val="0"/>
      <w:marTop w:val="0"/>
      <w:marBottom w:val="0"/>
      <w:divBdr>
        <w:top w:val="none" w:sz="0" w:space="0" w:color="auto"/>
        <w:left w:val="none" w:sz="0" w:space="0" w:color="auto"/>
        <w:bottom w:val="none" w:sz="0" w:space="0" w:color="auto"/>
        <w:right w:val="none" w:sz="0" w:space="0" w:color="auto"/>
      </w:divBdr>
    </w:div>
    <w:div w:id="969242482">
      <w:bodyDiv w:val="1"/>
      <w:marLeft w:val="0"/>
      <w:marRight w:val="0"/>
      <w:marTop w:val="0"/>
      <w:marBottom w:val="0"/>
      <w:divBdr>
        <w:top w:val="none" w:sz="0" w:space="0" w:color="auto"/>
        <w:left w:val="none" w:sz="0" w:space="0" w:color="auto"/>
        <w:bottom w:val="none" w:sz="0" w:space="0" w:color="auto"/>
        <w:right w:val="none" w:sz="0" w:space="0" w:color="auto"/>
      </w:divBdr>
    </w:div>
    <w:div w:id="973943378">
      <w:bodyDiv w:val="1"/>
      <w:marLeft w:val="0"/>
      <w:marRight w:val="0"/>
      <w:marTop w:val="0"/>
      <w:marBottom w:val="0"/>
      <w:divBdr>
        <w:top w:val="none" w:sz="0" w:space="0" w:color="auto"/>
        <w:left w:val="none" w:sz="0" w:space="0" w:color="auto"/>
        <w:bottom w:val="none" w:sz="0" w:space="0" w:color="auto"/>
        <w:right w:val="none" w:sz="0" w:space="0" w:color="auto"/>
      </w:divBdr>
    </w:div>
    <w:div w:id="975377818">
      <w:bodyDiv w:val="1"/>
      <w:marLeft w:val="0"/>
      <w:marRight w:val="0"/>
      <w:marTop w:val="0"/>
      <w:marBottom w:val="0"/>
      <w:divBdr>
        <w:top w:val="none" w:sz="0" w:space="0" w:color="auto"/>
        <w:left w:val="none" w:sz="0" w:space="0" w:color="auto"/>
        <w:bottom w:val="none" w:sz="0" w:space="0" w:color="auto"/>
        <w:right w:val="none" w:sz="0" w:space="0" w:color="auto"/>
      </w:divBdr>
    </w:div>
    <w:div w:id="1013537578">
      <w:bodyDiv w:val="1"/>
      <w:marLeft w:val="0"/>
      <w:marRight w:val="0"/>
      <w:marTop w:val="0"/>
      <w:marBottom w:val="0"/>
      <w:divBdr>
        <w:top w:val="none" w:sz="0" w:space="0" w:color="auto"/>
        <w:left w:val="none" w:sz="0" w:space="0" w:color="auto"/>
        <w:bottom w:val="none" w:sz="0" w:space="0" w:color="auto"/>
        <w:right w:val="none" w:sz="0" w:space="0" w:color="auto"/>
      </w:divBdr>
    </w:div>
    <w:div w:id="1131702955">
      <w:bodyDiv w:val="1"/>
      <w:marLeft w:val="0"/>
      <w:marRight w:val="0"/>
      <w:marTop w:val="0"/>
      <w:marBottom w:val="0"/>
      <w:divBdr>
        <w:top w:val="none" w:sz="0" w:space="0" w:color="auto"/>
        <w:left w:val="none" w:sz="0" w:space="0" w:color="auto"/>
        <w:bottom w:val="none" w:sz="0" w:space="0" w:color="auto"/>
        <w:right w:val="none" w:sz="0" w:space="0" w:color="auto"/>
      </w:divBdr>
    </w:div>
    <w:div w:id="1176191473">
      <w:bodyDiv w:val="1"/>
      <w:marLeft w:val="0"/>
      <w:marRight w:val="0"/>
      <w:marTop w:val="0"/>
      <w:marBottom w:val="0"/>
      <w:divBdr>
        <w:top w:val="none" w:sz="0" w:space="0" w:color="auto"/>
        <w:left w:val="none" w:sz="0" w:space="0" w:color="auto"/>
        <w:bottom w:val="none" w:sz="0" w:space="0" w:color="auto"/>
        <w:right w:val="none" w:sz="0" w:space="0" w:color="auto"/>
      </w:divBdr>
    </w:div>
    <w:div w:id="1203176570">
      <w:bodyDiv w:val="1"/>
      <w:marLeft w:val="0"/>
      <w:marRight w:val="0"/>
      <w:marTop w:val="0"/>
      <w:marBottom w:val="0"/>
      <w:divBdr>
        <w:top w:val="none" w:sz="0" w:space="0" w:color="auto"/>
        <w:left w:val="none" w:sz="0" w:space="0" w:color="auto"/>
        <w:bottom w:val="none" w:sz="0" w:space="0" w:color="auto"/>
        <w:right w:val="none" w:sz="0" w:space="0" w:color="auto"/>
      </w:divBdr>
    </w:div>
    <w:div w:id="1269704464">
      <w:bodyDiv w:val="1"/>
      <w:marLeft w:val="0"/>
      <w:marRight w:val="0"/>
      <w:marTop w:val="0"/>
      <w:marBottom w:val="0"/>
      <w:divBdr>
        <w:top w:val="none" w:sz="0" w:space="0" w:color="auto"/>
        <w:left w:val="none" w:sz="0" w:space="0" w:color="auto"/>
        <w:bottom w:val="none" w:sz="0" w:space="0" w:color="auto"/>
        <w:right w:val="none" w:sz="0" w:space="0" w:color="auto"/>
      </w:divBdr>
    </w:div>
    <w:div w:id="1439985266">
      <w:bodyDiv w:val="1"/>
      <w:marLeft w:val="0"/>
      <w:marRight w:val="0"/>
      <w:marTop w:val="0"/>
      <w:marBottom w:val="0"/>
      <w:divBdr>
        <w:top w:val="none" w:sz="0" w:space="0" w:color="auto"/>
        <w:left w:val="none" w:sz="0" w:space="0" w:color="auto"/>
        <w:bottom w:val="none" w:sz="0" w:space="0" w:color="auto"/>
        <w:right w:val="none" w:sz="0" w:space="0" w:color="auto"/>
      </w:divBdr>
    </w:div>
    <w:div w:id="1463428694">
      <w:bodyDiv w:val="1"/>
      <w:marLeft w:val="0"/>
      <w:marRight w:val="0"/>
      <w:marTop w:val="0"/>
      <w:marBottom w:val="0"/>
      <w:divBdr>
        <w:top w:val="none" w:sz="0" w:space="0" w:color="auto"/>
        <w:left w:val="none" w:sz="0" w:space="0" w:color="auto"/>
        <w:bottom w:val="none" w:sz="0" w:space="0" w:color="auto"/>
        <w:right w:val="none" w:sz="0" w:space="0" w:color="auto"/>
      </w:divBdr>
    </w:div>
    <w:div w:id="1618752882">
      <w:bodyDiv w:val="1"/>
      <w:marLeft w:val="0"/>
      <w:marRight w:val="0"/>
      <w:marTop w:val="0"/>
      <w:marBottom w:val="0"/>
      <w:divBdr>
        <w:top w:val="none" w:sz="0" w:space="0" w:color="auto"/>
        <w:left w:val="none" w:sz="0" w:space="0" w:color="auto"/>
        <w:bottom w:val="none" w:sz="0" w:space="0" w:color="auto"/>
        <w:right w:val="none" w:sz="0" w:space="0" w:color="auto"/>
      </w:divBdr>
    </w:div>
    <w:div w:id="1629899858">
      <w:bodyDiv w:val="1"/>
      <w:marLeft w:val="0"/>
      <w:marRight w:val="0"/>
      <w:marTop w:val="0"/>
      <w:marBottom w:val="0"/>
      <w:divBdr>
        <w:top w:val="none" w:sz="0" w:space="0" w:color="auto"/>
        <w:left w:val="none" w:sz="0" w:space="0" w:color="auto"/>
        <w:bottom w:val="none" w:sz="0" w:space="0" w:color="auto"/>
        <w:right w:val="none" w:sz="0" w:space="0" w:color="auto"/>
      </w:divBdr>
    </w:div>
    <w:div w:id="1651058514">
      <w:bodyDiv w:val="1"/>
      <w:marLeft w:val="0"/>
      <w:marRight w:val="0"/>
      <w:marTop w:val="0"/>
      <w:marBottom w:val="0"/>
      <w:divBdr>
        <w:top w:val="none" w:sz="0" w:space="0" w:color="auto"/>
        <w:left w:val="none" w:sz="0" w:space="0" w:color="auto"/>
        <w:bottom w:val="none" w:sz="0" w:space="0" w:color="auto"/>
        <w:right w:val="none" w:sz="0" w:space="0" w:color="auto"/>
      </w:divBdr>
    </w:div>
    <w:div w:id="1687947517">
      <w:bodyDiv w:val="1"/>
      <w:marLeft w:val="0"/>
      <w:marRight w:val="0"/>
      <w:marTop w:val="0"/>
      <w:marBottom w:val="0"/>
      <w:divBdr>
        <w:top w:val="none" w:sz="0" w:space="0" w:color="auto"/>
        <w:left w:val="none" w:sz="0" w:space="0" w:color="auto"/>
        <w:bottom w:val="none" w:sz="0" w:space="0" w:color="auto"/>
        <w:right w:val="none" w:sz="0" w:space="0" w:color="auto"/>
      </w:divBdr>
    </w:div>
    <w:div w:id="1784838656">
      <w:bodyDiv w:val="1"/>
      <w:marLeft w:val="0"/>
      <w:marRight w:val="0"/>
      <w:marTop w:val="0"/>
      <w:marBottom w:val="0"/>
      <w:divBdr>
        <w:top w:val="none" w:sz="0" w:space="0" w:color="auto"/>
        <w:left w:val="none" w:sz="0" w:space="0" w:color="auto"/>
        <w:bottom w:val="none" w:sz="0" w:space="0" w:color="auto"/>
        <w:right w:val="none" w:sz="0" w:space="0" w:color="auto"/>
      </w:divBdr>
    </w:div>
    <w:div w:id="1810512213">
      <w:bodyDiv w:val="1"/>
      <w:marLeft w:val="0"/>
      <w:marRight w:val="0"/>
      <w:marTop w:val="0"/>
      <w:marBottom w:val="0"/>
      <w:divBdr>
        <w:top w:val="none" w:sz="0" w:space="0" w:color="auto"/>
        <w:left w:val="none" w:sz="0" w:space="0" w:color="auto"/>
        <w:bottom w:val="none" w:sz="0" w:space="0" w:color="auto"/>
        <w:right w:val="none" w:sz="0" w:space="0" w:color="auto"/>
      </w:divBdr>
    </w:div>
    <w:div w:id="1888452510">
      <w:bodyDiv w:val="1"/>
      <w:marLeft w:val="0"/>
      <w:marRight w:val="0"/>
      <w:marTop w:val="0"/>
      <w:marBottom w:val="0"/>
      <w:divBdr>
        <w:top w:val="none" w:sz="0" w:space="0" w:color="auto"/>
        <w:left w:val="none" w:sz="0" w:space="0" w:color="auto"/>
        <w:bottom w:val="none" w:sz="0" w:space="0" w:color="auto"/>
        <w:right w:val="none" w:sz="0" w:space="0" w:color="auto"/>
      </w:divBdr>
    </w:div>
    <w:div w:id="1917394530">
      <w:bodyDiv w:val="1"/>
      <w:marLeft w:val="0"/>
      <w:marRight w:val="0"/>
      <w:marTop w:val="0"/>
      <w:marBottom w:val="0"/>
      <w:divBdr>
        <w:top w:val="none" w:sz="0" w:space="0" w:color="auto"/>
        <w:left w:val="none" w:sz="0" w:space="0" w:color="auto"/>
        <w:bottom w:val="none" w:sz="0" w:space="0" w:color="auto"/>
        <w:right w:val="none" w:sz="0" w:space="0" w:color="auto"/>
      </w:divBdr>
    </w:div>
    <w:div w:id="1933078608">
      <w:bodyDiv w:val="1"/>
      <w:marLeft w:val="0"/>
      <w:marRight w:val="0"/>
      <w:marTop w:val="0"/>
      <w:marBottom w:val="0"/>
      <w:divBdr>
        <w:top w:val="none" w:sz="0" w:space="0" w:color="auto"/>
        <w:left w:val="none" w:sz="0" w:space="0" w:color="auto"/>
        <w:bottom w:val="none" w:sz="0" w:space="0" w:color="auto"/>
        <w:right w:val="none" w:sz="0" w:space="0" w:color="auto"/>
      </w:divBdr>
    </w:div>
    <w:div w:id="1936791772">
      <w:bodyDiv w:val="1"/>
      <w:marLeft w:val="0"/>
      <w:marRight w:val="0"/>
      <w:marTop w:val="0"/>
      <w:marBottom w:val="0"/>
      <w:divBdr>
        <w:top w:val="none" w:sz="0" w:space="0" w:color="auto"/>
        <w:left w:val="none" w:sz="0" w:space="0" w:color="auto"/>
        <w:bottom w:val="none" w:sz="0" w:space="0" w:color="auto"/>
        <w:right w:val="none" w:sz="0" w:space="0" w:color="auto"/>
      </w:divBdr>
    </w:div>
    <w:div w:id="1942225681">
      <w:bodyDiv w:val="1"/>
      <w:marLeft w:val="0"/>
      <w:marRight w:val="0"/>
      <w:marTop w:val="0"/>
      <w:marBottom w:val="0"/>
      <w:divBdr>
        <w:top w:val="none" w:sz="0" w:space="0" w:color="auto"/>
        <w:left w:val="none" w:sz="0" w:space="0" w:color="auto"/>
        <w:bottom w:val="none" w:sz="0" w:space="0" w:color="auto"/>
        <w:right w:val="none" w:sz="0" w:space="0" w:color="auto"/>
      </w:divBdr>
    </w:div>
    <w:div w:id="1949654074">
      <w:bodyDiv w:val="1"/>
      <w:marLeft w:val="0"/>
      <w:marRight w:val="0"/>
      <w:marTop w:val="0"/>
      <w:marBottom w:val="0"/>
      <w:divBdr>
        <w:top w:val="none" w:sz="0" w:space="0" w:color="auto"/>
        <w:left w:val="none" w:sz="0" w:space="0" w:color="auto"/>
        <w:bottom w:val="none" w:sz="0" w:space="0" w:color="auto"/>
        <w:right w:val="none" w:sz="0" w:space="0" w:color="auto"/>
      </w:divBdr>
    </w:div>
    <w:div w:id="1957641110">
      <w:bodyDiv w:val="1"/>
      <w:marLeft w:val="0"/>
      <w:marRight w:val="0"/>
      <w:marTop w:val="0"/>
      <w:marBottom w:val="0"/>
      <w:divBdr>
        <w:top w:val="none" w:sz="0" w:space="0" w:color="auto"/>
        <w:left w:val="none" w:sz="0" w:space="0" w:color="auto"/>
        <w:bottom w:val="none" w:sz="0" w:space="0" w:color="auto"/>
        <w:right w:val="none" w:sz="0" w:space="0" w:color="auto"/>
      </w:divBdr>
    </w:div>
    <w:div w:id="1993558526">
      <w:bodyDiv w:val="1"/>
      <w:marLeft w:val="0"/>
      <w:marRight w:val="0"/>
      <w:marTop w:val="0"/>
      <w:marBottom w:val="0"/>
      <w:divBdr>
        <w:top w:val="none" w:sz="0" w:space="0" w:color="auto"/>
        <w:left w:val="none" w:sz="0" w:space="0" w:color="auto"/>
        <w:bottom w:val="none" w:sz="0" w:space="0" w:color="auto"/>
        <w:right w:val="none" w:sz="0" w:space="0" w:color="auto"/>
      </w:divBdr>
    </w:div>
    <w:div w:id="2051101749">
      <w:bodyDiv w:val="1"/>
      <w:marLeft w:val="0"/>
      <w:marRight w:val="0"/>
      <w:marTop w:val="0"/>
      <w:marBottom w:val="0"/>
      <w:divBdr>
        <w:top w:val="none" w:sz="0" w:space="0" w:color="auto"/>
        <w:left w:val="none" w:sz="0" w:space="0" w:color="auto"/>
        <w:bottom w:val="none" w:sz="0" w:space="0" w:color="auto"/>
        <w:right w:val="none" w:sz="0" w:space="0" w:color="auto"/>
      </w:divBdr>
    </w:div>
    <w:div w:id="2086950975">
      <w:bodyDiv w:val="1"/>
      <w:marLeft w:val="0"/>
      <w:marRight w:val="0"/>
      <w:marTop w:val="0"/>
      <w:marBottom w:val="0"/>
      <w:divBdr>
        <w:top w:val="none" w:sz="0" w:space="0" w:color="auto"/>
        <w:left w:val="none" w:sz="0" w:space="0" w:color="auto"/>
        <w:bottom w:val="none" w:sz="0" w:space="0" w:color="auto"/>
        <w:right w:val="none" w:sz="0" w:space="0" w:color="auto"/>
      </w:divBdr>
    </w:div>
    <w:div w:id="2113695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png"/><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6.emf"/><Relationship Id="rId50" Type="http://schemas.openxmlformats.org/officeDocument/2006/relationships/image" Target="media/image39.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eader" Target="header2.xml"/><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emf"/><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footer" Target="footer3.xml"/><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emf"/><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7.jpeg"/></Relationships>
</file>

<file path=word/_rels/foot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AD05-568E-4B1B-BFD1-2609024EA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Pages>
  <Words>37070</Words>
  <Characters>211299</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247874</CharactersWithSpaces>
  <SharedDoc>false</SharedDoc>
  <HLinks>
    <vt:vector size="1200" baseType="variant">
      <vt:variant>
        <vt:i4>1179708</vt:i4>
      </vt:variant>
      <vt:variant>
        <vt:i4>1202</vt:i4>
      </vt:variant>
      <vt:variant>
        <vt:i4>0</vt:i4>
      </vt:variant>
      <vt:variant>
        <vt:i4>5</vt:i4>
      </vt:variant>
      <vt:variant>
        <vt:lpwstr/>
      </vt:variant>
      <vt:variant>
        <vt:lpwstr>_Toc142174847</vt:lpwstr>
      </vt:variant>
      <vt:variant>
        <vt:i4>1179708</vt:i4>
      </vt:variant>
      <vt:variant>
        <vt:i4>1196</vt:i4>
      </vt:variant>
      <vt:variant>
        <vt:i4>0</vt:i4>
      </vt:variant>
      <vt:variant>
        <vt:i4>5</vt:i4>
      </vt:variant>
      <vt:variant>
        <vt:lpwstr/>
      </vt:variant>
      <vt:variant>
        <vt:lpwstr>_Toc142174846</vt:lpwstr>
      </vt:variant>
      <vt:variant>
        <vt:i4>1179708</vt:i4>
      </vt:variant>
      <vt:variant>
        <vt:i4>1190</vt:i4>
      </vt:variant>
      <vt:variant>
        <vt:i4>0</vt:i4>
      </vt:variant>
      <vt:variant>
        <vt:i4>5</vt:i4>
      </vt:variant>
      <vt:variant>
        <vt:lpwstr/>
      </vt:variant>
      <vt:variant>
        <vt:lpwstr>_Toc142174845</vt:lpwstr>
      </vt:variant>
      <vt:variant>
        <vt:i4>1179708</vt:i4>
      </vt:variant>
      <vt:variant>
        <vt:i4>1184</vt:i4>
      </vt:variant>
      <vt:variant>
        <vt:i4>0</vt:i4>
      </vt:variant>
      <vt:variant>
        <vt:i4>5</vt:i4>
      </vt:variant>
      <vt:variant>
        <vt:lpwstr/>
      </vt:variant>
      <vt:variant>
        <vt:lpwstr>_Toc142174844</vt:lpwstr>
      </vt:variant>
      <vt:variant>
        <vt:i4>1179708</vt:i4>
      </vt:variant>
      <vt:variant>
        <vt:i4>1178</vt:i4>
      </vt:variant>
      <vt:variant>
        <vt:i4>0</vt:i4>
      </vt:variant>
      <vt:variant>
        <vt:i4>5</vt:i4>
      </vt:variant>
      <vt:variant>
        <vt:lpwstr/>
      </vt:variant>
      <vt:variant>
        <vt:lpwstr>_Toc142174843</vt:lpwstr>
      </vt:variant>
      <vt:variant>
        <vt:i4>1179708</vt:i4>
      </vt:variant>
      <vt:variant>
        <vt:i4>1172</vt:i4>
      </vt:variant>
      <vt:variant>
        <vt:i4>0</vt:i4>
      </vt:variant>
      <vt:variant>
        <vt:i4>5</vt:i4>
      </vt:variant>
      <vt:variant>
        <vt:lpwstr/>
      </vt:variant>
      <vt:variant>
        <vt:lpwstr>_Toc142174842</vt:lpwstr>
      </vt:variant>
      <vt:variant>
        <vt:i4>1179708</vt:i4>
      </vt:variant>
      <vt:variant>
        <vt:i4>1166</vt:i4>
      </vt:variant>
      <vt:variant>
        <vt:i4>0</vt:i4>
      </vt:variant>
      <vt:variant>
        <vt:i4>5</vt:i4>
      </vt:variant>
      <vt:variant>
        <vt:lpwstr/>
      </vt:variant>
      <vt:variant>
        <vt:lpwstr>_Toc142174841</vt:lpwstr>
      </vt:variant>
      <vt:variant>
        <vt:i4>1179708</vt:i4>
      </vt:variant>
      <vt:variant>
        <vt:i4>1160</vt:i4>
      </vt:variant>
      <vt:variant>
        <vt:i4>0</vt:i4>
      </vt:variant>
      <vt:variant>
        <vt:i4>5</vt:i4>
      </vt:variant>
      <vt:variant>
        <vt:lpwstr/>
      </vt:variant>
      <vt:variant>
        <vt:lpwstr>_Toc142174840</vt:lpwstr>
      </vt:variant>
      <vt:variant>
        <vt:i4>1376316</vt:i4>
      </vt:variant>
      <vt:variant>
        <vt:i4>1154</vt:i4>
      </vt:variant>
      <vt:variant>
        <vt:i4>0</vt:i4>
      </vt:variant>
      <vt:variant>
        <vt:i4>5</vt:i4>
      </vt:variant>
      <vt:variant>
        <vt:lpwstr/>
      </vt:variant>
      <vt:variant>
        <vt:lpwstr>_Toc142174839</vt:lpwstr>
      </vt:variant>
      <vt:variant>
        <vt:i4>1376316</vt:i4>
      </vt:variant>
      <vt:variant>
        <vt:i4>1148</vt:i4>
      </vt:variant>
      <vt:variant>
        <vt:i4>0</vt:i4>
      </vt:variant>
      <vt:variant>
        <vt:i4>5</vt:i4>
      </vt:variant>
      <vt:variant>
        <vt:lpwstr/>
      </vt:variant>
      <vt:variant>
        <vt:lpwstr>_Toc142174838</vt:lpwstr>
      </vt:variant>
      <vt:variant>
        <vt:i4>1376316</vt:i4>
      </vt:variant>
      <vt:variant>
        <vt:i4>1142</vt:i4>
      </vt:variant>
      <vt:variant>
        <vt:i4>0</vt:i4>
      </vt:variant>
      <vt:variant>
        <vt:i4>5</vt:i4>
      </vt:variant>
      <vt:variant>
        <vt:lpwstr/>
      </vt:variant>
      <vt:variant>
        <vt:lpwstr>_Toc142174837</vt:lpwstr>
      </vt:variant>
      <vt:variant>
        <vt:i4>1376316</vt:i4>
      </vt:variant>
      <vt:variant>
        <vt:i4>1136</vt:i4>
      </vt:variant>
      <vt:variant>
        <vt:i4>0</vt:i4>
      </vt:variant>
      <vt:variant>
        <vt:i4>5</vt:i4>
      </vt:variant>
      <vt:variant>
        <vt:lpwstr/>
      </vt:variant>
      <vt:variant>
        <vt:lpwstr>_Toc142174836</vt:lpwstr>
      </vt:variant>
      <vt:variant>
        <vt:i4>1376316</vt:i4>
      </vt:variant>
      <vt:variant>
        <vt:i4>1130</vt:i4>
      </vt:variant>
      <vt:variant>
        <vt:i4>0</vt:i4>
      </vt:variant>
      <vt:variant>
        <vt:i4>5</vt:i4>
      </vt:variant>
      <vt:variant>
        <vt:lpwstr/>
      </vt:variant>
      <vt:variant>
        <vt:lpwstr>_Toc142174835</vt:lpwstr>
      </vt:variant>
      <vt:variant>
        <vt:i4>1376316</vt:i4>
      </vt:variant>
      <vt:variant>
        <vt:i4>1124</vt:i4>
      </vt:variant>
      <vt:variant>
        <vt:i4>0</vt:i4>
      </vt:variant>
      <vt:variant>
        <vt:i4>5</vt:i4>
      </vt:variant>
      <vt:variant>
        <vt:lpwstr/>
      </vt:variant>
      <vt:variant>
        <vt:lpwstr>_Toc142174834</vt:lpwstr>
      </vt:variant>
      <vt:variant>
        <vt:i4>1376316</vt:i4>
      </vt:variant>
      <vt:variant>
        <vt:i4>1118</vt:i4>
      </vt:variant>
      <vt:variant>
        <vt:i4>0</vt:i4>
      </vt:variant>
      <vt:variant>
        <vt:i4>5</vt:i4>
      </vt:variant>
      <vt:variant>
        <vt:lpwstr/>
      </vt:variant>
      <vt:variant>
        <vt:lpwstr>_Toc142174833</vt:lpwstr>
      </vt:variant>
      <vt:variant>
        <vt:i4>1376316</vt:i4>
      </vt:variant>
      <vt:variant>
        <vt:i4>1112</vt:i4>
      </vt:variant>
      <vt:variant>
        <vt:i4>0</vt:i4>
      </vt:variant>
      <vt:variant>
        <vt:i4>5</vt:i4>
      </vt:variant>
      <vt:variant>
        <vt:lpwstr/>
      </vt:variant>
      <vt:variant>
        <vt:lpwstr>_Toc142174832</vt:lpwstr>
      </vt:variant>
      <vt:variant>
        <vt:i4>1376316</vt:i4>
      </vt:variant>
      <vt:variant>
        <vt:i4>1106</vt:i4>
      </vt:variant>
      <vt:variant>
        <vt:i4>0</vt:i4>
      </vt:variant>
      <vt:variant>
        <vt:i4>5</vt:i4>
      </vt:variant>
      <vt:variant>
        <vt:lpwstr/>
      </vt:variant>
      <vt:variant>
        <vt:lpwstr>_Toc142174831</vt:lpwstr>
      </vt:variant>
      <vt:variant>
        <vt:i4>1376316</vt:i4>
      </vt:variant>
      <vt:variant>
        <vt:i4>1100</vt:i4>
      </vt:variant>
      <vt:variant>
        <vt:i4>0</vt:i4>
      </vt:variant>
      <vt:variant>
        <vt:i4>5</vt:i4>
      </vt:variant>
      <vt:variant>
        <vt:lpwstr/>
      </vt:variant>
      <vt:variant>
        <vt:lpwstr>_Toc142174830</vt:lpwstr>
      </vt:variant>
      <vt:variant>
        <vt:i4>1310780</vt:i4>
      </vt:variant>
      <vt:variant>
        <vt:i4>1094</vt:i4>
      </vt:variant>
      <vt:variant>
        <vt:i4>0</vt:i4>
      </vt:variant>
      <vt:variant>
        <vt:i4>5</vt:i4>
      </vt:variant>
      <vt:variant>
        <vt:lpwstr/>
      </vt:variant>
      <vt:variant>
        <vt:lpwstr>_Toc142174829</vt:lpwstr>
      </vt:variant>
      <vt:variant>
        <vt:i4>1310780</vt:i4>
      </vt:variant>
      <vt:variant>
        <vt:i4>1088</vt:i4>
      </vt:variant>
      <vt:variant>
        <vt:i4>0</vt:i4>
      </vt:variant>
      <vt:variant>
        <vt:i4>5</vt:i4>
      </vt:variant>
      <vt:variant>
        <vt:lpwstr/>
      </vt:variant>
      <vt:variant>
        <vt:lpwstr>_Toc142174828</vt:lpwstr>
      </vt:variant>
      <vt:variant>
        <vt:i4>1310780</vt:i4>
      </vt:variant>
      <vt:variant>
        <vt:i4>1082</vt:i4>
      </vt:variant>
      <vt:variant>
        <vt:i4>0</vt:i4>
      </vt:variant>
      <vt:variant>
        <vt:i4>5</vt:i4>
      </vt:variant>
      <vt:variant>
        <vt:lpwstr/>
      </vt:variant>
      <vt:variant>
        <vt:lpwstr>_Toc142174827</vt:lpwstr>
      </vt:variant>
      <vt:variant>
        <vt:i4>1310780</vt:i4>
      </vt:variant>
      <vt:variant>
        <vt:i4>1076</vt:i4>
      </vt:variant>
      <vt:variant>
        <vt:i4>0</vt:i4>
      </vt:variant>
      <vt:variant>
        <vt:i4>5</vt:i4>
      </vt:variant>
      <vt:variant>
        <vt:lpwstr/>
      </vt:variant>
      <vt:variant>
        <vt:lpwstr>_Toc142174826</vt:lpwstr>
      </vt:variant>
      <vt:variant>
        <vt:i4>1310780</vt:i4>
      </vt:variant>
      <vt:variant>
        <vt:i4>1070</vt:i4>
      </vt:variant>
      <vt:variant>
        <vt:i4>0</vt:i4>
      </vt:variant>
      <vt:variant>
        <vt:i4>5</vt:i4>
      </vt:variant>
      <vt:variant>
        <vt:lpwstr/>
      </vt:variant>
      <vt:variant>
        <vt:lpwstr>_Toc142174825</vt:lpwstr>
      </vt:variant>
      <vt:variant>
        <vt:i4>1310780</vt:i4>
      </vt:variant>
      <vt:variant>
        <vt:i4>1064</vt:i4>
      </vt:variant>
      <vt:variant>
        <vt:i4>0</vt:i4>
      </vt:variant>
      <vt:variant>
        <vt:i4>5</vt:i4>
      </vt:variant>
      <vt:variant>
        <vt:lpwstr/>
      </vt:variant>
      <vt:variant>
        <vt:lpwstr>_Toc142174824</vt:lpwstr>
      </vt:variant>
      <vt:variant>
        <vt:i4>1310780</vt:i4>
      </vt:variant>
      <vt:variant>
        <vt:i4>1058</vt:i4>
      </vt:variant>
      <vt:variant>
        <vt:i4>0</vt:i4>
      </vt:variant>
      <vt:variant>
        <vt:i4>5</vt:i4>
      </vt:variant>
      <vt:variant>
        <vt:lpwstr/>
      </vt:variant>
      <vt:variant>
        <vt:lpwstr>_Toc142174823</vt:lpwstr>
      </vt:variant>
      <vt:variant>
        <vt:i4>1310780</vt:i4>
      </vt:variant>
      <vt:variant>
        <vt:i4>1052</vt:i4>
      </vt:variant>
      <vt:variant>
        <vt:i4>0</vt:i4>
      </vt:variant>
      <vt:variant>
        <vt:i4>5</vt:i4>
      </vt:variant>
      <vt:variant>
        <vt:lpwstr/>
      </vt:variant>
      <vt:variant>
        <vt:lpwstr>_Toc142174822</vt:lpwstr>
      </vt:variant>
      <vt:variant>
        <vt:i4>1310780</vt:i4>
      </vt:variant>
      <vt:variant>
        <vt:i4>1046</vt:i4>
      </vt:variant>
      <vt:variant>
        <vt:i4>0</vt:i4>
      </vt:variant>
      <vt:variant>
        <vt:i4>5</vt:i4>
      </vt:variant>
      <vt:variant>
        <vt:lpwstr/>
      </vt:variant>
      <vt:variant>
        <vt:lpwstr>_Toc142174821</vt:lpwstr>
      </vt:variant>
      <vt:variant>
        <vt:i4>1310780</vt:i4>
      </vt:variant>
      <vt:variant>
        <vt:i4>1040</vt:i4>
      </vt:variant>
      <vt:variant>
        <vt:i4>0</vt:i4>
      </vt:variant>
      <vt:variant>
        <vt:i4>5</vt:i4>
      </vt:variant>
      <vt:variant>
        <vt:lpwstr/>
      </vt:variant>
      <vt:variant>
        <vt:lpwstr>_Toc142174820</vt:lpwstr>
      </vt:variant>
      <vt:variant>
        <vt:i4>1507388</vt:i4>
      </vt:variant>
      <vt:variant>
        <vt:i4>1034</vt:i4>
      </vt:variant>
      <vt:variant>
        <vt:i4>0</vt:i4>
      </vt:variant>
      <vt:variant>
        <vt:i4>5</vt:i4>
      </vt:variant>
      <vt:variant>
        <vt:lpwstr/>
      </vt:variant>
      <vt:variant>
        <vt:lpwstr>_Toc142174819</vt:lpwstr>
      </vt:variant>
      <vt:variant>
        <vt:i4>1507388</vt:i4>
      </vt:variant>
      <vt:variant>
        <vt:i4>1028</vt:i4>
      </vt:variant>
      <vt:variant>
        <vt:i4>0</vt:i4>
      </vt:variant>
      <vt:variant>
        <vt:i4>5</vt:i4>
      </vt:variant>
      <vt:variant>
        <vt:lpwstr/>
      </vt:variant>
      <vt:variant>
        <vt:lpwstr>_Toc142174818</vt:lpwstr>
      </vt:variant>
      <vt:variant>
        <vt:i4>1507388</vt:i4>
      </vt:variant>
      <vt:variant>
        <vt:i4>1022</vt:i4>
      </vt:variant>
      <vt:variant>
        <vt:i4>0</vt:i4>
      </vt:variant>
      <vt:variant>
        <vt:i4>5</vt:i4>
      </vt:variant>
      <vt:variant>
        <vt:lpwstr/>
      </vt:variant>
      <vt:variant>
        <vt:lpwstr>_Toc142174817</vt:lpwstr>
      </vt:variant>
      <vt:variant>
        <vt:i4>1507388</vt:i4>
      </vt:variant>
      <vt:variant>
        <vt:i4>1016</vt:i4>
      </vt:variant>
      <vt:variant>
        <vt:i4>0</vt:i4>
      </vt:variant>
      <vt:variant>
        <vt:i4>5</vt:i4>
      </vt:variant>
      <vt:variant>
        <vt:lpwstr/>
      </vt:variant>
      <vt:variant>
        <vt:lpwstr>_Toc142174816</vt:lpwstr>
      </vt:variant>
      <vt:variant>
        <vt:i4>1507388</vt:i4>
      </vt:variant>
      <vt:variant>
        <vt:i4>1010</vt:i4>
      </vt:variant>
      <vt:variant>
        <vt:i4>0</vt:i4>
      </vt:variant>
      <vt:variant>
        <vt:i4>5</vt:i4>
      </vt:variant>
      <vt:variant>
        <vt:lpwstr/>
      </vt:variant>
      <vt:variant>
        <vt:lpwstr>_Toc142174815</vt:lpwstr>
      </vt:variant>
      <vt:variant>
        <vt:i4>1507388</vt:i4>
      </vt:variant>
      <vt:variant>
        <vt:i4>1004</vt:i4>
      </vt:variant>
      <vt:variant>
        <vt:i4>0</vt:i4>
      </vt:variant>
      <vt:variant>
        <vt:i4>5</vt:i4>
      </vt:variant>
      <vt:variant>
        <vt:lpwstr/>
      </vt:variant>
      <vt:variant>
        <vt:lpwstr>_Toc142174814</vt:lpwstr>
      </vt:variant>
      <vt:variant>
        <vt:i4>1507388</vt:i4>
      </vt:variant>
      <vt:variant>
        <vt:i4>998</vt:i4>
      </vt:variant>
      <vt:variant>
        <vt:i4>0</vt:i4>
      </vt:variant>
      <vt:variant>
        <vt:i4>5</vt:i4>
      </vt:variant>
      <vt:variant>
        <vt:lpwstr/>
      </vt:variant>
      <vt:variant>
        <vt:lpwstr>_Toc142174813</vt:lpwstr>
      </vt:variant>
      <vt:variant>
        <vt:i4>1507388</vt:i4>
      </vt:variant>
      <vt:variant>
        <vt:i4>992</vt:i4>
      </vt:variant>
      <vt:variant>
        <vt:i4>0</vt:i4>
      </vt:variant>
      <vt:variant>
        <vt:i4>5</vt:i4>
      </vt:variant>
      <vt:variant>
        <vt:lpwstr/>
      </vt:variant>
      <vt:variant>
        <vt:lpwstr>_Toc142174812</vt:lpwstr>
      </vt:variant>
      <vt:variant>
        <vt:i4>1507388</vt:i4>
      </vt:variant>
      <vt:variant>
        <vt:i4>986</vt:i4>
      </vt:variant>
      <vt:variant>
        <vt:i4>0</vt:i4>
      </vt:variant>
      <vt:variant>
        <vt:i4>5</vt:i4>
      </vt:variant>
      <vt:variant>
        <vt:lpwstr/>
      </vt:variant>
      <vt:variant>
        <vt:lpwstr>_Toc142174811</vt:lpwstr>
      </vt:variant>
      <vt:variant>
        <vt:i4>1507388</vt:i4>
      </vt:variant>
      <vt:variant>
        <vt:i4>977</vt:i4>
      </vt:variant>
      <vt:variant>
        <vt:i4>0</vt:i4>
      </vt:variant>
      <vt:variant>
        <vt:i4>5</vt:i4>
      </vt:variant>
      <vt:variant>
        <vt:lpwstr/>
      </vt:variant>
      <vt:variant>
        <vt:lpwstr>_Toc144481117</vt:lpwstr>
      </vt:variant>
      <vt:variant>
        <vt:i4>1507388</vt:i4>
      </vt:variant>
      <vt:variant>
        <vt:i4>971</vt:i4>
      </vt:variant>
      <vt:variant>
        <vt:i4>0</vt:i4>
      </vt:variant>
      <vt:variant>
        <vt:i4>5</vt:i4>
      </vt:variant>
      <vt:variant>
        <vt:lpwstr/>
      </vt:variant>
      <vt:variant>
        <vt:lpwstr>_Toc144481116</vt:lpwstr>
      </vt:variant>
      <vt:variant>
        <vt:i4>1507388</vt:i4>
      </vt:variant>
      <vt:variant>
        <vt:i4>965</vt:i4>
      </vt:variant>
      <vt:variant>
        <vt:i4>0</vt:i4>
      </vt:variant>
      <vt:variant>
        <vt:i4>5</vt:i4>
      </vt:variant>
      <vt:variant>
        <vt:lpwstr/>
      </vt:variant>
      <vt:variant>
        <vt:lpwstr>_Toc144481115</vt:lpwstr>
      </vt:variant>
      <vt:variant>
        <vt:i4>1507388</vt:i4>
      </vt:variant>
      <vt:variant>
        <vt:i4>959</vt:i4>
      </vt:variant>
      <vt:variant>
        <vt:i4>0</vt:i4>
      </vt:variant>
      <vt:variant>
        <vt:i4>5</vt:i4>
      </vt:variant>
      <vt:variant>
        <vt:lpwstr/>
      </vt:variant>
      <vt:variant>
        <vt:lpwstr>_Toc144481114</vt:lpwstr>
      </vt:variant>
      <vt:variant>
        <vt:i4>1507388</vt:i4>
      </vt:variant>
      <vt:variant>
        <vt:i4>953</vt:i4>
      </vt:variant>
      <vt:variant>
        <vt:i4>0</vt:i4>
      </vt:variant>
      <vt:variant>
        <vt:i4>5</vt:i4>
      </vt:variant>
      <vt:variant>
        <vt:lpwstr/>
      </vt:variant>
      <vt:variant>
        <vt:lpwstr>_Toc144481113</vt:lpwstr>
      </vt:variant>
      <vt:variant>
        <vt:i4>1507388</vt:i4>
      </vt:variant>
      <vt:variant>
        <vt:i4>947</vt:i4>
      </vt:variant>
      <vt:variant>
        <vt:i4>0</vt:i4>
      </vt:variant>
      <vt:variant>
        <vt:i4>5</vt:i4>
      </vt:variant>
      <vt:variant>
        <vt:lpwstr/>
      </vt:variant>
      <vt:variant>
        <vt:lpwstr>_Toc144481112</vt:lpwstr>
      </vt:variant>
      <vt:variant>
        <vt:i4>1507388</vt:i4>
      </vt:variant>
      <vt:variant>
        <vt:i4>941</vt:i4>
      </vt:variant>
      <vt:variant>
        <vt:i4>0</vt:i4>
      </vt:variant>
      <vt:variant>
        <vt:i4>5</vt:i4>
      </vt:variant>
      <vt:variant>
        <vt:lpwstr/>
      </vt:variant>
      <vt:variant>
        <vt:lpwstr>_Toc144481111</vt:lpwstr>
      </vt:variant>
      <vt:variant>
        <vt:i4>1507388</vt:i4>
      </vt:variant>
      <vt:variant>
        <vt:i4>935</vt:i4>
      </vt:variant>
      <vt:variant>
        <vt:i4>0</vt:i4>
      </vt:variant>
      <vt:variant>
        <vt:i4>5</vt:i4>
      </vt:variant>
      <vt:variant>
        <vt:lpwstr/>
      </vt:variant>
      <vt:variant>
        <vt:lpwstr>_Toc144481110</vt:lpwstr>
      </vt:variant>
      <vt:variant>
        <vt:i4>1441852</vt:i4>
      </vt:variant>
      <vt:variant>
        <vt:i4>929</vt:i4>
      </vt:variant>
      <vt:variant>
        <vt:i4>0</vt:i4>
      </vt:variant>
      <vt:variant>
        <vt:i4>5</vt:i4>
      </vt:variant>
      <vt:variant>
        <vt:lpwstr/>
      </vt:variant>
      <vt:variant>
        <vt:lpwstr>_Toc144481109</vt:lpwstr>
      </vt:variant>
      <vt:variant>
        <vt:i4>1441852</vt:i4>
      </vt:variant>
      <vt:variant>
        <vt:i4>923</vt:i4>
      </vt:variant>
      <vt:variant>
        <vt:i4>0</vt:i4>
      </vt:variant>
      <vt:variant>
        <vt:i4>5</vt:i4>
      </vt:variant>
      <vt:variant>
        <vt:lpwstr/>
      </vt:variant>
      <vt:variant>
        <vt:lpwstr>_Toc144481108</vt:lpwstr>
      </vt:variant>
      <vt:variant>
        <vt:i4>1441852</vt:i4>
      </vt:variant>
      <vt:variant>
        <vt:i4>917</vt:i4>
      </vt:variant>
      <vt:variant>
        <vt:i4>0</vt:i4>
      </vt:variant>
      <vt:variant>
        <vt:i4>5</vt:i4>
      </vt:variant>
      <vt:variant>
        <vt:lpwstr/>
      </vt:variant>
      <vt:variant>
        <vt:lpwstr>_Toc144481107</vt:lpwstr>
      </vt:variant>
      <vt:variant>
        <vt:i4>1441852</vt:i4>
      </vt:variant>
      <vt:variant>
        <vt:i4>911</vt:i4>
      </vt:variant>
      <vt:variant>
        <vt:i4>0</vt:i4>
      </vt:variant>
      <vt:variant>
        <vt:i4>5</vt:i4>
      </vt:variant>
      <vt:variant>
        <vt:lpwstr/>
      </vt:variant>
      <vt:variant>
        <vt:lpwstr>_Toc144481106</vt:lpwstr>
      </vt:variant>
      <vt:variant>
        <vt:i4>1441852</vt:i4>
      </vt:variant>
      <vt:variant>
        <vt:i4>905</vt:i4>
      </vt:variant>
      <vt:variant>
        <vt:i4>0</vt:i4>
      </vt:variant>
      <vt:variant>
        <vt:i4>5</vt:i4>
      </vt:variant>
      <vt:variant>
        <vt:lpwstr/>
      </vt:variant>
      <vt:variant>
        <vt:lpwstr>_Toc144481105</vt:lpwstr>
      </vt:variant>
      <vt:variant>
        <vt:i4>1441852</vt:i4>
      </vt:variant>
      <vt:variant>
        <vt:i4>899</vt:i4>
      </vt:variant>
      <vt:variant>
        <vt:i4>0</vt:i4>
      </vt:variant>
      <vt:variant>
        <vt:i4>5</vt:i4>
      </vt:variant>
      <vt:variant>
        <vt:lpwstr/>
      </vt:variant>
      <vt:variant>
        <vt:lpwstr>_Toc144481104</vt:lpwstr>
      </vt:variant>
      <vt:variant>
        <vt:i4>1441852</vt:i4>
      </vt:variant>
      <vt:variant>
        <vt:i4>893</vt:i4>
      </vt:variant>
      <vt:variant>
        <vt:i4>0</vt:i4>
      </vt:variant>
      <vt:variant>
        <vt:i4>5</vt:i4>
      </vt:variant>
      <vt:variant>
        <vt:lpwstr/>
      </vt:variant>
      <vt:variant>
        <vt:lpwstr>_Toc144481103</vt:lpwstr>
      </vt:variant>
      <vt:variant>
        <vt:i4>1441852</vt:i4>
      </vt:variant>
      <vt:variant>
        <vt:i4>887</vt:i4>
      </vt:variant>
      <vt:variant>
        <vt:i4>0</vt:i4>
      </vt:variant>
      <vt:variant>
        <vt:i4>5</vt:i4>
      </vt:variant>
      <vt:variant>
        <vt:lpwstr/>
      </vt:variant>
      <vt:variant>
        <vt:lpwstr>_Toc144481102</vt:lpwstr>
      </vt:variant>
      <vt:variant>
        <vt:i4>1441852</vt:i4>
      </vt:variant>
      <vt:variant>
        <vt:i4>881</vt:i4>
      </vt:variant>
      <vt:variant>
        <vt:i4>0</vt:i4>
      </vt:variant>
      <vt:variant>
        <vt:i4>5</vt:i4>
      </vt:variant>
      <vt:variant>
        <vt:lpwstr/>
      </vt:variant>
      <vt:variant>
        <vt:lpwstr>_Toc144481101</vt:lpwstr>
      </vt:variant>
      <vt:variant>
        <vt:i4>1441852</vt:i4>
      </vt:variant>
      <vt:variant>
        <vt:i4>875</vt:i4>
      </vt:variant>
      <vt:variant>
        <vt:i4>0</vt:i4>
      </vt:variant>
      <vt:variant>
        <vt:i4>5</vt:i4>
      </vt:variant>
      <vt:variant>
        <vt:lpwstr/>
      </vt:variant>
      <vt:variant>
        <vt:lpwstr>_Toc144481100</vt:lpwstr>
      </vt:variant>
      <vt:variant>
        <vt:i4>2031677</vt:i4>
      </vt:variant>
      <vt:variant>
        <vt:i4>869</vt:i4>
      </vt:variant>
      <vt:variant>
        <vt:i4>0</vt:i4>
      </vt:variant>
      <vt:variant>
        <vt:i4>5</vt:i4>
      </vt:variant>
      <vt:variant>
        <vt:lpwstr/>
      </vt:variant>
      <vt:variant>
        <vt:lpwstr>_Toc144481099</vt:lpwstr>
      </vt:variant>
      <vt:variant>
        <vt:i4>2031677</vt:i4>
      </vt:variant>
      <vt:variant>
        <vt:i4>863</vt:i4>
      </vt:variant>
      <vt:variant>
        <vt:i4>0</vt:i4>
      </vt:variant>
      <vt:variant>
        <vt:i4>5</vt:i4>
      </vt:variant>
      <vt:variant>
        <vt:lpwstr/>
      </vt:variant>
      <vt:variant>
        <vt:lpwstr>_Toc144481098</vt:lpwstr>
      </vt:variant>
      <vt:variant>
        <vt:i4>2031677</vt:i4>
      </vt:variant>
      <vt:variant>
        <vt:i4>857</vt:i4>
      </vt:variant>
      <vt:variant>
        <vt:i4>0</vt:i4>
      </vt:variant>
      <vt:variant>
        <vt:i4>5</vt:i4>
      </vt:variant>
      <vt:variant>
        <vt:lpwstr/>
      </vt:variant>
      <vt:variant>
        <vt:lpwstr>_Toc144481097</vt:lpwstr>
      </vt:variant>
      <vt:variant>
        <vt:i4>2031677</vt:i4>
      </vt:variant>
      <vt:variant>
        <vt:i4>851</vt:i4>
      </vt:variant>
      <vt:variant>
        <vt:i4>0</vt:i4>
      </vt:variant>
      <vt:variant>
        <vt:i4>5</vt:i4>
      </vt:variant>
      <vt:variant>
        <vt:lpwstr/>
      </vt:variant>
      <vt:variant>
        <vt:lpwstr>_Toc144481096</vt:lpwstr>
      </vt:variant>
      <vt:variant>
        <vt:i4>2031677</vt:i4>
      </vt:variant>
      <vt:variant>
        <vt:i4>845</vt:i4>
      </vt:variant>
      <vt:variant>
        <vt:i4>0</vt:i4>
      </vt:variant>
      <vt:variant>
        <vt:i4>5</vt:i4>
      </vt:variant>
      <vt:variant>
        <vt:lpwstr/>
      </vt:variant>
      <vt:variant>
        <vt:lpwstr>_Toc144481095</vt:lpwstr>
      </vt:variant>
      <vt:variant>
        <vt:i4>2031677</vt:i4>
      </vt:variant>
      <vt:variant>
        <vt:i4>839</vt:i4>
      </vt:variant>
      <vt:variant>
        <vt:i4>0</vt:i4>
      </vt:variant>
      <vt:variant>
        <vt:i4>5</vt:i4>
      </vt:variant>
      <vt:variant>
        <vt:lpwstr/>
      </vt:variant>
      <vt:variant>
        <vt:lpwstr>_Toc144481094</vt:lpwstr>
      </vt:variant>
      <vt:variant>
        <vt:i4>2031677</vt:i4>
      </vt:variant>
      <vt:variant>
        <vt:i4>833</vt:i4>
      </vt:variant>
      <vt:variant>
        <vt:i4>0</vt:i4>
      </vt:variant>
      <vt:variant>
        <vt:i4>5</vt:i4>
      </vt:variant>
      <vt:variant>
        <vt:lpwstr/>
      </vt:variant>
      <vt:variant>
        <vt:lpwstr>_Toc144481093</vt:lpwstr>
      </vt:variant>
      <vt:variant>
        <vt:i4>2031677</vt:i4>
      </vt:variant>
      <vt:variant>
        <vt:i4>827</vt:i4>
      </vt:variant>
      <vt:variant>
        <vt:i4>0</vt:i4>
      </vt:variant>
      <vt:variant>
        <vt:i4>5</vt:i4>
      </vt:variant>
      <vt:variant>
        <vt:lpwstr/>
      </vt:variant>
      <vt:variant>
        <vt:lpwstr>_Toc144481092</vt:lpwstr>
      </vt:variant>
      <vt:variant>
        <vt:i4>2031677</vt:i4>
      </vt:variant>
      <vt:variant>
        <vt:i4>821</vt:i4>
      </vt:variant>
      <vt:variant>
        <vt:i4>0</vt:i4>
      </vt:variant>
      <vt:variant>
        <vt:i4>5</vt:i4>
      </vt:variant>
      <vt:variant>
        <vt:lpwstr/>
      </vt:variant>
      <vt:variant>
        <vt:lpwstr>_Toc144481091</vt:lpwstr>
      </vt:variant>
      <vt:variant>
        <vt:i4>2031677</vt:i4>
      </vt:variant>
      <vt:variant>
        <vt:i4>815</vt:i4>
      </vt:variant>
      <vt:variant>
        <vt:i4>0</vt:i4>
      </vt:variant>
      <vt:variant>
        <vt:i4>5</vt:i4>
      </vt:variant>
      <vt:variant>
        <vt:lpwstr/>
      </vt:variant>
      <vt:variant>
        <vt:lpwstr>_Toc144481090</vt:lpwstr>
      </vt:variant>
      <vt:variant>
        <vt:i4>1966141</vt:i4>
      </vt:variant>
      <vt:variant>
        <vt:i4>809</vt:i4>
      </vt:variant>
      <vt:variant>
        <vt:i4>0</vt:i4>
      </vt:variant>
      <vt:variant>
        <vt:i4>5</vt:i4>
      </vt:variant>
      <vt:variant>
        <vt:lpwstr/>
      </vt:variant>
      <vt:variant>
        <vt:lpwstr>_Toc144481089</vt:lpwstr>
      </vt:variant>
      <vt:variant>
        <vt:i4>1966141</vt:i4>
      </vt:variant>
      <vt:variant>
        <vt:i4>803</vt:i4>
      </vt:variant>
      <vt:variant>
        <vt:i4>0</vt:i4>
      </vt:variant>
      <vt:variant>
        <vt:i4>5</vt:i4>
      </vt:variant>
      <vt:variant>
        <vt:lpwstr/>
      </vt:variant>
      <vt:variant>
        <vt:lpwstr>_Toc144481088</vt:lpwstr>
      </vt:variant>
      <vt:variant>
        <vt:i4>1966141</vt:i4>
      </vt:variant>
      <vt:variant>
        <vt:i4>797</vt:i4>
      </vt:variant>
      <vt:variant>
        <vt:i4>0</vt:i4>
      </vt:variant>
      <vt:variant>
        <vt:i4>5</vt:i4>
      </vt:variant>
      <vt:variant>
        <vt:lpwstr/>
      </vt:variant>
      <vt:variant>
        <vt:lpwstr>_Toc144481087</vt:lpwstr>
      </vt:variant>
      <vt:variant>
        <vt:i4>1966141</vt:i4>
      </vt:variant>
      <vt:variant>
        <vt:i4>791</vt:i4>
      </vt:variant>
      <vt:variant>
        <vt:i4>0</vt:i4>
      </vt:variant>
      <vt:variant>
        <vt:i4>5</vt:i4>
      </vt:variant>
      <vt:variant>
        <vt:lpwstr/>
      </vt:variant>
      <vt:variant>
        <vt:lpwstr>_Toc144481086</vt:lpwstr>
      </vt:variant>
      <vt:variant>
        <vt:i4>1966141</vt:i4>
      </vt:variant>
      <vt:variant>
        <vt:i4>785</vt:i4>
      </vt:variant>
      <vt:variant>
        <vt:i4>0</vt:i4>
      </vt:variant>
      <vt:variant>
        <vt:i4>5</vt:i4>
      </vt:variant>
      <vt:variant>
        <vt:lpwstr/>
      </vt:variant>
      <vt:variant>
        <vt:lpwstr>_Toc144481085</vt:lpwstr>
      </vt:variant>
      <vt:variant>
        <vt:i4>1966141</vt:i4>
      </vt:variant>
      <vt:variant>
        <vt:i4>779</vt:i4>
      </vt:variant>
      <vt:variant>
        <vt:i4>0</vt:i4>
      </vt:variant>
      <vt:variant>
        <vt:i4>5</vt:i4>
      </vt:variant>
      <vt:variant>
        <vt:lpwstr/>
      </vt:variant>
      <vt:variant>
        <vt:lpwstr>_Toc144481084</vt:lpwstr>
      </vt:variant>
      <vt:variant>
        <vt:i4>1966141</vt:i4>
      </vt:variant>
      <vt:variant>
        <vt:i4>773</vt:i4>
      </vt:variant>
      <vt:variant>
        <vt:i4>0</vt:i4>
      </vt:variant>
      <vt:variant>
        <vt:i4>5</vt:i4>
      </vt:variant>
      <vt:variant>
        <vt:lpwstr/>
      </vt:variant>
      <vt:variant>
        <vt:lpwstr>_Toc144481083</vt:lpwstr>
      </vt:variant>
      <vt:variant>
        <vt:i4>1966141</vt:i4>
      </vt:variant>
      <vt:variant>
        <vt:i4>767</vt:i4>
      </vt:variant>
      <vt:variant>
        <vt:i4>0</vt:i4>
      </vt:variant>
      <vt:variant>
        <vt:i4>5</vt:i4>
      </vt:variant>
      <vt:variant>
        <vt:lpwstr/>
      </vt:variant>
      <vt:variant>
        <vt:lpwstr>_Toc144481082</vt:lpwstr>
      </vt:variant>
      <vt:variant>
        <vt:i4>1966141</vt:i4>
      </vt:variant>
      <vt:variant>
        <vt:i4>761</vt:i4>
      </vt:variant>
      <vt:variant>
        <vt:i4>0</vt:i4>
      </vt:variant>
      <vt:variant>
        <vt:i4>5</vt:i4>
      </vt:variant>
      <vt:variant>
        <vt:lpwstr/>
      </vt:variant>
      <vt:variant>
        <vt:lpwstr>_Toc144481081</vt:lpwstr>
      </vt:variant>
      <vt:variant>
        <vt:i4>1966141</vt:i4>
      </vt:variant>
      <vt:variant>
        <vt:i4>755</vt:i4>
      </vt:variant>
      <vt:variant>
        <vt:i4>0</vt:i4>
      </vt:variant>
      <vt:variant>
        <vt:i4>5</vt:i4>
      </vt:variant>
      <vt:variant>
        <vt:lpwstr/>
      </vt:variant>
      <vt:variant>
        <vt:lpwstr>_Toc144481080</vt:lpwstr>
      </vt:variant>
      <vt:variant>
        <vt:i4>1114173</vt:i4>
      </vt:variant>
      <vt:variant>
        <vt:i4>749</vt:i4>
      </vt:variant>
      <vt:variant>
        <vt:i4>0</vt:i4>
      </vt:variant>
      <vt:variant>
        <vt:i4>5</vt:i4>
      </vt:variant>
      <vt:variant>
        <vt:lpwstr/>
      </vt:variant>
      <vt:variant>
        <vt:lpwstr>_Toc144481079</vt:lpwstr>
      </vt:variant>
      <vt:variant>
        <vt:i4>1114173</vt:i4>
      </vt:variant>
      <vt:variant>
        <vt:i4>743</vt:i4>
      </vt:variant>
      <vt:variant>
        <vt:i4>0</vt:i4>
      </vt:variant>
      <vt:variant>
        <vt:i4>5</vt:i4>
      </vt:variant>
      <vt:variant>
        <vt:lpwstr/>
      </vt:variant>
      <vt:variant>
        <vt:lpwstr>_Toc144481078</vt:lpwstr>
      </vt:variant>
      <vt:variant>
        <vt:i4>1114173</vt:i4>
      </vt:variant>
      <vt:variant>
        <vt:i4>737</vt:i4>
      </vt:variant>
      <vt:variant>
        <vt:i4>0</vt:i4>
      </vt:variant>
      <vt:variant>
        <vt:i4>5</vt:i4>
      </vt:variant>
      <vt:variant>
        <vt:lpwstr/>
      </vt:variant>
      <vt:variant>
        <vt:lpwstr>_Toc144481077</vt:lpwstr>
      </vt:variant>
      <vt:variant>
        <vt:i4>1114173</vt:i4>
      </vt:variant>
      <vt:variant>
        <vt:i4>731</vt:i4>
      </vt:variant>
      <vt:variant>
        <vt:i4>0</vt:i4>
      </vt:variant>
      <vt:variant>
        <vt:i4>5</vt:i4>
      </vt:variant>
      <vt:variant>
        <vt:lpwstr/>
      </vt:variant>
      <vt:variant>
        <vt:lpwstr>_Toc144481076</vt:lpwstr>
      </vt:variant>
      <vt:variant>
        <vt:i4>1114173</vt:i4>
      </vt:variant>
      <vt:variant>
        <vt:i4>725</vt:i4>
      </vt:variant>
      <vt:variant>
        <vt:i4>0</vt:i4>
      </vt:variant>
      <vt:variant>
        <vt:i4>5</vt:i4>
      </vt:variant>
      <vt:variant>
        <vt:lpwstr/>
      </vt:variant>
      <vt:variant>
        <vt:lpwstr>_Toc144481075</vt:lpwstr>
      </vt:variant>
      <vt:variant>
        <vt:i4>1114173</vt:i4>
      </vt:variant>
      <vt:variant>
        <vt:i4>719</vt:i4>
      </vt:variant>
      <vt:variant>
        <vt:i4>0</vt:i4>
      </vt:variant>
      <vt:variant>
        <vt:i4>5</vt:i4>
      </vt:variant>
      <vt:variant>
        <vt:lpwstr/>
      </vt:variant>
      <vt:variant>
        <vt:lpwstr>_Toc144481074</vt:lpwstr>
      </vt:variant>
      <vt:variant>
        <vt:i4>1114173</vt:i4>
      </vt:variant>
      <vt:variant>
        <vt:i4>713</vt:i4>
      </vt:variant>
      <vt:variant>
        <vt:i4>0</vt:i4>
      </vt:variant>
      <vt:variant>
        <vt:i4>5</vt:i4>
      </vt:variant>
      <vt:variant>
        <vt:lpwstr/>
      </vt:variant>
      <vt:variant>
        <vt:lpwstr>_Toc144481073</vt:lpwstr>
      </vt:variant>
      <vt:variant>
        <vt:i4>1114173</vt:i4>
      </vt:variant>
      <vt:variant>
        <vt:i4>707</vt:i4>
      </vt:variant>
      <vt:variant>
        <vt:i4>0</vt:i4>
      </vt:variant>
      <vt:variant>
        <vt:i4>5</vt:i4>
      </vt:variant>
      <vt:variant>
        <vt:lpwstr/>
      </vt:variant>
      <vt:variant>
        <vt:lpwstr>_Toc144481072</vt:lpwstr>
      </vt:variant>
      <vt:variant>
        <vt:i4>1114173</vt:i4>
      </vt:variant>
      <vt:variant>
        <vt:i4>701</vt:i4>
      </vt:variant>
      <vt:variant>
        <vt:i4>0</vt:i4>
      </vt:variant>
      <vt:variant>
        <vt:i4>5</vt:i4>
      </vt:variant>
      <vt:variant>
        <vt:lpwstr/>
      </vt:variant>
      <vt:variant>
        <vt:lpwstr>_Toc144481071</vt:lpwstr>
      </vt:variant>
      <vt:variant>
        <vt:i4>1114173</vt:i4>
      </vt:variant>
      <vt:variant>
        <vt:i4>695</vt:i4>
      </vt:variant>
      <vt:variant>
        <vt:i4>0</vt:i4>
      </vt:variant>
      <vt:variant>
        <vt:i4>5</vt:i4>
      </vt:variant>
      <vt:variant>
        <vt:lpwstr/>
      </vt:variant>
      <vt:variant>
        <vt:lpwstr>_Toc144481070</vt:lpwstr>
      </vt:variant>
      <vt:variant>
        <vt:i4>1048637</vt:i4>
      </vt:variant>
      <vt:variant>
        <vt:i4>689</vt:i4>
      </vt:variant>
      <vt:variant>
        <vt:i4>0</vt:i4>
      </vt:variant>
      <vt:variant>
        <vt:i4>5</vt:i4>
      </vt:variant>
      <vt:variant>
        <vt:lpwstr/>
      </vt:variant>
      <vt:variant>
        <vt:lpwstr>_Toc144481069</vt:lpwstr>
      </vt:variant>
      <vt:variant>
        <vt:i4>1048627</vt:i4>
      </vt:variant>
      <vt:variant>
        <vt:i4>680</vt:i4>
      </vt:variant>
      <vt:variant>
        <vt:i4>0</vt:i4>
      </vt:variant>
      <vt:variant>
        <vt:i4>5</vt:i4>
      </vt:variant>
      <vt:variant>
        <vt:lpwstr/>
      </vt:variant>
      <vt:variant>
        <vt:lpwstr>_Toc142174761</vt:lpwstr>
      </vt:variant>
      <vt:variant>
        <vt:i4>1048627</vt:i4>
      </vt:variant>
      <vt:variant>
        <vt:i4>674</vt:i4>
      </vt:variant>
      <vt:variant>
        <vt:i4>0</vt:i4>
      </vt:variant>
      <vt:variant>
        <vt:i4>5</vt:i4>
      </vt:variant>
      <vt:variant>
        <vt:lpwstr/>
      </vt:variant>
      <vt:variant>
        <vt:lpwstr>_Toc142174760</vt:lpwstr>
      </vt:variant>
      <vt:variant>
        <vt:i4>1245235</vt:i4>
      </vt:variant>
      <vt:variant>
        <vt:i4>668</vt:i4>
      </vt:variant>
      <vt:variant>
        <vt:i4>0</vt:i4>
      </vt:variant>
      <vt:variant>
        <vt:i4>5</vt:i4>
      </vt:variant>
      <vt:variant>
        <vt:lpwstr/>
      </vt:variant>
      <vt:variant>
        <vt:lpwstr>_Toc142174759</vt:lpwstr>
      </vt:variant>
      <vt:variant>
        <vt:i4>1245235</vt:i4>
      </vt:variant>
      <vt:variant>
        <vt:i4>662</vt:i4>
      </vt:variant>
      <vt:variant>
        <vt:i4>0</vt:i4>
      </vt:variant>
      <vt:variant>
        <vt:i4>5</vt:i4>
      </vt:variant>
      <vt:variant>
        <vt:lpwstr/>
      </vt:variant>
      <vt:variant>
        <vt:lpwstr>_Toc142174758</vt:lpwstr>
      </vt:variant>
      <vt:variant>
        <vt:i4>1245235</vt:i4>
      </vt:variant>
      <vt:variant>
        <vt:i4>656</vt:i4>
      </vt:variant>
      <vt:variant>
        <vt:i4>0</vt:i4>
      </vt:variant>
      <vt:variant>
        <vt:i4>5</vt:i4>
      </vt:variant>
      <vt:variant>
        <vt:lpwstr/>
      </vt:variant>
      <vt:variant>
        <vt:lpwstr>_Toc142174757</vt:lpwstr>
      </vt:variant>
      <vt:variant>
        <vt:i4>1245235</vt:i4>
      </vt:variant>
      <vt:variant>
        <vt:i4>650</vt:i4>
      </vt:variant>
      <vt:variant>
        <vt:i4>0</vt:i4>
      </vt:variant>
      <vt:variant>
        <vt:i4>5</vt:i4>
      </vt:variant>
      <vt:variant>
        <vt:lpwstr/>
      </vt:variant>
      <vt:variant>
        <vt:lpwstr>_Toc142174756</vt:lpwstr>
      </vt:variant>
      <vt:variant>
        <vt:i4>1245235</vt:i4>
      </vt:variant>
      <vt:variant>
        <vt:i4>644</vt:i4>
      </vt:variant>
      <vt:variant>
        <vt:i4>0</vt:i4>
      </vt:variant>
      <vt:variant>
        <vt:i4>5</vt:i4>
      </vt:variant>
      <vt:variant>
        <vt:lpwstr/>
      </vt:variant>
      <vt:variant>
        <vt:lpwstr>_Toc142174755</vt:lpwstr>
      </vt:variant>
      <vt:variant>
        <vt:i4>1245235</vt:i4>
      </vt:variant>
      <vt:variant>
        <vt:i4>638</vt:i4>
      </vt:variant>
      <vt:variant>
        <vt:i4>0</vt:i4>
      </vt:variant>
      <vt:variant>
        <vt:i4>5</vt:i4>
      </vt:variant>
      <vt:variant>
        <vt:lpwstr/>
      </vt:variant>
      <vt:variant>
        <vt:lpwstr>_Toc142174754</vt:lpwstr>
      </vt:variant>
      <vt:variant>
        <vt:i4>1245235</vt:i4>
      </vt:variant>
      <vt:variant>
        <vt:i4>632</vt:i4>
      </vt:variant>
      <vt:variant>
        <vt:i4>0</vt:i4>
      </vt:variant>
      <vt:variant>
        <vt:i4>5</vt:i4>
      </vt:variant>
      <vt:variant>
        <vt:lpwstr/>
      </vt:variant>
      <vt:variant>
        <vt:lpwstr>_Toc142174753</vt:lpwstr>
      </vt:variant>
      <vt:variant>
        <vt:i4>1245235</vt:i4>
      </vt:variant>
      <vt:variant>
        <vt:i4>626</vt:i4>
      </vt:variant>
      <vt:variant>
        <vt:i4>0</vt:i4>
      </vt:variant>
      <vt:variant>
        <vt:i4>5</vt:i4>
      </vt:variant>
      <vt:variant>
        <vt:lpwstr/>
      </vt:variant>
      <vt:variant>
        <vt:lpwstr>_Toc142174752</vt:lpwstr>
      </vt:variant>
      <vt:variant>
        <vt:i4>1245235</vt:i4>
      </vt:variant>
      <vt:variant>
        <vt:i4>620</vt:i4>
      </vt:variant>
      <vt:variant>
        <vt:i4>0</vt:i4>
      </vt:variant>
      <vt:variant>
        <vt:i4>5</vt:i4>
      </vt:variant>
      <vt:variant>
        <vt:lpwstr/>
      </vt:variant>
      <vt:variant>
        <vt:lpwstr>_Toc142174751</vt:lpwstr>
      </vt:variant>
      <vt:variant>
        <vt:i4>1245235</vt:i4>
      </vt:variant>
      <vt:variant>
        <vt:i4>614</vt:i4>
      </vt:variant>
      <vt:variant>
        <vt:i4>0</vt:i4>
      </vt:variant>
      <vt:variant>
        <vt:i4>5</vt:i4>
      </vt:variant>
      <vt:variant>
        <vt:lpwstr/>
      </vt:variant>
      <vt:variant>
        <vt:lpwstr>_Toc142174750</vt:lpwstr>
      </vt:variant>
      <vt:variant>
        <vt:i4>1179699</vt:i4>
      </vt:variant>
      <vt:variant>
        <vt:i4>608</vt:i4>
      </vt:variant>
      <vt:variant>
        <vt:i4>0</vt:i4>
      </vt:variant>
      <vt:variant>
        <vt:i4>5</vt:i4>
      </vt:variant>
      <vt:variant>
        <vt:lpwstr/>
      </vt:variant>
      <vt:variant>
        <vt:lpwstr>_Toc142174749</vt:lpwstr>
      </vt:variant>
      <vt:variant>
        <vt:i4>1179699</vt:i4>
      </vt:variant>
      <vt:variant>
        <vt:i4>602</vt:i4>
      </vt:variant>
      <vt:variant>
        <vt:i4>0</vt:i4>
      </vt:variant>
      <vt:variant>
        <vt:i4>5</vt:i4>
      </vt:variant>
      <vt:variant>
        <vt:lpwstr/>
      </vt:variant>
      <vt:variant>
        <vt:lpwstr>_Toc142174748</vt:lpwstr>
      </vt:variant>
      <vt:variant>
        <vt:i4>1179699</vt:i4>
      </vt:variant>
      <vt:variant>
        <vt:i4>596</vt:i4>
      </vt:variant>
      <vt:variant>
        <vt:i4>0</vt:i4>
      </vt:variant>
      <vt:variant>
        <vt:i4>5</vt:i4>
      </vt:variant>
      <vt:variant>
        <vt:lpwstr/>
      </vt:variant>
      <vt:variant>
        <vt:lpwstr>_Toc142174747</vt:lpwstr>
      </vt:variant>
      <vt:variant>
        <vt:i4>1179699</vt:i4>
      </vt:variant>
      <vt:variant>
        <vt:i4>590</vt:i4>
      </vt:variant>
      <vt:variant>
        <vt:i4>0</vt:i4>
      </vt:variant>
      <vt:variant>
        <vt:i4>5</vt:i4>
      </vt:variant>
      <vt:variant>
        <vt:lpwstr/>
      </vt:variant>
      <vt:variant>
        <vt:lpwstr>_Toc142174746</vt:lpwstr>
      </vt:variant>
      <vt:variant>
        <vt:i4>1179699</vt:i4>
      </vt:variant>
      <vt:variant>
        <vt:i4>584</vt:i4>
      </vt:variant>
      <vt:variant>
        <vt:i4>0</vt:i4>
      </vt:variant>
      <vt:variant>
        <vt:i4>5</vt:i4>
      </vt:variant>
      <vt:variant>
        <vt:lpwstr/>
      </vt:variant>
      <vt:variant>
        <vt:lpwstr>_Toc142174745</vt:lpwstr>
      </vt:variant>
      <vt:variant>
        <vt:i4>1179699</vt:i4>
      </vt:variant>
      <vt:variant>
        <vt:i4>578</vt:i4>
      </vt:variant>
      <vt:variant>
        <vt:i4>0</vt:i4>
      </vt:variant>
      <vt:variant>
        <vt:i4>5</vt:i4>
      </vt:variant>
      <vt:variant>
        <vt:lpwstr/>
      </vt:variant>
      <vt:variant>
        <vt:lpwstr>_Toc142174744</vt:lpwstr>
      </vt:variant>
      <vt:variant>
        <vt:i4>1179699</vt:i4>
      </vt:variant>
      <vt:variant>
        <vt:i4>572</vt:i4>
      </vt:variant>
      <vt:variant>
        <vt:i4>0</vt:i4>
      </vt:variant>
      <vt:variant>
        <vt:i4>5</vt:i4>
      </vt:variant>
      <vt:variant>
        <vt:lpwstr/>
      </vt:variant>
      <vt:variant>
        <vt:lpwstr>_Toc142174743</vt:lpwstr>
      </vt:variant>
      <vt:variant>
        <vt:i4>1179699</vt:i4>
      </vt:variant>
      <vt:variant>
        <vt:i4>566</vt:i4>
      </vt:variant>
      <vt:variant>
        <vt:i4>0</vt:i4>
      </vt:variant>
      <vt:variant>
        <vt:i4>5</vt:i4>
      </vt:variant>
      <vt:variant>
        <vt:lpwstr/>
      </vt:variant>
      <vt:variant>
        <vt:lpwstr>_Toc142174742</vt:lpwstr>
      </vt:variant>
      <vt:variant>
        <vt:i4>1179699</vt:i4>
      </vt:variant>
      <vt:variant>
        <vt:i4>560</vt:i4>
      </vt:variant>
      <vt:variant>
        <vt:i4>0</vt:i4>
      </vt:variant>
      <vt:variant>
        <vt:i4>5</vt:i4>
      </vt:variant>
      <vt:variant>
        <vt:lpwstr/>
      </vt:variant>
      <vt:variant>
        <vt:lpwstr>_Toc142174741</vt:lpwstr>
      </vt:variant>
      <vt:variant>
        <vt:i4>1179699</vt:i4>
      </vt:variant>
      <vt:variant>
        <vt:i4>554</vt:i4>
      </vt:variant>
      <vt:variant>
        <vt:i4>0</vt:i4>
      </vt:variant>
      <vt:variant>
        <vt:i4>5</vt:i4>
      </vt:variant>
      <vt:variant>
        <vt:lpwstr/>
      </vt:variant>
      <vt:variant>
        <vt:lpwstr>_Toc142174740</vt:lpwstr>
      </vt:variant>
      <vt:variant>
        <vt:i4>1376307</vt:i4>
      </vt:variant>
      <vt:variant>
        <vt:i4>548</vt:i4>
      </vt:variant>
      <vt:variant>
        <vt:i4>0</vt:i4>
      </vt:variant>
      <vt:variant>
        <vt:i4>5</vt:i4>
      </vt:variant>
      <vt:variant>
        <vt:lpwstr/>
      </vt:variant>
      <vt:variant>
        <vt:lpwstr>_Toc142174739</vt:lpwstr>
      </vt:variant>
      <vt:variant>
        <vt:i4>1376307</vt:i4>
      </vt:variant>
      <vt:variant>
        <vt:i4>542</vt:i4>
      </vt:variant>
      <vt:variant>
        <vt:i4>0</vt:i4>
      </vt:variant>
      <vt:variant>
        <vt:i4>5</vt:i4>
      </vt:variant>
      <vt:variant>
        <vt:lpwstr/>
      </vt:variant>
      <vt:variant>
        <vt:lpwstr>_Toc142174738</vt:lpwstr>
      </vt:variant>
      <vt:variant>
        <vt:i4>1376307</vt:i4>
      </vt:variant>
      <vt:variant>
        <vt:i4>536</vt:i4>
      </vt:variant>
      <vt:variant>
        <vt:i4>0</vt:i4>
      </vt:variant>
      <vt:variant>
        <vt:i4>5</vt:i4>
      </vt:variant>
      <vt:variant>
        <vt:lpwstr/>
      </vt:variant>
      <vt:variant>
        <vt:lpwstr>_Toc142174737</vt:lpwstr>
      </vt:variant>
      <vt:variant>
        <vt:i4>1376307</vt:i4>
      </vt:variant>
      <vt:variant>
        <vt:i4>530</vt:i4>
      </vt:variant>
      <vt:variant>
        <vt:i4>0</vt:i4>
      </vt:variant>
      <vt:variant>
        <vt:i4>5</vt:i4>
      </vt:variant>
      <vt:variant>
        <vt:lpwstr/>
      </vt:variant>
      <vt:variant>
        <vt:lpwstr>_Toc142174736</vt:lpwstr>
      </vt:variant>
      <vt:variant>
        <vt:i4>1376307</vt:i4>
      </vt:variant>
      <vt:variant>
        <vt:i4>524</vt:i4>
      </vt:variant>
      <vt:variant>
        <vt:i4>0</vt:i4>
      </vt:variant>
      <vt:variant>
        <vt:i4>5</vt:i4>
      </vt:variant>
      <vt:variant>
        <vt:lpwstr/>
      </vt:variant>
      <vt:variant>
        <vt:lpwstr>_Toc142174735</vt:lpwstr>
      </vt:variant>
      <vt:variant>
        <vt:i4>1376307</vt:i4>
      </vt:variant>
      <vt:variant>
        <vt:i4>518</vt:i4>
      </vt:variant>
      <vt:variant>
        <vt:i4>0</vt:i4>
      </vt:variant>
      <vt:variant>
        <vt:i4>5</vt:i4>
      </vt:variant>
      <vt:variant>
        <vt:lpwstr/>
      </vt:variant>
      <vt:variant>
        <vt:lpwstr>_Toc142174734</vt:lpwstr>
      </vt:variant>
      <vt:variant>
        <vt:i4>1376307</vt:i4>
      </vt:variant>
      <vt:variant>
        <vt:i4>512</vt:i4>
      </vt:variant>
      <vt:variant>
        <vt:i4>0</vt:i4>
      </vt:variant>
      <vt:variant>
        <vt:i4>5</vt:i4>
      </vt:variant>
      <vt:variant>
        <vt:lpwstr/>
      </vt:variant>
      <vt:variant>
        <vt:lpwstr>_Toc142174733</vt:lpwstr>
      </vt:variant>
      <vt:variant>
        <vt:i4>1376307</vt:i4>
      </vt:variant>
      <vt:variant>
        <vt:i4>506</vt:i4>
      </vt:variant>
      <vt:variant>
        <vt:i4>0</vt:i4>
      </vt:variant>
      <vt:variant>
        <vt:i4>5</vt:i4>
      </vt:variant>
      <vt:variant>
        <vt:lpwstr/>
      </vt:variant>
      <vt:variant>
        <vt:lpwstr>_Toc142174732</vt:lpwstr>
      </vt:variant>
      <vt:variant>
        <vt:i4>1376307</vt:i4>
      </vt:variant>
      <vt:variant>
        <vt:i4>500</vt:i4>
      </vt:variant>
      <vt:variant>
        <vt:i4>0</vt:i4>
      </vt:variant>
      <vt:variant>
        <vt:i4>5</vt:i4>
      </vt:variant>
      <vt:variant>
        <vt:lpwstr/>
      </vt:variant>
      <vt:variant>
        <vt:lpwstr>_Toc142174731</vt:lpwstr>
      </vt:variant>
      <vt:variant>
        <vt:i4>1376307</vt:i4>
      </vt:variant>
      <vt:variant>
        <vt:i4>494</vt:i4>
      </vt:variant>
      <vt:variant>
        <vt:i4>0</vt:i4>
      </vt:variant>
      <vt:variant>
        <vt:i4>5</vt:i4>
      </vt:variant>
      <vt:variant>
        <vt:lpwstr/>
      </vt:variant>
      <vt:variant>
        <vt:lpwstr>_Toc142174730</vt:lpwstr>
      </vt:variant>
      <vt:variant>
        <vt:i4>1310771</vt:i4>
      </vt:variant>
      <vt:variant>
        <vt:i4>488</vt:i4>
      </vt:variant>
      <vt:variant>
        <vt:i4>0</vt:i4>
      </vt:variant>
      <vt:variant>
        <vt:i4>5</vt:i4>
      </vt:variant>
      <vt:variant>
        <vt:lpwstr/>
      </vt:variant>
      <vt:variant>
        <vt:lpwstr>_Toc142174729</vt:lpwstr>
      </vt:variant>
      <vt:variant>
        <vt:i4>1310771</vt:i4>
      </vt:variant>
      <vt:variant>
        <vt:i4>482</vt:i4>
      </vt:variant>
      <vt:variant>
        <vt:i4>0</vt:i4>
      </vt:variant>
      <vt:variant>
        <vt:i4>5</vt:i4>
      </vt:variant>
      <vt:variant>
        <vt:lpwstr/>
      </vt:variant>
      <vt:variant>
        <vt:lpwstr>_Toc142174728</vt:lpwstr>
      </vt:variant>
      <vt:variant>
        <vt:i4>1310771</vt:i4>
      </vt:variant>
      <vt:variant>
        <vt:i4>476</vt:i4>
      </vt:variant>
      <vt:variant>
        <vt:i4>0</vt:i4>
      </vt:variant>
      <vt:variant>
        <vt:i4>5</vt:i4>
      </vt:variant>
      <vt:variant>
        <vt:lpwstr/>
      </vt:variant>
      <vt:variant>
        <vt:lpwstr>_Toc142174727</vt:lpwstr>
      </vt:variant>
      <vt:variant>
        <vt:i4>1310771</vt:i4>
      </vt:variant>
      <vt:variant>
        <vt:i4>470</vt:i4>
      </vt:variant>
      <vt:variant>
        <vt:i4>0</vt:i4>
      </vt:variant>
      <vt:variant>
        <vt:i4>5</vt:i4>
      </vt:variant>
      <vt:variant>
        <vt:lpwstr/>
      </vt:variant>
      <vt:variant>
        <vt:lpwstr>_Toc142174726</vt:lpwstr>
      </vt:variant>
      <vt:variant>
        <vt:i4>1310771</vt:i4>
      </vt:variant>
      <vt:variant>
        <vt:i4>464</vt:i4>
      </vt:variant>
      <vt:variant>
        <vt:i4>0</vt:i4>
      </vt:variant>
      <vt:variant>
        <vt:i4>5</vt:i4>
      </vt:variant>
      <vt:variant>
        <vt:lpwstr/>
      </vt:variant>
      <vt:variant>
        <vt:lpwstr>_Toc142174725</vt:lpwstr>
      </vt:variant>
      <vt:variant>
        <vt:i4>1310771</vt:i4>
      </vt:variant>
      <vt:variant>
        <vt:i4>458</vt:i4>
      </vt:variant>
      <vt:variant>
        <vt:i4>0</vt:i4>
      </vt:variant>
      <vt:variant>
        <vt:i4>5</vt:i4>
      </vt:variant>
      <vt:variant>
        <vt:lpwstr/>
      </vt:variant>
      <vt:variant>
        <vt:lpwstr>_Toc142174724</vt:lpwstr>
      </vt:variant>
      <vt:variant>
        <vt:i4>1310771</vt:i4>
      </vt:variant>
      <vt:variant>
        <vt:i4>452</vt:i4>
      </vt:variant>
      <vt:variant>
        <vt:i4>0</vt:i4>
      </vt:variant>
      <vt:variant>
        <vt:i4>5</vt:i4>
      </vt:variant>
      <vt:variant>
        <vt:lpwstr/>
      </vt:variant>
      <vt:variant>
        <vt:lpwstr>_Toc142174723</vt:lpwstr>
      </vt:variant>
      <vt:variant>
        <vt:i4>1310771</vt:i4>
      </vt:variant>
      <vt:variant>
        <vt:i4>446</vt:i4>
      </vt:variant>
      <vt:variant>
        <vt:i4>0</vt:i4>
      </vt:variant>
      <vt:variant>
        <vt:i4>5</vt:i4>
      </vt:variant>
      <vt:variant>
        <vt:lpwstr/>
      </vt:variant>
      <vt:variant>
        <vt:lpwstr>_Toc142174722</vt:lpwstr>
      </vt:variant>
      <vt:variant>
        <vt:i4>1310771</vt:i4>
      </vt:variant>
      <vt:variant>
        <vt:i4>440</vt:i4>
      </vt:variant>
      <vt:variant>
        <vt:i4>0</vt:i4>
      </vt:variant>
      <vt:variant>
        <vt:i4>5</vt:i4>
      </vt:variant>
      <vt:variant>
        <vt:lpwstr/>
      </vt:variant>
      <vt:variant>
        <vt:lpwstr>_Toc142174721</vt:lpwstr>
      </vt:variant>
      <vt:variant>
        <vt:i4>1310771</vt:i4>
      </vt:variant>
      <vt:variant>
        <vt:i4>434</vt:i4>
      </vt:variant>
      <vt:variant>
        <vt:i4>0</vt:i4>
      </vt:variant>
      <vt:variant>
        <vt:i4>5</vt:i4>
      </vt:variant>
      <vt:variant>
        <vt:lpwstr/>
      </vt:variant>
      <vt:variant>
        <vt:lpwstr>_Toc142174720</vt:lpwstr>
      </vt:variant>
      <vt:variant>
        <vt:i4>1507379</vt:i4>
      </vt:variant>
      <vt:variant>
        <vt:i4>428</vt:i4>
      </vt:variant>
      <vt:variant>
        <vt:i4>0</vt:i4>
      </vt:variant>
      <vt:variant>
        <vt:i4>5</vt:i4>
      </vt:variant>
      <vt:variant>
        <vt:lpwstr/>
      </vt:variant>
      <vt:variant>
        <vt:lpwstr>_Toc142174719</vt:lpwstr>
      </vt:variant>
      <vt:variant>
        <vt:i4>1507379</vt:i4>
      </vt:variant>
      <vt:variant>
        <vt:i4>422</vt:i4>
      </vt:variant>
      <vt:variant>
        <vt:i4>0</vt:i4>
      </vt:variant>
      <vt:variant>
        <vt:i4>5</vt:i4>
      </vt:variant>
      <vt:variant>
        <vt:lpwstr/>
      </vt:variant>
      <vt:variant>
        <vt:lpwstr>_Toc142174718</vt:lpwstr>
      </vt:variant>
      <vt:variant>
        <vt:i4>1507379</vt:i4>
      </vt:variant>
      <vt:variant>
        <vt:i4>416</vt:i4>
      </vt:variant>
      <vt:variant>
        <vt:i4>0</vt:i4>
      </vt:variant>
      <vt:variant>
        <vt:i4>5</vt:i4>
      </vt:variant>
      <vt:variant>
        <vt:lpwstr/>
      </vt:variant>
      <vt:variant>
        <vt:lpwstr>_Toc142174717</vt:lpwstr>
      </vt:variant>
      <vt:variant>
        <vt:i4>1507379</vt:i4>
      </vt:variant>
      <vt:variant>
        <vt:i4>410</vt:i4>
      </vt:variant>
      <vt:variant>
        <vt:i4>0</vt:i4>
      </vt:variant>
      <vt:variant>
        <vt:i4>5</vt:i4>
      </vt:variant>
      <vt:variant>
        <vt:lpwstr/>
      </vt:variant>
      <vt:variant>
        <vt:lpwstr>_Toc142174716</vt:lpwstr>
      </vt:variant>
      <vt:variant>
        <vt:i4>1507379</vt:i4>
      </vt:variant>
      <vt:variant>
        <vt:i4>404</vt:i4>
      </vt:variant>
      <vt:variant>
        <vt:i4>0</vt:i4>
      </vt:variant>
      <vt:variant>
        <vt:i4>5</vt:i4>
      </vt:variant>
      <vt:variant>
        <vt:lpwstr/>
      </vt:variant>
      <vt:variant>
        <vt:lpwstr>_Toc142174715</vt:lpwstr>
      </vt:variant>
      <vt:variant>
        <vt:i4>1507379</vt:i4>
      </vt:variant>
      <vt:variant>
        <vt:i4>398</vt:i4>
      </vt:variant>
      <vt:variant>
        <vt:i4>0</vt:i4>
      </vt:variant>
      <vt:variant>
        <vt:i4>5</vt:i4>
      </vt:variant>
      <vt:variant>
        <vt:lpwstr/>
      </vt:variant>
      <vt:variant>
        <vt:lpwstr>_Toc142174714</vt:lpwstr>
      </vt:variant>
      <vt:variant>
        <vt:i4>1507379</vt:i4>
      </vt:variant>
      <vt:variant>
        <vt:i4>392</vt:i4>
      </vt:variant>
      <vt:variant>
        <vt:i4>0</vt:i4>
      </vt:variant>
      <vt:variant>
        <vt:i4>5</vt:i4>
      </vt:variant>
      <vt:variant>
        <vt:lpwstr/>
      </vt:variant>
      <vt:variant>
        <vt:lpwstr>_Toc142174713</vt:lpwstr>
      </vt:variant>
      <vt:variant>
        <vt:i4>1507379</vt:i4>
      </vt:variant>
      <vt:variant>
        <vt:i4>386</vt:i4>
      </vt:variant>
      <vt:variant>
        <vt:i4>0</vt:i4>
      </vt:variant>
      <vt:variant>
        <vt:i4>5</vt:i4>
      </vt:variant>
      <vt:variant>
        <vt:lpwstr/>
      </vt:variant>
      <vt:variant>
        <vt:lpwstr>_Toc142174712</vt:lpwstr>
      </vt:variant>
      <vt:variant>
        <vt:i4>1507379</vt:i4>
      </vt:variant>
      <vt:variant>
        <vt:i4>380</vt:i4>
      </vt:variant>
      <vt:variant>
        <vt:i4>0</vt:i4>
      </vt:variant>
      <vt:variant>
        <vt:i4>5</vt:i4>
      </vt:variant>
      <vt:variant>
        <vt:lpwstr/>
      </vt:variant>
      <vt:variant>
        <vt:lpwstr>_Toc142174711</vt:lpwstr>
      </vt:variant>
      <vt:variant>
        <vt:i4>1507379</vt:i4>
      </vt:variant>
      <vt:variant>
        <vt:i4>374</vt:i4>
      </vt:variant>
      <vt:variant>
        <vt:i4>0</vt:i4>
      </vt:variant>
      <vt:variant>
        <vt:i4>5</vt:i4>
      </vt:variant>
      <vt:variant>
        <vt:lpwstr/>
      </vt:variant>
      <vt:variant>
        <vt:lpwstr>_Toc142174710</vt:lpwstr>
      </vt:variant>
      <vt:variant>
        <vt:i4>1441843</vt:i4>
      </vt:variant>
      <vt:variant>
        <vt:i4>368</vt:i4>
      </vt:variant>
      <vt:variant>
        <vt:i4>0</vt:i4>
      </vt:variant>
      <vt:variant>
        <vt:i4>5</vt:i4>
      </vt:variant>
      <vt:variant>
        <vt:lpwstr/>
      </vt:variant>
      <vt:variant>
        <vt:lpwstr>_Toc142174709</vt:lpwstr>
      </vt:variant>
      <vt:variant>
        <vt:i4>1441843</vt:i4>
      </vt:variant>
      <vt:variant>
        <vt:i4>362</vt:i4>
      </vt:variant>
      <vt:variant>
        <vt:i4>0</vt:i4>
      </vt:variant>
      <vt:variant>
        <vt:i4>5</vt:i4>
      </vt:variant>
      <vt:variant>
        <vt:lpwstr/>
      </vt:variant>
      <vt:variant>
        <vt:lpwstr>_Toc142174708</vt:lpwstr>
      </vt:variant>
      <vt:variant>
        <vt:i4>1441843</vt:i4>
      </vt:variant>
      <vt:variant>
        <vt:i4>356</vt:i4>
      </vt:variant>
      <vt:variant>
        <vt:i4>0</vt:i4>
      </vt:variant>
      <vt:variant>
        <vt:i4>5</vt:i4>
      </vt:variant>
      <vt:variant>
        <vt:lpwstr/>
      </vt:variant>
      <vt:variant>
        <vt:lpwstr>_Toc142174707</vt:lpwstr>
      </vt:variant>
      <vt:variant>
        <vt:i4>1441843</vt:i4>
      </vt:variant>
      <vt:variant>
        <vt:i4>350</vt:i4>
      </vt:variant>
      <vt:variant>
        <vt:i4>0</vt:i4>
      </vt:variant>
      <vt:variant>
        <vt:i4>5</vt:i4>
      </vt:variant>
      <vt:variant>
        <vt:lpwstr/>
      </vt:variant>
      <vt:variant>
        <vt:lpwstr>_Toc142174706</vt:lpwstr>
      </vt:variant>
      <vt:variant>
        <vt:i4>1441843</vt:i4>
      </vt:variant>
      <vt:variant>
        <vt:i4>344</vt:i4>
      </vt:variant>
      <vt:variant>
        <vt:i4>0</vt:i4>
      </vt:variant>
      <vt:variant>
        <vt:i4>5</vt:i4>
      </vt:variant>
      <vt:variant>
        <vt:lpwstr/>
      </vt:variant>
      <vt:variant>
        <vt:lpwstr>_Toc142174705</vt:lpwstr>
      </vt:variant>
      <vt:variant>
        <vt:i4>1441843</vt:i4>
      </vt:variant>
      <vt:variant>
        <vt:i4>338</vt:i4>
      </vt:variant>
      <vt:variant>
        <vt:i4>0</vt:i4>
      </vt:variant>
      <vt:variant>
        <vt:i4>5</vt:i4>
      </vt:variant>
      <vt:variant>
        <vt:lpwstr/>
      </vt:variant>
      <vt:variant>
        <vt:lpwstr>_Toc142174704</vt:lpwstr>
      </vt:variant>
      <vt:variant>
        <vt:i4>1441843</vt:i4>
      </vt:variant>
      <vt:variant>
        <vt:i4>332</vt:i4>
      </vt:variant>
      <vt:variant>
        <vt:i4>0</vt:i4>
      </vt:variant>
      <vt:variant>
        <vt:i4>5</vt:i4>
      </vt:variant>
      <vt:variant>
        <vt:lpwstr/>
      </vt:variant>
      <vt:variant>
        <vt:lpwstr>_Toc142174703</vt:lpwstr>
      </vt:variant>
      <vt:variant>
        <vt:i4>1441843</vt:i4>
      </vt:variant>
      <vt:variant>
        <vt:i4>326</vt:i4>
      </vt:variant>
      <vt:variant>
        <vt:i4>0</vt:i4>
      </vt:variant>
      <vt:variant>
        <vt:i4>5</vt:i4>
      </vt:variant>
      <vt:variant>
        <vt:lpwstr/>
      </vt:variant>
      <vt:variant>
        <vt:lpwstr>_Toc142174702</vt:lpwstr>
      </vt:variant>
      <vt:variant>
        <vt:i4>1441843</vt:i4>
      </vt:variant>
      <vt:variant>
        <vt:i4>320</vt:i4>
      </vt:variant>
      <vt:variant>
        <vt:i4>0</vt:i4>
      </vt:variant>
      <vt:variant>
        <vt:i4>5</vt:i4>
      </vt:variant>
      <vt:variant>
        <vt:lpwstr/>
      </vt:variant>
      <vt:variant>
        <vt:lpwstr>_Toc142174701</vt:lpwstr>
      </vt:variant>
      <vt:variant>
        <vt:i4>1441843</vt:i4>
      </vt:variant>
      <vt:variant>
        <vt:i4>314</vt:i4>
      </vt:variant>
      <vt:variant>
        <vt:i4>0</vt:i4>
      </vt:variant>
      <vt:variant>
        <vt:i4>5</vt:i4>
      </vt:variant>
      <vt:variant>
        <vt:lpwstr/>
      </vt:variant>
      <vt:variant>
        <vt:lpwstr>_Toc142174700</vt:lpwstr>
      </vt:variant>
      <vt:variant>
        <vt:i4>2031666</vt:i4>
      </vt:variant>
      <vt:variant>
        <vt:i4>308</vt:i4>
      </vt:variant>
      <vt:variant>
        <vt:i4>0</vt:i4>
      </vt:variant>
      <vt:variant>
        <vt:i4>5</vt:i4>
      </vt:variant>
      <vt:variant>
        <vt:lpwstr/>
      </vt:variant>
      <vt:variant>
        <vt:lpwstr>_Toc142174699</vt:lpwstr>
      </vt:variant>
      <vt:variant>
        <vt:i4>2031666</vt:i4>
      </vt:variant>
      <vt:variant>
        <vt:i4>302</vt:i4>
      </vt:variant>
      <vt:variant>
        <vt:i4>0</vt:i4>
      </vt:variant>
      <vt:variant>
        <vt:i4>5</vt:i4>
      </vt:variant>
      <vt:variant>
        <vt:lpwstr/>
      </vt:variant>
      <vt:variant>
        <vt:lpwstr>_Toc142174698</vt:lpwstr>
      </vt:variant>
      <vt:variant>
        <vt:i4>2031666</vt:i4>
      </vt:variant>
      <vt:variant>
        <vt:i4>296</vt:i4>
      </vt:variant>
      <vt:variant>
        <vt:i4>0</vt:i4>
      </vt:variant>
      <vt:variant>
        <vt:i4>5</vt:i4>
      </vt:variant>
      <vt:variant>
        <vt:lpwstr/>
      </vt:variant>
      <vt:variant>
        <vt:lpwstr>_Toc142174697</vt:lpwstr>
      </vt:variant>
      <vt:variant>
        <vt:i4>2031666</vt:i4>
      </vt:variant>
      <vt:variant>
        <vt:i4>290</vt:i4>
      </vt:variant>
      <vt:variant>
        <vt:i4>0</vt:i4>
      </vt:variant>
      <vt:variant>
        <vt:i4>5</vt:i4>
      </vt:variant>
      <vt:variant>
        <vt:lpwstr/>
      </vt:variant>
      <vt:variant>
        <vt:lpwstr>_Toc142174696</vt:lpwstr>
      </vt:variant>
      <vt:variant>
        <vt:i4>2031666</vt:i4>
      </vt:variant>
      <vt:variant>
        <vt:i4>284</vt:i4>
      </vt:variant>
      <vt:variant>
        <vt:i4>0</vt:i4>
      </vt:variant>
      <vt:variant>
        <vt:i4>5</vt:i4>
      </vt:variant>
      <vt:variant>
        <vt:lpwstr/>
      </vt:variant>
      <vt:variant>
        <vt:lpwstr>_Toc142174695</vt:lpwstr>
      </vt:variant>
      <vt:variant>
        <vt:i4>2031666</vt:i4>
      </vt:variant>
      <vt:variant>
        <vt:i4>278</vt:i4>
      </vt:variant>
      <vt:variant>
        <vt:i4>0</vt:i4>
      </vt:variant>
      <vt:variant>
        <vt:i4>5</vt:i4>
      </vt:variant>
      <vt:variant>
        <vt:lpwstr/>
      </vt:variant>
      <vt:variant>
        <vt:lpwstr>_Toc142174694</vt:lpwstr>
      </vt:variant>
      <vt:variant>
        <vt:i4>2031666</vt:i4>
      </vt:variant>
      <vt:variant>
        <vt:i4>272</vt:i4>
      </vt:variant>
      <vt:variant>
        <vt:i4>0</vt:i4>
      </vt:variant>
      <vt:variant>
        <vt:i4>5</vt:i4>
      </vt:variant>
      <vt:variant>
        <vt:lpwstr/>
      </vt:variant>
      <vt:variant>
        <vt:lpwstr>_Toc142174693</vt:lpwstr>
      </vt:variant>
      <vt:variant>
        <vt:i4>2031666</vt:i4>
      </vt:variant>
      <vt:variant>
        <vt:i4>266</vt:i4>
      </vt:variant>
      <vt:variant>
        <vt:i4>0</vt:i4>
      </vt:variant>
      <vt:variant>
        <vt:i4>5</vt:i4>
      </vt:variant>
      <vt:variant>
        <vt:lpwstr/>
      </vt:variant>
      <vt:variant>
        <vt:lpwstr>_Toc142174692</vt:lpwstr>
      </vt:variant>
      <vt:variant>
        <vt:i4>2031666</vt:i4>
      </vt:variant>
      <vt:variant>
        <vt:i4>260</vt:i4>
      </vt:variant>
      <vt:variant>
        <vt:i4>0</vt:i4>
      </vt:variant>
      <vt:variant>
        <vt:i4>5</vt:i4>
      </vt:variant>
      <vt:variant>
        <vt:lpwstr/>
      </vt:variant>
      <vt:variant>
        <vt:lpwstr>_Toc142174691</vt:lpwstr>
      </vt:variant>
      <vt:variant>
        <vt:i4>2031666</vt:i4>
      </vt:variant>
      <vt:variant>
        <vt:i4>254</vt:i4>
      </vt:variant>
      <vt:variant>
        <vt:i4>0</vt:i4>
      </vt:variant>
      <vt:variant>
        <vt:i4>5</vt:i4>
      </vt:variant>
      <vt:variant>
        <vt:lpwstr/>
      </vt:variant>
      <vt:variant>
        <vt:lpwstr>_Toc142174690</vt:lpwstr>
      </vt:variant>
      <vt:variant>
        <vt:i4>1966130</vt:i4>
      </vt:variant>
      <vt:variant>
        <vt:i4>248</vt:i4>
      </vt:variant>
      <vt:variant>
        <vt:i4>0</vt:i4>
      </vt:variant>
      <vt:variant>
        <vt:i4>5</vt:i4>
      </vt:variant>
      <vt:variant>
        <vt:lpwstr/>
      </vt:variant>
      <vt:variant>
        <vt:lpwstr>_Toc142174689</vt:lpwstr>
      </vt:variant>
      <vt:variant>
        <vt:i4>1966130</vt:i4>
      </vt:variant>
      <vt:variant>
        <vt:i4>242</vt:i4>
      </vt:variant>
      <vt:variant>
        <vt:i4>0</vt:i4>
      </vt:variant>
      <vt:variant>
        <vt:i4>5</vt:i4>
      </vt:variant>
      <vt:variant>
        <vt:lpwstr/>
      </vt:variant>
      <vt:variant>
        <vt:lpwstr>_Toc142174688</vt:lpwstr>
      </vt:variant>
      <vt:variant>
        <vt:i4>1966130</vt:i4>
      </vt:variant>
      <vt:variant>
        <vt:i4>236</vt:i4>
      </vt:variant>
      <vt:variant>
        <vt:i4>0</vt:i4>
      </vt:variant>
      <vt:variant>
        <vt:i4>5</vt:i4>
      </vt:variant>
      <vt:variant>
        <vt:lpwstr/>
      </vt:variant>
      <vt:variant>
        <vt:lpwstr>_Toc142174687</vt:lpwstr>
      </vt:variant>
      <vt:variant>
        <vt:i4>1966130</vt:i4>
      </vt:variant>
      <vt:variant>
        <vt:i4>230</vt:i4>
      </vt:variant>
      <vt:variant>
        <vt:i4>0</vt:i4>
      </vt:variant>
      <vt:variant>
        <vt:i4>5</vt:i4>
      </vt:variant>
      <vt:variant>
        <vt:lpwstr/>
      </vt:variant>
      <vt:variant>
        <vt:lpwstr>_Toc142174686</vt:lpwstr>
      </vt:variant>
      <vt:variant>
        <vt:i4>1966130</vt:i4>
      </vt:variant>
      <vt:variant>
        <vt:i4>224</vt:i4>
      </vt:variant>
      <vt:variant>
        <vt:i4>0</vt:i4>
      </vt:variant>
      <vt:variant>
        <vt:i4>5</vt:i4>
      </vt:variant>
      <vt:variant>
        <vt:lpwstr/>
      </vt:variant>
      <vt:variant>
        <vt:lpwstr>_Toc142174685</vt:lpwstr>
      </vt:variant>
      <vt:variant>
        <vt:i4>1966130</vt:i4>
      </vt:variant>
      <vt:variant>
        <vt:i4>218</vt:i4>
      </vt:variant>
      <vt:variant>
        <vt:i4>0</vt:i4>
      </vt:variant>
      <vt:variant>
        <vt:i4>5</vt:i4>
      </vt:variant>
      <vt:variant>
        <vt:lpwstr/>
      </vt:variant>
      <vt:variant>
        <vt:lpwstr>_Toc142174684</vt:lpwstr>
      </vt:variant>
      <vt:variant>
        <vt:i4>1966130</vt:i4>
      </vt:variant>
      <vt:variant>
        <vt:i4>212</vt:i4>
      </vt:variant>
      <vt:variant>
        <vt:i4>0</vt:i4>
      </vt:variant>
      <vt:variant>
        <vt:i4>5</vt:i4>
      </vt:variant>
      <vt:variant>
        <vt:lpwstr/>
      </vt:variant>
      <vt:variant>
        <vt:lpwstr>_Toc142174683</vt:lpwstr>
      </vt:variant>
      <vt:variant>
        <vt:i4>1966130</vt:i4>
      </vt:variant>
      <vt:variant>
        <vt:i4>206</vt:i4>
      </vt:variant>
      <vt:variant>
        <vt:i4>0</vt:i4>
      </vt:variant>
      <vt:variant>
        <vt:i4>5</vt:i4>
      </vt:variant>
      <vt:variant>
        <vt:lpwstr/>
      </vt:variant>
      <vt:variant>
        <vt:lpwstr>_Toc142174682</vt:lpwstr>
      </vt:variant>
      <vt:variant>
        <vt:i4>1966130</vt:i4>
      </vt:variant>
      <vt:variant>
        <vt:i4>200</vt:i4>
      </vt:variant>
      <vt:variant>
        <vt:i4>0</vt:i4>
      </vt:variant>
      <vt:variant>
        <vt:i4>5</vt:i4>
      </vt:variant>
      <vt:variant>
        <vt:lpwstr/>
      </vt:variant>
      <vt:variant>
        <vt:lpwstr>_Toc142174681</vt:lpwstr>
      </vt:variant>
      <vt:variant>
        <vt:i4>1966130</vt:i4>
      </vt:variant>
      <vt:variant>
        <vt:i4>194</vt:i4>
      </vt:variant>
      <vt:variant>
        <vt:i4>0</vt:i4>
      </vt:variant>
      <vt:variant>
        <vt:i4>5</vt:i4>
      </vt:variant>
      <vt:variant>
        <vt:lpwstr/>
      </vt:variant>
      <vt:variant>
        <vt:lpwstr>_Toc142174680</vt:lpwstr>
      </vt:variant>
      <vt:variant>
        <vt:i4>1114162</vt:i4>
      </vt:variant>
      <vt:variant>
        <vt:i4>188</vt:i4>
      </vt:variant>
      <vt:variant>
        <vt:i4>0</vt:i4>
      </vt:variant>
      <vt:variant>
        <vt:i4>5</vt:i4>
      </vt:variant>
      <vt:variant>
        <vt:lpwstr/>
      </vt:variant>
      <vt:variant>
        <vt:lpwstr>_Toc142174679</vt:lpwstr>
      </vt:variant>
      <vt:variant>
        <vt:i4>1114162</vt:i4>
      </vt:variant>
      <vt:variant>
        <vt:i4>182</vt:i4>
      </vt:variant>
      <vt:variant>
        <vt:i4>0</vt:i4>
      </vt:variant>
      <vt:variant>
        <vt:i4>5</vt:i4>
      </vt:variant>
      <vt:variant>
        <vt:lpwstr/>
      </vt:variant>
      <vt:variant>
        <vt:lpwstr>_Toc142174678</vt:lpwstr>
      </vt:variant>
      <vt:variant>
        <vt:i4>1114162</vt:i4>
      </vt:variant>
      <vt:variant>
        <vt:i4>176</vt:i4>
      </vt:variant>
      <vt:variant>
        <vt:i4>0</vt:i4>
      </vt:variant>
      <vt:variant>
        <vt:i4>5</vt:i4>
      </vt:variant>
      <vt:variant>
        <vt:lpwstr/>
      </vt:variant>
      <vt:variant>
        <vt:lpwstr>_Toc142174677</vt:lpwstr>
      </vt:variant>
      <vt:variant>
        <vt:i4>1114162</vt:i4>
      </vt:variant>
      <vt:variant>
        <vt:i4>170</vt:i4>
      </vt:variant>
      <vt:variant>
        <vt:i4>0</vt:i4>
      </vt:variant>
      <vt:variant>
        <vt:i4>5</vt:i4>
      </vt:variant>
      <vt:variant>
        <vt:lpwstr/>
      </vt:variant>
      <vt:variant>
        <vt:lpwstr>_Toc142174676</vt:lpwstr>
      </vt:variant>
      <vt:variant>
        <vt:i4>1114162</vt:i4>
      </vt:variant>
      <vt:variant>
        <vt:i4>164</vt:i4>
      </vt:variant>
      <vt:variant>
        <vt:i4>0</vt:i4>
      </vt:variant>
      <vt:variant>
        <vt:i4>5</vt:i4>
      </vt:variant>
      <vt:variant>
        <vt:lpwstr/>
      </vt:variant>
      <vt:variant>
        <vt:lpwstr>_Toc142174675</vt:lpwstr>
      </vt:variant>
      <vt:variant>
        <vt:i4>1114162</vt:i4>
      </vt:variant>
      <vt:variant>
        <vt:i4>158</vt:i4>
      </vt:variant>
      <vt:variant>
        <vt:i4>0</vt:i4>
      </vt:variant>
      <vt:variant>
        <vt:i4>5</vt:i4>
      </vt:variant>
      <vt:variant>
        <vt:lpwstr/>
      </vt:variant>
      <vt:variant>
        <vt:lpwstr>_Toc142174674</vt:lpwstr>
      </vt:variant>
      <vt:variant>
        <vt:i4>1114162</vt:i4>
      </vt:variant>
      <vt:variant>
        <vt:i4>152</vt:i4>
      </vt:variant>
      <vt:variant>
        <vt:i4>0</vt:i4>
      </vt:variant>
      <vt:variant>
        <vt:i4>5</vt:i4>
      </vt:variant>
      <vt:variant>
        <vt:lpwstr/>
      </vt:variant>
      <vt:variant>
        <vt:lpwstr>_Toc142174673</vt:lpwstr>
      </vt:variant>
      <vt:variant>
        <vt:i4>1114162</vt:i4>
      </vt:variant>
      <vt:variant>
        <vt:i4>146</vt:i4>
      </vt:variant>
      <vt:variant>
        <vt:i4>0</vt:i4>
      </vt:variant>
      <vt:variant>
        <vt:i4>5</vt:i4>
      </vt:variant>
      <vt:variant>
        <vt:lpwstr/>
      </vt:variant>
      <vt:variant>
        <vt:lpwstr>_Toc142174672</vt:lpwstr>
      </vt:variant>
      <vt:variant>
        <vt:i4>1114162</vt:i4>
      </vt:variant>
      <vt:variant>
        <vt:i4>140</vt:i4>
      </vt:variant>
      <vt:variant>
        <vt:i4>0</vt:i4>
      </vt:variant>
      <vt:variant>
        <vt:i4>5</vt:i4>
      </vt:variant>
      <vt:variant>
        <vt:lpwstr/>
      </vt:variant>
      <vt:variant>
        <vt:lpwstr>_Toc142174671</vt:lpwstr>
      </vt:variant>
      <vt:variant>
        <vt:i4>1114162</vt:i4>
      </vt:variant>
      <vt:variant>
        <vt:i4>134</vt:i4>
      </vt:variant>
      <vt:variant>
        <vt:i4>0</vt:i4>
      </vt:variant>
      <vt:variant>
        <vt:i4>5</vt:i4>
      </vt:variant>
      <vt:variant>
        <vt:lpwstr/>
      </vt:variant>
      <vt:variant>
        <vt:lpwstr>_Toc142174670</vt:lpwstr>
      </vt:variant>
      <vt:variant>
        <vt:i4>1048626</vt:i4>
      </vt:variant>
      <vt:variant>
        <vt:i4>128</vt:i4>
      </vt:variant>
      <vt:variant>
        <vt:i4>0</vt:i4>
      </vt:variant>
      <vt:variant>
        <vt:i4>5</vt:i4>
      </vt:variant>
      <vt:variant>
        <vt:lpwstr/>
      </vt:variant>
      <vt:variant>
        <vt:lpwstr>_Toc142174669</vt:lpwstr>
      </vt:variant>
      <vt:variant>
        <vt:i4>1048626</vt:i4>
      </vt:variant>
      <vt:variant>
        <vt:i4>122</vt:i4>
      </vt:variant>
      <vt:variant>
        <vt:i4>0</vt:i4>
      </vt:variant>
      <vt:variant>
        <vt:i4>5</vt:i4>
      </vt:variant>
      <vt:variant>
        <vt:lpwstr/>
      </vt:variant>
      <vt:variant>
        <vt:lpwstr>_Toc142174668</vt:lpwstr>
      </vt:variant>
      <vt:variant>
        <vt:i4>1048626</vt:i4>
      </vt:variant>
      <vt:variant>
        <vt:i4>116</vt:i4>
      </vt:variant>
      <vt:variant>
        <vt:i4>0</vt:i4>
      </vt:variant>
      <vt:variant>
        <vt:i4>5</vt:i4>
      </vt:variant>
      <vt:variant>
        <vt:lpwstr/>
      </vt:variant>
      <vt:variant>
        <vt:lpwstr>_Toc142174667</vt:lpwstr>
      </vt:variant>
      <vt:variant>
        <vt:i4>1048626</vt:i4>
      </vt:variant>
      <vt:variant>
        <vt:i4>110</vt:i4>
      </vt:variant>
      <vt:variant>
        <vt:i4>0</vt:i4>
      </vt:variant>
      <vt:variant>
        <vt:i4>5</vt:i4>
      </vt:variant>
      <vt:variant>
        <vt:lpwstr/>
      </vt:variant>
      <vt:variant>
        <vt:lpwstr>_Toc142174666</vt:lpwstr>
      </vt:variant>
      <vt:variant>
        <vt:i4>1048626</vt:i4>
      </vt:variant>
      <vt:variant>
        <vt:i4>104</vt:i4>
      </vt:variant>
      <vt:variant>
        <vt:i4>0</vt:i4>
      </vt:variant>
      <vt:variant>
        <vt:i4>5</vt:i4>
      </vt:variant>
      <vt:variant>
        <vt:lpwstr/>
      </vt:variant>
      <vt:variant>
        <vt:lpwstr>_Toc142174665</vt:lpwstr>
      </vt:variant>
      <vt:variant>
        <vt:i4>1048626</vt:i4>
      </vt:variant>
      <vt:variant>
        <vt:i4>98</vt:i4>
      </vt:variant>
      <vt:variant>
        <vt:i4>0</vt:i4>
      </vt:variant>
      <vt:variant>
        <vt:i4>5</vt:i4>
      </vt:variant>
      <vt:variant>
        <vt:lpwstr/>
      </vt:variant>
      <vt:variant>
        <vt:lpwstr>_Toc142174664</vt:lpwstr>
      </vt:variant>
      <vt:variant>
        <vt:i4>1048626</vt:i4>
      </vt:variant>
      <vt:variant>
        <vt:i4>92</vt:i4>
      </vt:variant>
      <vt:variant>
        <vt:i4>0</vt:i4>
      </vt:variant>
      <vt:variant>
        <vt:i4>5</vt:i4>
      </vt:variant>
      <vt:variant>
        <vt:lpwstr/>
      </vt:variant>
      <vt:variant>
        <vt:lpwstr>_Toc142174663</vt:lpwstr>
      </vt:variant>
      <vt:variant>
        <vt:i4>1048626</vt:i4>
      </vt:variant>
      <vt:variant>
        <vt:i4>86</vt:i4>
      </vt:variant>
      <vt:variant>
        <vt:i4>0</vt:i4>
      </vt:variant>
      <vt:variant>
        <vt:i4>5</vt:i4>
      </vt:variant>
      <vt:variant>
        <vt:lpwstr/>
      </vt:variant>
      <vt:variant>
        <vt:lpwstr>_Toc142174662</vt:lpwstr>
      </vt:variant>
      <vt:variant>
        <vt:i4>1048626</vt:i4>
      </vt:variant>
      <vt:variant>
        <vt:i4>80</vt:i4>
      </vt:variant>
      <vt:variant>
        <vt:i4>0</vt:i4>
      </vt:variant>
      <vt:variant>
        <vt:i4>5</vt:i4>
      </vt:variant>
      <vt:variant>
        <vt:lpwstr/>
      </vt:variant>
      <vt:variant>
        <vt:lpwstr>_Toc142174661</vt:lpwstr>
      </vt:variant>
      <vt:variant>
        <vt:i4>1048626</vt:i4>
      </vt:variant>
      <vt:variant>
        <vt:i4>74</vt:i4>
      </vt:variant>
      <vt:variant>
        <vt:i4>0</vt:i4>
      </vt:variant>
      <vt:variant>
        <vt:i4>5</vt:i4>
      </vt:variant>
      <vt:variant>
        <vt:lpwstr/>
      </vt:variant>
      <vt:variant>
        <vt:lpwstr>_Toc142174660</vt:lpwstr>
      </vt:variant>
      <vt:variant>
        <vt:i4>1245234</vt:i4>
      </vt:variant>
      <vt:variant>
        <vt:i4>68</vt:i4>
      </vt:variant>
      <vt:variant>
        <vt:i4>0</vt:i4>
      </vt:variant>
      <vt:variant>
        <vt:i4>5</vt:i4>
      </vt:variant>
      <vt:variant>
        <vt:lpwstr/>
      </vt:variant>
      <vt:variant>
        <vt:lpwstr>_Toc142174659</vt:lpwstr>
      </vt:variant>
      <vt:variant>
        <vt:i4>1245234</vt:i4>
      </vt:variant>
      <vt:variant>
        <vt:i4>62</vt:i4>
      </vt:variant>
      <vt:variant>
        <vt:i4>0</vt:i4>
      </vt:variant>
      <vt:variant>
        <vt:i4>5</vt:i4>
      </vt:variant>
      <vt:variant>
        <vt:lpwstr/>
      </vt:variant>
      <vt:variant>
        <vt:lpwstr>_Toc142174658</vt:lpwstr>
      </vt:variant>
      <vt:variant>
        <vt:i4>1245234</vt:i4>
      </vt:variant>
      <vt:variant>
        <vt:i4>56</vt:i4>
      </vt:variant>
      <vt:variant>
        <vt:i4>0</vt:i4>
      </vt:variant>
      <vt:variant>
        <vt:i4>5</vt:i4>
      </vt:variant>
      <vt:variant>
        <vt:lpwstr/>
      </vt:variant>
      <vt:variant>
        <vt:lpwstr>_Toc142174657</vt:lpwstr>
      </vt:variant>
      <vt:variant>
        <vt:i4>1245234</vt:i4>
      </vt:variant>
      <vt:variant>
        <vt:i4>50</vt:i4>
      </vt:variant>
      <vt:variant>
        <vt:i4>0</vt:i4>
      </vt:variant>
      <vt:variant>
        <vt:i4>5</vt:i4>
      </vt:variant>
      <vt:variant>
        <vt:lpwstr/>
      </vt:variant>
      <vt:variant>
        <vt:lpwstr>_Toc142174656</vt:lpwstr>
      </vt:variant>
      <vt:variant>
        <vt:i4>1245234</vt:i4>
      </vt:variant>
      <vt:variant>
        <vt:i4>44</vt:i4>
      </vt:variant>
      <vt:variant>
        <vt:i4>0</vt:i4>
      </vt:variant>
      <vt:variant>
        <vt:i4>5</vt:i4>
      </vt:variant>
      <vt:variant>
        <vt:lpwstr/>
      </vt:variant>
      <vt:variant>
        <vt:lpwstr>_Toc142174655</vt:lpwstr>
      </vt:variant>
      <vt:variant>
        <vt:i4>1245234</vt:i4>
      </vt:variant>
      <vt:variant>
        <vt:i4>38</vt:i4>
      </vt:variant>
      <vt:variant>
        <vt:i4>0</vt:i4>
      </vt:variant>
      <vt:variant>
        <vt:i4>5</vt:i4>
      </vt:variant>
      <vt:variant>
        <vt:lpwstr/>
      </vt:variant>
      <vt:variant>
        <vt:lpwstr>_Toc142174654</vt:lpwstr>
      </vt:variant>
      <vt:variant>
        <vt:i4>1245234</vt:i4>
      </vt:variant>
      <vt:variant>
        <vt:i4>32</vt:i4>
      </vt:variant>
      <vt:variant>
        <vt:i4>0</vt:i4>
      </vt:variant>
      <vt:variant>
        <vt:i4>5</vt:i4>
      </vt:variant>
      <vt:variant>
        <vt:lpwstr/>
      </vt:variant>
      <vt:variant>
        <vt:lpwstr>_Toc142174653</vt:lpwstr>
      </vt:variant>
      <vt:variant>
        <vt:i4>1245234</vt:i4>
      </vt:variant>
      <vt:variant>
        <vt:i4>26</vt:i4>
      </vt:variant>
      <vt:variant>
        <vt:i4>0</vt:i4>
      </vt:variant>
      <vt:variant>
        <vt:i4>5</vt:i4>
      </vt:variant>
      <vt:variant>
        <vt:lpwstr/>
      </vt:variant>
      <vt:variant>
        <vt:lpwstr>_Toc142174652</vt:lpwstr>
      </vt:variant>
      <vt:variant>
        <vt:i4>1245234</vt:i4>
      </vt:variant>
      <vt:variant>
        <vt:i4>20</vt:i4>
      </vt:variant>
      <vt:variant>
        <vt:i4>0</vt:i4>
      </vt:variant>
      <vt:variant>
        <vt:i4>5</vt:i4>
      </vt:variant>
      <vt:variant>
        <vt:lpwstr/>
      </vt:variant>
      <vt:variant>
        <vt:lpwstr>_Toc142174651</vt:lpwstr>
      </vt:variant>
      <vt:variant>
        <vt:i4>1245234</vt:i4>
      </vt:variant>
      <vt:variant>
        <vt:i4>14</vt:i4>
      </vt:variant>
      <vt:variant>
        <vt:i4>0</vt:i4>
      </vt:variant>
      <vt:variant>
        <vt:i4>5</vt:i4>
      </vt:variant>
      <vt:variant>
        <vt:lpwstr/>
      </vt:variant>
      <vt:variant>
        <vt:lpwstr>_Toc142174650</vt:lpwstr>
      </vt:variant>
      <vt:variant>
        <vt:i4>1179698</vt:i4>
      </vt:variant>
      <vt:variant>
        <vt:i4>8</vt:i4>
      </vt:variant>
      <vt:variant>
        <vt:i4>0</vt:i4>
      </vt:variant>
      <vt:variant>
        <vt:i4>5</vt:i4>
      </vt:variant>
      <vt:variant>
        <vt:lpwstr/>
      </vt:variant>
      <vt:variant>
        <vt:lpwstr>_Toc142174649</vt:lpwstr>
      </vt:variant>
      <vt:variant>
        <vt:i4>1179698</vt:i4>
      </vt:variant>
      <vt:variant>
        <vt:i4>2</vt:i4>
      </vt:variant>
      <vt:variant>
        <vt:i4>0</vt:i4>
      </vt:variant>
      <vt:variant>
        <vt:i4>5</vt:i4>
      </vt:variant>
      <vt:variant>
        <vt:lpwstr/>
      </vt:variant>
      <vt:variant>
        <vt:lpwstr>_Toc142174648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aymen neiri</dc:creator>
  <cp:keywords/>
  <cp:lastModifiedBy>Houyem Rais</cp:lastModifiedBy>
  <cp:revision>3</cp:revision>
  <dcterms:created xsi:type="dcterms:W3CDTF">2024-02-22T14:17:00Z</dcterms:created>
  <dcterms:modified xsi:type="dcterms:W3CDTF">2024-02-22T14:18:00Z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2023-02-14T00:00:00Z</vt:filetime>
  </property>
  <property fmtid="{D5CDD505-2E9C-101B-9397-08002B2CF9AE}" pid="3" name="Creator">
    <vt:lpwstr>Adobe Acrobat Pro 11.0.6</vt:lpwstr>
  </property>
  <property fmtid="{D5CDD505-2E9C-101B-9397-08002B2CF9AE}" pid="4" name="LastSaved">
    <vt:filetime>2023-05-31T00:00:00Z</vt:filetime>
  </property>
  <property fmtid="{D5CDD505-2E9C-101B-9397-08002B2CF9AE}" pid="5" name="Producer">
    <vt:lpwstr>Adobe Acrobat Pro 11.0.6</vt:lpwstr>
  </property>
</Properties>
</file>